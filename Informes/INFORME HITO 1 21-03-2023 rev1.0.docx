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0773A" w14:textId="3AE010F3" w:rsidR="00D6793F" w:rsidRPr="00172130" w:rsidRDefault="00A462C8" w:rsidP="0031018E">
      <w:pPr>
        <w:jc w:val="center"/>
        <w:rPr>
          <w:rFonts w:ascii="Arial" w:hAnsi="Arial" w:cs="Arial"/>
          <w:b/>
        </w:rPr>
      </w:pPr>
      <w:r w:rsidRPr="00172130">
        <w:rPr>
          <w:rFonts w:ascii="Arial" w:hAnsi="Arial" w:cs="Arial"/>
          <w:b/>
          <w:noProof/>
          <w:lang w:eastAsia="es-PE"/>
        </w:rPr>
        <mc:AlternateContent>
          <mc:Choice Requires="wps">
            <w:drawing>
              <wp:anchor distT="0" distB="0" distL="114300" distR="114300" simplePos="0" relativeHeight="251656191" behindDoc="1" locked="0" layoutInCell="1" allowOverlap="1" wp14:anchorId="0EDCD6DD" wp14:editId="6E26A5CF">
                <wp:simplePos x="0" y="0"/>
                <wp:positionH relativeFrom="column">
                  <wp:posOffset>-1128247</wp:posOffset>
                </wp:positionH>
                <wp:positionV relativeFrom="paragraph">
                  <wp:posOffset>1403550</wp:posOffset>
                </wp:positionV>
                <wp:extent cx="7621270" cy="343535"/>
                <wp:effectExtent l="0" t="0" r="17780" b="18415"/>
                <wp:wrapNone/>
                <wp:docPr id="18" name="44 Rectángulo"/>
                <wp:cNvGraphicFramePr/>
                <a:graphic xmlns:a="http://schemas.openxmlformats.org/drawingml/2006/main">
                  <a:graphicData uri="http://schemas.microsoft.com/office/word/2010/wordprocessingShape">
                    <wps:wsp>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C8262C" id="44 Rectángulo" o:spid="_x0000_s1026" style="position:absolute;margin-left:-88.85pt;margin-top:110.5pt;width:600.1pt;height:27.05pt;z-index:-25166028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" fillcolor="#00863d" strokecolor="green" strokeweight="1pt"/>
            </w:pict>
          </mc:Fallback>
        </mc:AlternateContent>
      </w:r>
      <w:r w:rsidR="008D2D0D" w:rsidRPr="00172130">
        <w:rPr>
          <w:rFonts w:ascii="Arial" w:hAnsi="Arial" w:cs="Arial"/>
          <w:b/>
          <w:noProof/>
          <w:lang w:eastAsia="es-PE"/>
        </w:rPr>
        <mc:AlternateContent>
          <mc:Choice Requires="wps">
            <w:drawing>
              <wp:anchor distT="0" distB="0" distL="114300" distR="114300" simplePos="0" relativeHeight="251657216" behindDoc="0" locked="0" layoutInCell="1" allowOverlap="1" wp14:anchorId="2152ED5A" wp14:editId="1E10EADD">
                <wp:simplePos x="0" y="0"/>
                <wp:positionH relativeFrom="column">
                  <wp:posOffset>-1104900</wp:posOffset>
                </wp:positionH>
                <wp:positionV relativeFrom="paragraph">
                  <wp:posOffset>-53975</wp:posOffset>
                </wp:positionV>
                <wp:extent cx="7621270" cy="73025"/>
                <wp:effectExtent l="0" t="0" r="17780" b="22225"/>
                <wp:wrapNone/>
                <wp:docPr id="49" name="49 Rectángulo"/>
                <wp:cNvGraphicFramePr/>
                <a:graphic xmlns:a="http://schemas.openxmlformats.org/drawingml/2006/main">
                  <a:graphicData uri="http://schemas.microsoft.com/office/word/2010/wordprocessingShape">
                    <wps:wsp>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FA54016" id="49 Rectángulo" o:spid="_x0000_s1026" style="position:absolute;margin-left:-87pt;margin-top:-4.25pt;width:600.1pt;height:5.7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" fillcolor="#00863d" strokecolor="green" strokeweight="1p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A4D52F9">
            <wp:extent cx="2762510" cy="1410693"/>
            <wp:effectExtent l="0" t="0" r="0" b="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79769" cy="1419506"/>
                    </a:xfrm>
                    <a:prstGeom prst="rect">
                      <a:avLst/>
                    </a:prstGeom>
                    <a:noFill/>
                    <a:ln>
                      <a:noFill/>
                    </a:ln>
                  </pic:spPr>
                </pic:pic>
              </a:graphicData>
            </a:graphic>
          </wp:inline>
        </w:drawing>
      </w:r>
    </w:p>
    <w:p w14:paraId="2FB44643" w14:textId="292CE87F" w:rsidR="00D6793F" w:rsidRPr="00172130" w:rsidRDefault="00D6793F" w:rsidP="0031018E">
      <w:pPr>
        <w:tabs>
          <w:tab w:val="left" w:pos="1985"/>
          <w:tab w:val="center" w:pos="4419"/>
          <w:tab w:val="right" w:pos="8838"/>
        </w:tabs>
        <w:jc w:val="center"/>
        <w:rPr>
          <w:rFonts w:ascii="Arial Narrow" w:hAnsi="Arial Narrow"/>
        </w:rPr>
      </w:pPr>
    </w:p>
    <w:p w14:paraId="31F8558D" w14:textId="77777777" w:rsidR="00D6793F" w:rsidRPr="00172130" w:rsidRDefault="00D6793F" w:rsidP="0031018E">
      <w:pPr>
        <w:jc w:val="center"/>
        <w:rPr>
          <w:rFonts w:ascii="Arial" w:hAnsi="Arial" w:cs="Arial"/>
          <w:b/>
        </w:rPr>
      </w:pPr>
    </w:p>
    <w:p w14:paraId="1EF6DA91" w14:textId="77777777" w:rsidR="00D6793F" w:rsidRPr="00172130" w:rsidRDefault="00D6793F" w:rsidP="0031018E">
      <w:pPr>
        <w:jc w:val="center"/>
        <w:rPr>
          <w:rFonts w:ascii="Arial" w:hAnsi="Arial" w:cs="Arial"/>
          <w:b/>
        </w:rPr>
      </w:pPr>
    </w:p>
    <w:p w14:paraId="7F2BA611" w14:textId="77777777" w:rsidR="00D6793F" w:rsidRPr="00172130" w:rsidRDefault="00D6793F" w:rsidP="0031018E">
      <w:pPr>
        <w:tabs>
          <w:tab w:val="left" w:pos="142"/>
        </w:tabs>
        <w:jc w:val="center"/>
        <w:rPr>
          <w:rFonts w:ascii="Arial Narrow" w:hAnsi="Arial Narrow" w:cs="Arial"/>
          <w:b/>
          <w:sz w:val="32"/>
          <w:szCs w:val="32"/>
        </w:rPr>
      </w:pPr>
    </w:p>
    <w:p w14:paraId="488EDF9F" w14:textId="77777777" w:rsidR="00D6793F" w:rsidRPr="00172130" w:rsidRDefault="00D6793F" w:rsidP="0031018E">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31018E">
      <w:pPr>
        <w:jc w:val="center"/>
        <w:rPr>
          <w:rFonts w:ascii="Arial Narrow" w:hAnsi="Arial Narrow" w:cs="Arial"/>
          <w:b/>
          <w:sz w:val="24"/>
          <w:szCs w:val="40"/>
          <w:u w:val="single"/>
        </w:rPr>
      </w:pPr>
    </w:p>
    <w:p w14:paraId="3FDA7440" w14:textId="77777777" w:rsidR="00D6793F" w:rsidRPr="00172130" w:rsidRDefault="00D6793F" w:rsidP="0031018E">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56A0BD47" w:rsidR="00D6793F" w:rsidRPr="00172130" w:rsidRDefault="00D6793F" w:rsidP="0031018E">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026127">
        <w:rPr>
          <w:rFonts w:ascii="Arial Narrow" w:hAnsi="Arial Narrow" w:cs="Arial"/>
          <w:b/>
          <w:sz w:val="40"/>
          <w:szCs w:val="40"/>
          <w:u w:val="single"/>
        </w:rPr>
        <w:t>XXX</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31018E">
      <w:pPr>
        <w:jc w:val="center"/>
        <w:rPr>
          <w:rFonts w:ascii="Arial Narrow" w:hAnsi="Arial Narrow" w:cs="Arial"/>
          <w:b/>
          <w:sz w:val="36"/>
          <w:szCs w:val="36"/>
        </w:rPr>
      </w:pPr>
    </w:p>
    <w:p w14:paraId="53807FA0" w14:textId="4B91DE74" w:rsidR="00D6793F" w:rsidRPr="00172130" w:rsidRDefault="00D6793F" w:rsidP="0031018E">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31018E">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31018E">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31018E">
      <w:pPr>
        <w:ind w:left="-567" w:right="-314"/>
        <w:jc w:val="center"/>
        <w:rPr>
          <w:rFonts w:ascii="Arial Narrow" w:hAnsi="Arial Narrow" w:cs="Arial"/>
          <w:b/>
          <w:sz w:val="36"/>
          <w:szCs w:val="36"/>
        </w:rPr>
      </w:pPr>
    </w:p>
    <w:p w14:paraId="4C2BCED2" w14:textId="5747D8F1" w:rsidR="00B07C44" w:rsidRPr="00C72826" w:rsidRDefault="00B07C44" w:rsidP="0031018E">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31018E">
      <w:pPr>
        <w:tabs>
          <w:tab w:val="left" w:pos="5445"/>
        </w:tabs>
        <w:ind w:left="-567" w:right="-314"/>
        <w:jc w:val="center"/>
        <w:rPr>
          <w:rFonts w:ascii="Arial Narrow" w:hAnsi="Arial Narrow" w:cs="Arial"/>
          <w:b/>
          <w:sz w:val="36"/>
          <w:szCs w:val="36"/>
        </w:rPr>
      </w:pPr>
    </w:p>
    <w:p w14:paraId="31EA9B96" w14:textId="7C644A7E" w:rsidR="00D6793F" w:rsidRPr="00172130" w:rsidRDefault="00D6793F" w:rsidP="0031018E">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311264">
        <w:rPr>
          <w:rFonts w:ascii="Arial Narrow" w:hAnsi="Arial Narrow" w:cs="Arial"/>
          <w:b/>
          <w:sz w:val="36"/>
          <w:szCs w:val="36"/>
        </w:rPr>
        <w:t>1</w:t>
      </w:r>
    </w:p>
    <w:p w14:paraId="105F9B78" w14:textId="56972F28" w:rsidR="00D6793F" w:rsidRPr="00172130" w:rsidRDefault="00CC4058" w:rsidP="0031018E">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A60C8C">
        <w:rPr>
          <w:rFonts w:ascii="Arial Narrow" w:hAnsi="Arial Narrow" w:cs="Arial"/>
          <w:b/>
          <w:sz w:val="36"/>
          <w:szCs w:val="36"/>
        </w:rPr>
        <w:t>DEVENGADO A LA</w:t>
      </w:r>
      <w:r w:rsidR="002E5456">
        <w:rPr>
          <w:rFonts w:ascii="Arial Narrow" w:hAnsi="Arial Narrow" w:cs="Arial"/>
          <w:b/>
          <w:sz w:val="36"/>
          <w:szCs w:val="36"/>
        </w:rPr>
        <w:t xml:space="preserve"> </w:t>
      </w:r>
      <w:r>
        <w:rPr>
          <w:rFonts w:ascii="Arial Narrow" w:hAnsi="Arial Narrow" w:cs="Arial"/>
          <w:b/>
          <w:sz w:val="36"/>
          <w:szCs w:val="36"/>
        </w:rPr>
        <w:t>ADQUIS</w:t>
      </w:r>
      <w:r w:rsidR="00A60C8C">
        <w:rPr>
          <w:rFonts w:ascii="Arial Narrow" w:hAnsi="Arial Narrow" w:cs="Arial"/>
          <w:b/>
          <w:sz w:val="36"/>
          <w:szCs w:val="36"/>
        </w:rPr>
        <w:t>ICION DE</w:t>
      </w:r>
      <w:r w:rsidR="003D6837">
        <w:rPr>
          <w:rFonts w:ascii="Arial Narrow" w:hAnsi="Arial Narrow" w:cs="Arial"/>
          <w:b/>
          <w:sz w:val="36"/>
          <w:szCs w:val="36"/>
        </w:rPr>
        <w:t>L</w:t>
      </w:r>
      <w:r w:rsidR="00A60C8C">
        <w:rPr>
          <w:rFonts w:ascii="Arial Narrow" w:hAnsi="Arial Narrow" w:cs="Arial"/>
          <w:b/>
          <w:sz w:val="36"/>
          <w:szCs w:val="36"/>
        </w:rPr>
        <w:t xml:space="preserve"> EQUIPAMIENTO DE GABINETES DE CARGA DE PORTATILES</w:t>
      </w:r>
      <w:r w:rsidR="00D6793F" w:rsidRPr="00172130">
        <w:rPr>
          <w:rFonts w:ascii="Arial Narrow" w:hAnsi="Arial Narrow" w:cs="Arial"/>
          <w:b/>
          <w:sz w:val="36"/>
          <w:szCs w:val="36"/>
        </w:rPr>
        <w:t>”</w:t>
      </w:r>
    </w:p>
    <w:p w14:paraId="3EDBF321" w14:textId="77777777" w:rsidR="00D6793F" w:rsidRPr="00172130" w:rsidRDefault="00D6793F" w:rsidP="0031018E">
      <w:pPr>
        <w:jc w:val="center"/>
        <w:rPr>
          <w:rFonts w:ascii="Arial Narrow" w:hAnsi="Arial Narrow" w:cs="Arial"/>
          <w:b/>
          <w:sz w:val="28"/>
          <w:szCs w:val="28"/>
        </w:rPr>
      </w:pPr>
    </w:p>
    <w:p w14:paraId="170B1D18" w14:textId="77777777" w:rsidR="00D6793F" w:rsidRPr="00172130" w:rsidRDefault="00D6793F" w:rsidP="0031018E">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6D6C4B99" w:rsidR="00D6793F" w:rsidRPr="00172130" w:rsidRDefault="00D6793F" w:rsidP="0031018E">
      <w:pPr>
        <w:jc w:val="center"/>
        <w:rPr>
          <w:rFonts w:ascii="Arial Narrow" w:hAnsi="Arial Narrow" w:cs="Arial"/>
          <w:b/>
          <w:sz w:val="28"/>
          <w:szCs w:val="28"/>
        </w:rPr>
      </w:pPr>
      <w:r w:rsidRPr="00AB3387">
        <w:rPr>
          <w:rFonts w:ascii="Arial Narrow" w:hAnsi="Arial Narrow" w:cs="Arial"/>
          <w:b/>
          <w:sz w:val="28"/>
          <w:szCs w:val="28"/>
        </w:rPr>
        <w:t xml:space="preserve">DEL </w:t>
      </w:r>
      <w:del w:id="0" w:author="Usuario de Windows" w:date="2023-03-20T17:01:00Z">
        <w:r w:rsidR="00CC4058" w:rsidDel="00430627">
          <w:rPr>
            <w:rFonts w:ascii="Arial Narrow" w:hAnsi="Arial Narrow" w:cs="Arial"/>
            <w:b/>
            <w:sz w:val="28"/>
            <w:szCs w:val="28"/>
          </w:rPr>
          <w:delText xml:space="preserve">25 </w:delText>
        </w:r>
      </w:del>
      <w:ins w:id="1" w:author="Usuario de Windows" w:date="2023-03-20T17:01:00Z">
        <w:r w:rsidR="00430627">
          <w:rPr>
            <w:rFonts w:ascii="Arial Narrow" w:hAnsi="Arial Narrow" w:cs="Arial"/>
            <w:b/>
            <w:sz w:val="28"/>
            <w:szCs w:val="28"/>
          </w:rPr>
          <w:t xml:space="preserve">8 </w:t>
        </w:r>
      </w:ins>
      <w:del w:id="2" w:author="Usuario de Windows" w:date="2023-03-20T17:01:00Z">
        <w:r w:rsidR="00CC4058" w:rsidDel="00430627">
          <w:rPr>
            <w:rFonts w:ascii="Arial Narrow" w:hAnsi="Arial Narrow" w:cs="Arial"/>
            <w:b/>
            <w:sz w:val="28"/>
            <w:szCs w:val="28"/>
          </w:rPr>
          <w:delText xml:space="preserve">DE FEBRERO </w:delText>
        </w:r>
      </w:del>
      <w:r w:rsidRPr="00AB3387">
        <w:rPr>
          <w:rFonts w:ascii="Arial Narrow" w:hAnsi="Arial Narrow" w:cs="Arial"/>
          <w:b/>
          <w:sz w:val="28"/>
          <w:szCs w:val="28"/>
        </w:rPr>
        <w:t xml:space="preserve">AL </w:t>
      </w:r>
      <w:del w:id="3" w:author="Usuario de Windows" w:date="2023-03-20T17:01:00Z">
        <w:r w:rsidR="00937812" w:rsidDel="00430627">
          <w:rPr>
            <w:rFonts w:ascii="Arial Narrow" w:hAnsi="Arial Narrow" w:cs="Arial"/>
            <w:b/>
            <w:sz w:val="28"/>
            <w:szCs w:val="28"/>
          </w:rPr>
          <w:delText>2</w:delText>
        </w:r>
        <w:r w:rsidR="00CC4058" w:rsidDel="00430627">
          <w:rPr>
            <w:rFonts w:ascii="Arial Narrow" w:hAnsi="Arial Narrow" w:cs="Arial"/>
            <w:b/>
            <w:sz w:val="28"/>
            <w:szCs w:val="28"/>
          </w:rPr>
          <w:delText>6</w:delText>
        </w:r>
        <w:r w:rsidR="00937812" w:rsidDel="00430627">
          <w:rPr>
            <w:rFonts w:ascii="Arial Narrow" w:hAnsi="Arial Narrow" w:cs="Arial"/>
            <w:b/>
            <w:sz w:val="28"/>
            <w:szCs w:val="28"/>
          </w:rPr>
          <w:delText xml:space="preserve"> </w:delText>
        </w:r>
      </w:del>
      <w:ins w:id="4" w:author="Usuario de Windows" w:date="2023-03-20T17:01:00Z">
        <w:r w:rsidR="00430627">
          <w:rPr>
            <w:rFonts w:ascii="Arial Narrow" w:hAnsi="Arial Narrow" w:cs="Arial"/>
            <w:b/>
            <w:sz w:val="28"/>
            <w:szCs w:val="28"/>
          </w:rPr>
          <w:t xml:space="preserve">21 </w:t>
        </w:r>
      </w:ins>
      <w:r w:rsidR="009B52F1" w:rsidRPr="00AB3387">
        <w:rPr>
          <w:rFonts w:ascii="Arial Narrow" w:hAnsi="Arial Narrow" w:cs="Arial"/>
          <w:b/>
          <w:sz w:val="28"/>
          <w:szCs w:val="28"/>
        </w:rPr>
        <w:t xml:space="preserve">DE </w:t>
      </w:r>
      <w:r w:rsidR="00CC4058">
        <w:rPr>
          <w:rFonts w:ascii="Arial Narrow" w:hAnsi="Arial Narrow" w:cs="Arial"/>
          <w:b/>
          <w:sz w:val="28"/>
          <w:szCs w:val="28"/>
        </w:rPr>
        <w:t>MARZO</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31018E">
      <w:pPr>
        <w:jc w:val="center"/>
        <w:rPr>
          <w:rFonts w:ascii="Arial Narrow" w:hAnsi="Arial Narrow" w:cs="Arial"/>
          <w:b/>
          <w:sz w:val="28"/>
          <w:szCs w:val="28"/>
        </w:rPr>
      </w:pPr>
    </w:p>
    <w:p w14:paraId="28AD2586" w14:textId="77777777" w:rsidR="00D6793F" w:rsidRPr="00172130" w:rsidRDefault="00D6793F" w:rsidP="0031018E">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31018E">
      <w:pPr>
        <w:jc w:val="center"/>
        <w:rPr>
          <w:rFonts w:ascii="Arial Narrow" w:hAnsi="Arial Narrow" w:cs="Arial"/>
          <w:b/>
          <w:sz w:val="22"/>
        </w:rPr>
      </w:pPr>
    </w:p>
    <w:p w14:paraId="3341E174" w14:textId="6C41D16B" w:rsidR="00D6793F" w:rsidRPr="00172130" w:rsidRDefault="00D6793F" w:rsidP="0031018E">
      <w:pPr>
        <w:jc w:val="center"/>
        <w:rPr>
          <w:rFonts w:ascii="Arial Narrow" w:hAnsi="Arial Narrow" w:cs="Arial"/>
          <w:b/>
          <w:sz w:val="28"/>
          <w:szCs w:val="28"/>
        </w:rPr>
      </w:pPr>
      <w:r w:rsidRPr="00AB3387">
        <w:rPr>
          <w:rFonts w:ascii="Arial Narrow" w:hAnsi="Arial Narrow" w:cs="Arial"/>
          <w:b/>
          <w:sz w:val="28"/>
          <w:szCs w:val="28"/>
        </w:rPr>
        <w:t>ABANCA</w:t>
      </w:r>
      <w:ins w:id="5" w:author="Usuario de Windows" w:date="2023-03-20T16:52:00Z">
        <w:r w:rsidR="00430627">
          <w:rPr>
            <w:rFonts w:ascii="Arial Narrow" w:hAnsi="Arial Narrow" w:cs="Arial"/>
            <w:b/>
            <w:sz w:val="28"/>
            <w:szCs w:val="28"/>
          </w:rPr>
          <w:t>Y</w:t>
        </w:r>
      </w:ins>
      <w:r w:rsidR="00CF4272">
        <w:rPr>
          <w:rFonts w:ascii="Arial Narrow" w:hAnsi="Arial Narrow" w:cs="Arial"/>
          <w:b/>
          <w:sz w:val="28"/>
          <w:szCs w:val="28"/>
        </w:rPr>
        <w:t xml:space="preserve">, </w:t>
      </w:r>
      <w:ins w:id="6" w:author="Usuario de Windows" w:date="2023-03-20T17:01:00Z">
        <w:r w:rsidR="00430627">
          <w:rPr>
            <w:rFonts w:ascii="Arial Narrow" w:hAnsi="Arial Narrow" w:cs="Arial"/>
            <w:b/>
            <w:sz w:val="28"/>
            <w:szCs w:val="28"/>
          </w:rPr>
          <w:t>21</w:t>
        </w:r>
      </w:ins>
      <w:del w:id="7" w:author="Usuario de Windows" w:date="2023-03-20T16:52:00Z">
        <w:r w:rsidR="00CF4272" w:rsidDel="00430627">
          <w:rPr>
            <w:rFonts w:ascii="Arial Narrow" w:hAnsi="Arial Narrow" w:cs="Arial"/>
            <w:b/>
            <w:sz w:val="28"/>
            <w:szCs w:val="28"/>
          </w:rPr>
          <w:delText>01</w:delText>
        </w:r>
        <w:r w:rsidR="009B52F1" w:rsidRPr="00AB3387" w:rsidDel="00430627">
          <w:rPr>
            <w:rFonts w:ascii="Arial Narrow" w:hAnsi="Arial Narrow" w:cs="Arial"/>
            <w:b/>
            <w:sz w:val="28"/>
            <w:szCs w:val="28"/>
          </w:rPr>
          <w:delText xml:space="preserve"> </w:delText>
        </w:r>
      </w:del>
      <w:ins w:id="8" w:author="Usuario de Windows" w:date="2023-03-20T16:52:00Z">
        <w:r w:rsidR="00430627" w:rsidRPr="00AB3387">
          <w:rPr>
            <w:rFonts w:ascii="Arial Narrow" w:hAnsi="Arial Narrow" w:cs="Arial"/>
            <w:b/>
            <w:sz w:val="28"/>
            <w:szCs w:val="28"/>
          </w:rPr>
          <w:t xml:space="preserve"> </w:t>
        </w:r>
      </w:ins>
      <w:r w:rsidR="009B52F1" w:rsidRPr="00AB3387">
        <w:rPr>
          <w:rFonts w:ascii="Arial Narrow" w:hAnsi="Arial Narrow" w:cs="Arial"/>
          <w:b/>
          <w:sz w:val="28"/>
          <w:szCs w:val="28"/>
        </w:rPr>
        <w:t xml:space="preserve">DE </w:t>
      </w:r>
      <w:r w:rsidR="00CF4272">
        <w:rPr>
          <w:rFonts w:ascii="Arial Narrow" w:hAnsi="Arial Narrow" w:cs="Arial"/>
          <w:b/>
          <w:sz w:val="28"/>
          <w:szCs w:val="28"/>
        </w:rPr>
        <w:t>MARZO</w:t>
      </w:r>
      <w:r w:rsidR="00ED3C30">
        <w:rPr>
          <w:rFonts w:ascii="Arial Narrow" w:hAnsi="Arial Narrow" w:cs="Arial"/>
          <w:b/>
          <w:sz w:val="28"/>
          <w:szCs w:val="28"/>
        </w:rPr>
        <w:t xml:space="preserve"> </w:t>
      </w:r>
      <w:r w:rsidR="00AB3387" w:rsidRPr="00AB3387">
        <w:rPr>
          <w:rFonts w:ascii="Arial Narrow" w:hAnsi="Arial Narrow" w:cs="Arial"/>
          <w:b/>
          <w:sz w:val="28"/>
          <w:szCs w:val="28"/>
        </w:rPr>
        <w:t>DE</w:t>
      </w:r>
      <w:r w:rsidRPr="00AB3387">
        <w:rPr>
          <w:rFonts w:ascii="Arial Narrow" w:hAnsi="Arial Narrow" w:cs="Arial"/>
          <w:b/>
          <w:sz w:val="28"/>
          <w:szCs w:val="28"/>
        </w:rPr>
        <w:t>L 202</w:t>
      </w:r>
      <w:r w:rsidR="00CF4272">
        <w:rPr>
          <w:rFonts w:ascii="Arial Narrow" w:hAnsi="Arial Narrow" w:cs="Arial"/>
          <w:b/>
          <w:sz w:val="28"/>
          <w:szCs w:val="28"/>
        </w:rPr>
        <w:t>3</w:t>
      </w:r>
    </w:p>
    <w:p w14:paraId="0172F41D" w14:textId="77777777" w:rsidR="00D6793F" w:rsidRPr="00172130" w:rsidRDefault="00D6793F" w:rsidP="0031018E">
      <w:pPr>
        <w:jc w:val="center"/>
        <w:rPr>
          <w:rFonts w:ascii="Arial Narrow" w:hAnsi="Arial Narrow" w:cs="Arial"/>
          <w:noProof/>
          <w:sz w:val="18"/>
          <w:szCs w:val="18"/>
        </w:rPr>
      </w:pPr>
    </w:p>
    <w:p w14:paraId="320BAF43" w14:textId="77777777" w:rsidR="00D6793F" w:rsidRPr="00172130" w:rsidRDefault="00D6793F" w:rsidP="0031018E">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8F6E6A">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77777777" w:rsidR="00D6793F" w:rsidRPr="00172130" w:rsidRDefault="00D6793F" w:rsidP="0031018E">
      <w:pPr>
        <w:jc w:val="center"/>
        <w:rPr>
          <w:rFonts w:ascii="Arial Narrow" w:hAnsi="Arial Narrow" w:cs="Arial"/>
          <w:noProof/>
          <w:sz w:val="18"/>
          <w:szCs w:val="18"/>
        </w:rPr>
      </w:pPr>
      <w:r w:rsidRPr="00172130">
        <w:rPr>
          <w:rFonts w:ascii="Arial Narrow" w:hAnsi="Arial Narrow" w:cs="Arial"/>
          <w:b/>
          <w:sz w:val="28"/>
          <w:szCs w:val="28"/>
          <w:u w:val="single"/>
        </w:rPr>
        <w:lastRenderedPageBreak/>
        <w:t xml:space="preserve">INFORME DE HITO DE CONTROL </w:t>
      </w:r>
    </w:p>
    <w:p w14:paraId="56804AA3" w14:textId="0D49A743" w:rsidR="00D6793F" w:rsidRPr="00172130" w:rsidRDefault="00D6793F" w:rsidP="0031018E">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026127">
        <w:rPr>
          <w:rFonts w:ascii="Arial Narrow" w:hAnsi="Arial Narrow" w:cs="Arial"/>
          <w:b/>
          <w:sz w:val="28"/>
          <w:szCs w:val="28"/>
          <w:u w:val="single"/>
        </w:rPr>
        <w:t>XXX</w:t>
      </w:r>
      <w:r w:rsidRPr="00FF7321">
        <w:rPr>
          <w:rFonts w:ascii="Arial Narrow" w:hAnsi="Arial Narrow" w:cs="Arial"/>
          <w:b/>
          <w:sz w:val="28"/>
          <w:szCs w:val="28"/>
          <w:u w:val="single"/>
        </w:rPr>
        <w:t>-2022-</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31018E">
      <w:pPr>
        <w:tabs>
          <w:tab w:val="left" w:pos="5895"/>
        </w:tabs>
        <w:rPr>
          <w:rStyle w:val="nfasis"/>
        </w:rPr>
      </w:pPr>
    </w:p>
    <w:p w14:paraId="45C4BF75" w14:textId="728723E5" w:rsidR="00D6793F" w:rsidRDefault="00955AD3" w:rsidP="0031018E">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31018E">
      <w:pPr>
        <w:tabs>
          <w:tab w:val="left" w:pos="142"/>
        </w:tabs>
        <w:jc w:val="center"/>
        <w:rPr>
          <w:rFonts w:ascii="Arial Narrow" w:hAnsi="Arial Narrow" w:cs="Arial"/>
          <w:b/>
          <w:sz w:val="24"/>
          <w:szCs w:val="24"/>
        </w:rPr>
      </w:pPr>
    </w:p>
    <w:p w14:paraId="787144E4" w14:textId="77777777" w:rsidR="00D6793F" w:rsidRPr="00172130" w:rsidRDefault="00D6793F" w:rsidP="0031018E">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8B2520">
      <w:pPr>
        <w:tabs>
          <w:tab w:val="left" w:pos="2770"/>
        </w:tabs>
        <w:rPr>
          <w:rFonts w:ascii="Arial Narrow" w:hAnsi="Arial Narrow"/>
          <w:sz w:val="24"/>
          <w:szCs w:val="24"/>
        </w:rPr>
      </w:pPr>
    </w:p>
    <w:sdt>
      <w:sdtPr>
        <w:rPr>
          <w:rFonts w:ascii="Times New Roman" w:eastAsia="Times New Roman" w:hAnsi="Times New Roman" w:cs="Times New Roman"/>
          <w:b/>
          <w:bCs/>
          <w:color w:val="auto"/>
          <w:sz w:val="20"/>
          <w:szCs w:val="20"/>
          <w:lang w:val="es-PE"/>
        </w:rPr>
        <w:id w:val="1956518468"/>
        <w:docPartObj>
          <w:docPartGallery w:val="Table of Contents"/>
          <w:docPartUnique/>
        </w:docPartObj>
      </w:sdtPr>
      <w:sdtEndPr>
        <w:rPr>
          <w:b w:val="0"/>
        </w:rPr>
      </w:sdtEndPr>
      <w:sdtContent>
        <w:p w14:paraId="32A2F067" w14:textId="4B71A7E5" w:rsidR="00597EBB" w:rsidRPr="007635A2" w:rsidRDefault="00274190" w:rsidP="00274190">
          <w:pPr>
            <w:pStyle w:val="TtuloTDC"/>
            <w:jc w:val="center"/>
            <w:rPr>
              <w:rFonts w:ascii="Arial Narrow" w:hAnsi="Arial Narrow"/>
              <w:color w:val="auto"/>
              <w:sz w:val="22"/>
              <w:szCs w:val="22"/>
            </w:rPr>
          </w:pPr>
          <w:r w:rsidRPr="007635A2">
            <w:rPr>
              <w:rFonts w:ascii="Arial Narrow" w:hAnsi="Arial Narrow"/>
              <w:color w:val="auto"/>
              <w:sz w:val="22"/>
              <w:szCs w:val="22"/>
            </w:rPr>
            <w:t>INDICE</w:t>
          </w:r>
        </w:p>
        <w:p w14:paraId="05F9FDFB" w14:textId="26BD71D3" w:rsidR="00DB3430" w:rsidRPr="003542AD" w:rsidRDefault="00597EBB">
          <w:pPr>
            <w:pStyle w:val="TDC1"/>
            <w:rPr>
              <w:rFonts w:asciiTheme="minorHAnsi" w:eastAsiaTheme="minorEastAsia" w:hAnsiTheme="minorHAnsi" w:cstheme="minorBidi"/>
              <w:bCs w:val="0"/>
              <w:lang w:val="es-ES"/>
            </w:rPr>
          </w:pPr>
          <w:r w:rsidRPr="002950AF">
            <w:fldChar w:fldCharType="begin"/>
          </w:r>
          <w:r w:rsidRPr="002950AF">
            <w:instrText xml:space="preserve"> TOC \o "1-3" \h \z \u </w:instrText>
          </w:r>
          <w:r w:rsidRPr="002950AF">
            <w:fldChar w:fldCharType="separate"/>
          </w:r>
          <w:hyperlink w:anchor="_Toc123200154" w:history="1">
            <w:r w:rsidR="00DB3430" w:rsidRPr="003542AD">
              <w:rPr>
                <w:rStyle w:val="Hipervnculo"/>
              </w:rPr>
              <w:t>I.</w:t>
            </w:r>
            <w:r w:rsidR="00DB3430" w:rsidRPr="003542AD">
              <w:rPr>
                <w:rFonts w:asciiTheme="minorHAnsi" w:eastAsiaTheme="minorEastAsia" w:hAnsiTheme="minorHAnsi" w:cstheme="minorBidi"/>
                <w:bCs w:val="0"/>
                <w:lang w:val="es-ES"/>
              </w:rPr>
              <w:tab/>
            </w:r>
            <w:r w:rsidR="00DB3430" w:rsidRPr="003542AD">
              <w:rPr>
                <w:rStyle w:val="Hipervnculo"/>
              </w:rPr>
              <w:t>ORIGEN</w:t>
            </w:r>
            <w:r w:rsidR="00DB3430" w:rsidRPr="003542AD">
              <w:rPr>
                <w:webHidden/>
              </w:rPr>
              <w:tab/>
            </w:r>
            <w:r w:rsidR="00DB3430" w:rsidRPr="003542AD">
              <w:rPr>
                <w:webHidden/>
              </w:rPr>
              <w:fldChar w:fldCharType="begin"/>
            </w:r>
            <w:r w:rsidR="00DB3430" w:rsidRPr="003542AD">
              <w:rPr>
                <w:webHidden/>
              </w:rPr>
              <w:instrText xml:space="preserve"> PAGEREF _Toc123200154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6291475F" w14:textId="2A432081" w:rsidR="00DB3430" w:rsidRPr="003542AD" w:rsidRDefault="00000000">
          <w:pPr>
            <w:pStyle w:val="TDC1"/>
            <w:rPr>
              <w:rFonts w:asciiTheme="minorHAnsi" w:eastAsiaTheme="minorEastAsia" w:hAnsiTheme="minorHAnsi" w:cstheme="minorBidi"/>
              <w:bCs w:val="0"/>
              <w:lang w:val="es-ES"/>
            </w:rPr>
          </w:pPr>
          <w:hyperlink w:anchor="_Toc123200155" w:history="1">
            <w:r w:rsidR="00DB3430" w:rsidRPr="003542AD">
              <w:rPr>
                <w:rStyle w:val="Hipervnculo"/>
              </w:rPr>
              <w:t>II.</w:t>
            </w:r>
            <w:r w:rsidR="00DB3430" w:rsidRPr="003542AD">
              <w:rPr>
                <w:rFonts w:asciiTheme="minorHAnsi" w:eastAsiaTheme="minorEastAsia" w:hAnsiTheme="minorHAnsi" w:cstheme="minorBidi"/>
                <w:bCs w:val="0"/>
                <w:lang w:val="es-ES"/>
              </w:rPr>
              <w:tab/>
            </w:r>
            <w:r w:rsidR="00DB3430" w:rsidRPr="003542AD">
              <w:rPr>
                <w:rStyle w:val="Hipervnculo"/>
              </w:rPr>
              <w:t>OBJETIVOS</w:t>
            </w:r>
            <w:r w:rsidR="00DB3430" w:rsidRPr="003542AD">
              <w:rPr>
                <w:webHidden/>
              </w:rPr>
              <w:tab/>
            </w:r>
            <w:r w:rsidR="00DB3430" w:rsidRPr="003542AD">
              <w:rPr>
                <w:webHidden/>
              </w:rPr>
              <w:fldChar w:fldCharType="begin"/>
            </w:r>
            <w:r w:rsidR="00DB3430" w:rsidRPr="003542AD">
              <w:rPr>
                <w:webHidden/>
              </w:rPr>
              <w:instrText xml:space="preserve"> PAGEREF _Toc123200155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7A6BE266" w14:textId="383A1BAA" w:rsidR="00DB3430" w:rsidRPr="003542AD" w:rsidRDefault="00000000">
          <w:pPr>
            <w:pStyle w:val="TDC1"/>
            <w:rPr>
              <w:rFonts w:asciiTheme="minorHAnsi" w:eastAsiaTheme="minorEastAsia" w:hAnsiTheme="minorHAnsi" w:cstheme="minorBidi"/>
              <w:bCs w:val="0"/>
              <w:lang w:val="es-ES"/>
            </w:rPr>
          </w:pPr>
          <w:hyperlink w:anchor="_Toc123200156" w:history="1">
            <w:r w:rsidR="00DB3430" w:rsidRPr="003542AD">
              <w:rPr>
                <w:rStyle w:val="Hipervnculo"/>
              </w:rPr>
              <w:t>III.</w:t>
            </w:r>
            <w:r w:rsidR="00DB3430" w:rsidRPr="003542AD">
              <w:rPr>
                <w:rFonts w:asciiTheme="minorHAnsi" w:eastAsiaTheme="minorEastAsia" w:hAnsiTheme="minorHAnsi" w:cstheme="minorBidi"/>
                <w:bCs w:val="0"/>
                <w:lang w:val="es-ES"/>
              </w:rPr>
              <w:tab/>
            </w:r>
            <w:r w:rsidR="00DB3430" w:rsidRPr="003542AD">
              <w:rPr>
                <w:rStyle w:val="Hipervnculo"/>
              </w:rPr>
              <w:t>ALCANCE</w:t>
            </w:r>
            <w:r w:rsidR="00DB3430" w:rsidRPr="003542AD">
              <w:rPr>
                <w:webHidden/>
              </w:rPr>
              <w:tab/>
            </w:r>
            <w:r w:rsidR="00DB3430" w:rsidRPr="003542AD">
              <w:rPr>
                <w:webHidden/>
              </w:rPr>
              <w:fldChar w:fldCharType="begin"/>
            </w:r>
            <w:r w:rsidR="00DB3430" w:rsidRPr="003542AD">
              <w:rPr>
                <w:webHidden/>
              </w:rPr>
              <w:instrText xml:space="preserve"> PAGEREF _Toc123200156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17D9498F" w14:textId="023EFC4E" w:rsidR="00DB3430" w:rsidRPr="003542AD" w:rsidRDefault="00000000">
          <w:pPr>
            <w:pStyle w:val="TDC1"/>
            <w:rPr>
              <w:rFonts w:asciiTheme="minorHAnsi" w:eastAsiaTheme="minorEastAsia" w:hAnsiTheme="minorHAnsi" w:cstheme="minorBidi"/>
              <w:bCs w:val="0"/>
              <w:lang w:val="es-ES"/>
            </w:rPr>
          </w:pPr>
          <w:hyperlink w:anchor="_Toc123200157" w:history="1">
            <w:r w:rsidR="00DB3430" w:rsidRPr="003542AD">
              <w:rPr>
                <w:rStyle w:val="Hipervnculo"/>
              </w:rPr>
              <w:t>IV.</w:t>
            </w:r>
            <w:r w:rsidR="00DB3430" w:rsidRPr="003542AD">
              <w:rPr>
                <w:rFonts w:asciiTheme="minorHAnsi" w:eastAsiaTheme="minorEastAsia" w:hAnsiTheme="minorHAnsi" w:cstheme="minorBidi"/>
                <w:bCs w:val="0"/>
                <w:lang w:val="es-ES"/>
              </w:rPr>
              <w:tab/>
            </w:r>
            <w:r w:rsidR="00DB3430" w:rsidRPr="003542AD">
              <w:rPr>
                <w:rStyle w:val="Hipervnculo"/>
              </w:rPr>
              <w:t>INFORMACIÓN RESPECTO DEL HITO DE CONTROL</w:t>
            </w:r>
            <w:r w:rsidR="00DB3430" w:rsidRPr="003542AD">
              <w:rPr>
                <w:webHidden/>
              </w:rPr>
              <w:tab/>
            </w:r>
            <w:r w:rsidR="00DB3430" w:rsidRPr="003542AD">
              <w:rPr>
                <w:webHidden/>
              </w:rPr>
              <w:fldChar w:fldCharType="begin"/>
            </w:r>
            <w:r w:rsidR="00DB3430" w:rsidRPr="003542AD">
              <w:rPr>
                <w:webHidden/>
              </w:rPr>
              <w:instrText xml:space="preserve"> PAGEREF _Toc123200157 \h </w:instrText>
            </w:r>
            <w:r w:rsidR="00DB3430" w:rsidRPr="003542AD">
              <w:rPr>
                <w:webHidden/>
              </w:rPr>
            </w:r>
            <w:r w:rsidR="00DB3430" w:rsidRPr="003542AD">
              <w:rPr>
                <w:webHidden/>
              </w:rPr>
              <w:fldChar w:fldCharType="separate"/>
            </w:r>
            <w:r w:rsidR="00DB3430" w:rsidRPr="003542AD">
              <w:rPr>
                <w:webHidden/>
              </w:rPr>
              <w:t>2</w:t>
            </w:r>
            <w:r w:rsidR="00DB3430" w:rsidRPr="003542AD">
              <w:rPr>
                <w:webHidden/>
              </w:rPr>
              <w:fldChar w:fldCharType="end"/>
            </w:r>
          </w:hyperlink>
        </w:p>
        <w:p w14:paraId="05E7B903" w14:textId="1A72F29F" w:rsidR="00DB3430" w:rsidRDefault="00000000">
          <w:pPr>
            <w:pStyle w:val="TDC1"/>
            <w:rPr>
              <w:ins w:id="9" w:author="Usuario de Windows" w:date="2023-03-20T17:04:00Z"/>
            </w:rPr>
          </w:pPr>
          <w:hyperlink w:anchor="_Toc123200158" w:history="1">
            <w:r w:rsidR="00DB3430" w:rsidRPr="003542AD">
              <w:rPr>
                <w:rStyle w:val="Hipervnculo"/>
              </w:rPr>
              <w:t>V.</w:t>
            </w:r>
            <w:r w:rsidR="00DB3430" w:rsidRPr="003542AD">
              <w:rPr>
                <w:rFonts w:asciiTheme="minorHAnsi" w:eastAsiaTheme="minorEastAsia" w:hAnsiTheme="minorHAnsi" w:cstheme="minorBidi"/>
                <w:bCs w:val="0"/>
                <w:lang w:val="es-ES"/>
              </w:rPr>
              <w:tab/>
            </w:r>
            <w:r w:rsidR="00DB3430" w:rsidRPr="003542AD">
              <w:rPr>
                <w:rStyle w:val="Hipervnculo"/>
              </w:rPr>
              <w:t>SITUACIONES ADVERSAS</w:t>
            </w:r>
            <w:r w:rsidR="00DB3430" w:rsidRPr="003542AD">
              <w:rPr>
                <w:webHidden/>
              </w:rPr>
              <w:tab/>
            </w:r>
            <w:r w:rsidR="00DB3430" w:rsidRPr="003542AD">
              <w:rPr>
                <w:webHidden/>
              </w:rPr>
              <w:fldChar w:fldCharType="begin"/>
            </w:r>
            <w:r w:rsidR="00DB3430" w:rsidRPr="003542AD">
              <w:rPr>
                <w:webHidden/>
              </w:rPr>
              <w:instrText xml:space="preserve"> PAGEREF _Toc123200158 \h </w:instrText>
            </w:r>
            <w:r w:rsidR="00DB3430" w:rsidRPr="003542AD">
              <w:rPr>
                <w:webHidden/>
              </w:rPr>
            </w:r>
            <w:r w:rsidR="00DB3430" w:rsidRPr="003542AD">
              <w:rPr>
                <w:webHidden/>
              </w:rPr>
              <w:fldChar w:fldCharType="separate"/>
            </w:r>
            <w:r w:rsidR="00DB3430" w:rsidRPr="003542AD">
              <w:rPr>
                <w:webHidden/>
              </w:rPr>
              <w:t>3</w:t>
            </w:r>
            <w:r w:rsidR="00DB3430" w:rsidRPr="003542AD">
              <w:rPr>
                <w:webHidden/>
              </w:rPr>
              <w:fldChar w:fldCharType="end"/>
            </w:r>
          </w:hyperlink>
        </w:p>
        <w:p w14:paraId="2194A5E1" w14:textId="5EAC7371" w:rsidR="005417E7" w:rsidRPr="005417E7" w:rsidRDefault="005417E7">
          <w:pPr>
            <w:rPr>
              <w:rFonts w:eastAsiaTheme="minorEastAsia"/>
              <w:bCs/>
              <w:lang w:val="es-MX"/>
              <w:rPrChange w:id="10" w:author="Usuario de Windows" w:date="2023-03-20T17:04:00Z">
                <w:rPr>
                  <w:rFonts w:asciiTheme="minorHAnsi" w:eastAsiaTheme="minorEastAsia" w:hAnsiTheme="minorHAnsi" w:cstheme="minorBidi"/>
                  <w:bCs w:val="0"/>
                  <w:lang w:val="es-ES"/>
                </w:rPr>
              </w:rPrChange>
            </w:rPr>
            <w:pPrChange w:id="11" w:author="Usuario de Windows" w:date="2023-03-20T17:04:00Z">
              <w:pPr>
                <w:pStyle w:val="TDC1"/>
              </w:pPr>
            </w:pPrChange>
          </w:pPr>
          <w:ins w:id="12" w:author="Usuario de Windows" w:date="2023-03-20T17:04:00Z">
            <w:r>
              <w:rPr>
                <w:rFonts w:eastAsiaTheme="minorEastAsia"/>
                <w:lang w:val="es-MX"/>
              </w:rPr>
              <w:tab/>
            </w:r>
          </w:ins>
        </w:p>
        <w:p w14:paraId="25B15533" w14:textId="412BF324" w:rsidR="00DB3430" w:rsidRPr="003542AD" w:rsidRDefault="00000000">
          <w:pPr>
            <w:pStyle w:val="TDC1"/>
            <w:rPr>
              <w:rFonts w:asciiTheme="minorHAnsi" w:eastAsiaTheme="minorEastAsia" w:hAnsiTheme="minorHAnsi" w:cstheme="minorBidi"/>
              <w:bCs w:val="0"/>
              <w:lang w:val="es-ES"/>
            </w:rPr>
          </w:pPr>
          <w:hyperlink w:anchor="_Toc123200159" w:history="1">
            <w:r w:rsidR="00DB3430" w:rsidRPr="003542AD">
              <w:rPr>
                <w:rStyle w:val="Hipervnculo"/>
              </w:rPr>
              <w:t>VI.</w:t>
            </w:r>
            <w:r w:rsidR="00DB3430" w:rsidRPr="003542AD">
              <w:rPr>
                <w:rFonts w:asciiTheme="minorHAnsi" w:eastAsiaTheme="minorEastAsia" w:hAnsiTheme="minorHAnsi" w:cstheme="minorBidi"/>
                <w:bCs w:val="0"/>
                <w:lang w:val="es-ES"/>
              </w:rPr>
              <w:tab/>
            </w:r>
            <w:r w:rsidR="00DB3430" w:rsidRPr="003542AD">
              <w:rPr>
                <w:rStyle w:val="Hipervnculo"/>
              </w:rPr>
              <w:t>DOCUMENTACIÓN VINCULADA AL HITO DE CONTROL</w:t>
            </w:r>
            <w:r w:rsidR="00DB3430" w:rsidRPr="003542AD">
              <w:rPr>
                <w:webHidden/>
              </w:rPr>
              <w:tab/>
            </w:r>
            <w:r w:rsidR="00DB3430" w:rsidRPr="003542AD">
              <w:rPr>
                <w:webHidden/>
              </w:rPr>
              <w:fldChar w:fldCharType="begin"/>
            </w:r>
            <w:r w:rsidR="00DB3430" w:rsidRPr="003542AD">
              <w:rPr>
                <w:webHidden/>
              </w:rPr>
              <w:instrText xml:space="preserve"> PAGEREF _Toc123200159 \h </w:instrText>
            </w:r>
            <w:r w:rsidR="00DB3430" w:rsidRPr="003542AD">
              <w:rPr>
                <w:webHidden/>
              </w:rPr>
            </w:r>
            <w:r w:rsidR="00DB3430" w:rsidRPr="003542AD">
              <w:rPr>
                <w:webHidden/>
              </w:rPr>
              <w:fldChar w:fldCharType="separate"/>
            </w:r>
            <w:r w:rsidR="00DB3430" w:rsidRPr="003542AD">
              <w:rPr>
                <w:webHidden/>
              </w:rPr>
              <w:t>7</w:t>
            </w:r>
            <w:r w:rsidR="00DB3430" w:rsidRPr="003542AD">
              <w:rPr>
                <w:webHidden/>
              </w:rPr>
              <w:fldChar w:fldCharType="end"/>
            </w:r>
          </w:hyperlink>
        </w:p>
        <w:p w14:paraId="1F1E4658" w14:textId="1DD32239" w:rsidR="00DB3430" w:rsidRPr="003542AD" w:rsidRDefault="00000000">
          <w:pPr>
            <w:pStyle w:val="TDC1"/>
            <w:rPr>
              <w:rFonts w:asciiTheme="minorHAnsi" w:eastAsiaTheme="minorEastAsia" w:hAnsiTheme="minorHAnsi" w:cstheme="minorBidi"/>
              <w:bCs w:val="0"/>
              <w:lang w:val="es-ES"/>
            </w:rPr>
          </w:pPr>
          <w:hyperlink w:anchor="_Toc123200160" w:history="1">
            <w:r w:rsidR="00DB3430" w:rsidRPr="003542AD">
              <w:rPr>
                <w:rStyle w:val="Hipervnculo"/>
                <w:rFonts w:cstheme="minorHAnsi"/>
              </w:rPr>
              <w:t>VII.</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INFORMACIÓN DEL REPORTE DE AVANCE ANTE SITUACIONES ADVERSAS</w:t>
            </w:r>
            <w:r w:rsidR="00DB3430" w:rsidRPr="003542AD">
              <w:rPr>
                <w:webHidden/>
              </w:rPr>
              <w:tab/>
            </w:r>
            <w:r w:rsidR="00DB3430" w:rsidRPr="003542AD">
              <w:rPr>
                <w:webHidden/>
              </w:rPr>
              <w:fldChar w:fldCharType="begin"/>
            </w:r>
            <w:r w:rsidR="00DB3430" w:rsidRPr="003542AD">
              <w:rPr>
                <w:webHidden/>
              </w:rPr>
              <w:instrText xml:space="preserve"> PAGEREF _Toc123200160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hyperlink>
        </w:p>
        <w:p w14:paraId="677D5603" w14:textId="46462E16" w:rsidR="00DB3430" w:rsidRPr="003542AD" w:rsidRDefault="0057265C">
          <w:pPr>
            <w:pStyle w:val="TDC1"/>
            <w:rPr>
              <w:rFonts w:asciiTheme="minorHAnsi" w:eastAsiaTheme="minorEastAsia" w:hAnsiTheme="minorHAnsi" w:cstheme="minorBidi"/>
              <w:bCs w:val="0"/>
              <w:lang w:val="es-ES"/>
            </w:rPr>
          </w:pPr>
          <w:r>
            <w:fldChar w:fldCharType="begin"/>
          </w:r>
          <w:r>
            <w:instrText xml:space="preserve"> HYPERLINK \l "_Toc123200161" </w:instrText>
          </w:r>
          <w:r>
            <w:fldChar w:fldCharType="separate"/>
          </w:r>
          <w:r w:rsidR="00DB3430" w:rsidRPr="003542AD">
            <w:rPr>
              <w:rStyle w:val="Hipervnculo"/>
              <w:rFonts w:cstheme="minorHAnsi"/>
            </w:rPr>
            <w:t>VIII.</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 xml:space="preserve">INFORMACIÓN DE LAS SITUACIONES ADVERSAS COMUNICADAS EN INFORMES </w:t>
          </w:r>
          <w:ins w:id="13" w:author="Usuario de Windows" w:date="2023-03-20T16:52:00Z">
            <w:r w:rsidR="00430627">
              <w:rPr>
                <w:rStyle w:val="Hipervnculo"/>
                <w:rFonts w:cstheme="minorHAnsi"/>
              </w:rPr>
              <w:br/>
            </w:r>
          </w:ins>
          <w:r w:rsidR="00DB3430" w:rsidRPr="003542AD">
            <w:rPr>
              <w:rStyle w:val="Hipervnculo"/>
              <w:rFonts w:cstheme="minorHAnsi"/>
            </w:rPr>
            <w:t>DE HITO DE CONTROL ANTERIORES</w:t>
          </w:r>
          <w:r w:rsidR="00DB3430" w:rsidRPr="003542AD">
            <w:rPr>
              <w:webHidden/>
            </w:rPr>
            <w:tab/>
          </w:r>
          <w:r w:rsidR="00DB3430" w:rsidRPr="003542AD">
            <w:rPr>
              <w:webHidden/>
            </w:rPr>
            <w:fldChar w:fldCharType="begin"/>
          </w:r>
          <w:r w:rsidR="00DB3430" w:rsidRPr="003542AD">
            <w:rPr>
              <w:webHidden/>
            </w:rPr>
            <w:instrText xml:space="preserve"> PAGEREF _Toc123200161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r>
            <w:fldChar w:fldCharType="end"/>
          </w:r>
        </w:p>
        <w:p w14:paraId="4E59AC32" w14:textId="3B09F34B" w:rsidR="00DB3430" w:rsidRPr="003542AD" w:rsidRDefault="00000000">
          <w:pPr>
            <w:pStyle w:val="TDC1"/>
            <w:rPr>
              <w:rFonts w:asciiTheme="minorHAnsi" w:eastAsiaTheme="minorEastAsia" w:hAnsiTheme="minorHAnsi" w:cstheme="minorBidi"/>
              <w:bCs w:val="0"/>
              <w:lang w:val="es-ES"/>
            </w:rPr>
          </w:pPr>
          <w:hyperlink w:anchor="_Toc123200162" w:history="1">
            <w:r w:rsidR="00DB3430" w:rsidRPr="003542AD">
              <w:rPr>
                <w:rStyle w:val="Hipervnculo"/>
                <w:rFonts w:cstheme="minorHAnsi"/>
              </w:rPr>
              <w:t>IX.</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CONCLUSIÓN</w:t>
            </w:r>
            <w:r w:rsidR="00DB3430" w:rsidRPr="003542AD">
              <w:rPr>
                <w:webHidden/>
              </w:rPr>
              <w:tab/>
            </w:r>
            <w:r w:rsidR="00DB3430" w:rsidRPr="003542AD">
              <w:rPr>
                <w:webHidden/>
              </w:rPr>
              <w:fldChar w:fldCharType="begin"/>
            </w:r>
            <w:r w:rsidR="00DB3430" w:rsidRPr="003542AD">
              <w:rPr>
                <w:webHidden/>
              </w:rPr>
              <w:instrText xml:space="preserve"> PAGEREF _Toc123200162 \h </w:instrText>
            </w:r>
            <w:r w:rsidR="00DB3430" w:rsidRPr="003542AD">
              <w:rPr>
                <w:webHidden/>
              </w:rPr>
            </w:r>
            <w:r w:rsidR="00DB3430" w:rsidRPr="003542AD">
              <w:rPr>
                <w:webHidden/>
              </w:rPr>
              <w:fldChar w:fldCharType="separate"/>
            </w:r>
            <w:r w:rsidR="00DB3430" w:rsidRPr="003542AD">
              <w:rPr>
                <w:webHidden/>
              </w:rPr>
              <w:t>8</w:t>
            </w:r>
            <w:r w:rsidR="00DB3430" w:rsidRPr="003542AD">
              <w:rPr>
                <w:webHidden/>
              </w:rPr>
              <w:fldChar w:fldCharType="end"/>
            </w:r>
          </w:hyperlink>
        </w:p>
        <w:p w14:paraId="612FE4B6" w14:textId="5FDD0D11" w:rsidR="00DB3430" w:rsidRDefault="00000000">
          <w:pPr>
            <w:pStyle w:val="TDC1"/>
            <w:rPr>
              <w:rFonts w:asciiTheme="minorHAnsi" w:eastAsiaTheme="minorEastAsia" w:hAnsiTheme="minorHAnsi" w:cstheme="minorBidi"/>
              <w:bCs w:val="0"/>
              <w:lang w:val="es-ES"/>
            </w:rPr>
          </w:pPr>
          <w:hyperlink w:anchor="_Toc123200163" w:history="1">
            <w:r w:rsidR="00DB3430" w:rsidRPr="003542AD">
              <w:rPr>
                <w:rStyle w:val="Hipervnculo"/>
                <w:rFonts w:cstheme="minorHAnsi"/>
              </w:rPr>
              <w:t>X.</w:t>
            </w:r>
            <w:r w:rsidR="00DB3430" w:rsidRPr="003542AD">
              <w:rPr>
                <w:rFonts w:asciiTheme="minorHAnsi" w:eastAsiaTheme="minorEastAsia" w:hAnsiTheme="minorHAnsi" w:cstheme="minorBidi"/>
                <w:bCs w:val="0"/>
                <w:lang w:val="es-ES"/>
              </w:rPr>
              <w:tab/>
            </w:r>
            <w:r w:rsidR="00DB3430" w:rsidRPr="003542AD">
              <w:rPr>
                <w:rStyle w:val="Hipervnculo"/>
                <w:rFonts w:cstheme="minorHAnsi"/>
              </w:rPr>
              <w:t>RECOMENDACIONES</w:t>
            </w:r>
            <w:r w:rsidR="00DB3430" w:rsidRPr="003542AD">
              <w:rPr>
                <w:webHidden/>
              </w:rPr>
              <w:tab/>
            </w:r>
            <w:r w:rsidR="00DB3430" w:rsidRPr="003542AD">
              <w:rPr>
                <w:webHidden/>
              </w:rPr>
              <w:fldChar w:fldCharType="begin"/>
            </w:r>
            <w:r w:rsidR="00DB3430" w:rsidRPr="003542AD">
              <w:rPr>
                <w:webHidden/>
              </w:rPr>
              <w:instrText xml:space="preserve"> PAGEREF _Toc123200163 \h </w:instrText>
            </w:r>
            <w:r w:rsidR="00DB3430" w:rsidRPr="003542AD">
              <w:rPr>
                <w:webHidden/>
              </w:rPr>
            </w:r>
            <w:r w:rsidR="00DB3430" w:rsidRPr="003542AD">
              <w:rPr>
                <w:webHidden/>
              </w:rPr>
              <w:fldChar w:fldCharType="separate"/>
            </w:r>
            <w:r w:rsidR="00DB3430" w:rsidRPr="003542AD">
              <w:rPr>
                <w:webHidden/>
              </w:rPr>
              <w:t>9</w:t>
            </w:r>
            <w:r w:rsidR="00DB3430" w:rsidRPr="003542AD">
              <w:rPr>
                <w:webHidden/>
              </w:rPr>
              <w:fldChar w:fldCharType="end"/>
            </w:r>
          </w:hyperlink>
        </w:p>
        <w:p w14:paraId="2FED5DFC" w14:textId="0565FF33" w:rsidR="00597EBB" w:rsidRPr="002950AF" w:rsidRDefault="00597EBB">
          <w:pPr>
            <w:rPr>
              <w:bCs/>
            </w:rPr>
          </w:pPr>
          <w:r w:rsidRPr="002950AF">
            <w:rPr>
              <w:bCs/>
            </w:rPr>
            <w:fldChar w:fldCharType="end"/>
          </w:r>
        </w:p>
      </w:sdtContent>
    </w:sdt>
    <w:p w14:paraId="6B35E62B" w14:textId="0DCBF1AA" w:rsidR="008B2520" w:rsidRPr="002950AF" w:rsidRDefault="008B2520" w:rsidP="008B2520">
      <w:pPr>
        <w:tabs>
          <w:tab w:val="left" w:pos="2770"/>
        </w:tabs>
        <w:rPr>
          <w:rFonts w:ascii="Arial Narrow" w:hAnsi="Arial Narrow"/>
          <w:bCs/>
          <w:sz w:val="24"/>
          <w:szCs w:val="24"/>
        </w:rPr>
      </w:pPr>
    </w:p>
    <w:p w14:paraId="6A152DCD" w14:textId="498B0C6E" w:rsidR="008B2520" w:rsidRPr="00A864C6" w:rsidRDefault="008B2520" w:rsidP="008B2520">
      <w:pPr>
        <w:tabs>
          <w:tab w:val="left" w:pos="2770"/>
        </w:tabs>
        <w:rPr>
          <w:rFonts w:ascii="Arial Narrow" w:hAnsi="Arial Narrow"/>
          <w:sz w:val="24"/>
          <w:szCs w:val="24"/>
        </w:rPr>
      </w:pPr>
    </w:p>
    <w:p w14:paraId="7668B492" w14:textId="29E4325C" w:rsidR="008B2520" w:rsidRDefault="008B2520" w:rsidP="008B2520">
      <w:pPr>
        <w:tabs>
          <w:tab w:val="left" w:pos="2770"/>
        </w:tabs>
        <w:rPr>
          <w:rFonts w:ascii="Arial Narrow" w:hAnsi="Arial Narrow"/>
          <w:sz w:val="24"/>
          <w:szCs w:val="24"/>
        </w:rPr>
      </w:pPr>
    </w:p>
    <w:p w14:paraId="326CCDDD" w14:textId="132253FB" w:rsidR="008B2520" w:rsidRDefault="008B2520" w:rsidP="008B2520">
      <w:pPr>
        <w:tabs>
          <w:tab w:val="left" w:pos="2770"/>
        </w:tabs>
        <w:rPr>
          <w:rFonts w:ascii="Arial Narrow" w:hAnsi="Arial Narrow"/>
          <w:sz w:val="24"/>
          <w:szCs w:val="24"/>
        </w:rPr>
      </w:pPr>
    </w:p>
    <w:p w14:paraId="26FC7C9B" w14:textId="3F451788" w:rsidR="008B2520" w:rsidRDefault="008B2520" w:rsidP="008B2520">
      <w:pPr>
        <w:tabs>
          <w:tab w:val="left" w:pos="2770"/>
        </w:tabs>
        <w:rPr>
          <w:rFonts w:ascii="Arial Narrow" w:hAnsi="Arial Narrow"/>
          <w:sz w:val="24"/>
          <w:szCs w:val="24"/>
        </w:rPr>
      </w:pPr>
    </w:p>
    <w:p w14:paraId="58A49259" w14:textId="3C8F4749" w:rsidR="008B2520" w:rsidRDefault="008B2520" w:rsidP="008B2520">
      <w:pPr>
        <w:tabs>
          <w:tab w:val="left" w:pos="2770"/>
        </w:tabs>
        <w:rPr>
          <w:rFonts w:ascii="Arial Narrow" w:hAnsi="Arial Narrow"/>
          <w:sz w:val="24"/>
          <w:szCs w:val="24"/>
        </w:rPr>
      </w:pPr>
    </w:p>
    <w:p w14:paraId="5FAE8506" w14:textId="45321849" w:rsidR="008B2520" w:rsidRDefault="008B2520" w:rsidP="008B2520">
      <w:pPr>
        <w:tabs>
          <w:tab w:val="left" w:pos="2770"/>
        </w:tabs>
        <w:rPr>
          <w:rFonts w:ascii="Arial Narrow" w:hAnsi="Arial Narrow"/>
          <w:sz w:val="24"/>
          <w:szCs w:val="24"/>
        </w:rPr>
      </w:pPr>
    </w:p>
    <w:p w14:paraId="2DDA91F2" w14:textId="351DBA32" w:rsidR="008B2520" w:rsidRDefault="008B2520" w:rsidP="008B2520">
      <w:pPr>
        <w:tabs>
          <w:tab w:val="left" w:pos="2770"/>
        </w:tabs>
        <w:rPr>
          <w:rFonts w:ascii="Arial Narrow" w:hAnsi="Arial Narrow"/>
          <w:sz w:val="24"/>
          <w:szCs w:val="24"/>
        </w:rPr>
      </w:pPr>
    </w:p>
    <w:p w14:paraId="507CDC5E" w14:textId="611ED192" w:rsidR="008B2520" w:rsidRDefault="008B2520" w:rsidP="008B2520">
      <w:pPr>
        <w:tabs>
          <w:tab w:val="left" w:pos="2770"/>
        </w:tabs>
        <w:rPr>
          <w:rFonts w:ascii="Arial Narrow" w:hAnsi="Arial Narrow"/>
          <w:sz w:val="24"/>
          <w:szCs w:val="24"/>
        </w:rPr>
      </w:pPr>
    </w:p>
    <w:p w14:paraId="765ABC8E" w14:textId="120090B8" w:rsidR="008B2520" w:rsidRDefault="008B2520" w:rsidP="008B2520">
      <w:pPr>
        <w:tabs>
          <w:tab w:val="left" w:pos="2770"/>
        </w:tabs>
        <w:rPr>
          <w:rFonts w:ascii="Arial Narrow" w:hAnsi="Arial Narrow"/>
          <w:sz w:val="24"/>
          <w:szCs w:val="24"/>
        </w:rPr>
      </w:pPr>
    </w:p>
    <w:p w14:paraId="3ABCA382" w14:textId="71D982B2" w:rsidR="008B2520" w:rsidRDefault="008B2520" w:rsidP="008B2520">
      <w:pPr>
        <w:tabs>
          <w:tab w:val="left" w:pos="2770"/>
        </w:tabs>
        <w:rPr>
          <w:rFonts w:ascii="Arial Narrow" w:hAnsi="Arial Narrow"/>
          <w:sz w:val="24"/>
          <w:szCs w:val="24"/>
        </w:rPr>
      </w:pPr>
    </w:p>
    <w:p w14:paraId="4077EA03" w14:textId="53595EF6" w:rsidR="008B2520" w:rsidRDefault="008B2520" w:rsidP="008B2520">
      <w:pPr>
        <w:tabs>
          <w:tab w:val="left" w:pos="2770"/>
        </w:tabs>
        <w:rPr>
          <w:rFonts w:ascii="Arial Narrow" w:hAnsi="Arial Narrow"/>
          <w:sz w:val="24"/>
          <w:szCs w:val="24"/>
        </w:rPr>
      </w:pPr>
    </w:p>
    <w:p w14:paraId="269CF675" w14:textId="6EA7C057" w:rsidR="008B2520" w:rsidRDefault="008B2520" w:rsidP="008B2520">
      <w:pPr>
        <w:tabs>
          <w:tab w:val="left" w:pos="2770"/>
        </w:tabs>
        <w:rPr>
          <w:rFonts w:ascii="Arial Narrow" w:hAnsi="Arial Narrow"/>
          <w:sz w:val="24"/>
          <w:szCs w:val="24"/>
        </w:rPr>
      </w:pPr>
    </w:p>
    <w:p w14:paraId="348AC1A4" w14:textId="77777777" w:rsidR="008B2520" w:rsidRPr="008B2520" w:rsidRDefault="008B2520" w:rsidP="008B2520">
      <w:pPr>
        <w:tabs>
          <w:tab w:val="left" w:pos="2770"/>
        </w:tabs>
        <w:rPr>
          <w:rFonts w:ascii="Arial Narrow" w:hAnsi="Arial Narrow"/>
          <w:sz w:val="24"/>
          <w:szCs w:val="24"/>
        </w:rPr>
      </w:pPr>
    </w:p>
    <w:p w14:paraId="4ADCB319" w14:textId="77777777" w:rsidR="008B2520" w:rsidRPr="008B2520" w:rsidRDefault="008B2520" w:rsidP="008B2520">
      <w:pPr>
        <w:rPr>
          <w:rFonts w:ascii="Arial Narrow" w:hAnsi="Arial Narrow"/>
          <w:sz w:val="24"/>
          <w:szCs w:val="24"/>
        </w:rPr>
      </w:pPr>
    </w:p>
    <w:p w14:paraId="2BD50B4B" w14:textId="77777777" w:rsidR="008B2520" w:rsidRPr="008B2520" w:rsidRDefault="008B2520" w:rsidP="008B2520">
      <w:pPr>
        <w:rPr>
          <w:rFonts w:ascii="Arial Narrow" w:hAnsi="Arial Narrow"/>
          <w:sz w:val="24"/>
          <w:szCs w:val="24"/>
        </w:rPr>
      </w:pPr>
    </w:p>
    <w:p w14:paraId="6F14F65C" w14:textId="77777777" w:rsidR="008B2520" w:rsidRPr="008B2520" w:rsidRDefault="008B2520" w:rsidP="008B2520">
      <w:pPr>
        <w:rPr>
          <w:rFonts w:ascii="Arial Narrow" w:hAnsi="Arial Narrow"/>
          <w:sz w:val="24"/>
          <w:szCs w:val="24"/>
        </w:rPr>
      </w:pPr>
    </w:p>
    <w:p w14:paraId="2664B27F" w14:textId="545D3B25" w:rsidR="008B2520" w:rsidRDefault="008B2520" w:rsidP="008B2520">
      <w:pPr>
        <w:rPr>
          <w:rFonts w:ascii="Arial Narrow" w:hAnsi="Arial Narrow"/>
          <w:sz w:val="24"/>
          <w:szCs w:val="24"/>
        </w:rPr>
      </w:pPr>
    </w:p>
    <w:p w14:paraId="17B2DBB3" w14:textId="77777777" w:rsidR="00091F8E" w:rsidRPr="008B2520" w:rsidRDefault="00091F8E" w:rsidP="008B2520">
      <w:pPr>
        <w:rPr>
          <w:rFonts w:ascii="Arial Narrow" w:hAnsi="Arial Narrow"/>
          <w:sz w:val="24"/>
          <w:szCs w:val="24"/>
        </w:rPr>
      </w:pPr>
    </w:p>
    <w:p w14:paraId="773D1A50" w14:textId="4FEEFD9F" w:rsidR="008B2520" w:rsidRDefault="008B2520" w:rsidP="008B2520">
      <w:pPr>
        <w:rPr>
          <w:rFonts w:ascii="Arial Narrow" w:hAnsi="Arial Narrow"/>
          <w:sz w:val="24"/>
          <w:szCs w:val="24"/>
        </w:rPr>
      </w:pPr>
    </w:p>
    <w:p w14:paraId="1E8494F4" w14:textId="5F532676" w:rsidR="009B74A7" w:rsidRDefault="009B74A7" w:rsidP="008B2520">
      <w:pPr>
        <w:rPr>
          <w:rFonts w:ascii="Arial Narrow" w:hAnsi="Arial Narrow"/>
          <w:sz w:val="24"/>
          <w:szCs w:val="24"/>
        </w:rPr>
      </w:pPr>
    </w:p>
    <w:p w14:paraId="13F76432" w14:textId="77777777" w:rsidR="009B74A7" w:rsidRPr="008B2520" w:rsidRDefault="009B74A7" w:rsidP="008B2520">
      <w:pPr>
        <w:rPr>
          <w:rFonts w:ascii="Arial Narrow" w:hAnsi="Arial Narrow"/>
          <w:sz w:val="24"/>
          <w:szCs w:val="24"/>
        </w:rPr>
      </w:pPr>
    </w:p>
    <w:p w14:paraId="4B12362E" w14:textId="77777777" w:rsidR="008B2520" w:rsidRPr="008B2520" w:rsidRDefault="008B2520" w:rsidP="008B2520">
      <w:pPr>
        <w:rPr>
          <w:rFonts w:ascii="Arial Narrow" w:hAnsi="Arial Narrow"/>
          <w:sz w:val="24"/>
          <w:szCs w:val="24"/>
        </w:rPr>
      </w:pPr>
    </w:p>
    <w:p w14:paraId="100AB81A" w14:textId="77777777" w:rsidR="008B2520" w:rsidRPr="008B2520" w:rsidRDefault="008B2520" w:rsidP="008B2520">
      <w:pPr>
        <w:rPr>
          <w:rFonts w:ascii="Arial Narrow" w:hAnsi="Arial Narrow"/>
          <w:sz w:val="24"/>
          <w:szCs w:val="24"/>
        </w:rPr>
      </w:pPr>
    </w:p>
    <w:p w14:paraId="28652D4F" w14:textId="548AC929" w:rsidR="00D6793F" w:rsidRPr="00172130" w:rsidRDefault="00597EBB" w:rsidP="00597EBB">
      <w:pPr>
        <w:tabs>
          <w:tab w:val="left" w:pos="1030"/>
        </w:tabs>
        <w:rPr>
          <w:rFonts w:ascii="Arial Narrow" w:hAnsi="Arial Narrow" w:cs="Arial"/>
          <w:b/>
          <w:sz w:val="28"/>
          <w:szCs w:val="28"/>
          <w:u w:val="single"/>
        </w:rPr>
      </w:pPr>
      <w:r>
        <w:rPr>
          <w:rFonts w:ascii="Arial Narrow" w:hAnsi="Arial Narrow"/>
          <w:sz w:val="24"/>
          <w:szCs w:val="24"/>
        </w:rPr>
        <w:tab/>
      </w:r>
      <w:r w:rsidR="00914C6B" w:rsidRPr="004C5043">
        <w:rPr>
          <w:rFonts w:ascii="Arial Narrow" w:hAnsi="Arial Narrow" w:cs="Arial"/>
          <w:b/>
          <w:sz w:val="28"/>
          <w:szCs w:val="28"/>
          <w:u w:val="single"/>
        </w:rPr>
        <w:t xml:space="preserve">INFORME DE HITO DE CONTROL </w:t>
      </w:r>
      <w:proofErr w:type="spellStart"/>
      <w:r w:rsidR="00914C6B"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026127">
        <w:rPr>
          <w:rFonts w:ascii="Arial Narrow" w:hAnsi="Arial Narrow" w:cs="Arial"/>
          <w:b/>
          <w:sz w:val="28"/>
          <w:szCs w:val="28"/>
          <w:u w:val="single"/>
        </w:rPr>
        <w:t>XXXX</w:t>
      </w:r>
      <w:r w:rsidR="00D6793F" w:rsidRPr="004C5043">
        <w:rPr>
          <w:rFonts w:ascii="Arial Narrow" w:hAnsi="Arial Narrow" w:cs="Arial"/>
          <w:b/>
          <w:sz w:val="28"/>
          <w:szCs w:val="28"/>
          <w:u w:val="single"/>
        </w:rPr>
        <w:t>-202</w:t>
      </w:r>
      <w:del w:id="14" w:author="Usuario de Windows" w:date="2023-03-20T17:04:00Z">
        <w:r w:rsidR="00D6793F" w:rsidRPr="004C5043" w:rsidDel="005417E7">
          <w:rPr>
            <w:rFonts w:ascii="Arial Narrow" w:hAnsi="Arial Narrow" w:cs="Arial"/>
            <w:b/>
            <w:sz w:val="28"/>
            <w:szCs w:val="28"/>
            <w:u w:val="single"/>
          </w:rPr>
          <w:delText>2</w:delText>
        </w:r>
      </w:del>
      <w:ins w:id="15" w:author="Usuario de Windows" w:date="2023-03-20T17:04:00Z">
        <w:r w:rsidR="005417E7">
          <w:rPr>
            <w:rFonts w:ascii="Arial Narrow" w:hAnsi="Arial Narrow" w:cs="Arial"/>
            <w:b/>
            <w:sz w:val="28"/>
            <w:szCs w:val="28"/>
            <w:u w:val="single"/>
          </w:rPr>
          <w:t>3</w:t>
        </w:r>
      </w:ins>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7777777" w:rsidR="00D6793F" w:rsidRPr="00172130" w:rsidRDefault="00D6793F" w:rsidP="0031018E">
      <w:pPr>
        <w:jc w:val="both"/>
        <w:rPr>
          <w:rFonts w:ascii="Arial Narrow" w:hAnsi="Arial Narrow" w:cs="Arial"/>
          <w:b/>
          <w:sz w:val="24"/>
          <w:szCs w:val="24"/>
        </w:rPr>
      </w:pPr>
    </w:p>
    <w:p w14:paraId="6B8B45F0" w14:textId="0460E648" w:rsidR="00D6793F" w:rsidRPr="00172130" w:rsidRDefault="00CF7587" w:rsidP="0031018E">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rsidP="0031018E">
      <w:pPr>
        <w:ind w:right="-1"/>
        <w:jc w:val="center"/>
        <w:rPr>
          <w:rFonts w:ascii="Arial Narrow" w:hAnsi="Arial Narrow" w:cs="Arial"/>
          <w:b/>
          <w:sz w:val="24"/>
          <w:szCs w:val="24"/>
        </w:rPr>
      </w:pPr>
    </w:p>
    <w:p w14:paraId="59070B63" w14:textId="0D62E713" w:rsidR="00D6793F" w:rsidRPr="00172130" w:rsidRDefault="00D6793F" w:rsidP="0031018E">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3D6837">
        <w:rPr>
          <w:rFonts w:ascii="Arial Narrow" w:hAnsi="Arial Narrow" w:cs="Arial"/>
          <w:b/>
          <w:sz w:val="24"/>
          <w:szCs w:val="24"/>
        </w:rPr>
        <w:t>DEVENGADO A</w:t>
      </w:r>
      <w:r w:rsidR="00DB2A83" w:rsidRPr="00DB2A83">
        <w:rPr>
          <w:rFonts w:ascii="Arial Narrow" w:hAnsi="Arial Narrow" w:cs="Arial"/>
          <w:b/>
          <w:sz w:val="24"/>
          <w:szCs w:val="24"/>
        </w:rPr>
        <w:t xml:space="preserve"> </w:t>
      </w:r>
      <w:r w:rsidR="003D6837">
        <w:rPr>
          <w:rFonts w:ascii="Arial Narrow" w:hAnsi="Arial Narrow" w:cs="Arial"/>
          <w:b/>
          <w:sz w:val="24"/>
          <w:szCs w:val="24"/>
        </w:rPr>
        <w:t>LA</w:t>
      </w:r>
      <w:r w:rsidR="00DB2A83" w:rsidRPr="00DB2A83">
        <w:rPr>
          <w:rFonts w:ascii="Arial Narrow" w:hAnsi="Arial Narrow" w:cs="Arial"/>
          <w:b/>
          <w:sz w:val="24"/>
          <w:szCs w:val="24"/>
        </w:rPr>
        <w:t xml:space="preserve"> ADQUISICIONES DE</w:t>
      </w:r>
      <w:r w:rsidR="009B74A7">
        <w:rPr>
          <w:rFonts w:ascii="Arial Narrow" w:hAnsi="Arial Narrow" w:cs="Arial"/>
          <w:b/>
          <w:sz w:val="24"/>
          <w:szCs w:val="24"/>
        </w:rPr>
        <w:t xml:space="preserve"> EQUIPAMIENTO DE</w:t>
      </w:r>
      <w:r w:rsidR="003D6837">
        <w:rPr>
          <w:rFonts w:ascii="Arial Narrow" w:hAnsi="Arial Narrow" w:cs="Arial"/>
          <w:b/>
          <w:sz w:val="24"/>
          <w:szCs w:val="24"/>
        </w:rPr>
        <w:t xml:space="preserve"> GABINETE DE C</w:t>
      </w:r>
      <w:ins w:id="16" w:author="Usuario de Windows" w:date="2023-03-20T16:57:00Z">
        <w:r w:rsidR="00430627">
          <w:rPr>
            <w:rFonts w:ascii="Arial Narrow" w:hAnsi="Arial Narrow" w:cs="Arial"/>
            <w:b/>
            <w:sz w:val="24"/>
            <w:szCs w:val="24"/>
          </w:rPr>
          <w:t>A</w:t>
        </w:r>
      </w:ins>
      <w:r w:rsidR="003D6837">
        <w:rPr>
          <w:rFonts w:ascii="Arial Narrow" w:hAnsi="Arial Narrow" w:cs="Arial"/>
          <w:b/>
          <w:sz w:val="24"/>
          <w:szCs w:val="24"/>
        </w:rPr>
        <w:t>RGA DE PORTATILES</w:t>
      </w:r>
      <w:r w:rsidR="008C5DE6" w:rsidRPr="00172130">
        <w:rPr>
          <w:rFonts w:ascii="Arial Narrow" w:hAnsi="Arial Narrow" w:cs="Arial"/>
          <w:b/>
          <w:sz w:val="24"/>
          <w:szCs w:val="24"/>
        </w:rPr>
        <w:t>”</w:t>
      </w:r>
    </w:p>
    <w:p w14:paraId="5F2B62E3" w14:textId="570FFCAF" w:rsidR="00D6793F" w:rsidRPr="00ED78ED" w:rsidRDefault="00D6793F" w:rsidP="00ED78ED">
      <w:pPr>
        <w:pStyle w:val="Ttulo1"/>
        <w:numPr>
          <w:ilvl w:val="0"/>
          <w:numId w:val="36"/>
        </w:numPr>
        <w:rPr>
          <w:b w:val="0"/>
          <w:bCs w:val="0"/>
          <w:color w:val="auto"/>
        </w:rPr>
      </w:pPr>
      <w:bookmarkStart w:id="17" w:name="_Toc123200154"/>
      <w:r w:rsidRPr="00ED78ED">
        <w:rPr>
          <w:rStyle w:val="Textoennegrita"/>
          <w:rFonts w:ascii="Arial Narrow" w:hAnsi="Arial Narrow"/>
          <w:b/>
          <w:bCs/>
          <w:color w:val="auto"/>
          <w:sz w:val="22"/>
          <w:szCs w:val="22"/>
        </w:rPr>
        <w:t>ORIGEN</w:t>
      </w:r>
      <w:bookmarkEnd w:id="17"/>
    </w:p>
    <w:p w14:paraId="1E7D77B5" w14:textId="3DF1D8E2" w:rsidR="00D6793F" w:rsidRPr="00172130" w:rsidRDefault="00D6793F" w:rsidP="0031018E">
      <w:pPr>
        <w:ind w:left="426"/>
        <w:jc w:val="both"/>
        <w:rPr>
          <w:rFonts w:ascii="Arial Narrow" w:hAnsi="Arial Narrow" w:cs="Arial"/>
          <w:sz w:val="22"/>
          <w:szCs w:val="22"/>
        </w:rPr>
      </w:pPr>
    </w:p>
    <w:p w14:paraId="5AEB9FDE" w14:textId="61AB11C4" w:rsidR="00C21190" w:rsidRDefault="00D6793F" w:rsidP="007C4FE9">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del w:id="18" w:author="Usuario de Windows" w:date="2023-03-20T17:00:00Z">
        <w:r w:rsidR="00AB3387" w:rsidDel="00430627">
          <w:rPr>
            <w:rFonts w:ascii="Arial Narrow" w:hAnsi="Arial Narrow" w:cs="Arial"/>
            <w:sz w:val="22"/>
            <w:szCs w:val="22"/>
          </w:rPr>
          <w:delText>767</w:delText>
        </w:r>
        <w:r w:rsidRPr="00172130" w:rsidDel="00430627">
          <w:rPr>
            <w:rFonts w:ascii="Arial Narrow" w:hAnsi="Arial Narrow" w:cs="Arial"/>
            <w:sz w:val="22"/>
            <w:szCs w:val="22"/>
          </w:rPr>
          <w:delText>-2022</w:delText>
        </w:r>
      </w:del>
      <w:ins w:id="19" w:author="Usuario de Windows" w:date="2023-03-20T17:00:00Z">
        <w:r w:rsidR="00430627">
          <w:rPr>
            <w:rFonts w:ascii="Arial Narrow" w:hAnsi="Arial Narrow" w:cs="Arial"/>
            <w:sz w:val="22"/>
            <w:szCs w:val="22"/>
          </w:rPr>
          <w:t>143-2023-CGR-OCI-GORE-APUR</w:t>
        </w:r>
      </w:ins>
      <w:ins w:id="20" w:author="Usuario de Windows" w:date="2023-03-20T17:01:00Z">
        <w:r w:rsidR="00430627">
          <w:rPr>
            <w:rFonts w:ascii="Arial Narrow" w:hAnsi="Arial Narrow" w:cs="Arial"/>
            <w:sz w:val="22"/>
            <w:szCs w:val="22"/>
          </w:rPr>
          <w:t>ÍMAC</w:t>
        </w:r>
      </w:ins>
      <w:del w:id="21" w:author="Usuario de Windows" w:date="2023-03-20T17:01:00Z">
        <w:r w:rsidRPr="00172130" w:rsidDel="00430627">
          <w:rPr>
            <w:rFonts w:ascii="Arial Narrow" w:hAnsi="Arial Narrow" w:cs="Arial"/>
            <w:sz w:val="22"/>
            <w:szCs w:val="22"/>
          </w:rPr>
          <w:delText>-G</w:delText>
        </w:r>
        <w:r w:rsidR="00AB3387" w:rsidDel="00430627">
          <w:rPr>
            <w:rFonts w:ascii="Arial Narrow" w:hAnsi="Arial Narrow" w:cs="Arial"/>
            <w:sz w:val="22"/>
            <w:szCs w:val="22"/>
          </w:rPr>
          <w:delText>R,APURIMAC-04/OCI</w:delText>
        </w:r>
      </w:del>
      <w:r w:rsidR="00AB3387">
        <w:rPr>
          <w:rFonts w:ascii="Arial Narrow" w:hAnsi="Arial Narrow" w:cs="Arial"/>
          <w:sz w:val="22"/>
          <w:szCs w:val="22"/>
        </w:rPr>
        <w:t xml:space="preserve"> de </w:t>
      </w:r>
      <w:ins w:id="22" w:author="Usuario de Windows" w:date="2023-03-20T17:01:00Z">
        <w:r w:rsidR="00430627">
          <w:rPr>
            <w:rFonts w:ascii="Arial Narrow" w:hAnsi="Arial Narrow" w:cs="Arial"/>
            <w:sz w:val="22"/>
            <w:szCs w:val="22"/>
          </w:rPr>
          <w:t>20 de marzo</w:t>
        </w:r>
      </w:ins>
      <w:del w:id="23" w:author="Usuario de Windows" w:date="2023-03-20T17:01:00Z">
        <w:r w:rsidR="00AB3387" w:rsidDel="00430627">
          <w:rPr>
            <w:rFonts w:ascii="Arial Narrow" w:hAnsi="Arial Narrow" w:cs="Arial"/>
            <w:sz w:val="22"/>
            <w:szCs w:val="22"/>
          </w:rPr>
          <w:delText>4 de noviembre</w:delText>
        </w:r>
      </w:del>
      <w:r w:rsidR="00AB3387">
        <w:rPr>
          <w:rFonts w:ascii="Arial Narrow" w:hAnsi="Arial Narrow" w:cs="Arial"/>
          <w:sz w:val="22"/>
          <w:szCs w:val="22"/>
        </w:rPr>
        <w:t xml:space="preserve"> </w:t>
      </w:r>
      <w:r w:rsidRPr="00172130">
        <w:rPr>
          <w:rFonts w:ascii="Arial Narrow" w:hAnsi="Arial Narrow" w:cs="Arial"/>
          <w:sz w:val="22"/>
          <w:szCs w:val="22"/>
        </w:rPr>
        <w:t>de 202</w:t>
      </w:r>
      <w:del w:id="24" w:author="Usuario de Windows" w:date="2023-03-20T17:01:00Z">
        <w:r w:rsidRPr="00172130" w:rsidDel="00430627">
          <w:rPr>
            <w:rFonts w:ascii="Arial Narrow" w:hAnsi="Arial Narrow" w:cs="Arial"/>
            <w:sz w:val="22"/>
            <w:szCs w:val="22"/>
          </w:rPr>
          <w:delText>2</w:delText>
        </w:r>
      </w:del>
      <w:ins w:id="25" w:author="Usuario de Windows" w:date="2023-03-20T17:01:00Z">
        <w:r w:rsidR="00430627">
          <w:rPr>
            <w:rFonts w:ascii="Arial Narrow" w:hAnsi="Arial Narrow" w:cs="Arial"/>
            <w:sz w:val="22"/>
            <w:szCs w:val="22"/>
          </w:rPr>
          <w:t>3</w:t>
        </w:r>
      </w:ins>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0B3CA4">
        <w:rPr>
          <w:rFonts w:ascii="Arial Narrow" w:hAnsi="Arial Narrow" w:cs="Arial"/>
          <w:sz w:val="22"/>
          <w:szCs w:val="22"/>
        </w:rPr>
        <w:t>n.°</w:t>
      </w:r>
      <w:proofErr w:type="spellEnd"/>
      <w:r w:rsidR="000F5186">
        <w:rPr>
          <w:rFonts w:ascii="Arial Narrow" w:hAnsi="Arial Narrow" w:cs="Arial"/>
          <w:sz w:val="22"/>
          <w:szCs w:val="22"/>
        </w:rPr>
        <w:t xml:space="preserve"> </w:t>
      </w:r>
      <w:r w:rsidR="00026127">
        <w:rPr>
          <w:rFonts w:ascii="Arial Narrow" w:hAnsi="Arial Narrow" w:cs="Arial"/>
          <w:sz w:val="22"/>
          <w:szCs w:val="22"/>
        </w:rPr>
        <w:t>XXXX</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-033</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rsidP="007C4FE9">
      <w:pPr>
        <w:ind w:left="567"/>
        <w:jc w:val="both"/>
        <w:rPr>
          <w:rFonts w:ascii="Arial Narrow" w:hAnsi="Arial Narrow" w:cs="Arial"/>
          <w:sz w:val="22"/>
          <w:szCs w:val="22"/>
        </w:rPr>
      </w:pPr>
    </w:p>
    <w:p w14:paraId="3E2848FE" w14:textId="03713970" w:rsidR="00D6793F" w:rsidRPr="00597EBB" w:rsidRDefault="00D6793F" w:rsidP="007C4FE9">
      <w:pPr>
        <w:pStyle w:val="Ttulo1"/>
        <w:numPr>
          <w:ilvl w:val="0"/>
          <w:numId w:val="36"/>
        </w:numPr>
        <w:spacing w:before="0"/>
        <w:rPr>
          <w:rStyle w:val="Textoennegrita"/>
          <w:color w:val="auto"/>
        </w:rPr>
      </w:pPr>
      <w:bookmarkStart w:id="26" w:name="_Toc123200155"/>
      <w:r w:rsidRPr="00597EBB">
        <w:rPr>
          <w:rStyle w:val="Textoennegrita"/>
          <w:rFonts w:ascii="Arial Narrow" w:hAnsi="Arial Narrow"/>
          <w:b/>
          <w:bCs/>
          <w:color w:val="auto"/>
          <w:sz w:val="22"/>
          <w:szCs w:val="22"/>
        </w:rPr>
        <w:t>OBJETIVOS</w:t>
      </w:r>
      <w:bookmarkEnd w:id="26"/>
    </w:p>
    <w:p w14:paraId="2A850381" w14:textId="798965E8" w:rsidR="00D6793F" w:rsidRPr="00172130" w:rsidRDefault="00D6793F" w:rsidP="007C4FE9">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rsidP="0031018E">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rsidP="0031018E">
      <w:pPr>
        <w:ind w:left="993"/>
        <w:contextualSpacing/>
        <w:jc w:val="both"/>
        <w:rPr>
          <w:rFonts w:ascii="Arial Narrow" w:hAnsi="Arial Narrow"/>
          <w:sz w:val="22"/>
          <w:szCs w:val="22"/>
        </w:rPr>
      </w:pPr>
    </w:p>
    <w:p w14:paraId="51B88E1B" w14:textId="464C40F3" w:rsidR="005417E7" w:rsidRDefault="005417E7" w:rsidP="0031018E">
      <w:pPr>
        <w:ind w:left="993"/>
        <w:jc w:val="both"/>
        <w:rPr>
          <w:ins w:id="27" w:author="Usuario de Windows" w:date="2023-03-20T17:05:00Z"/>
          <w:rFonts w:ascii="Arial Narrow" w:hAnsi="Arial Narrow"/>
          <w:sz w:val="22"/>
          <w:szCs w:val="22"/>
        </w:rPr>
      </w:pPr>
      <w:ins w:id="28" w:author="Usuario de Windows" w:date="2023-03-20T17:05:00Z">
        <w:r w:rsidRPr="005417E7">
          <w:rPr>
            <w:rFonts w:ascii="Arial Narrow" w:hAnsi="Arial Narrow"/>
            <w:sz w:val="22"/>
            <w:szCs w:val="22"/>
          </w:rPr>
          <w:t xml:space="preserve">Determinar si la ejecución del proyecto de “Mejoramiento de la </w:t>
        </w:r>
      </w:ins>
      <w:ins w:id="29" w:author="Usuario de Windows" w:date="2023-03-20T17:06:00Z">
        <w:r w:rsidRPr="005417E7">
          <w:rPr>
            <w:rFonts w:ascii="Arial Narrow" w:hAnsi="Arial Narrow"/>
            <w:sz w:val="22"/>
            <w:szCs w:val="22"/>
          </w:rPr>
          <w:t>aplicación</w:t>
        </w:r>
      </w:ins>
      <w:ins w:id="30" w:author="Usuario de Windows" w:date="2023-03-20T17:05:00Z">
        <w:r w:rsidRPr="005417E7">
          <w:rPr>
            <w:rFonts w:ascii="Arial Narrow" w:hAnsi="Arial Narrow"/>
            <w:sz w:val="22"/>
            <w:szCs w:val="22"/>
          </w:rPr>
          <w:t xml:space="preserve"> TIC para el adecuado desarrollo de las competencias de estudiantes y docentes en las II.EE de nivel secundaria de la provincia de Chincheros - UGEL Chincheros - </w:t>
        </w:r>
      </w:ins>
      <w:ins w:id="31" w:author="Usuario de Windows" w:date="2023-03-20T17:06:00Z">
        <w:r w:rsidRPr="005417E7">
          <w:rPr>
            <w:rFonts w:ascii="Arial Narrow" w:hAnsi="Arial Narrow"/>
            <w:sz w:val="22"/>
            <w:szCs w:val="22"/>
          </w:rPr>
          <w:t>región</w:t>
        </w:r>
      </w:ins>
      <w:ins w:id="32" w:author="Usuario de Windows" w:date="2023-03-20T17:05:00Z">
        <w:r w:rsidRPr="005417E7">
          <w:rPr>
            <w:rFonts w:ascii="Arial Narrow" w:hAnsi="Arial Narrow"/>
            <w:sz w:val="22"/>
            <w:szCs w:val="22"/>
          </w:rPr>
          <w:t xml:space="preserve"> </w:t>
        </w:r>
      </w:ins>
      <w:ins w:id="33" w:author="Usuario de Windows" w:date="2023-03-20T17:06:00Z">
        <w:r w:rsidRPr="005417E7">
          <w:rPr>
            <w:rFonts w:ascii="Arial Narrow" w:hAnsi="Arial Narrow"/>
            <w:sz w:val="22"/>
            <w:szCs w:val="22"/>
          </w:rPr>
          <w:t>Apurímac</w:t>
        </w:r>
      </w:ins>
      <w:ins w:id="34" w:author="Usuario de Windows" w:date="2023-03-20T17:05:00Z">
        <w:r w:rsidRPr="005417E7">
          <w:rPr>
            <w:rFonts w:ascii="Arial Narrow" w:hAnsi="Arial Narrow"/>
            <w:sz w:val="22"/>
            <w:szCs w:val="22"/>
          </w:rPr>
          <w:t>”, se efectúa conforme a la normativa específica que regula la materia, los documentos técnicos y demás disposiciones aplicables.</w:t>
        </w:r>
      </w:ins>
    </w:p>
    <w:p w14:paraId="6F483A3F" w14:textId="7DBAEE72" w:rsidR="00FA0D85" w:rsidDel="00D968D5" w:rsidRDefault="006B52F7" w:rsidP="0031018E">
      <w:pPr>
        <w:ind w:left="993"/>
        <w:jc w:val="both"/>
        <w:rPr>
          <w:rFonts w:ascii="Arial Narrow" w:hAnsi="Arial Narrow"/>
          <w:sz w:val="22"/>
          <w:szCs w:val="22"/>
        </w:rPr>
      </w:pPr>
      <w:moveFromRangeStart w:id="35" w:author="Usuario de Windows" w:date="2023-03-20T17:22:00Z" w:name="move130225349"/>
      <w:moveFrom w:id="36" w:author="Usuario de Windows" w:date="2023-03-20T17:22:00Z">
        <w:r w:rsidRPr="006B52F7" w:rsidDel="00D968D5">
          <w:rPr>
            <w:rFonts w:ascii="Arial Narrow" w:hAnsi="Arial Narrow"/>
            <w:sz w:val="22"/>
            <w:szCs w:val="22"/>
          </w:rPr>
          <w:t xml:space="preserve">Determinar </w:t>
        </w:r>
        <w:r w:rsidR="0012691B" w:rsidDel="00D968D5">
          <w:rPr>
            <w:rFonts w:ascii="Arial Narrow" w:hAnsi="Arial Narrow"/>
            <w:sz w:val="22"/>
            <w:szCs w:val="22"/>
          </w:rPr>
          <w:t xml:space="preserve">los procesos de </w:t>
        </w:r>
        <w:r w:rsidR="003D6837" w:rsidDel="00D968D5">
          <w:rPr>
            <w:rFonts w:ascii="Arial Narrow" w:hAnsi="Arial Narrow"/>
            <w:sz w:val="22"/>
            <w:szCs w:val="22"/>
          </w:rPr>
          <w:t>devengados efectuados en el SIAF por la Entidad</w:t>
        </w:r>
        <w:r w:rsidR="0012691B" w:rsidDel="00D968D5">
          <w:rPr>
            <w:rFonts w:ascii="Arial Narrow" w:hAnsi="Arial Narrow"/>
            <w:sz w:val="22"/>
            <w:szCs w:val="22"/>
          </w:rPr>
          <w:t>, se vienen realizando de acuerdo con la normativa vigente para la ejecución del proyecto:</w:t>
        </w:r>
        <w:r w:rsidRPr="006B52F7" w:rsidDel="00D968D5">
          <w:rPr>
            <w:rFonts w:ascii="Arial Narrow" w:hAnsi="Arial Narrow"/>
            <w:sz w:val="22"/>
            <w:szCs w:val="22"/>
          </w:rPr>
          <w:t xml:space="preserve"> “Mejoramiento de la aplicación de las TIC para el adecuado desarrollo de las competencias de estudiantes y docentes en las IIEE de nivel secundaria de l</w:t>
        </w:r>
        <w:r w:rsidR="009B74A7" w:rsidDel="00D968D5">
          <w:rPr>
            <w:rFonts w:ascii="Arial Narrow" w:hAnsi="Arial Narrow"/>
            <w:sz w:val="22"/>
            <w:szCs w:val="22"/>
          </w:rPr>
          <w:t>a provincia de Chincheros</w:t>
        </w:r>
        <w:r w:rsidRPr="006B52F7" w:rsidDel="00D968D5">
          <w:rPr>
            <w:rFonts w:ascii="Arial Narrow" w:hAnsi="Arial Narrow"/>
            <w:sz w:val="22"/>
            <w:szCs w:val="22"/>
          </w:rPr>
          <w:t xml:space="preserve">, UGEL </w:t>
        </w:r>
        <w:r w:rsidR="009B74A7" w:rsidDel="00D968D5">
          <w:rPr>
            <w:rFonts w:ascii="Arial Narrow" w:hAnsi="Arial Narrow"/>
            <w:sz w:val="22"/>
            <w:szCs w:val="22"/>
          </w:rPr>
          <w:t>Chincheros</w:t>
        </w:r>
        <w:r w:rsidRPr="006B52F7" w:rsidDel="00D968D5">
          <w:rPr>
            <w:rFonts w:ascii="Arial Narrow" w:hAnsi="Arial Narrow"/>
            <w:sz w:val="22"/>
            <w:szCs w:val="22"/>
          </w:rPr>
          <w:t xml:space="preserve"> - región Apurímac.</w:t>
        </w:r>
      </w:moveFrom>
    </w:p>
    <w:moveFromRangeEnd w:id="35"/>
    <w:p w14:paraId="2B53DA40" w14:textId="77777777" w:rsidR="00884014" w:rsidRPr="00172130" w:rsidRDefault="00884014" w:rsidP="0031018E">
      <w:pPr>
        <w:ind w:left="993"/>
        <w:jc w:val="both"/>
        <w:rPr>
          <w:rFonts w:ascii="Arial Narrow" w:hAnsi="Arial Narrow"/>
          <w:sz w:val="22"/>
          <w:szCs w:val="22"/>
        </w:rPr>
      </w:pPr>
    </w:p>
    <w:p w14:paraId="7AAC0F18" w14:textId="557CC178" w:rsidR="00D6793F" w:rsidRPr="00172130" w:rsidRDefault="00D6793F" w:rsidP="0031018E">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rsidP="0031018E">
      <w:pPr>
        <w:ind w:left="993"/>
        <w:contextualSpacing/>
        <w:jc w:val="both"/>
        <w:rPr>
          <w:rFonts w:ascii="Arial Narrow" w:hAnsi="Arial Narrow" w:cs="Arial"/>
          <w:b/>
          <w:sz w:val="22"/>
          <w:szCs w:val="22"/>
        </w:rPr>
      </w:pPr>
    </w:p>
    <w:p w14:paraId="075A9403" w14:textId="77777777" w:rsidR="00D968D5" w:rsidRDefault="00D968D5" w:rsidP="00D968D5">
      <w:pPr>
        <w:ind w:left="993"/>
        <w:jc w:val="both"/>
        <w:rPr>
          <w:ins w:id="37" w:author="Usuario de Windows" w:date="2023-03-20T17:22:00Z"/>
          <w:rFonts w:ascii="Arial Narrow" w:hAnsi="Arial Narrow"/>
          <w:sz w:val="22"/>
          <w:szCs w:val="22"/>
        </w:rPr>
      </w:pPr>
      <w:bookmarkStart w:id="38" w:name="_Hlk120718484"/>
      <w:moveToRangeStart w:id="39" w:author="Usuario de Windows" w:date="2023-03-20T17:22:00Z" w:name="move130225349"/>
      <w:moveTo w:id="40" w:author="Usuario de Windows" w:date="2023-03-20T17:22:00Z">
        <w:r w:rsidRPr="006B52F7">
          <w:rPr>
            <w:rFonts w:ascii="Arial Narrow" w:hAnsi="Arial Narrow"/>
            <w:sz w:val="22"/>
            <w:szCs w:val="22"/>
          </w:rPr>
          <w:t xml:space="preserve">Determinar </w:t>
        </w:r>
        <w:r>
          <w:rPr>
            <w:rFonts w:ascii="Arial Narrow" w:hAnsi="Arial Narrow"/>
            <w:sz w:val="22"/>
            <w:szCs w:val="22"/>
          </w:rPr>
          <w:t>los procesos de devengados efectuados en el SIAF por la Entidad,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moveTo>
    </w:p>
    <w:p w14:paraId="12E8E64A" w14:textId="77777777" w:rsidR="00D968D5" w:rsidRDefault="00D968D5" w:rsidP="00D968D5">
      <w:pPr>
        <w:ind w:left="993"/>
        <w:jc w:val="both"/>
        <w:rPr>
          <w:rFonts w:ascii="Arial Narrow" w:hAnsi="Arial Narrow"/>
          <w:sz w:val="22"/>
          <w:szCs w:val="22"/>
        </w:rPr>
      </w:pPr>
    </w:p>
    <w:moveToRangeEnd w:id="39"/>
    <w:p w14:paraId="3AACD832" w14:textId="429B743B" w:rsidR="004B2DE2" w:rsidDel="00DC37D0" w:rsidRDefault="0012691B" w:rsidP="007C4FE9">
      <w:pPr>
        <w:ind w:left="993"/>
        <w:jc w:val="both"/>
        <w:rPr>
          <w:del w:id="41" w:author="Usuario de Windows" w:date="2023-03-20T17:30:00Z"/>
          <w:rFonts w:ascii="Arial Narrow" w:hAnsi="Arial Narrow"/>
          <w:sz w:val="22"/>
          <w:szCs w:val="22"/>
        </w:rPr>
      </w:pPr>
      <w:del w:id="42" w:author="Usuario de Windows" w:date="2023-03-20T17:30:00Z">
        <w:r w:rsidRPr="00D968D5" w:rsidDel="00DC37D0">
          <w:rPr>
            <w:rFonts w:ascii="Arial Narrow" w:hAnsi="Arial Narrow"/>
            <w:sz w:val="22"/>
            <w:szCs w:val="22"/>
            <w:highlight w:val="yellow"/>
            <w:rPrChange w:id="43" w:author="Usuario de Windows" w:date="2023-03-20T17:22:00Z">
              <w:rPr>
                <w:rFonts w:ascii="Arial Narrow" w:hAnsi="Arial Narrow"/>
                <w:sz w:val="22"/>
                <w:szCs w:val="22"/>
              </w:rPr>
            </w:rPrChange>
          </w:rPr>
          <w:delText xml:space="preserve">Establecer si </w:delText>
        </w:r>
        <w:r w:rsidR="003D6837" w:rsidRPr="00D968D5" w:rsidDel="00DC37D0">
          <w:rPr>
            <w:rFonts w:ascii="Arial Narrow" w:hAnsi="Arial Narrow"/>
            <w:sz w:val="22"/>
            <w:szCs w:val="22"/>
            <w:highlight w:val="yellow"/>
            <w:rPrChange w:id="44" w:author="Usuario de Windows" w:date="2023-03-20T17:22:00Z">
              <w:rPr>
                <w:rFonts w:ascii="Arial Narrow" w:hAnsi="Arial Narrow"/>
                <w:sz w:val="22"/>
                <w:szCs w:val="22"/>
              </w:rPr>
            </w:rPrChange>
          </w:rPr>
          <w:delText>el</w:delText>
        </w:r>
        <w:r w:rsidR="00CE00E7" w:rsidRPr="00D968D5" w:rsidDel="00DC37D0">
          <w:rPr>
            <w:rFonts w:ascii="Arial Narrow" w:hAnsi="Arial Narrow"/>
            <w:sz w:val="22"/>
            <w:szCs w:val="22"/>
            <w:highlight w:val="yellow"/>
            <w:rPrChange w:id="45" w:author="Usuario de Windows" w:date="2023-03-20T17:22:00Z">
              <w:rPr>
                <w:rFonts w:ascii="Arial Narrow" w:hAnsi="Arial Narrow"/>
                <w:sz w:val="22"/>
                <w:szCs w:val="22"/>
              </w:rPr>
            </w:rPrChange>
          </w:rPr>
          <w:delText xml:space="preserve"> proceso de </w:delText>
        </w:r>
        <w:r w:rsidR="003D6837" w:rsidRPr="00D968D5" w:rsidDel="00DC37D0">
          <w:rPr>
            <w:rFonts w:ascii="Arial Narrow" w:hAnsi="Arial Narrow"/>
            <w:sz w:val="22"/>
            <w:szCs w:val="22"/>
            <w:highlight w:val="yellow"/>
            <w:rPrChange w:id="46" w:author="Usuario de Windows" w:date="2023-03-20T17:22:00Z">
              <w:rPr>
                <w:rFonts w:ascii="Arial Narrow" w:hAnsi="Arial Narrow"/>
                <w:sz w:val="22"/>
                <w:szCs w:val="22"/>
              </w:rPr>
            </w:rPrChange>
          </w:rPr>
          <w:delText>devengado efectuado a la adquisición de los Gabinetes de Carga de Portátiles</w:delText>
        </w:r>
        <w:r w:rsidRPr="00D968D5" w:rsidDel="00DC37D0">
          <w:rPr>
            <w:rFonts w:ascii="Arial Narrow" w:hAnsi="Arial Narrow"/>
            <w:sz w:val="22"/>
            <w:szCs w:val="22"/>
            <w:highlight w:val="yellow"/>
            <w:rPrChange w:id="47" w:author="Usuario de Windows" w:date="2023-03-20T17:22:00Z">
              <w:rPr>
                <w:rFonts w:ascii="Arial Narrow" w:hAnsi="Arial Narrow"/>
                <w:sz w:val="22"/>
                <w:szCs w:val="22"/>
              </w:rPr>
            </w:rPrChange>
          </w:rPr>
          <w:delText xml:space="preserve"> para el proyecto: “Mejoramiento de la aplicación de las TIC para el adecuado desarrollo de las competencias de estudiantes y docentes en las IIEE de nivel secundaria de la provincia de Chincheros, UGEL Chincheros - región Apurímac”, se viene ejecutando conforme a las especificaciones técnicas del expediente técnico y sus modificaciones; así como las normativas aplicables, y las disposiciones contractuales</w:delText>
        </w:r>
      </w:del>
    </w:p>
    <w:p w14:paraId="6EA36775" w14:textId="60C6CA2E" w:rsidR="007C4FE9" w:rsidRPr="007C4FE9" w:rsidDel="00DC37D0" w:rsidRDefault="007C4FE9" w:rsidP="007C4FE9">
      <w:pPr>
        <w:ind w:left="993"/>
        <w:jc w:val="both"/>
        <w:rPr>
          <w:del w:id="48" w:author="Usuario de Windows" w:date="2023-03-20T17:30:00Z"/>
          <w:rFonts w:ascii="Arial Narrow" w:hAnsi="Arial Narrow"/>
          <w:sz w:val="22"/>
          <w:szCs w:val="22"/>
        </w:rPr>
      </w:pPr>
    </w:p>
    <w:p w14:paraId="51F87810" w14:textId="5DA76886" w:rsidR="00D6793F" w:rsidRPr="00597EBB" w:rsidRDefault="00D6793F" w:rsidP="007C4FE9">
      <w:pPr>
        <w:pStyle w:val="Ttulo1"/>
        <w:numPr>
          <w:ilvl w:val="0"/>
          <w:numId w:val="36"/>
        </w:numPr>
        <w:spacing w:before="0"/>
        <w:rPr>
          <w:rStyle w:val="Textoennegrita"/>
          <w:rFonts w:ascii="Arial Narrow" w:hAnsi="Arial Narrow"/>
          <w:b/>
          <w:bCs/>
          <w:color w:val="auto"/>
          <w:sz w:val="22"/>
          <w:szCs w:val="22"/>
        </w:rPr>
      </w:pPr>
      <w:bookmarkStart w:id="49" w:name="_Toc123200156"/>
      <w:bookmarkEnd w:id="38"/>
      <w:r w:rsidRPr="00597EBB">
        <w:rPr>
          <w:rStyle w:val="Textoennegrita"/>
          <w:rFonts w:ascii="Arial Narrow" w:hAnsi="Arial Narrow"/>
          <w:b/>
          <w:bCs/>
          <w:color w:val="auto"/>
          <w:sz w:val="22"/>
          <w:szCs w:val="22"/>
        </w:rPr>
        <w:t>ALCANCE</w:t>
      </w:r>
      <w:bookmarkEnd w:id="49"/>
    </w:p>
    <w:p w14:paraId="4422D3AE" w14:textId="15D30775" w:rsidR="00D6793F" w:rsidRPr="00172130" w:rsidRDefault="00D6793F" w:rsidP="0031018E">
      <w:pPr>
        <w:ind w:left="567"/>
        <w:jc w:val="both"/>
        <w:rPr>
          <w:rFonts w:ascii="Arial Narrow" w:hAnsi="Arial Narrow" w:cs="Arial"/>
          <w:b/>
          <w:sz w:val="22"/>
          <w:szCs w:val="22"/>
        </w:rPr>
      </w:pPr>
    </w:p>
    <w:p w14:paraId="23DAE0EF" w14:textId="118F4D02" w:rsidR="00C21190" w:rsidRPr="00172130" w:rsidDel="00DC37D0" w:rsidRDefault="00C21190">
      <w:pPr>
        <w:ind w:left="709"/>
        <w:jc w:val="both"/>
        <w:rPr>
          <w:del w:id="50" w:author="Usuario de Windows" w:date="2023-03-20T17:30:00Z"/>
          <w:rFonts w:ascii="Arial Narrow" w:hAnsi="Arial Narrow" w:cs="Arial"/>
          <w:bCs/>
          <w:sz w:val="22"/>
          <w:szCs w:val="22"/>
        </w:rPr>
        <w:pPrChange w:id="51" w:author="Usuario de Windows" w:date="2023-03-20T17:29:00Z">
          <w:pPr>
            <w:spacing w:after="240"/>
            <w:ind w:left="709"/>
            <w:jc w:val="both"/>
          </w:pPr>
        </w:pPrChange>
      </w:pPr>
      <w:del w:id="52" w:author="Usuario de Windows" w:date="2023-03-20T17:30:00Z">
        <w:r w:rsidRPr="00172130" w:rsidDel="00DC37D0">
          <w:rPr>
            <w:rFonts w:ascii="Arial Narrow" w:hAnsi="Arial Narrow" w:cs="Arial"/>
            <w:bCs/>
            <w:sz w:val="22"/>
            <w:szCs w:val="22"/>
          </w:rPr>
          <w:delText>El servicio de Control Concurrente se efectuó a</w:delText>
        </w:r>
      </w:del>
      <w:del w:id="53" w:author="Usuario de Windows" w:date="2023-03-20T17:28:00Z">
        <w:r w:rsidRPr="00172130" w:rsidDel="00DC37D0">
          <w:rPr>
            <w:rFonts w:ascii="Arial Narrow" w:hAnsi="Arial Narrow" w:cs="Arial"/>
            <w:bCs/>
            <w:sz w:val="22"/>
            <w:szCs w:val="22"/>
          </w:rPr>
          <w:delText>l Hito de Control n.</w:delText>
        </w:r>
        <w:r w:rsidR="002C1C6C" w:rsidRPr="00172130" w:rsidDel="00DC37D0">
          <w:rPr>
            <w:rFonts w:ascii="Arial Narrow" w:hAnsi="Arial Narrow" w:cs="Arial"/>
            <w:bCs/>
            <w:sz w:val="22"/>
            <w:szCs w:val="22"/>
          </w:rPr>
          <w:delText>°</w:delText>
        </w:r>
        <w:r w:rsidR="00D4119F" w:rsidDel="00DC37D0">
          <w:rPr>
            <w:rFonts w:ascii="Arial Narrow" w:hAnsi="Arial Narrow" w:cs="Arial"/>
            <w:bCs/>
            <w:sz w:val="22"/>
            <w:szCs w:val="22"/>
          </w:rPr>
          <w:delText xml:space="preserve"> </w:delText>
        </w:r>
        <w:r w:rsidR="0055165F" w:rsidDel="00DC37D0">
          <w:rPr>
            <w:rFonts w:ascii="Arial Narrow" w:hAnsi="Arial Narrow" w:cs="Arial"/>
            <w:bCs/>
            <w:sz w:val="22"/>
            <w:szCs w:val="22"/>
          </w:rPr>
          <w:delText>1</w:delText>
        </w:r>
        <w:r w:rsidR="00191E9A" w:rsidDel="00DC37D0">
          <w:rPr>
            <w:rFonts w:ascii="Arial Narrow" w:hAnsi="Arial Narrow" w:cs="Arial"/>
            <w:bCs/>
            <w:sz w:val="22"/>
            <w:szCs w:val="22"/>
          </w:rPr>
          <w:delText xml:space="preserve"> en </w:delText>
        </w:r>
      </w:del>
      <w:del w:id="54" w:author="Usuario de Windows" w:date="2023-03-20T17:30:00Z">
        <w:r w:rsidR="00191E9A" w:rsidDel="00DC37D0">
          <w:rPr>
            <w:rFonts w:ascii="Arial Narrow" w:hAnsi="Arial Narrow" w:cs="Arial"/>
            <w:bCs/>
            <w:sz w:val="22"/>
            <w:szCs w:val="22"/>
          </w:rPr>
          <w:delText>la etapa de ejecución del</w:delText>
        </w:r>
        <w:r w:rsidR="0055165F" w:rsidDel="00DC37D0">
          <w:rPr>
            <w:rFonts w:ascii="Arial Narrow" w:hAnsi="Arial Narrow"/>
            <w:sz w:val="22"/>
            <w:szCs w:val="22"/>
          </w:rPr>
          <w:delText xml:space="preserve"> proceso de</w:delText>
        </w:r>
        <w:r w:rsidR="00D968D5" w:rsidDel="00DC37D0">
          <w:rPr>
            <w:rFonts w:ascii="Arial Narrow" w:hAnsi="Arial Narrow"/>
            <w:sz w:val="22"/>
            <w:szCs w:val="22"/>
          </w:rPr>
          <w:delText xml:space="preserve"> </w:delText>
        </w:r>
        <w:r w:rsidR="00191E9A" w:rsidDel="00DC37D0">
          <w:rPr>
            <w:rFonts w:ascii="Arial Narrow" w:hAnsi="Arial Narrow"/>
            <w:sz w:val="22"/>
            <w:szCs w:val="22"/>
          </w:rPr>
          <w:delText>“Gabinetes de Carga de Portátiles”,</w:delText>
        </w:r>
        <w:r w:rsidR="0055165F" w:rsidDel="00DC37D0">
          <w:rPr>
            <w:rFonts w:ascii="Arial Narrow" w:hAnsi="Arial Narrow"/>
            <w:sz w:val="22"/>
            <w:szCs w:val="22"/>
          </w:rPr>
          <w:delText xml:space="preserve"> </w:delText>
        </w:r>
        <w:r w:rsidR="00F44ECB" w:rsidRPr="00F1013D" w:rsidDel="00DC37D0">
          <w:rPr>
            <w:rFonts w:ascii="Arial Narrow" w:hAnsi="Arial Narrow" w:cs="Arial"/>
            <w:sz w:val="22"/>
            <w:szCs w:val="22"/>
          </w:rPr>
          <w:delText xml:space="preserve">para el proyecto </w:delText>
        </w:r>
        <w:r w:rsidR="00F44ECB" w:rsidRPr="00F1013D" w:rsidDel="00DC37D0">
          <w:rPr>
            <w:rFonts w:ascii="Arial Narrow" w:hAnsi="Arial Narrow"/>
            <w:sz w:val="22"/>
            <w:szCs w:val="22"/>
          </w:rPr>
          <w:delText>“</w:delText>
        </w:r>
        <w:r w:rsidR="0055165F" w:rsidRPr="006B52F7" w:rsidDel="00DC37D0">
          <w:rPr>
            <w:rFonts w:ascii="Arial Narrow" w:hAnsi="Arial Narrow"/>
            <w:sz w:val="22"/>
            <w:szCs w:val="22"/>
          </w:rPr>
          <w:delText>Mejoramiento de la aplicación de las TIC para el adecuado desarrollo de las competencias de estudiantes y docentes en las IIEE de nivel secundaria de l</w:delText>
        </w:r>
        <w:r w:rsidR="0055165F" w:rsidDel="00DC37D0">
          <w:rPr>
            <w:rFonts w:ascii="Arial Narrow" w:hAnsi="Arial Narrow"/>
            <w:sz w:val="22"/>
            <w:szCs w:val="22"/>
          </w:rPr>
          <w:delText>a provincia de Chincheros</w:delText>
        </w:r>
        <w:r w:rsidR="0055165F" w:rsidRPr="006B52F7" w:rsidDel="00DC37D0">
          <w:rPr>
            <w:rFonts w:ascii="Arial Narrow" w:hAnsi="Arial Narrow"/>
            <w:sz w:val="22"/>
            <w:szCs w:val="22"/>
          </w:rPr>
          <w:delText xml:space="preserve">, UGEL </w:delText>
        </w:r>
        <w:r w:rsidR="0055165F" w:rsidDel="00DC37D0">
          <w:rPr>
            <w:rFonts w:ascii="Arial Narrow" w:hAnsi="Arial Narrow"/>
            <w:sz w:val="22"/>
            <w:szCs w:val="22"/>
          </w:rPr>
          <w:delText>Chincheros</w:delText>
        </w:r>
        <w:r w:rsidR="0055165F" w:rsidRPr="006B52F7" w:rsidDel="00DC37D0">
          <w:rPr>
            <w:rFonts w:ascii="Arial Narrow" w:hAnsi="Arial Narrow"/>
            <w:sz w:val="22"/>
            <w:szCs w:val="22"/>
          </w:rPr>
          <w:delText xml:space="preserve"> - región Apurímac</w:delText>
        </w:r>
        <w:r w:rsidR="00F44ECB" w:rsidRPr="00F1013D" w:rsidDel="00DC37D0">
          <w:rPr>
            <w:rFonts w:ascii="Arial Narrow" w:hAnsi="Arial Narrow"/>
            <w:sz w:val="22"/>
            <w:szCs w:val="22"/>
          </w:rPr>
          <w:delText>”</w:delText>
        </w:r>
        <w:r w:rsidR="0058236B" w:rsidRPr="00F1013D" w:rsidDel="00DC37D0">
          <w:rPr>
            <w:rFonts w:ascii="Arial Narrow" w:hAnsi="Arial Narrow"/>
            <w:sz w:val="22"/>
            <w:szCs w:val="22"/>
          </w:rPr>
          <w:delText>,</w:delText>
        </w:r>
        <w:r w:rsidR="0055165F" w:rsidDel="00DC37D0">
          <w:rPr>
            <w:rFonts w:ascii="Arial Narrow" w:hAnsi="Arial Narrow"/>
            <w:sz w:val="22"/>
            <w:szCs w:val="22"/>
          </w:rPr>
          <w:delText xml:space="preserve"> con CUI 2185877 a cargo del Gobierno Regional de </w:delText>
        </w:r>
        <w:r w:rsidR="00C56562" w:rsidDel="00DC37D0">
          <w:rPr>
            <w:rFonts w:ascii="Arial Narrow" w:hAnsi="Arial Narrow"/>
            <w:sz w:val="22"/>
            <w:szCs w:val="22"/>
          </w:rPr>
          <w:delText>Apurímac</w:delText>
        </w:r>
        <w:r w:rsidR="00843B45" w:rsidDel="00DC37D0">
          <w:rPr>
            <w:rFonts w:ascii="Arial Narrow" w:hAnsi="Arial Narrow"/>
            <w:sz w:val="22"/>
            <w:szCs w:val="22"/>
          </w:rPr>
          <w:delText>”</w:delText>
        </w:r>
      </w:del>
      <w:del w:id="55" w:author="Usuario de Windows" w:date="2023-03-20T17:28:00Z">
        <w:r w:rsidR="0055165F" w:rsidDel="00DC37D0">
          <w:rPr>
            <w:rFonts w:ascii="Arial Narrow" w:hAnsi="Arial Narrow"/>
            <w:sz w:val="22"/>
            <w:szCs w:val="22"/>
          </w:rPr>
          <w:delText>.</w:delText>
        </w:r>
      </w:del>
    </w:p>
    <w:p w14:paraId="626B3DCA" w14:textId="67353A06" w:rsidR="00D6793F" w:rsidRPr="00597EBB" w:rsidDel="00DC37D0" w:rsidRDefault="00D6793F" w:rsidP="00597EBB">
      <w:pPr>
        <w:pStyle w:val="Ttulo1"/>
        <w:numPr>
          <w:ilvl w:val="0"/>
          <w:numId w:val="36"/>
        </w:numPr>
        <w:rPr>
          <w:del w:id="56" w:author="Usuario de Windows" w:date="2023-03-20T17:30:00Z"/>
          <w:rStyle w:val="Textoennegrita"/>
          <w:color w:val="auto"/>
        </w:rPr>
      </w:pPr>
      <w:bookmarkStart w:id="57" w:name="_Toc123200157"/>
      <w:del w:id="58" w:author="Usuario de Windows" w:date="2023-03-20T17:30:00Z">
        <w:r w:rsidRPr="00597EBB" w:rsidDel="00DC37D0">
          <w:rPr>
            <w:rStyle w:val="Textoennegrita"/>
            <w:rFonts w:ascii="Arial Narrow" w:hAnsi="Arial Narrow"/>
            <w:b/>
            <w:bCs/>
            <w:color w:val="auto"/>
            <w:sz w:val="22"/>
            <w:szCs w:val="22"/>
          </w:rPr>
          <w:delText>INFORMACIÓN RESPECTO DEL HITO DE CONTROL</w:delText>
        </w:r>
        <w:bookmarkEnd w:id="57"/>
      </w:del>
    </w:p>
    <w:p w14:paraId="7BBA6E9B" w14:textId="72180E5D" w:rsidR="00596BDF" w:rsidRPr="00172130" w:rsidDel="00DC37D0" w:rsidRDefault="00596BDF" w:rsidP="0031018E">
      <w:pPr>
        <w:ind w:left="567"/>
        <w:jc w:val="both"/>
        <w:rPr>
          <w:del w:id="59" w:author="Usuario de Windows" w:date="2023-03-20T17:30:00Z"/>
          <w:rFonts w:ascii="Arial Narrow" w:hAnsi="Arial Narrow" w:cs="Arial"/>
          <w:b/>
          <w:sz w:val="22"/>
          <w:szCs w:val="22"/>
        </w:rPr>
      </w:pPr>
    </w:p>
    <w:p w14:paraId="01D523A7" w14:textId="7DBB9B21" w:rsidR="00795EEB" w:rsidRDefault="00C56562" w:rsidP="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l devengado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A02875">
        <w:rPr>
          <w:rFonts w:ascii="Arial Narrow" w:hAnsi="Arial Narrow" w:cs="Arial"/>
          <w:sz w:val="22"/>
          <w:szCs w:val="22"/>
        </w:rPr>
        <w:t xml:space="preserve">del equipamiento de Gabinetes de Carga de Portátiles, efectuado mediante Adjudicaron Simplificada </w:t>
      </w:r>
      <w:proofErr w:type="spellStart"/>
      <w:r w:rsidR="00A02875">
        <w:rPr>
          <w:rFonts w:ascii="Arial Narrow" w:hAnsi="Arial Narrow" w:cs="Arial"/>
          <w:sz w:val="22"/>
          <w:szCs w:val="22"/>
        </w:rPr>
        <w:t>n.</w:t>
      </w:r>
      <w:del w:id="60" w:author="Usuario de Windows" w:date="2023-03-20T17:04:00Z">
        <w:r w:rsidR="00A02875" w:rsidDel="005417E7">
          <w:rPr>
            <w:rFonts w:ascii="Arial Narrow" w:hAnsi="Arial Narrow" w:cs="Arial"/>
            <w:sz w:val="22"/>
            <w:szCs w:val="22"/>
          </w:rPr>
          <w:delText>ª</w:delText>
        </w:r>
      </w:del>
      <w:ins w:id="61" w:author="Usuario de Windows" w:date="2023-03-20T17:04:00Z">
        <w:r w:rsidR="005417E7">
          <w:rPr>
            <w:rFonts w:ascii="Arial Narrow" w:hAnsi="Arial Narrow" w:cs="Arial"/>
            <w:sz w:val="22"/>
            <w:szCs w:val="22"/>
          </w:rPr>
          <w:t>°</w:t>
        </w:r>
      </w:ins>
      <w:proofErr w:type="spellEnd"/>
      <w:r w:rsidR="00A02875">
        <w:rPr>
          <w:rFonts w:ascii="Arial Narrow" w:hAnsi="Arial Narrow" w:cs="Arial"/>
          <w:sz w:val="22"/>
          <w:szCs w:val="22"/>
        </w:rPr>
        <w:t xml:space="preserve"> 106-2022-GRAP,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en los plazos establecidos como dispone la normativa aplicable</w:t>
      </w:r>
      <w:ins w:id="62" w:author="Usuario de Windows" w:date="2023-03-20T17:30:00Z">
        <w:r w:rsidR="00DC37D0" w:rsidRPr="00DC37D0">
          <w:rPr>
            <w:rFonts w:ascii="Arial Narrow" w:hAnsi="Arial Narrow"/>
            <w:sz w:val="22"/>
            <w:szCs w:val="22"/>
          </w:rPr>
          <w:t xml:space="preserve"> </w:t>
        </w:r>
        <w:r w:rsidR="00DC37D0">
          <w:rPr>
            <w:rFonts w:ascii="Arial Narrow" w:hAnsi="Arial Narrow"/>
            <w:sz w:val="22"/>
            <w:szCs w:val="22"/>
          </w:rPr>
          <w:t>y se ejecutó del 8 al 21 de marzo de 2023.</w:t>
        </w:r>
      </w:ins>
      <w:del w:id="63" w:author="Usuario de Windows" w:date="2023-03-20T17:30:00Z">
        <w:r w:rsidR="00843B45" w:rsidDel="00DC37D0">
          <w:rPr>
            <w:rFonts w:ascii="Arial Narrow" w:hAnsi="Arial Narrow"/>
            <w:sz w:val="22"/>
            <w:szCs w:val="22"/>
          </w:rPr>
          <w:delText>.</w:delText>
        </w:r>
      </w:del>
    </w:p>
    <w:p w14:paraId="37064625" w14:textId="06BDD0BD" w:rsidR="00F565EC" w:rsidRDefault="00F565EC" w:rsidP="00C56562">
      <w:pPr>
        <w:tabs>
          <w:tab w:val="left" w:pos="142"/>
          <w:tab w:val="left" w:pos="567"/>
        </w:tabs>
        <w:ind w:left="720"/>
        <w:jc w:val="both"/>
        <w:rPr>
          <w:rFonts w:ascii="Arial Narrow" w:hAnsi="Arial Narrow"/>
          <w:sz w:val="22"/>
          <w:szCs w:val="22"/>
        </w:rPr>
      </w:pPr>
    </w:p>
    <w:p w14:paraId="1FEBFAE6" w14:textId="77777777" w:rsidR="00DC37D0" w:rsidRDefault="00DC37D0" w:rsidP="00F565EC">
      <w:pPr>
        <w:ind w:left="709"/>
        <w:jc w:val="both"/>
        <w:rPr>
          <w:ins w:id="64" w:author="Usuario de Windows" w:date="2023-03-20T17:30:00Z"/>
          <w:rFonts w:ascii="Arial Narrow" w:hAnsi="Arial Narrow" w:cs="Arial"/>
          <w:b/>
          <w:u w:val="single"/>
        </w:rPr>
      </w:pPr>
    </w:p>
    <w:p w14:paraId="3B051FCC" w14:textId="77777777" w:rsidR="00DC37D0" w:rsidRDefault="00DC37D0" w:rsidP="00F565EC">
      <w:pPr>
        <w:ind w:left="709"/>
        <w:jc w:val="both"/>
        <w:rPr>
          <w:ins w:id="65" w:author="Usuario de Windows" w:date="2023-03-20T17:30:00Z"/>
          <w:rFonts w:ascii="Arial Narrow" w:hAnsi="Arial Narrow" w:cs="Arial"/>
          <w:b/>
          <w:u w:val="single"/>
        </w:rPr>
      </w:pPr>
    </w:p>
    <w:p w14:paraId="4EA1B192" w14:textId="77777777" w:rsidR="00DC37D0" w:rsidRDefault="00DC37D0" w:rsidP="00F565EC">
      <w:pPr>
        <w:ind w:left="709"/>
        <w:jc w:val="both"/>
        <w:rPr>
          <w:ins w:id="66" w:author="Usuario de Windows" w:date="2023-03-20T17:30:00Z"/>
          <w:rFonts w:ascii="Arial Narrow" w:hAnsi="Arial Narrow" w:cs="Arial"/>
          <w:b/>
          <w:u w:val="single"/>
        </w:rPr>
      </w:pPr>
    </w:p>
    <w:p w14:paraId="2B398820" w14:textId="77777777" w:rsidR="00F565EC" w:rsidRPr="00CC7A54" w:rsidRDefault="00F565EC" w:rsidP="00F565EC">
      <w:pPr>
        <w:ind w:left="709"/>
        <w:jc w:val="both"/>
        <w:rPr>
          <w:rFonts w:ascii="Arial Narrow" w:hAnsi="Arial Narrow" w:cs="Arial"/>
          <w:b/>
          <w:u w:val="single"/>
        </w:rPr>
      </w:pPr>
      <w:r w:rsidRPr="00CC7A54">
        <w:rPr>
          <w:rFonts w:ascii="Arial Narrow" w:hAnsi="Arial Narrow" w:cs="Arial"/>
          <w:b/>
          <w:u w:val="single"/>
        </w:rPr>
        <w:t>Descripción del Proyecto</w:t>
      </w:r>
    </w:p>
    <w:p w14:paraId="5927F51C" w14:textId="77777777" w:rsidR="00F565EC" w:rsidRPr="00172130" w:rsidRDefault="00F565EC" w:rsidP="00F565EC">
      <w:pPr>
        <w:ind w:left="709"/>
        <w:jc w:val="both"/>
        <w:rPr>
          <w:rFonts w:ascii="Arial Narrow" w:hAnsi="Arial Narrow" w:cs="Arial"/>
          <w:b/>
          <w:sz w:val="12"/>
          <w:szCs w:val="12"/>
        </w:rPr>
      </w:pPr>
    </w:p>
    <w:p w14:paraId="6CF329EE" w14:textId="4ADDCAD7" w:rsidR="00F565EC" w:rsidRPr="00172130" w:rsidRDefault="00F565EC" w:rsidP="00F565EC">
      <w:pPr>
        <w:pStyle w:val="Prrafodelista"/>
        <w:tabs>
          <w:tab w:val="left" w:pos="567"/>
        </w:tabs>
        <w:spacing w:after="0" w:line="240" w:lineRule="auto"/>
        <w:ind w:left="709"/>
        <w:jc w:val="both"/>
        <w:rPr>
          <w:rFonts w:ascii="Arial Narrow" w:hAnsi="Arial Narrow" w:cs="Arial"/>
        </w:rPr>
      </w:pPr>
      <w:r w:rsidRPr="00172130">
        <w:rPr>
          <w:rFonts w:ascii="Arial Narrow" w:hAnsi="Arial Narrow"/>
        </w:rPr>
        <w:t>Mediant</w:t>
      </w:r>
      <w:r>
        <w:rPr>
          <w:rFonts w:ascii="Arial Narrow" w:hAnsi="Arial Narrow"/>
        </w:rPr>
        <w:t>e R</w:t>
      </w:r>
      <w:r w:rsidRPr="00172130">
        <w:rPr>
          <w:rFonts w:ascii="Arial Narrow" w:hAnsi="Arial Narrow"/>
        </w:rPr>
        <w:t>e</w:t>
      </w:r>
      <w:r>
        <w:rPr>
          <w:rFonts w:ascii="Arial Narrow" w:hAnsi="Arial Narrow"/>
        </w:rPr>
        <w:t>solución Gerencial R</w:t>
      </w:r>
      <w:r w:rsidRPr="00172130">
        <w:rPr>
          <w:rFonts w:ascii="Arial Narrow" w:hAnsi="Arial Narrow"/>
        </w:rPr>
        <w:t xml:space="preserve">egional </w:t>
      </w:r>
      <w:proofErr w:type="spellStart"/>
      <w:r w:rsidRPr="00172130">
        <w:rPr>
          <w:rFonts w:ascii="Arial Narrow" w:hAnsi="Arial Narrow"/>
        </w:rPr>
        <w:t>n.°</w:t>
      </w:r>
      <w:proofErr w:type="spellEnd"/>
      <w:ins w:id="67" w:author="Usuario de Windows" w:date="2023-03-20T17:31:00Z">
        <w:r w:rsidR="00DC37D0">
          <w:rPr>
            <w:rFonts w:ascii="Arial Narrow" w:hAnsi="Arial Narrow"/>
          </w:rPr>
          <w:t xml:space="preserve"> </w:t>
        </w:r>
      </w:ins>
      <w:r w:rsidR="00557F84">
        <w:rPr>
          <w:rFonts w:ascii="Arial Narrow" w:hAnsi="Arial Narrow"/>
        </w:rPr>
        <w:t xml:space="preserve">266 </w:t>
      </w:r>
      <w:r w:rsidRPr="00172130">
        <w:rPr>
          <w:rFonts w:ascii="Arial Narrow" w:hAnsi="Arial Narrow"/>
        </w:rPr>
        <w:t>-20</w:t>
      </w:r>
      <w:r w:rsidR="00557F84">
        <w:rPr>
          <w:rFonts w:ascii="Arial Narrow" w:hAnsi="Arial Narrow"/>
        </w:rPr>
        <w:t>20</w:t>
      </w:r>
      <w:r w:rsidRPr="00172130">
        <w:rPr>
          <w:rFonts w:ascii="Arial Narrow" w:hAnsi="Arial Narrow"/>
        </w:rPr>
        <w:t>-GR/APUR</w:t>
      </w:r>
      <w:r>
        <w:rPr>
          <w:rFonts w:ascii="Arial Narrow" w:hAnsi="Arial Narrow"/>
        </w:rPr>
        <w:t xml:space="preserve">ÍMAC/GRI del </w:t>
      </w:r>
      <w:r w:rsidR="00557F84">
        <w:rPr>
          <w:rFonts w:ascii="Arial Narrow" w:hAnsi="Arial Narrow"/>
        </w:rPr>
        <w:t>18</w:t>
      </w:r>
      <w:r>
        <w:rPr>
          <w:rFonts w:ascii="Arial Narrow" w:hAnsi="Arial Narrow"/>
        </w:rPr>
        <w:t xml:space="preserve"> de </w:t>
      </w:r>
      <w:r w:rsidR="00557F84">
        <w:rPr>
          <w:rFonts w:ascii="Arial Narrow" w:hAnsi="Arial Narrow"/>
        </w:rPr>
        <w:t>agosto</w:t>
      </w:r>
      <w:r>
        <w:rPr>
          <w:rFonts w:ascii="Arial Narrow" w:hAnsi="Arial Narrow"/>
        </w:rPr>
        <w:t xml:space="preserve"> de</w:t>
      </w:r>
      <w:r w:rsidRPr="00172130">
        <w:rPr>
          <w:rFonts w:ascii="Arial Narrow" w:hAnsi="Arial Narrow"/>
        </w:rPr>
        <w:t xml:space="preserve"> 20</w:t>
      </w:r>
      <w:r w:rsidR="00557F84">
        <w:rPr>
          <w:rFonts w:ascii="Arial Narrow" w:hAnsi="Arial Narrow"/>
        </w:rPr>
        <w:t>20</w:t>
      </w:r>
      <w:r w:rsidRPr="00172130">
        <w:rPr>
          <w:rFonts w:ascii="Arial Narrow" w:hAnsi="Arial Narrow"/>
        </w:rPr>
        <w:t xml:space="preserve"> se aprobó el expediente técnico del Proyecto: </w:t>
      </w:r>
      <w:r w:rsidRPr="00172130">
        <w:rPr>
          <w:rFonts w:ascii="Arial Narrow" w:hAnsi="Arial Narrow" w:cs="Arial"/>
        </w:rPr>
        <w:t>“</w:t>
      </w:r>
      <w:r w:rsidRPr="006B52F7">
        <w:rPr>
          <w:rFonts w:ascii="Arial Narrow" w:hAnsi="Arial Narrow"/>
        </w:rPr>
        <w:t>Mejoramiento de la aplicación de las TIC para el adecuado desarrollo de las competencias de estudiantes y docentes en las IIEE de nivel secundaria de l</w:t>
      </w:r>
      <w:r>
        <w:rPr>
          <w:rFonts w:ascii="Arial Narrow" w:hAnsi="Arial Narrow"/>
        </w:rPr>
        <w:t>a provincia de Chincheros</w:t>
      </w:r>
      <w:r w:rsidRPr="006B52F7">
        <w:rPr>
          <w:rFonts w:ascii="Arial Narrow" w:hAnsi="Arial Narrow"/>
        </w:rPr>
        <w:t xml:space="preserve">, UGEL </w:t>
      </w:r>
      <w:r>
        <w:rPr>
          <w:rFonts w:ascii="Arial Narrow" w:hAnsi="Arial Narrow"/>
        </w:rPr>
        <w:t>Chincheros</w:t>
      </w:r>
      <w:r w:rsidRPr="006B52F7">
        <w:rPr>
          <w:rFonts w:ascii="Arial Narrow" w:hAnsi="Arial Narrow"/>
        </w:rPr>
        <w:t xml:space="preserve"> - región Apurímac</w:t>
      </w:r>
      <w:r w:rsidRPr="00F1013D">
        <w:rPr>
          <w:rFonts w:ascii="Arial Narrow" w:hAnsi="Arial Narrow"/>
        </w:rPr>
        <w:t>”,</w:t>
      </w:r>
      <w:r>
        <w:rPr>
          <w:rFonts w:ascii="Arial Narrow" w:hAnsi="Arial Narrow"/>
        </w:rPr>
        <w:t xml:space="preserve"> a cargo del Gobierno Regional de Apurímac</w:t>
      </w:r>
      <w:r w:rsidRPr="00172130">
        <w:rPr>
          <w:rFonts w:ascii="Arial Narrow" w:hAnsi="Arial Narrow" w:cs="Arial"/>
        </w:rPr>
        <w:t xml:space="preserve">” </w:t>
      </w:r>
      <w:r>
        <w:rPr>
          <w:rFonts w:ascii="Arial Narrow" w:hAnsi="Arial Narrow" w:cs="Arial"/>
        </w:rPr>
        <w:t>con</w:t>
      </w:r>
      <w:r w:rsidRPr="00172130">
        <w:rPr>
          <w:rFonts w:ascii="Arial Narrow" w:hAnsi="Arial Narrow" w:cs="Arial"/>
        </w:rPr>
        <w:t xml:space="preserve"> CUI</w:t>
      </w:r>
      <w:r>
        <w:rPr>
          <w:rFonts w:ascii="Arial Narrow" w:hAnsi="Arial Narrow" w:cs="Arial"/>
        </w:rPr>
        <w:t xml:space="preserve"> </w:t>
      </w:r>
      <w:r w:rsidRPr="00172130">
        <w:rPr>
          <w:rFonts w:ascii="Arial Narrow" w:hAnsi="Arial Narrow" w:cs="Arial"/>
        </w:rPr>
        <w:t>n.</w:t>
      </w:r>
      <w:r>
        <w:rPr>
          <w:rFonts w:ascii="Arial Narrow" w:hAnsi="Arial Narrow" w:cs="Arial"/>
        </w:rPr>
        <w:t xml:space="preserve"> </w:t>
      </w:r>
      <w:r w:rsidRPr="00172130">
        <w:rPr>
          <w:rFonts w:ascii="Arial Narrow" w:hAnsi="Arial Narrow" w:cs="Arial"/>
        </w:rPr>
        <w:t>° 2</w:t>
      </w:r>
      <w:r>
        <w:rPr>
          <w:rFonts w:ascii="Arial Narrow" w:hAnsi="Arial Narrow" w:cs="Arial"/>
        </w:rPr>
        <w:t>185877</w:t>
      </w:r>
      <w:r w:rsidRPr="00172130">
        <w:rPr>
          <w:rFonts w:ascii="Arial Narrow" w:hAnsi="Arial Narrow" w:cs="Arial"/>
        </w:rPr>
        <w:t xml:space="preserve">, mediante la modalidad de administración directa con un plazo de ejecución de </w:t>
      </w:r>
      <w:proofErr w:type="spellStart"/>
      <w:r w:rsidRPr="00DC37D0">
        <w:rPr>
          <w:rFonts w:ascii="Arial Narrow" w:hAnsi="Arial Narrow" w:cs="Arial"/>
          <w:highlight w:val="yellow"/>
          <w:rPrChange w:id="68" w:author="Usuario de Windows" w:date="2023-03-20T17:31:00Z">
            <w:rPr>
              <w:rFonts w:ascii="Arial Narrow" w:hAnsi="Arial Narrow" w:cs="Arial"/>
            </w:rPr>
          </w:rPrChange>
        </w:rPr>
        <w:t>xxxx</w:t>
      </w:r>
      <w:proofErr w:type="spellEnd"/>
      <w:r w:rsidRPr="00172130">
        <w:rPr>
          <w:rFonts w:ascii="Arial Narrow" w:hAnsi="Arial Narrow" w:cs="Arial"/>
        </w:rPr>
        <w:t xml:space="preserve"> meses contando con un presupuesto total del proyecto por S/ </w:t>
      </w:r>
      <w:r w:rsidR="00E26FBC">
        <w:rPr>
          <w:rFonts w:ascii="Arial Narrow" w:hAnsi="Arial Narrow" w:cs="Arial"/>
        </w:rPr>
        <w:t>13 525 069,</w:t>
      </w:r>
      <w:r w:rsidR="009C67CB">
        <w:rPr>
          <w:rFonts w:ascii="Arial Narrow" w:hAnsi="Arial Narrow" w:cs="Arial"/>
        </w:rPr>
        <w:t>43</w:t>
      </w:r>
      <w:r w:rsidRPr="00172130">
        <w:rPr>
          <w:rFonts w:ascii="Arial Narrow" w:hAnsi="Arial Narrow" w:cs="Arial"/>
        </w:rPr>
        <w:t xml:space="preserve"> según detalle en los cuadros siguientes:</w:t>
      </w:r>
    </w:p>
    <w:p w14:paraId="3AFD873A" w14:textId="77777777" w:rsidR="00F565EC" w:rsidRDefault="00F565EC" w:rsidP="00C56562">
      <w:pPr>
        <w:tabs>
          <w:tab w:val="left" w:pos="142"/>
          <w:tab w:val="left" w:pos="567"/>
        </w:tabs>
        <w:ind w:left="720"/>
        <w:jc w:val="both"/>
        <w:rPr>
          <w:rFonts w:ascii="Arial Narrow" w:hAnsi="Arial Narrow"/>
          <w:sz w:val="22"/>
          <w:szCs w:val="22"/>
        </w:rPr>
      </w:pPr>
    </w:p>
    <w:p w14:paraId="7CA1922F" w14:textId="2C260D6D" w:rsidR="00843B45" w:rsidRPr="007B44F6" w:rsidDel="00DC37D0" w:rsidRDefault="00843B45">
      <w:pPr>
        <w:pStyle w:val="Ttulo1"/>
        <w:numPr>
          <w:ilvl w:val="0"/>
          <w:numId w:val="36"/>
        </w:numPr>
        <w:spacing w:before="0"/>
        <w:rPr>
          <w:del w:id="69" w:author="Usuario de Windows" w:date="2023-03-20T17:30:00Z"/>
          <w:rStyle w:val="Textoennegrita"/>
          <w:rPrChange w:id="70" w:author="Usuario de Windows" w:date="2023-03-21T08:46:00Z">
            <w:rPr>
              <w:del w:id="71" w:author="Usuario de Windows" w:date="2023-03-20T17:30:00Z"/>
              <w:rFonts w:ascii="Arial Narrow" w:hAnsi="Arial Narrow"/>
              <w:sz w:val="22"/>
              <w:szCs w:val="22"/>
            </w:rPr>
          </w:rPrChange>
        </w:rPr>
        <w:pPrChange w:id="72" w:author="Usuario de Windows" w:date="2023-03-20T17:34:00Z">
          <w:pPr>
            <w:tabs>
              <w:tab w:val="left" w:pos="142"/>
              <w:tab w:val="left" w:pos="567"/>
            </w:tabs>
            <w:ind w:left="720"/>
            <w:jc w:val="both"/>
          </w:pPr>
        </w:pPrChange>
      </w:pPr>
    </w:p>
    <w:p w14:paraId="4E1D12F5" w14:textId="42081B56" w:rsidR="00A50B61" w:rsidRPr="007B44F6" w:rsidRDefault="00DC37D0">
      <w:pPr>
        <w:pStyle w:val="Ttulo1"/>
        <w:numPr>
          <w:ilvl w:val="0"/>
          <w:numId w:val="36"/>
        </w:numPr>
        <w:spacing w:before="0"/>
        <w:rPr>
          <w:rStyle w:val="Textoennegrita"/>
          <w:b/>
          <w:bCs/>
          <w:rPrChange w:id="73" w:author="Usuario de Windows" w:date="2023-03-21T08:46:00Z">
            <w:rPr>
              <w:rFonts w:ascii="Arial Narrow" w:hAnsi="Arial Narrow"/>
              <w:b/>
              <w:bCs/>
              <w:sz w:val="22"/>
              <w:szCs w:val="22"/>
            </w:rPr>
          </w:rPrChange>
        </w:rPr>
        <w:pPrChange w:id="74" w:author="Usuario de Windows" w:date="2023-03-20T17:34:00Z">
          <w:pPr>
            <w:tabs>
              <w:tab w:val="left" w:pos="142"/>
              <w:tab w:val="left" w:pos="567"/>
            </w:tabs>
            <w:ind w:left="720"/>
            <w:jc w:val="both"/>
          </w:pPr>
        </w:pPrChange>
      </w:pPr>
      <w:r w:rsidRPr="007B44F6">
        <w:rPr>
          <w:rStyle w:val="Textoennegrita"/>
          <w:rFonts w:ascii="Arial Narrow" w:hAnsi="Arial Narrow"/>
          <w:b/>
          <w:bCs/>
          <w:color w:val="auto"/>
          <w:sz w:val="22"/>
          <w:szCs w:val="22"/>
          <w:rPrChange w:id="75" w:author="Usuario de Windows" w:date="2023-03-21T08:46:00Z">
            <w:rPr>
              <w:rStyle w:val="Textoennegrita"/>
              <w:b w:val="0"/>
              <w:bCs w:val="0"/>
            </w:rPr>
          </w:rPrChange>
        </w:rPr>
        <w:t>INFORMACIÓN RESPECTO DEL HITO DE CONTROL</w:t>
      </w:r>
    </w:p>
    <w:p w14:paraId="24501564" w14:textId="0E332634" w:rsidR="00A50B61" w:rsidRDefault="00A50B61" w:rsidP="00C56562">
      <w:pPr>
        <w:tabs>
          <w:tab w:val="left" w:pos="142"/>
          <w:tab w:val="left" w:pos="567"/>
        </w:tabs>
        <w:ind w:left="720"/>
        <w:jc w:val="both"/>
        <w:rPr>
          <w:rFonts w:ascii="Arial Narrow" w:hAnsi="Arial Narrow"/>
          <w:sz w:val="22"/>
          <w:szCs w:val="22"/>
        </w:rPr>
      </w:pPr>
    </w:p>
    <w:p w14:paraId="5B4D4360" w14:textId="34CA6231" w:rsidR="00A50B61" w:rsidRPr="007B44F6" w:rsidDel="007B44F6" w:rsidRDefault="00A50B61">
      <w:pPr>
        <w:tabs>
          <w:tab w:val="left" w:pos="142"/>
          <w:tab w:val="left" w:pos="567"/>
        </w:tabs>
        <w:ind w:left="720"/>
        <w:jc w:val="both"/>
        <w:rPr>
          <w:del w:id="76" w:author="Usuario de Windows" w:date="2023-03-21T08:47:00Z"/>
          <w:rFonts w:ascii="Arial Narrow" w:hAnsi="Arial Narrow"/>
          <w:sz w:val="22"/>
          <w:szCs w:val="22"/>
          <w:rPrChange w:id="77" w:author="Usuario de Windows" w:date="2023-03-21T08:47:00Z">
            <w:rPr>
              <w:del w:id="78" w:author="Usuario de Windows" w:date="2023-03-21T08:47:00Z"/>
            </w:rPr>
          </w:rPrChange>
        </w:rPr>
      </w:pPr>
      <w:r w:rsidRPr="007B44F6">
        <w:rPr>
          <w:rFonts w:ascii="Arial Narrow" w:hAnsi="Arial Narrow"/>
          <w:sz w:val="22"/>
          <w:szCs w:val="22"/>
          <w:rPrChange w:id="79" w:author="Usuario de Windows" w:date="2023-03-21T08:47:00Z">
            <w:rPr/>
          </w:rPrChange>
        </w:rPr>
        <w:t xml:space="preserve">Al respecto, mediante </w:t>
      </w:r>
      <w:del w:id="80" w:author="Usuario de Windows" w:date="2023-03-21T08:47:00Z">
        <w:r w:rsidRPr="007B44F6" w:rsidDel="007B44F6">
          <w:rPr>
            <w:rFonts w:ascii="Arial Narrow" w:hAnsi="Arial Narrow"/>
            <w:sz w:val="22"/>
            <w:szCs w:val="22"/>
            <w:rPrChange w:id="81" w:author="Usuario de Windows" w:date="2023-03-21T08:47:00Z">
              <w:rPr/>
            </w:rPrChange>
          </w:rPr>
          <w:delText>los siguientes oficios se solicitó documentos siguientes:</w:delText>
        </w:r>
      </w:del>
    </w:p>
    <w:p w14:paraId="747F6F24" w14:textId="5325AF3E" w:rsidR="00A50B61" w:rsidRPr="007B44F6" w:rsidDel="007B44F6" w:rsidRDefault="00A50B61">
      <w:pPr>
        <w:tabs>
          <w:tab w:val="left" w:pos="142"/>
          <w:tab w:val="left" w:pos="567"/>
        </w:tabs>
        <w:ind w:left="720"/>
        <w:jc w:val="both"/>
        <w:rPr>
          <w:del w:id="82" w:author="Usuario de Windows" w:date="2023-03-21T08:47:00Z"/>
          <w:rFonts w:ascii="Arial Narrow" w:hAnsi="Arial Narrow"/>
          <w:sz w:val="22"/>
          <w:szCs w:val="22"/>
          <w:rPrChange w:id="83" w:author="Usuario de Windows" w:date="2023-03-21T08:47:00Z">
            <w:rPr>
              <w:del w:id="84" w:author="Usuario de Windows" w:date="2023-03-21T08:47:00Z"/>
            </w:rPr>
          </w:rPrChange>
        </w:rPr>
      </w:pPr>
    </w:p>
    <w:p w14:paraId="07782E7E" w14:textId="3538BA70" w:rsidR="00A50B61" w:rsidRDefault="00A50B61">
      <w:pPr>
        <w:tabs>
          <w:tab w:val="left" w:pos="142"/>
          <w:tab w:val="left" w:pos="567"/>
        </w:tabs>
        <w:ind w:left="720"/>
        <w:jc w:val="both"/>
        <w:rPr>
          <w:ins w:id="85" w:author="Usuario de Windows" w:date="2023-03-21T08:47:00Z"/>
          <w:rFonts w:ascii="Arial Narrow" w:hAnsi="Arial Narrow"/>
        </w:rPr>
        <w:pPrChange w:id="86" w:author="Usuario de Windows" w:date="2023-03-21T08:47:00Z">
          <w:pPr>
            <w:pStyle w:val="Prrafodelista"/>
            <w:numPr>
              <w:numId w:val="43"/>
            </w:numPr>
            <w:tabs>
              <w:tab w:val="left" w:pos="142"/>
              <w:tab w:val="left" w:pos="567"/>
            </w:tabs>
            <w:ind w:left="1080" w:hanging="360"/>
            <w:jc w:val="both"/>
          </w:pPr>
        </w:pPrChange>
      </w:pPr>
      <w:bookmarkStart w:id="87" w:name="_Hlk130060883"/>
      <w:r w:rsidRPr="007B44F6">
        <w:rPr>
          <w:rFonts w:ascii="Arial Narrow" w:hAnsi="Arial Narrow"/>
          <w:sz w:val="22"/>
          <w:szCs w:val="22"/>
          <w:rPrChange w:id="88" w:author="Usuario de Windows" w:date="2023-03-21T08:47:00Z">
            <w:rPr>
              <w:rFonts w:ascii="Arial Narrow" w:hAnsi="Arial Narrow"/>
            </w:rPr>
          </w:rPrChange>
        </w:rPr>
        <w:t>Oficio n</w:t>
      </w:r>
      <w:r w:rsidRPr="00AC717D">
        <w:rPr>
          <w:rFonts w:ascii="Arial Narrow" w:hAnsi="Arial Narrow"/>
          <w:sz w:val="22"/>
          <w:szCs w:val="22"/>
          <w:rPrChange w:id="89" w:author="Usuario de Windows" w:date="2023-03-21T09:10:00Z">
            <w:rPr>
              <w:rFonts w:ascii="Arial Narrow" w:hAnsi="Arial Narrow"/>
            </w:rPr>
          </w:rPrChange>
        </w:rPr>
        <w:t>. ° 116-2023-CGR-OCI-GORE/APURIMAC de 10 de marzo de 2023</w:t>
      </w:r>
      <w:bookmarkEnd w:id="87"/>
      <w:r w:rsidRPr="00AC717D">
        <w:rPr>
          <w:rFonts w:ascii="Arial Narrow" w:hAnsi="Arial Narrow"/>
          <w:sz w:val="22"/>
          <w:szCs w:val="22"/>
          <w:rPrChange w:id="90" w:author="Usuario de Windows" w:date="2023-03-21T09:10:00Z">
            <w:rPr>
              <w:rFonts w:ascii="Arial Narrow" w:hAnsi="Arial Narrow"/>
            </w:rPr>
          </w:rPrChange>
        </w:rPr>
        <w:t xml:space="preserve">, </w:t>
      </w:r>
      <w:ins w:id="91" w:author="Usuario de Windows" w:date="2023-03-21T08:47:00Z">
        <w:r w:rsidR="007B44F6" w:rsidRPr="00AC717D">
          <w:rPr>
            <w:rFonts w:ascii="Arial Narrow" w:hAnsi="Arial Narrow"/>
            <w:sz w:val="22"/>
            <w:szCs w:val="22"/>
            <w:rPrChange w:id="92" w:author="Usuario de Windows" w:date="2023-03-21T09:10:00Z">
              <w:rPr>
                <w:rFonts w:ascii="Arial Narrow" w:hAnsi="Arial Narrow"/>
                <w:highlight w:val="yellow"/>
              </w:rPr>
            </w:rPrChange>
          </w:rPr>
          <w:t xml:space="preserve">se requirió a la </w:t>
        </w:r>
      </w:ins>
      <w:del w:id="93" w:author="Usuario de Windows" w:date="2023-03-21T08:47:00Z">
        <w:r w:rsidRPr="00AC717D" w:rsidDel="007B44F6">
          <w:rPr>
            <w:rFonts w:ascii="Arial Narrow" w:hAnsi="Arial Narrow"/>
            <w:sz w:val="22"/>
            <w:szCs w:val="22"/>
            <w:rPrChange w:id="94" w:author="Usuario de Windows" w:date="2023-03-21T09:10:00Z">
              <w:rPr>
                <w:rFonts w:ascii="Arial Narrow" w:hAnsi="Arial Narrow"/>
              </w:rPr>
            </w:rPrChange>
          </w:rPr>
          <w:delText xml:space="preserve">cursado a la </w:delText>
        </w:r>
      </w:del>
      <w:r w:rsidRPr="00AC717D">
        <w:rPr>
          <w:rFonts w:ascii="Arial Narrow" w:hAnsi="Arial Narrow"/>
          <w:sz w:val="22"/>
          <w:szCs w:val="22"/>
          <w:rPrChange w:id="95" w:author="Usuario de Windows" w:date="2023-03-21T09:10:00Z">
            <w:rPr>
              <w:rFonts w:ascii="Arial Narrow" w:hAnsi="Arial Narrow"/>
            </w:rPr>
          </w:rPrChange>
        </w:rPr>
        <w:t>Gerencia Regional de Infraestructura</w:t>
      </w:r>
      <w:ins w:id="96" w:author="Usuario de Windows" w:date="2023-03-21T08:48:00Z">
        <w:r w:rsidR="007B44F6" w:rsidRPr="00AC717D">
          <w:rPr>
            <w:rFonts w:ascii="Arial Narrow" w:hAnsi="Arial Narrow"/>
            <w:sz w:val="22"/>
            <w:szCs w:val="22"/>
            <w:rPrChange w:id="97" w:author="Usuario de Windows" w:date="2023-03-21T09:10:00Z">
              <w:rPr>
                <w:rFonts w:ascii="Arial Narrow" w:hAnsi="Arial Narrow"/>
                <w:highlight w:val="yellow"/>
              </w:rPr>
            </w:rPrChange>
          </w:rPr>
          <w:t xml:space="preserve"> información respecto a la ejecuci</w:t>
        </w:r>
      </w:ins>
      <w:ins w:id="98" w:author="Usuario de Windows" w:date="2023-03-21T08:49:00Z">
        <w:r w:rsidR="007B44F6" w:rsidRPr="00AC717D">
          <w:rPr>
            <w:rFonts w:ascii="Arial Narrow" w:hAnsi="Arial Narrow"/>
            <w:sz w:val="22"/>
            <w:szCs w:val="22"/>
            <w:rPrChange w:id="99" w:author="Usuario de Windows" w:date="2023-03-21T09:10:00Z">
              <w:rPr>
                <w:rFonts w:ascii="Arial Narrow" w:hAnsi="Arial Narrow"/>
                <w:highlight w:val="yellow"/>
              </w:rPr>
            </w:rPrChange>
          </w:rPr>
          <w:t xml:space="preserve">ón del </w:t>
        </w:r>
        <w:r w:rsidR="007B44F6"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ins>
      <w:r w:rsidRPr="007B44F6">
        <w:rPr>
          <w:rFonts w:ascii="Arial Narrow" w:hAnsi="Arial Narrow"/>
          <w:sz w:val="22"/>
          <w:szCs w:val="22"/>
          <w:highlight w:val="yellow"/>
          <w:rPrChange w:id="100" w:author="Usuario de Windows" w:date="2023-03-21T08:47:00Z">
            <w:rPr>
              <w:rFonts w:ascii="Arial Narrow" w:hAnsi="Arial Narrow"/>
            </w:rPr>
          </w:rPrChange>
        </w:rPr>
        <w:t>, el cual fue atendido mediante el oficio …………………</w:t>
      </w:r>
    </w:p>
    <w:p w14:paraId="4C9D1D5E" w14:textId="77777777" w:rsidR="007B44F6" w:rsidRPr="00212B52" w:rsidRDefault="007B44F6">
      <w:pPr>
        <w:tabs>
          <w:tab w:val="left" w:pos="142"/>
          <w:tab w:val="left" w:pos="567"/>
        </w:tabs>
        <w:ind w:left="720"/>
        <w:jc w:val="both"/>
        <w:rPr>
          <w:rFonts w:ascii="Arial Narrow" w:hAnsi="Arial Narrow"/>
        </w:rPr>
        <w:pPrChange w:id="101" w:author="Usuario de Windows" w:date="2023-03-21T08:47:00Z">
          <w:pPr>
            <w:pStyle w:val="Prrafodelista"/>
            <w:numPr>
              <w:numId w:val="43"/>
            </w:numPr>
            <w:tabs>
              <w:tab w:val="left" w:pos="142"/>
              <w:tab w:val="left" w:pos="567"/>
            </w:tabs>
            <w:ind w:left="1080" w:hanging="360"/>
            <w:jc w:val="both"/>
          </w:pPr>
        </w:pPrChange>
      </w:pPr>
    </w:p>
    <w:p w14:paraId="1CA9B80B" w14:textId="48577F3C" w:rsidR="00A50B61" w:rsidRDefault="00A50B61">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w:t>
      </w:r>
      <w:del w:id="102" w:author="Usuario de Windows" w:date="2023-03-20T17:36:00Z">
        <w:r w:rsidDel="00DC37D0">
          <w:rPr>
            <w:rFonts w:ascii="Arial Narrow" w:hAnsi="Arial Narrow"/>
            <w:sz w:val="22"/>
            <w:szCs w:val="22"/>
          </w:rPr>
          <w:delText xml:space="preserve"> a la Comisión de Control</w:delText>
        </w:r>
      </w:del>
      <w:r>
        <w:rPr>
          <w:rFonts w:ascii="Arial Narrow" w:hAnsi="Arial Narrow"/>
          <w:sz w:val="22"/>
          <w:szCs w:val="22"/>
        </w:rPr>
        <w:t>, se verific</w:t>
      </w:r>
      <w:del w:id="103" w:author="Usuario de Windows" w:date="2023-03-20T17:36:00Z">
        <w:r w:rsidDel="00DC37D0">
          <w:rPr>
            <w:rFonts w:ascii="Arial Narrow" w:hAnsi="Arial Narrow"/>
            <w:sz w:val="22"/>
            <w:szCs w:val="22"/>
          </w:rPr>
          <w:delText>o</w:delText>
        </w:r>
      </w:del>
      <w:ins w:id="104" w:author="Usuario de Windows" w:date="2023-03-20T17:36:00Z">
        <w:r w:rsidR="00DC37D0">
          <w:rPr>
            <w:rFonts w:ascii="Arial Narrow" w:hAnsi="Arial Narrow"/>
            <w:sz w:val="22"/>
            <w:szCs w:val="22"/>
          </w:rPr>
          <w:t>ó</w:t>
        </w:r>
      </w:ins>
      <w:r>
        <w:rPr>
          <w:rFonts w:ascii="Arial Narrow" w:hAnsi="Arial Narrow"/>
          <w:sz w:val="22"/>
          <w:szCs w:val="22"/>
        </w:rPr>
        <w:t xml:space="preserve"> la documentación de la ejecución contractual </w:t>
      </w:r>
      <w:r w:rsidR="00CB6210">
        <w:rPr>
          <w:rFonts w:ascii="Arial Narrow" w:hAnsi="Arial Narrow"/>
          <w:sz w:val="22"/>
          <w:szCs w:val="22"/>
        </w:rPr>
        <w:t>para la adquisición de bienes, de la siguiente manera:</w:t>
      </w:r>
    </w:p>
    <w:p w14:paraId="604D79E5" w14:textId="174A1FA9" w:rsidR="00CB6210" w:rsidRDefault="00CB6210" w:rsidP="00A50B61">
      <w:pPr>
        <w:tabs>
          <w:tab w:val="left" w:pos="142"/>
          <w:tab w:val="left" w:pos="567"/>
        </w:tabs>
        <w:ind w:left="720"/>
        <w:jc w:val="both"/>
        <w:rPr>
          <w:rFonts w:ascii="Arial Narrow" w:hAnsi="Arial Narrow"/>
          <w:sz w:val="22"/>
          <w:szCs w:val="22"/>
        </w:rPr>
      </w:pPr>
    </w:p>
    <w:p w14:paraId="11AD453A" w14:textId="6B56CF25" w:rsidR="00CB6210" w:rsidRDefault="00CB6210" w:rsidP="00CB6210">
      <w:pPr>
        <w:pStyle w:val="Prrafodelista"/>
        <w:numPr>
          <w:ilvl w:val="0"/>
          <w:numId w:val="43"/>
        </w:numPr>
        <w:tabs>
          <w:tab w:val="left" w:pos="142"/>
          <w:tab w:val="left" w:pos="567"/>
        </w:tabs>
        <w:jc w:val="both"/>
        <w:rPr>
          <w:rFonts w:ascii="Arial Narrow" w:hAnsi="Arial Narrow"/>
        </w:rPr>
      </w:pPr>
      <w:r>
        <w:rPr>
          <w:rFonts w:ascii="Arial Narrow" w:hAnsi="Arial Narrow"/>
          <w:b/>
          <w:bCs/>
        </w:rPr>
        <w:t>Proceso para la adquisición de gabinete de carga de portátiles</w:t>
      </w:r>
    </w:p>
    <w:p w14:paraId="5143C881" w14:textId="77777777" w:rsidR="007B44F6" w:rsidRDefault="007B44F6" w:rsidP="00CB6210">
      <w:pPr>
        <w:pStyle w:val="Prrafodelista"/>
        <w:tabs>
          <w:tab w:val="left" w:pos="142"/>
          <w:tab w:val="left" w:pos="567"/>
        </w:tabs>
        <w:ind w:left="1080"/>
        <w:jc w:val="both"/>
        <w:rPr>
          <w:ins w:id="105" w:author="Usuario de Windows" w:date="2023-03-21T08:50:00Z"/>
          <w:rFonts w:ascii="Arial Narrow" w:hAnsi="Arial Narrow"/>
        </w:rPr>
      </w:pPr>
    </w:p>
    <w:p w14:paraId="6527CCBD" w14:textId="5D083173" w:rsidR="00880D92" w:rsidRDefault="00CB6210" w:rsidP="00CB6210">
      <w:pPr>
        <w:pStyle w:val="Prrafodelista"/>
        <w:tabs>
          <w:tab w:val="left" w:pos="142"/>
          <w:tab w:val="left" w:pos="567"/>
        </w:tabs>
        <w:ind w:left="1080"/>
        <w:jc w:val="both"/>
        <w:rPr>
          <w:rFonts w:ascii="Arial Narrow" w:hAnsi="Arial Narrow"/>
        </w:rPr>
      </w:pPr>
      <w:r>
        <w:rPr>
          <w:rFonts w:ascii="Arial Narrow" w:hAnsi="Arial Narrow"/>
        </w:rPr>
        <w:t xml:space="preserve">Mediante </w:t>
      </w:r>
      <w:r w:rsidR="009E4EBE">
        <w:rPr>
          <w:rFonts w:ascii="Arial Narrow" w:hAnsi="Arial Narrow"/>
        </w:rPr>
        <w:t>el procedimiento de selección de</w:t>
      </w:r>
      <w:del w:id="106" w:author="Usuario de Windows" w:date="2023-03-20T17:37:00Z">
        <w:r w:rsidR="009E4EBE" w:rsidDel="00DC37D0">
          <w:rPr>
            <w:rFonts w:ascii="Arial Narrow" w:hAnsi="Arial Narrow"/>
          </w:rPr>
          <w:delText xml:space="preserve"> la</w:delText>
        </w:r>
      </w:del>
      <w:r w:rsidR="009E4EBE">
        <w:rPr>
          <w:rFonts w:ascii="Arial Narrow" w:hAnsi="Arial Narrow"/>
        </w:rPr>
        <w:t xml:space="preserve"> adjudicación simplificada </w:t>
      </w:r>
      <w:ins w:id="107" w:author="Usuario de Windows" w:date="2023-03-20T17:37:00Z">
        <w:r w:rsidR="00DC37D0">
          <w:rPr>
            <w:rFonts w:ascii="Arial Narrow" w:hAnsi="Arial Narrow"/>
          </w:rPr>
          <w:t xml:space="preserve">segunda convocatoria </w:t>
        </w:r>
        <w:r w:rsidR="00DC37D0">
          <w:rPr>
            <w:rFonts w:ascii="Arial Narrow" w:hAnsi="Arial Narrow"/>
          </w:rPr>
          <w:br/>
        </w:r>
      </w:ins>
      <w:proofErr w:type="spellStart"/>
      <w:r w:rsidR="009E4EBE">
        <w:rPr>
          <w:rFonts w:ascii="Arial Narrow" w:hAnsi="Arial Narrow"/>
        </w:rPr>
        <w:t>n.</w:t>
      </w:r>
      <w:del w:id="108" w:author="Usuario de Windows" w:date="2023-03-20T17:37:00Z">
        <w:r w:rsidR="009E4EBE" w:rsidDel="00DC37D0">
          <w:rPr>
            <w:rFonts w:ascii="Arial Narrow" w:hAnsi="Arial Narrow"/>
          </w:rPr>
          <w:delText xml:space="preserve"> </w:delText>
        </w:r>
      </w:del>
      <w:r w:rsidR="009E4EBE">
        <w:rPr>
          <w:rFonts w:ascii="Arial Narrow" w:hAnsi="Arial Narrow"/>
        </w:rPr>
        <w:t>°</w:t>
      </w:r>
      <w:proofErr w:type="spellEnd"/>
      <w:r w:rsidR="009E4EBE">
        <w:rPr>
          <w:rFonts w:ascii="Arial Narrow" w:hAnsi="Arial Narrow"/>
        </w:rPr>
        <w:t xml:space="preserve"> 106-2022-DRA</w:t>
      </w:r>
      <w:ins w:id="109" w:author="Usuario de Windows" w:date="2023-03-20T17:37:00Z">
        <w:r w:rsidR="00DC37D0">
          <w:rPr>
            <w:rFonts w:ascii="Arial Narrow" w:hAnsi="Arial Narrow"/>
          </w:rPr>
          <w:t>,</w:t>
        </w:r>
      </w:ins>
      <w:r w:rsidR="009E4EBE">
        <w:rPr>
          <w:rFonts w:ascii="Arial Narrow" w:hAnsi="Arial Narrow"/>
        </w:rPr>
        <w:t xml:space="preserve"> </w:t>
      </w:r>
      <w:r w:rsidR="005813EB">
        <w:rPr>
          <w:rFonts w:ascii="Arial Narrow" w:hAnsi="Arial Narrow"/>
        </w:rPr>
        <w:t>convocado el 5 de agosto de 2023</w:t>
      </w:r>
      <w:ins w:id="110" w:author="Usuario de Windows" w:date="2023-03-20T17:37:00Z">
        <w:r w:rsidR="00DC37D0">
          <w:rPr>
            <w:rFonts w:ascii="Arial Narrow" w:hAnsi="Arial Narrow"/>
          </w:rPr>
          <w:t>,</w:t>
        </w:r>
      </w:ins>
      <w:r w:rsidR="005813EB">
        <w:rPr>
          <w:rFonts w:ascii="Arial Narrow" w:hAnsi="Arial Narrow"/>
        </w:rPr>
        <w:t xml:space="preserve"> </w:t>
      </w:r>
      <w:del w:id="111" w:author="Usuario de Windows" w:date="2023-03-20T17:37:00Z">
        <w:r w:rsidR="009E4EBE" w:rsidDel="00DC37D0">
          <w:rPr>
            <w:rFonts w:ascii="Arial Narrow" w:hAnsi="Arial Narrow"/>
          </w:rPr>
          <w:delText xml:space="preserve">segunda convocatoria </w:delText>
        </w:r>
      </w:del>
      <w:r w:rsidR="005813EB">
        <w:rPr>
          <w:rFonts w:ascii="Arial Narrow" w:hAnsi="Arial Narrow"/>
        </w:rPr>
        <w:t>para adquisición de 15 unidades de gabinete de carga de portátiles,</w:t>
      </w:r>
      <w:del w:id="112" w:author="Usuario de Windows" w:date="2023-03-20T17:39:00Z">
        <w:r w:rsidR="005813EB" w:rsidDel="003076EB">
          <w:rPr>
            <w:rFonts w:ascii="Arial Narrow" w:hAnsi="Arial Narrow"/>
          </w:rPr>
          <w:delText xml:space="preserve"> </w:delText>
        </w:r>
        <w:r w:rsidR="009E4EBE" w:rsidDel="003076EB">
          <w:rPr>
            <w:rFonts w:ascii="Arial Narrow" w:hAnsi="Arial Narrow"/>
          </w:rPr>
          <w:delText>se</w:delText>
        </w:r>
      </w:del>
      <w:r w:rsidR="009E4EBE">
        <w:rPr>
          <w:rFonts w:ascii="Arial Narrow" w:hAnsi="Arial Narrow"/>
        </w:rPr>
        <w:t xml:space="preserve"> </w:t>
      </w:r>
      <w:del w:id="113" w:author="Usuario de Windows" w:date="2023-03-21T08:51:00Z">
        <w:r w:rsidR="009E4EBE" w:rsidDel="007B44F6">
          <w:rPr>
            <w:rFonts w:ascii="Arial Narrow" w:hAnsi="Arial Narrow"/>
          </w:rPr>
          <w:delText>otorg</w:delText>
        </w:r>
      </w:del>
      <w:del w:id="114" w:author="Usuario de Windows" w:date="2023-03-20T17:39:00Z">
        <w:r w:rsidR="009E4EBE" w:rsidDel="003076EB">
          <w:rPr>
            <w:rFonts w:ascii="Arial Narrow" w:hAnsi="Arial Narrow"/>
          </w:rPr>
          <w:delText>a</w:delText>
        </w:r>
      </w:del>
      <w:ins w:id="115" w:author="Usuario de Windows" w:date="2023-03-21T08:51:00Z">
        <w:r w:rsidR="007B44F6">
          <w:rPr>
            <w:rFonts w:ascii="Arial Narrow" w:hAnsi="Arial Narrow"/>
          </w:rPr>
          <w:t>se otorgó</w:t>
        </w:r>
      </w:ins>
      <w:r w:rsidR="009E4EBE">
        <w:rPr>
          <w:rFonts w:ascii="Arial Narrow" w:hAnsi="Arial Narrow"/>
        </w:rPr>
        <w:t xml:space="preserve"> la b</w:t>
      </w:r>
      <w:r w:rsidR="005813EB">
        <w:rPr>
          <w:rFonts w:ascii="Arial Narrow" w:hAnsi="Arial Narrow"/>
        </w:rPr>
        <w:t xml:space="preserve">uena </w:t>
      </w:r>
      <w:ins w:id="116" w:author="Usuario de Windows" w:date="2023-03-20T17:41:00Z">
        <w:r w:rsidR="003076EB">
          <w:rPr>
            <w:rFonts w:ascii="Arial Narrow" w:hAnsi="Arial Narrow"/>
          </w:rPr>
          <w:t xml:space="preserve">pro al postor Industrias </w:t>
        </w:r>
        <w:proofErr w:type="spellStart"/>
        <w:r w:rsidR="003076EB">
          <w:rPr>
            <w:rFonts w:ascii="Arial Narrow" w:hAnsi="Arial Narrow"/>
          </w:rPr>
          <w:t>Tecnodura</w:t>
        </w:r>
        <w:proofErr w:type="spellEnd"/>
        <w:r w:rsidR="003076EB">
          <w:rPr>
            <w:rFonts w:ascii="Arial Narrow" w:hAnsi="Arial Narrow"/>
          </w:rPr>
          <w:t xml:space="preserve"> S.A.C </w:t>
        </w:r>
      </w:ins>
      <w:del w:id="117" w:author="Usuario de Windows" w:date="2023-03-21T08:51:00Z">
        <w:r w:rsidR="005813EB" w:rsidDel="007B44F6">
          <w:rPr>
            <w:rFonts w:ascii="Arial Narrow" w:hAnsi="Arial Narrow"/>
          </w:rPr>
          <w:delText>con fecha</w:delText>
        </w:r>
      </w:del>
      <w:ins w:id="118" w:author="Usuario de Windows" w:date="2023-03-21T08:51:00Z">
        <w:r w:rsidR="007B44F6">
          <w:rPr>
            <w:rFonts w:ascii="Arial Narrow" w:hAnsi="Arial Narrow"/>
          </w:rPr>
          <w:t>el</w:t>
        </w:r>
      </w:ins>
      <w:r w:rsidR="005813EB">
        <w:rPr>
          <w:rFonts w:ascii="Arial Narrow" w:hAnsi="Arial Narrow"/>
        </w:rPr>
        <w:t xml:space="preserve"> 14 de setiembre de 2022, por el importe de S/</w:t>
      </w:r>
      <w:del w:id="119" w:author="Usuario de Windows" w:date="2023-03-20T17:40:00Z">
        <w:r w:rsidR="005813EB" w:rsidDel="003076EB">
          <w:rPr>
            <w:rFonts w:ascii="Arial Narrow" w:hAnsi="Arial Narrow"/>
          </w:rPr>
          <w:delText>.</w:delText>
        </w:r>
      </w:del>
      <w:r w:rsidR="005813EB">
        <w:rPr>
          <w:rFonts w:ascii="Arial Narrow" w:hAnsi="Arial Narrow"/>
        </w:rPr>
        <w:t xml:space="preserve"> 74 000,00</w:t>
      </w:r>
      <w:del w:id="120" w:author="Usuario de Windows" w:date="2023-03-20T17:41:00Z">
        <w:r w:rsidR="005813EB" w:rsidDel="003076EB">
          <w:rPr>
            <w:rFonts w:ascii="Arial Narrow" w:hAnsi="Arial Narrow"/>
          </w:rPr>
          <w:delText>, adjudicándose al postor Industrias Tecnodura S.A.C</w:delText>
        </w:r>
      </w:del>
      <w:r w:rsidR="00880D92">
        <w:rPr>
          <w:rFonts w:ascii="Arial Narrow" w:hAnsi="Arial Narrow"/>
        </w:rPr>
        <w:t xml:space="preserve">; </w:t>
      </w:r>
      <w:ins w:id="121" w:author="Usuario de Windows" w:date="2023-03-20T17:41:00Z">
        <w:r w:rsidR="003076EB">
          <w:rPr>
            <w:rFonts w:ascii="Arial Narrow" w:hAnsi="Arial Narrow"/>
          </w:rPr>
          <w:t>asimismo,</w:t>
        </w:r>
      </w:ins>
      <w:del w:id="122" w:author="Usuario de Windows" w:date="2023-03-20T17:42:00Z">
        <w:r w:rsidR="00880D92" w:rsidDel="003076EB">
          <w:rPr>
            <w:rFonts w:ascii="Arial Narrow" w:hAnsi="Arial Narrow"/>
          </w:rPr>
          <w:delText>y</w:delText>
        </w:r>
      </w:del>
      <w:r w:rsidR="00880D92">
        <w:rPr>
          <w:rFonts w:ascii="Arial Narrow" w:hAnsi="Arial Narrow"/>
        </w:rPr>
        <w:t xml:space="preserve"> </w:t>
      </w:r>
      <w:del w:id="123" w:author="Usuario de Windows" w:date="2023-03-20T17:42:00Z">
        <w:r w:rsidR="00880D92" w:rsidDel="003076EB">
          <w:rPr>
            <w:rFonts w:ascii="Arial Narrow" w:hAnsi="Arial Narrow"/>
          </w:rPr>
          <w:delText>con</w:delText>
        </w:r>
        <w:r w:rsidR="005813EB" w:rsidDel="003076EB">
          <w:rPr>
            <w:rFonts w:ascii="Arial Narrow" w:hAnsi="Arial Narrow"/>
          </w:rPr>
          <w:delText xml:space="preserve"> fecha </w:delText>
        </w:r>
        <w:r w:rsidR="00F6181B" w:rsidDel="003076EB">
          <w:rPr>
            <w:rFonts w:ascii="Arial Narrow" w:hAnsi="Arial Narrow"/>
          </w:rPr>
          <w:delText xml:space="preserve">04 de octubre de 2022, </w:delText>
        </w:r>
      </w:del>
      <w:r w:rsidR="00F6181B">
        <w:rPr>
          <w:rFonts w:ascii="Arial Narrow" w:hAnsi="Arial Narrow"/>
        </w:rPr>
        <w:t>se emit</w:t>
      </w:r>
      <w:del w:id="124" w:author="Usuario de Windows" w:date="2023-03-20T17:42:00Z">
        <w:r w:rsidR="00F6181B" w:rsidDel="003076EB">
          <w:rPr>
            <w:rFonts w:ascii="Arial Narrow" w:hAnsi="Arial Narrow"/>
          </w:rPr>
          <w:delText>e</w:delText>
        </w:r>
      </w:del>
      <w:ins w:id="125" w:author="Usuario de Windows" w:date="2023-03-20T17:42:00Z">
        <w:r w:rsidR="003076EB">
          <w:rPr>
            <w:rFonts w:ascii="Arial Narrow" w:hAnsi="Arial Narrow"/>
          </w:rPr>
          <w:t>ió</w:t>
        </w:r>
      </w:ins>
      <w:r w:rsidR="00F6181B">
        <w:rPr>
          <w:rFonts w:ascii="Arial Narrow" w:hAnsi="Arial Narrow"/>
        </w:rPr>
        <w:t xml:space="preserve"> la </w:t>
      </w:r>
      <w:r w:rsidR="009E4EBE">
        <w:rPr>
          <w:rFonts w:ascii="Arial Narrow" w:hAnsi="Arial Narrow"/>
        </w:rPr>
        <w:t>orden de compra n. ° 10440</w:t>
      </w:r>
      <w:ins w:id="126" w:author="Usuario de Windows" w:date="2023-03-20T17:42:00Z">
        <w:r w:rsidR="003076EB">
          <w:rPr>
            <w:rFonts w:ascii="Arial Narrow" w:hAnsi="Arial Narrow"/>
          </w:rPr>
          <w:t xml:space="preserve">04 </w:t>
        </w:r>
      </w:ins>
      <w:ins w:id="127" w:author="Usuario de Windows" w:date="2023-03-21T08:51:00Z">
        <w:r w:rsidR="007B44F6">
          <w:rPr>
            <w:rFonts w:ascii="Arial Narrow" w:hAnsi="Arial Narrow"/>
          </w:rPr>
          <w:t xml:space="preserve">de 4 </w:t>
        </w:r>
      </w:ins>
      <w:ins w:id="128" w:author="Usuario de Windows" w:date="2023-03-20T17:42:00Z">
        <w:r w:rsidR="003076EB" w:rsidRPr="007B44F6">
          <w:rPr>
            <w:rFonts w:ascii="Arial Narrow" w:hAnsi="Arial Narrow"/>
          </w:rPr>
          <w:t>de octubre</w:t>
        </w:r>
        <w:r w:rsidR="003076EB">
          <w:rPr>
            <w:rFonts w:ascii="Arial Narrow" w:hAnsi="Arial Narrow"/>
          </w:rPr>
          <w:t xml:space="preserve"> de 2022</w:t>
        </w:r>
      </w:ins>
      <w:r w:rsidR="009E4EBE">
        <w:rPr>
          <w:rFonts w:ascii="Arial Narrow" w:hAnsi="Arial Narrow"/>
        </w:rPr>
        <w:t xml:space="preserve">, </w:t>
      </w:r>
      <w:r w:rsidR="00F6181B">
        <w:rPr>
          <w:rFonts w:ascii="Arial Narrow" w:hAnsi="Arial Narrow"/>
        </w:rPr>
        <w:t>siendo notificado el mismo día</w:t>
      </w:r>
      <w:r w:rsidR="008350BF">
        <w:rPr>
          <w:rFonts w:ascii="Arial Narrow" w:hAnsi="Arial Narrow"/>
        </w:rPr>
        <w:t xml:space="preserve">, con </w:t>
      </w:r>
      <w:r w:rsidR="0053762F">
        <w:rPr>
          <w:rFonts w:ascii="Arial Narrow" w:hAnsi="Arial Narrow"/>
        </w:rPr>
        <w:t xml:space="preserve">un </w:t>
      </w:r>
      <w:r w:rsidR="008350BF">
        <w:rPr>
          <w:rFonts w:ascii="Arial Narrow" w:hAnsi="Arial Narrow"/>
        </w:rPr>
        <w:t>plazo entrega de 30 días calendarios</w:t>
      </w:r>
      <w:r w:rsidR="0053762F">
        <w:rPr>
          <w:rFonts w:ascii="Arial Narrow" w:hAnsi="Arial Narrow"/>
        </w:rPr>
        <w:t xml:space="preserve">, con fecha de vencimiento para entrega de los bienes el </w:t>
      </w:r>
      <w:del w:id="129" w:author="Usuario de Windows" w:date="2023-03-20T17:44:00Z">
        <w:r w:rsidR="0053762F" w:rsidDel="003076EB">
          <w:rPr>
            <w:rFonts w:ascii="Arial Narrow" w:hAnsi="Arial Narrow"/>
          </w:rPr>
          <w:delText>0</w:delText>
        </w:r>
      </w:del>
      <w:r w:rsidR="0053762F">
        <w:rPr>
          <w:rFonts w:ascii="Arial Narrow" w:hAnsi="Arial Narrow"/>
        </w:rPr>
        <w:t>3 de noviembre de 2022.</w:t>
      </w:r>
    </w:p>
    <w:p w14:paraId="3FAC2CA5" w14:textId="4B3988A9" w:rsidR="0053762F" w:rsidRDefault="0053762F" w:rsidP="00CB6210">
      <w:pPr>
        <w:pStyle w:val="Prrafodelista"/>
        <w:tabs>
          <w:tab w:val="left" w:pos="142"/>
          <w:tab w:val="left" w:pos="567"/>
        </w:tabs>
        <w:ind w:left="1080"/>
        <w:jc w:val="both"/>
        <w:rPr>
          <w:rFonts w:ascii="Arial Narrow" w:hAnsi="Arial Narrow"/>
        </w:rPr>
      </w:pPr>
    </w:p>
    <w:p w14:paraId="793CA99C" w14:textId="7C85F4D5" w:rsidR="0053762F" w:rsidRDefault="003076EB" w:rsidP="00CB6210">
      <w:pPr>
        <w:pStyle w:val="Prrafodelista"/>
        <w:tabs>
          <w:tab w:val="left" w:pos="142"/>
          <w:tab w:val="left" w:pos="567"/>
        </w:tabs>
        <w:ind w:left="1080"/>
        <w:jc w:val="both"/>
        <w:rPr>
          <w:ins w:id="130" w:author="Usuario de Windows" w:date="2023-03-20T17:46:00Z"/>
          <w:rFonts w:ascii="Arial Narrow" w:hAnsi="Arial Narrow"/>
        </w:rPr>
      </w:pPr>
      <w:ins w:id="131" w:author="Usuario de Windows" w:date="2023-03-20T17:44:00Z">
        <w:r>
          <w:rPr>
            <w:rFonts w:ascii="Arial Narrow" w:hAnsi="Arial Narrow"/>
          </w:rPr>
          <w:t xml:space="preserve">En este contexto, </w:t>
        </w:r>
      </w:ins>
      <w:del w:id="132" w:author="Usuario de Windows" w:date="2023-03-20T17:45:00Z">
        <w:r w:rsidR="006C7944" w:rsidDel="003076EB">
          <w:rPr>
            <w:rFonts w:ascii="Arial Narrow" w:hAnsi="Arial Narrow"/>
          </w:rPr>
          <w:delText xml:space="preserve">Con fecha 15 de noviembre de 2022, </w:delText>
        </w:r>
      </w:del>
      <w:r w:rsidR="006C7944">
        <w:rPr>
          <w:rFonts w:ascii="Arial Narrow" w:hAnsi="Arial Narrow"/>
        </w:rPr>
        <w:t xml:space="preserve">mediante el informe </w:t>
      </w:r>
      <w:proofErr w:type="spellStart"/>
      <w:r w:rsidR="006C7944">
        <w:rPr>
          <w:rFonts w:ascii="Arial Narrow" w:hAnsi="Arial Narrow"/>
        </w:rPr>
        <w:t>n.°</w:t>
      </w:r>
      <w:proofErr w:type="spellEnd"/>
      <w:r w:rsidR="006C7944">
        <w:rPr>
          <w:rFonts w:ascii="Arial Narrow" w:hAnsi="Arial Narrow"/>
        </w:rPr>
        <w:t xml:space="preserve"> 307-2022-GRAP/SGP/SGPS/RJBA</w:t>
      </w:r>
      <w:ins w:id="133" w:author="Usuario de Windows" w:date="2023-03-20T17:45:00Z">
        <w:r>
          <w:rPr>
            <w:rFonts w:ascii="Arial Narrow" w:hAnsi="Arial Narrow"/>
          </w:rPr>
          <w:t xml:space="preserve"> de 15 de noviembre de 2022</w:t>
        </w:r>
      </w:ins>
      <w:r w:rsidR="006C7944">
        <w:rPr>
          <w:rFonts w:ascii="Arial Narrow" w:hAnsi="Arial Narrow"/>
        </w:rPr>
        <w:t xml:space="preserve">, </w:t>
      </w:r>
      <w:del w:id="134" w:author="Usuario de Windows" w:date="2023-03-20T17:45:00Z">
        <w:r w:rsidR="006C7944" w:rsidDel="003076EB">
          <w:rPr>
            <w:rFonts w:ascii="Arial Narrow" w:hAnsi="Arial Narrow"/>
          </w:rPr>
          <w:delText xml:space="preserve">emitido por </w:delText>
        </w:r>
      </w:del>
      <w:r w:rsidR="006C7944">
        <w:rPr>
          <w:rFonts w:ascii="Arial Narrow" w:hAnsi="Arial Narrow"/>
        </w:rPr>
        <w:t>el residente de obra</w:t>
      </w:r>
      <w:del w:id="135" w:author="Usuario de Windows" w:date="2023-03-20T17:45:00Z">
        <w:r w:rsidR="006C7944" w:rsidDel="003076EB">
          <w:rPr>
            <w:rFonts w:ascii="Arial Narrow" w:hAnsi="Arial Narrow"/>
          </w:rPr>
          <w:delText>,</w:delText>
        </w:r>
      </w:del>
      <w:r w:rsidR="006C7944">
        <w:rPr>
          <w:rFonts w:ascii="Arial Narrow" w:hAnsi="Arial Narrow"/>
        </w:rPr>
        <w:t xml:space="preserve"> inform</w:t>
      </w:r>
      <w:del w:id="136" w:author="Usuario de Windows" w:date="2023-03-20T17:45:00Z">
        <w:r w:rsidR="006C7944" w:rsidDel="003076EB">
          <w:rPr>
            <w:rFonts w:ascii="Arial Narrow" w:hAnsi="Arial Narrow"/>
          </w:rPr>
          <w:delText>a</w:delText>
        </w:r>
      </w:del>
      <w:ins w:id="137" w:author="Usuario de Windows" w:date="2023-03-20T17:45:00Z">
        <w:r>
          <w:rPr>
            <w:rFonts w:ascii="Arial Narrow" w:hAnsi="Arial Narrow"/>
          </w:rPr>
          <w:t>ó</w:t>
        </w:r>
      </w:ins>
      <w:r w:rsidR="006C7944">
        <w:rPr>
          <w:rFonts w:ascii="Arial Narrow" w:hAnsi="Arial Narrow"/>
        </w:rPr>
        <w:t xml:space="preserve"> al Sub Gerente de Promoción </w:t>
      </w:r>
      <w:r w:rsidR="004756D6">
        <w:rPr>
          <w:rFonts w:ascii="Arial Narrow" w:hAnsi="Arial Narrow"/>
        </w:rPr>
        <w:t>Social</w:t>
      </w:r>
      <w:r w:rsidR="006C7944">
        <w:rPr>
          <w:rFonts w:ascii="Arial Narrow" w:hAnsi="Arial Narrow"/>
        </w:rPr>
        <w:t xml:space="preserve">, la resolución de la orden de compra </w:t>
      </w:r>
      <w:r w:rsidR="009F605D">
        <w:rPr>
          <w:rFonts w:ascii="Arial Narrow" w:hAnsi="Arial Narrow"/>
        </w:rPr>
        <w:t xml:space="preserve">donde informa que el proveedor hace la entrega de los bienes en el almacén de </w:t>
      </w:r>
      <w:proofErr w:type="spellStart"/>
      <w:r>
        <w:rPr>
          <w:rFonts w:ascii="Arial Narrow" w:hAnsi="Arial Narrow"/>
        </w:rPr>
        <w:t>Condebamba</w:t>
      </w:r>
      <w:proofErr w:type="spellEnd"/>
      <w:r>
        <w:rPr>
          <w:rFonts w:ascii="Arial Narrow" w:hAnsi="Arial Narrow"/>
        </w:rPr>
        <w:t xml:space="preserve"> </w:t>
      </w:r>
      <w:r w:rsidR="009F605D">
        <w:rPr>
          <w:rFonts w:ascii="Arial Narrow" w:hAnsi="Arial Narrow"/>
        </w:rPr>
        <w:t>del Gobierno Regional fuera de horario aproximadamente a las 17:15 horas del día 28 de octubre de 202</w:t>
      </w:r>
      <w:r w:rsidR="005A5D04">
        <w:rPr>
          <w:rFonts w:ascii="Arial Narrow" w:hAnsi="Arial Narrow"/>
        </w:rPr>
        <w:t>2</w:t>
      </w:r>
      <w:r w:rsidR="009F605D">
        <w:rPr>
          <w:rFonts w:ascii="Arial Narrow" w:hAnsi="Arial Narrow"/>
        </w:rPr>
        <w:t xml:space="preserve">, dejando los bienes en custodia donde el área usuaria no autorizo la recepción, ni la custodia, </w:t>
      </w:r>
      <w:r w:rsidR="005A5D04">
        <w:rPr>
          <w:rFonts w:ascii="Arial Narrow" w:hAnsi="Arial Narrow"/>
        </w:rPr>
        <w:t xml:space="preserve">y que informa que al momento de la calificación de las propuestas las declaraciones juradas </w:t>
      </w:r>
      <w:r w:rsidR="00F04F00">
        <w:rPr>
          <w:rFonts w:ascii="Arial Narrow" w:hAnsi="Arial Narrow"/>
        </w:rPr>
        <w:t xml:space="preserve">de certificación de los bienes </w:t>
      </w:r>
      <w:r w:rsidR="005A5D04">
        <w:rPr>
          <w:rFonts w:ascii="Arial Narrow" w:hAnsi="Arial Narrow"/>
        </w:rPr>
        <w:t>del postor ganador, no se presentaron en su debido momento</w:t>
      </w:r>
      <w:r w:rsidR="00F04F00">
        <w:rPr>
          <w:rFonts w:ascii="Arial Narrow" w:hAnsi="Arial Narrow"/>
        </w:rPr>
        <w:t>, de la misma forma los certificados de fabricación que entrego la empresa no era válido porque en la búsqueda por el internet para su autenticidad y veracidad no se logró encontrar dicho certificado y con respecto a la revisión de los bienes entregados</w:t>
      </w:r>
      <w:r w:rsidR="005A5D04">
        <w:rPr>
          <w:rFonts w:ascii="Arial Narrow" w:hAnsi="Arial Narrow"/>
        </w:rPr>
        <w:t xml:space="preserve"> </w:t>
      </w:r>
      <w:r w:rsidR="00F04F00">
        <w:rPr>
          <w:rFonts w:ascii="Arial Narrow" w:hAnsi="Arial Narrow"/>
        </w:rPr>
        <w:t>se encontró deficienc</w:t>
      </w:r>
      <w:r w:rsidR="00C32C73">
        <w:rPr>
          <w:rFonts w:ascii="Arial Narrow" w:hAnsi="Arial Narrow"/>
        </w:rPr>
        <w:t>i</w:t>
      </w:r>
      <w:r w:rsidR="00F04F00">
        <w:rPr>
          <w:rFonts w:ascii="Arial Narrow" w:hAnsi="Arial Narrow"/>
        </w:rPr>
        <w:t xml:space="preserve">as y daños en las puertas bisagra con soldadura ineficiente, el acabado de la pintura </w:t>
      </w:r>
      <w:r w:rsidR="00975147">
        <w:rPr>
          <w:rFonts w:ascii="Arial Narrow" w:hAnsi="Arial Narrow"/>
        </w:rPr>
        <w:t xml:space="preserve">se </w:t>
      </w:r>
      <w:r w:rsidR="00BA1513">
        <w:rPr>
          <w:rFonts w:ascii="Arial Narrow" w:hAnsi="Arial Narrow"/>
        </w:rPr>
        <w:t>está</w:t>
      </w:r>
      <w:r w:rsidR="00975147">
        <w:rPr>
          <w:rFonts w:ascii="Arial Narrow" w:hAnsi="Arial Narrow"/>
        </w:rPr>
        <w:t xml:space="preserve"> despegando</w:t>
      </w:r>
      <w:r w:rsidR="00BA1513">
        <w:rPr>
          <w:rFonts w:ascii="Arial Narrow" w:hAnsi="Arial Narrow"/>
        </w:rPr>
        <w:t>.</w:t>
      </w:r>
    </w:p>
    <w:p w14:paraId="61B82B48" w14:textId="77777777" w:rsidR="003076EB" w:rsidRDefault="003076EB" w:rsidP="00CB6210">
      <w:pPr>
        <w:pStyle w:val="Prrafodelista"/>
        <w:tabs>
          <w:tab w:val="left" w:pos="142"/>
          <w:tab w:val="left" w:pos="567"/>
        </w:tabs>
        <w:ind w:left="1080"/>
        <w:jc w:val="both"/>
        <w:rPr>
          <w:rFonts w:ascii="Arial Narrow" w:hAnsi="Arial Narrow"/>
        </w:rPr>
      </w:pPr>
    </w:p>
    <w:p w14:paraId="0D05A52E" w14:textId="3A0E9055" w:rsidR="00B619DD" w:rsidRDefault="00BA1513" w:rsidP="00CB6210">
      <w:pPr>
        <w:pStyle w:val="Prrafodelista"/>
        <w:tabs>
          <w:tab w:val="left" w:pos="142"/>
          <w:tab w:val="left" w:pos="567"/>
        </w:tabs>
        <w:ind w:left="1080"/>
        <w:jc w:val="both"/>
        <w:rPr>
          <w:rFonts w:ascii="Arial Narrow" w:hAnsi="Arial Narrow"/>
        </w:rPr>
      </w:pPr>
      <w:r>
        <w:rPr>
          <w:rFonts w:ascii="Arial Narrow" w:hAnsi="Arial Narrow"/>
        </w:rPr>
        <w:t xml:space="preserve">Al respecto mediante el informe n. ° 1657-2022-GRAP/II/GRDS/SGPS de 16 de noviembre de 2022, el Sub Gerente de Promoción Social </w:t>
      </w:r>
      <w:r w:rsidR="00222801">
        <w:rPr>
          <w:rFonts w:ascii="Arial Narrow" w:hAnsi="Arial Narrow"/>
        </w:rPr>
        <w:t xml:space="preserve">toma conocimiento el informe el residente de </w:t>
      </w:r>
      <w:r w:rsidR="00222801">
        <w:rPr>
          <w:rFonts w:ascii="Arial Narrow" w:hAnsi="Arial Narrow"/>
        </w:rPr>
        <w:lastRenderedPageBreak/>
        <w:t xml:space="preserve">obra y solicita al Gerente </w:t>
      </w:r>
      <w:del w:id="138" w:author="Usuario de Windows" w:date="2023-03-20T17:50:00Z">
        <w:r w:rsidR="00222801" w:rsidDel="004756D6">
          <w:rPr>
            <w:rFonts w:ascii="Arial Narrow" w:hAnsi="Arial Narrow"/>
          </w:rPr>
          <w:delText xml:space="preserve">General </w:delText>
        </w:r>
      </w:del>
      <w:r w:rsidR="00222801">
        <w:rPr>
          <w:rFonts w:ascii="Arial Narrow" w:hAnsi="Arial Narrow"/>
        </w:rPr>
        <w:t xml:space="preserve">de Desarrollo Social, la resolución de la orden de compra n. ° 3961-2022 por incumplimiento a las especificaciones técnicas por parte del proveedor, </w:t>
      </w:r>
      <w:r w:rsidR="00E40249">
        <w:rPr>
          <w:rFonts w:ascii="Arial Narrow" w:hAnsi="Arial Narrow"/>
        </w:rPr>
        <w:t>y a</w:t>
      </w:r>
      <w:r w:rsidR="00222801">
        <w:rPr>
          <w:rFonts w:ascii="Arial Narrow" w:hAnsi="Arial Narrow"/>
        </w:rPr>
        <w:t xml:space="preserve"> través de</w:t>
      </w:r>
      <w:r w:rsidR="00E40249">
        <w:rPr>
          <w:rFonts w:ascii="Arial Narrow" w:hAnsi="Arial Narrow"/>
        </w:rPr>
        <w:t xml:space="preserve"> </w:t>
      </w:r>
      <w:r w:rsidR="00222801">
        <w:rPr>
          <w:rFonts w:ascii="Arial Narrow" w:hAnsi="Arial Narrow"/>
        </w:rPr>
        <w:t>l</w:t>
      </w:r>
      <w:r w:rsidR="00E40249">
        <w:rPr>
          <w:rFonts w:ascii="Arial Narrow" w:hAnsi="Arial Narrow"/>
        </w:rPr>
        <w:t>os</w:t>
      </w:r>
      <w:r w:rsidR="00222801">
        <w:rPr>
          <w:rFonts w:ascii="Arial Narrow" w:hAnsi="Arial Narrow"/>
        </w:rPr>
        <w:t xml:space="preserve"> </w:t>
      </w:r>
      <w:r w:rsidR="00E40249">
        <w:rPr>
          <w:rFonts w:ascii="Arial Narrow" w:hAnsi="Arial Narrow"/>
        </w:rPr>
        <w:t xml:space="preserve">memorándums </w:t>
      </w:r>
      <w:proofErr w:type="spellStart"/>
      <w:r w:rsidR="00E40249">
        <w:rPr>
          <w:rFonts w:ascii="Arial Narrow" w:hAnsi="Arial Narrow"/>
        </w:rPr>
        <w:t>n.°</w:t>
      </w:r>
      <w:proofErr w:type="spellEnd"/>
      <w:r w:rsidR="00E40249">
        <w:rPr>
          <w:rFonts w:ascii="Arial Narrow" w:hAnsi="Arial Narrow"/>
        </w:rPr>
        <w:t xml:space="preserve"> 1597-2002-GRAP/IIGROS de 16 de noviembre de 2022 y memorándums reiterativo </w:t>
      </w:r>
      <w:proofErr w:type="spellStart"/>
      <w:r w:rsidR="00E40249">
        <w:rPr>
          <w:rFonts w:ascii="Arial Narrow" w:hAnsi="Arial Narrow"/>
        </w:rPr>
        <w:t>n.°</w:t>
      </w:r>
      <w:proofErr w:type="spellEnd"/>
      <w:r w:rsidR="00E40249">
        <w:rPr>
          <w:rFonts w:ascii="Arial Narrow" w:hAnsi="Arial Narrow"/>
        </w:rPr>
        <w:t xml:space="preserve"> 1793-2002-GRAP/IIGROS de fecha 18 de noviembre de 2022 dispone al Director Regional de Administración  la emisión de la resolución y/o anulación de la orden de compra </w:t>
      </w:r>
      <w:proofErr w:type="spellStart"/>
      <w:r w:rsidR="00E40249">
        <w:rPr>
          <w:rFonts w:ascii="Arial Narrow" w:hAnsi="Arial Narrow"/>
        </w:rPr>
        <w:t>n.°</w:t>
      </w:r>
      <w:proofErr w:type="spellEnd"/>
      <w:r w:rsidR="00E40249">
        <w:rPr>
          <w:rFonts w:ascii="Arial Narrow" w:hAnsi="Arial Narrow"/>
        </w:rPr>
        <w:t xml:space="preserve"> 3961 por incumplimiento y por presentación de certificado falso</w:t>
      </w:r>
      <w:r w:rsidR="00B619DD">
        <w:rPr>
          <w:rFonts w:ascii="Arial Narrow" w:hAnsi="Arial Narrow"/>
        </w:rPr>
        <w:t>.</w:t>
      </w:r>
    </w:p>
    <w:p w14:paraId="5BB0C933" w14:textId="77777777" w:rsidR="00B619DD" w:rsidRDefault="00B619DD" w:rsidP="00CB6210">
      <w:pPr>
        <w:pStyle w:val="Prrafodelista"/>
        <w:tabs>
          <w:tab w:val="left" w:pos="142"/>
          <w:tab w:val="left" w:pos="567"/>
        </w:tabs>
        <w:ind w:left="1080"/>
        <w:jc w:val="both"/>
        <w:rPr>
          <w:rFonts w:ascii="Arial Narrow" w:hAnsi="Arial Narrow"/>
        </w:rPr>
      </w:pPr>
    </w:p>
    <w:p w14:paraId="157A6EAE" w14:textId="77777777" w:rsidR="00574CCA" w:rsidRDefault="001D1EF8" w:rsidP="00CB6210">
      <w:pPr>
        <w:pStyle w:val="Prrafodelista"/>
        <w:tabs>
          <w:tab w:val="left" w:pos="142"/>
          <w:tab w:val="left" w:pos="567"/>
        </w:tabs>
        <w:ind w:left="1080"/>
        <w:jc w:val="both"/>
        <w:rPr>
          <w:rFonts w:ascii="Arial Narrow" w:hAnsi="Arial Narrow"/>
        </w:rPr>
      </w:pPr>
      <w:r>
        <w:rPr>
          <w:rFonts w:ascii="Arial Narrow" w:hAnsi="Arial Narrow"/>
        </w:rPr>
        <w:t xml:space="preserve">Con informe n. ° 318-2022-GRAP/11/SGPS/R.P/RJBA de fecha 23 de noviembre de 2022 el Residente del proyecto emite informe sobre la autenticidad del certificado ISO 9001-:2015, certificado presentado por mesa de partes por parte del representante de la Empresa </w:t>
      </w:r>
      <w:proofErr w:type="spellStart"/>
      <w:r>
        <w:rPr>
          <w:rFonts w:ascii="Arial Narrow" w:hAnsi="Arial Narrow"/>
        </w:rPr>
        <w:t>Tecnodura</w:t>
      </w:r>
      <w:proofErr w:type="spellEnd"/>
      <w:r>
        <w:rPr>
          <w:rFonts w:ascii="Arial Narrow" w:hAnsi="Arial Narrow"/>
        </w:rPr>
        <w:t xml:space="preserve"> SAC, realizando las consultas sobre la autenticidad  del certificado concluye que el certificado de código PE21/819943564 es falso y que solicita la resolución de la orden de compra, causando retraso en la ejecución del proyecto por parte del proveedor</w:t>
      </w:r>
      <w:r w:rsidR="00574CCA">
        <w:rPr>
          <w:rFonts w:ascii="Arial Narrow" w:hAnsi="Arial Narrow"/>
        </w:rPr>
        <w:t>.</w:t>
      </w:r>
    </w:p>
    <w:p w14:paraId="0B2B66CC" w14:textId="77777777" w:rsidR="00574CCA" w:rsidRDefault="00574CCA" w:rsidP="00CB6210">
      <w:pPr>
        <w:pStyle w:val="Prrafodelista"/>
        <w:tabs>
          <w:tab w:val="left" w:pos="142"/>
          <w:tab w:val="left" w:pos="567"/>
        </w:tabs>
        <w:ind w:left="1080"/>
        <w:jc w:val="both"/>
        <w:rPr>
          <w:rFonts w:ascii="Arial Narrow" w:hAnsi="Arial Narrow"/>
        </w:rPr>
      </w:pPr>
    </w:p>
    <w:p w14:paraId="45A0801C" w14:textId="0E77D0AC" w:rsidR="00E40249" w:rsidRDefault="00574CCA" w:rsidP="00CB6210">
      <w:pPr>
        <w:pStyle w:val="Prrafodelista"/>
        <w:tabs>
          <w:tab w:val="left" w:pos="142"/>
          <w:tab w:val="left" w:pos="567"/>
        </w:tabs>
        <w:ind w:left="1080"/>
        <w:jc w:val="both"/>
        <w:rPr>
          <w:rFonts w:ascii="Arial Narrow" w:hAnsi="Arial Narrow"/>
        </w:rPr>
      </w:pPr>
      <w:r>
        <w:rPr>
          <w:rFonts w:ascii="Arial Narrow" w:hAnsi="Arial Narrow"/>
        </w:rPr>
        <w:t xml:space="preserve">En ese contexto, con carta n. ° 35-2022-IT de 28 de noviembre de 2022 el proveedor </w:t>
      </w:r>
      <w:r w:rsidR="005B1396">
        <w:rPr>
          <w:rFonts w:ascii="Arial Narrow" w:hAnsi="Arial Narrow"/>
        </w:rPr>
        <w:t>comunica</w:t>
      </w:r>
      <w:r>
        <w:rPr>
          <w:rFonts w:ascii="Arial Narrow" w:hAnsi="Arial Narrow"/>
        </w:rPr>
        <w:t xml:space="preserve"> a la Dirección Regional de Administración del Gobierno Regional de Apurímac</w:t>
      </w:r>
      <w:r w:rsidR="005B1396">
        <w:rPr>
          <w:rFonts w:ascii="Arial Narrow" w:hAnsi="Arial Narrow"/>
        </w:rPr>
        <w:t>, con fecha 28 de octubre de 2022</w:t>
      </w:r>
      <w:r w:rsidR="000D68FE">
        <w:rPr>
          <w:rFonts w:ascii="Arial Narrow" w:hAnsi="Arial Narrow"/>
        </w:rPr>
        <w:t xml:space="preserve">, </w:t>
      </w:r>
      <w:r w:rsidR="005B1396">
        <w:rPr>
          <w:rFonts w:ascii="Arial Narrow" w:hAnsi="Arial Narrow"/>
        </w:rPr>
        <w:t xml:space="preserve"> se realizó el internamiento de los bienes en el almacén central del Gobierno Regional de Apurímac, el cual se encuentra dentro del plazo establecido, </w:t>
      </w:r>
      <w:r w:rsidR="009A3DC9">
        <w:rPr>
          <w:rFonts w:ascii="Arial Narrow" w:hAnsi="Arial Narrow"/>
        </w:rPr>
        <w:t>la misma que no tuvo ninguna observación en la ficha técnica y a consecuencia de ello se nos otorgó la buena pro, amparado en el numeral 49.1 del artículo  49° del Reglamento de la Ley de Contrataciones, y que solicita el</w:t>
      </w:r>
      <w:r w:rsidR="005B1396">
        <w:rPr>
          <w:rFonts w:ascii="Arial Narrow" w:hAnsi="Arial Narrow"/>
        </w:rPr>
        <w:t xml:space="preserve"> pago de la orden de compra n. ° 3961-2022 por </w:t>
      </w:r>
      <w:r w:rsidR="009A3DC9">
        <w:rPr>
          <w:rFonts w:ascii="Arial Narrow" w:hAnsi="Arial Narrow"/>
        </w:rPr>
        <w:t xml:space="preserve">el </w:t>
      </w:r>
      <w:r w:rsidR="005B1396">
        <w:rPr>
          <w:rFonts w:ascii="Arial Narrow" w:hAnsi="Arial Narrow"/>
        </w:rPr>
        <w:t xml:space="preserve">importe de S/ 74 000.00, </w:t>
      </w:r>
      <w:r w:rsidR="009A3DC9">
        <w:rPr>
          <w:rFonts w:ascii="Arial Narrow" w:hAnsi="Arial Narrow"/>
        </w:rPr>
        <w:t xml:space="preserve">en vista que los bienes cumplen con las condiciones establecidas del </w:t>
      </w:r>
      <w:r w:rsidR="00F20634">
        <w:rPr>
          <w:rFonts w:ascii="Arial Narrow" w:hAnsi="Arial Narrow"/>
        </w:rPr>
        <w:t>procedimiento</w:t>
      </w:r>
      <w:r w:rsidR="009A3DC9">
        <w:rPr>
          <w:rFonts w:ascii="Arial Narrow" w:hAnsi="Arial Narrow"/>
        </w:rPr>
        <w:t xml:space="preserve"> de selección, en caso no se cumpla </w:t>
      </w:r>
      <w:r w:rsidR="00F20634">
        <w:rPr>
          <w:rFonts w:ascii="Arial Narrow" w:hAnsi="Arial Narrow"/>
        </w:rPr>
        <w:t>el pago dentro de lo establecido se solicitara a otras instancias el pago de los intereses legales y las acciones sancionadoras con los responsables directos de dicho acto administrativo</w:t>
      </w:r>
      <w:r w:rsidR="000D68FE">
        <w:rPr>
          <w:rFonts w:ascii="Arial Narrow" w:hAnsi="Arial Narrow"/>
        </w:rPr>
        <w:t xml:space="preserve">, y se adjunta la orden de compra y la guía de remisión </w:t>
      </w:r>
      <w:proofErr w:type="spellStart"/>
      <w:r w:rsidR="000D68FE">
        <w:rPr>
          <w:rFonts w:ascii="Arial Narrow" w:hAnsi="Arial Narrow"/>
        </w:rPr>
        <w:t>n.°</w:t>
      </w:r>
      <w:proofErr w:type="spellEnd"/>
      <w:r w:rsidR="000D68FE">
        <w:rPr>
          <w:rFonts w:ascii="Arial Narrow" w:hAnsi="Arial Narrow"/>
        </w:rPr>
        <w:t xml:space="preserve"> 837.</w:t>
      </w:r>
    </w:p>
    <w:p w14:paraId="258D1173" w14:textId="2FE3391F" w:rsidR="000F02B8" w:rsidRDefault="000F02B8" w:rsidP="00CB6210">
      <w:pPr>
        <w:pStyle w:val="Prrafodelista"/>
        <w:tabs>
          <w:tab w:val="left" w:pos="142"/>
          <w:tab w:val="left" w:pos="567"/>
        </w:tabs>
        <w:ind w:left="1080"/>
        <w:jc w:val="both"/>
        <w:rPr>
          <w:rFonts w:ascii="Arial Narrow" w:hAnsi="Arial Narrow"/>
        </w:rPr>
      </w:pPr>
    </w:p>
    <w:p w14:paraId="6623FC22" w14:textId="77777777" w:rsidR="00377716" w:rsidRDefault="003E7DF7" w:rsidP="00CB6210">
      <w:pPr>
        <w:pStyle w:val="Prrafodelista"/>
        <w:tabs>
          <w:tab w:val="left" w:pos="142"/>
          <w:tab w:val="left" w:pos="567"/>
        </w:tabs>
        <w:ind w:left="1080"/>
        <w:jc w:val="both"/>
        <w:rPr>
          <w:rFonts w:ascii="Arial Narrow" w:hAnsi="Arial Narrow"/>
        </w:rPr>
      </w:pPr>
      <w:r>
        <w:rPr>
          <w:rFonts w:ascii="Arial Narrow" w:hAnsi="Arial Narrow"/>
        </w:rPr>
        <w:t>A su vez mediante el informe n. ° 3032-2022-</w:t>
      </w:r>
      <w:r w:rsidR="000614DC">
        <w:rPr>
          <w:rFonts w:ascii="Arial Narrow" w:hAnsi="Arial Narrow"/>
        </w:rPr>
        <w:t>GR. APURIMAC</w:t>
      </w:r>
      <w:r>
        <w:rPr>
          <w:rFonts w:ascii="Arial Narrow" w:hAnsi="Arial Narrow"/>
        </w:rPr>
        <w:t>/07.04 de 01 de diciembre de 2022, emitido por la Sub Dirección de Abastecimientos Patrimonio y Margesí de Bienes, remite los documentos al Sub Gerente de Promoción Social, donde el proveedor solicita pago por la entrega de los bienes</w:t>
      </w:r>
      <w:r w:rsidR="000614DC">
        <w:rPr>
          <w:rFonts w:ascii="Arial Narrow" w:hAnsi="Arial Narrow"/>
        </w:rPr>
        <w:t>, de igual manera mediante la carta n. ° 773-2022-GR. APURIMAC/07.04 de 05 de diciembre de 2022 la responsable de la Sub Dirección de Abastecimientos Patrimonio y Margesí de Bienes comunica al proveedor en tanto no se levante las observaciones advertidas, el área usuaria razón por la cual no puede recibir los bienes, no podría otorgar la conformidad de la prestación la cual otorga un plazo de cinco (5) días calendario para subsanar las observaciones advertidas; de no ser subsanadas en dicho plazo , corresponderá la aplicación de penalidades por mora.</w:t>
      </w:r>
    </w:p>
    <w:p w14:paraId="64AEEE7E" w14:textId="77777777" w:rsidR="00377716" w:rsidRDefault="00377716" w:rsidP="00CB6210">
      <w:pPr>
        <w:pStyle w:val="Prrafodelista"/>
        <w:tabs>
          <w:tab w:val="left" w:pos="142"/>
          <w:tab w:val="left" w:pos="567"/>
        </w:tabs>
        <w:ind w:left="1080"/>
        <w:jc w:val="both"/>
        <w:rPr>
          <w:rFonts w:ascii="Arial Narrow" w:hAnsi="Arial Narrow"/>
        </w:rPr>
      </w:pPr>
    </w:p>
    <w:p w14:paraId="3B132172" w14:textId="3EC6D28E" w:rsidR="000F02B8" w:rsidRDefault="00377716" w:rsidP="00CB6210">
      <w:pPr>
        <w:pStyle w:val="Prrafodelista"/>
        <w:tabs>
          <w:tab w:val="left" w:pos="142"/>
          <w:tab w:val="left" w:pos="567"/>
        </w:tabs>
        <w:ind w:left="1080"/>
        <w:jc w:val="both"/>
        <w:rPr>
          <w:rFonts w:ascii="Arial Narrow" w:hAnsi="Arial Narrow"/>
        </w:rPr>
      </w:pPr>
      <w:r>
        <w:rPr>
          <w:rFonts w:ascii="Arial Narrow" w:hAnsi="Arial Narrow"/>
        </w:rPr>
        <w:t>Mediante los</w:t>
      </w:r>
      <w:r w:rsidR="00B916E7">
        <w:rPr>
          <w:rFonts w:ascii="Arial Narrow" w:hAnsi="Arial Narrow"/>
        </w:rPr>
        <w:t xml:space="preserve"> documentos siguientes, </w:t>
      </w:r>
      <w:r>
        <w:rPr>
          <w:rFonts w:ascii="Arial Narrow" w:hAnsi="Arial Narrow"/>
        </w:rPr>
        <w:t xml:space="preserve"> informe </w:t>
      </w:r>
      <w:proofErr w:type="spellStart"/>
      <w:r>
        <w:rPr>
          <w:rFonts w:ascii="Arial Narrow" w:hAnsi="Arial Narrow"/>
        </w:rPr>
        <w:t>n.°</w:t>
      </w:r>
      <w:proofErr w:type="spellEnd"/>
      <w:r>
        <w:rPr>
          <w:rFonts w:ascii="Arial Narrow" w:hAnsi="Arial Narrow"/>
        </w:rPr>
        <w:t xml:space="preserve"> 340-2022-GFRAP/11/SGSP/R.P/RJBA de fecha 12 de diciembre 2022 del Residente de obra, </w:t>
      </w:r>
      <w:r w:rsidR="002F4788">
        <w:rPr>
          <w:rFonts w:ascii="Arial Narrow" w:hAnsi="Arial Narrow"/>
        </w:rPr>
        <w:t xml:space="preserve">donde reitera la resolución y/o anulación de la orden de compra,  </w:t>
      </w:r>
      <w:r>
        <w:rPr>
          <w:rFonts w:ascii="Arial Narrow" w:hAnsi="Arial Narrow"/>
        </w:rPr>
        <w:t>informe n. ° 1839-2022-GRAP/11/GRDS/SGPS de fecha 18 de diciembre de 2022 del Sub Gerente de Promoción Social</w:t>
      </w:r>
      <w:r w:rsidR="002F4788">
        <w:rPr>
          <w:rFonts w:ascii="Arial Narrow" w:hAnsi="Arial Narrow"/>
        </w:rPr>
        <w:t xml:space="preserve">, donde reitera la resolución y/o anulación de la orden de compra, </w:t>
      </w:r>
      <w:r>
        <w:rPr>
          <w:rFonts w:ascii="Arial Narrow" w:hAnsi="Arial Narrow"/>
        </w:rPr>
        <w:t xml:space="preserve"> memorándum n. ° 2566-2022-GRAP/06/GG</w:t>
      </w:r>
      <w:r w:rsidR="000614DC">
        <w:rPr>
          <w:rFonts w:ascii="Arial Narrow" w:hAnsi="Arial Narrow"/>
        </w:rPr>
        <w:t xml:space="preserve"> </w:t>
      </w:r>
      <w:r>
        <w:rPr>
          <w:rFonts w:ascii="Arial Narrow" w:hAnsi="Arial Narrow"/>
        </w:rPr>
        <w:t>de fecha 19 de diciembre de 2022</w:t>
      </w:r>
      <w:r w:rsidR="002F4788">
        <w:rPr>
          <w:rFonts w:ascii="Arial Narrow" w:hAnsi="Arial Narrow"/>
        </w:rPr>
        <w:t xml:space="preserve"> de 19 diciembre de 2022 dispone a la Sub Dirección de Abastecimientos Patrimonio y Margesí de Bienes, para la</w:t>
      </w:r>
      <w:r w:rsidR="003256AB">
        <w:rPr>
          <w:rFonts w:ascii="Arial Narrow" w:hAnsi="Arial Narrow"/>
        </w:rPr>
        <w:t xml:space="preserve"> emisión de la</w:t>
      </w:r>
      <w:r w:rsidR="002F4788">
        <w:rPr>
          <w:rFonts w:ascii="Arial Narrow" w:hAnsi="Arial Narrow"/>
        </w:rPr>
        <w:t xml:space="preserve"> resolución y/o anulación de la orden de </w:t>
      </w:r>
      <w:r w:rsidR="002F4788">
        <w:rPr>
          <w:rFonts w:ascii="Arial Narrow" w:hAnsi="Arial Narrow"/>
        </w:rPr>
        <w:lastRenderedPageBreak/>
        <w:t xml:space="preserve">compra n. ° 3961-2022, asimismo de corresponder inicie las acciones pertinentes en contra del proveedor, </w:t>
      </w:r>
      <w:r w:rsidR="0007288E">
        <w:rPr>
          <w:rFonts w:ascii="Arial Narrow" w:hAnsi="Arial Narrow"/>
        </w:rPr>
        <w:t>informe n. ° 3130-2022-GR.APURIMAC/07.04</w:t>
      </w:r>
      <w:r w:rsidR="00017C8F">
        <w:rPr>
          <w:rFonts w:ascii="Arial Narrow" w:hAnsi="Arial Narrow"/>
        </w:rPr>
        <w:t>,</w:t>
      </w:r>
      <w:r w:rsidR="0007288E">
        <w:rPr>
          <w:rFonts w:ascii="Arial Narrow" w:hAnsi="Arial Narrow"/>
        </w:rPr>
        <w:t xml:space="preserve"> de 20 de diciembre de 2022, de la Sub Dirección de Abastecimientos Patrimonio y Margesí de Bienes, comunica al Gerente Regional de Desarrollo Social</w:t>
      </w:r>
      <w:r w:rsidR="004A7CEE">
        <w:rPr>
          <w:rFonts w:ascii="Arial Narrow" w:hAnsi="Arial Narrow"/>
        </w:rPr>
        <w:t>, si cumplió o no con levantar las observaciones</w:t>
      </w:r>
      <w:r w:rsidR="002F4788">
        <w:rPr>
          <w:rFonts w:ascii="Arial Narrow" w:hAnsi="Arial Narrow"/>
        </w:rPr>
        <w:t xml:space="preserve"> </w:t>
      </w:r>
      <w:r w:rsidR="004A7CEE">
        <w:rPr>
          <w:rFonts w:ascii="Arial Narrow" w:hAnsi="Arial Narrow"/>
        </w:rPr>
        <w:t xml:space="preserve">comunicadas, </w:t>
      </w:r>
      <w:r w:rsidR="00FA379E">
        <w:rPr>
          <w:rFonts w:ascii="Arial Narrow" w:hAnsi="Arial Narrow"/>
        </w:rPr>
        <w:t>Informe n. ° 351-2022-GRAP/11/SGPS/R.P/RJBA</w:t>
      </w:r>
      <w:r w:rsidR="00017C8F">
        <w:rPr>
          <w:rFonts w:ascii="Arial Narrow" w:hAnsi="Arial Narrow"/>
        </w:rPr>
        <w:t>,</w:t>
      </w:r>
      <w:r w:rsidR="00FA379E">
        <w:rPr>
          <w:rFonts w:ascii="Arial Narrow" w:hAnsi="Arial Narrow"/>
        </w:rPr>
        <w:t xml:space="preserve"> de 22 de diciembre de 2022 del Residente del proyecto se dirige al Sub Gerente de Promoción Social, reitera la resolución y/o anulación de la orden de compra n. ° 3961-2022, por incumplimiento </w:t>
      </w:r>
      <w:r w:rsidR="00B916E7">
        <w:rPr>
          <w:rFonts w:ascii="Arial Narrow" w:hAnsi="Arial Narrow"/>
        </w:rPr>
        <w:t>de especificaciones técnicas y el retiro del bien del almacén central, informe n. ° 1909-GRAP/11/GRDS/SGPS</w:t>
      </w:r>
      <w:r w:rsidR="00017C8F">
        <w:rPr>
          <w:rFonts w:ascii="Arial Narrow" w:hAnsi="Arial Narrow"/>
        </w:rPr>
        <w:t>,</w:t>
      </w:r>
      <w:r w:rsidR="00B916E7">
        <w:rPr>
          <w:rFonts w:ascii="Arial Narrow" w:hAnsi="Arial Narrow"/>
        </w:rPr>
        <w:t xml:space="preserve"> de 22 de diciembre de 2022 del Sub Gerente de Promoción Social, solicita reiteradamente la emisión de resolución y/o anulación de la orden de compra al Gerente Regional de Desarrollo Social</w:t>
      </w:r>
      <w:r w:rsidR="003256AB">
        <w:rPr>
          <w:rFonts w:ascii="Arial Narrow" w:hAnsi="Arial Narrow"/>
        </w:rPr>
        <w:t>; y el</w:t>
      </w:r>
      <w:r w:rsidR="00017C8F">
        <w:rPr>
          <w:rFonts w:ascii="Arial Narrow" w:hAnsi="Arial Narrow"/>
        </w:rPr>
        <w:t xml:space="preserve"> memorándum n. ° 1859-2022-GRAP/11/GRDS, de 23 de diciembre de 2022, el Gerente de  Desarrollo Social</w:t>
      </w:r>
      <w:r w:rsidR="00046897">
        <w:rPr>
          <w:rFonts w:ascii="Arial Narrow" w:hAnsi="Arial Narrow"/>
        </w:rPr>
        <w:t>, dispone al Director Regional de Administración, solicita reiteradamente la emisión de resolución y/o anulación de la orden de compra por presentar certificado de bienes ofertados falso</w:t>
      </w:r>
      <w:r w:rsidR="003256AB">
        <w:rPr>
          <w:rFonts w:ascii="Arial Narrow" w:hAnsi="Arial Narrow"/>
        </w:rPr>
        <w:t>.</w:t>
      </w:r>
    </w:p>
    <w:p w14:paraId="6C885EFC" w14:textId="46B0DBBD" w:rsidR="003256AB" w:rsidRDefault="003256AB" w:rsidP="00CB6210">
      <w:pPr>
        <w:pStyle w:val="Prrafodelista"/>
        <w:tabs>
          <w:tab w:val="left" w:pos="142"/>
          <w:tab w:val="left" w:pos="567"/>
        </w:tabs>
        <w:ind w:left="1080"/>
        <w:jc w:val="both"/>
        <w:rPr>
          <w:rFonts w:ascii="Arial Narrow" w:hAnsi="Arial Narrow"/>
        </w:rPr>
      </w:pPr>
    </w:p>
    <w:p w14:paraId="7AECAA6E" w14:textId="33225631" w:rsidR="00AE6674" w:rsidRDefault="003256AB" w:rsidP="00CB6210">
      <w:pPr>
        <w:pStyle w:val="Prrafodelista"/>
        <w:tabs>
          <w:tab w:val="left" w:pos="142"/>
          <w:tab w:val="left" w:pos="567"/>
        </w:tabs>
        <w:ind w:left="1080"/>
        <w:jc w:val="both"/>
        <w:rPr>
          <w:rFonts w:ascii="Arial Narrow" w:hAnsi="Arial Narrow"/>
        </w:rPr>
      </w:pPr>
      <w:r>
        <w:rPr>
          <w:rFonts w:ascii="Arial Narrow" w:hAnsi="Arial Narrow"/>
        </w:rPr>
        <w:t xml:space="preserve">Con carta n. ° 002-2023/INDUSTRIASTENODURASAC, de 03 de enero de 2023, la empresa Industrias </w:t>
      </w:r>
      <w:proofErr w:type="spellStart"/>
      <w:r>
        <w:rPr>
          <w:rFonts w:ascii="Arial Narrow" w:hAnsi="Arial Narrow"/>
        </w:rPr>
        <w:t>Tecnodura</w:t>
      </w:r>
      <w:proofErr w:type="spellEnd"/>
      <w:r>
        <w:rPr>
          <w:rFonts w:ascii="Arial Narrow" w:hAnsi="Arial Narrow"/>
        </w:rPr>
        <w:t xml:space="preserve"> SAC</w:t>
      </w:r>
      <w:r w:rsidR="00AE6674">
        <w:rPr>
          <w:rFonts w:ascii="Arial Narrow" w:hAnsi="Arial Narrow"/>
        </w:rPr>
        <w:t xml:space="preserve">, solicita la devolución de los bienes que se encuentran en custodia en el almacén del Gobierno Regional de Apurímac, en vista que la orden </w:t>
      </w:r>
      <w:r w:rsidR="00342006">
        <w:rPr>
          <w:rFonts w:ascii="Arial Narrow" w:hAnsi="Arial Narrow"/>
        </w:rPr>
        <w:t>d</w:t>
      </w:r>
      <w:r w:rsidR="00AE6674">
        <w:rPr>
          <w:rFonts w:ascii="Arial Narrow" w:hAnsi="Arial Narrow"/>
        </w:rPr>
        <w:t>e compra n. ° 3961-2022 no se encuentra devengada.</w:t>
      </w:r>
    </w:p>
    <w:p w14:paraId="47516261" w14:textId="1837EF25" w:rsidR="00342006" w:rsidRDefault="00342006" w:rsidP="00CB6210">
      <w:pPr>
        <w:pStyle w:val="Prrafodelista"/>
        <w:tabs>
          <w:tab w:val="left" w:pos="142"/>
          <w:tab w:val="left" w:pos="567"/>
        </w:tabs>
        <w:ind w:left="1080"/>
        <w:jc w:val="both"/>
        <w:rPr>
          <w:rFonts w:ascii="Arial Narrow" w:hAnsi="Arial Narrow"/>
        </w:rPr>
      </w:pPr>
    </w:p>
    <w:p w14:paraId="34DE11FE" w14:textId="52CEC25F" w:rsidR="00342006" w:rsidRDefault="003B523C" w:rsidP="00CB6210">
      <w:pPr>
        <w:pStyle w:val="Prrafodelista"/>
        <w:tabs>
          <w:tab w:val="left" w:pos="142"/>
          <w:tab w:val="left" w:pos="567"/>
        </w:tabs>
        <w:ind w:left="1080"/>
        <w:jc w:val="both"/>
        <w:rPr>
          <w:rFonts w:ascii="Arial Narrow" w:hAnsi="Arial Narrow"/>
        </w:rPr>
      </w:pPr>
      <w:r>
        <w:rPr>
          <w:rFonts w:ascii="Arial Narrow" w:hAnsi="Arial Narrow"/>
        </w:rPr>
        <w:t xml:space="preserve">Finalmente, de acuerdo a los documentos emitidos como el informe n. ° 2-2023-GRA/DRAF/CP/USA, de 18 de enero de 2023, del responsable de Control Previo, comunica al Director Regional de Administración, sobre la anulación de la fase devengado del expediente gasto, por las irregularidades de los responsables de ese entonces e iniciar acciones administrativas y legales contra quienes resulten responsables por el perjuicio económico ocasionado en contra del Gobierno Regional de Apurímac, </w:t>
      </w:r>
      <w:r w:rsidR="009209D2">
        <w:rPr>
          <w:rFonts w:ascii="Arial Narrow" w:hAnsi="Arial Narrow"/>
        </w:rPr>
        <w:t>informe n. ° 085-2023-GRAP/07.04, de 26 de enero de 2023, el Director de Abastecimientos Patrimonio y Margesí de Bienes, informa al Gerente Regional de Desarrollo Social, con referencia a la no participación del área usuaria (residente de obra) al acto de entrega o recepción de bienes para la verificación y control de calidad, si como como la oficina de abastecimiento realizo la fase de devengado sin la revisión del expediente por parte de la oficina de control previo</w:t>
      </w:r>
      <w:r w:rsidR="00C23291">
        <w:rPr>
          <w:rFonts w:ascii="Arial Narrow" w:hAnsi="Arial Narrow"/>
        </w:rPr>
        <w:t xml:space="preserve">, informe </w:t>
      </w:r>
      <w:proofErr w:type="spellStart"/>
      <w:r w:rsidR="00C23291">
        <w:rPr>
          <w:rFonts w:ascii="Arial Narrow" w:hAnsi="Arial Narrow"/>
        </w:rPr>
        <w:t>n.°</w:t>
      </w:r>
      <w:proofErr w:type="spellEnd"/>
      <w:r w:rsidR="00C23291">
        <w:rPr>
          <w:rFonts w:ascii="Arial Narrow" w:hAnsi="Arial Narrow"/>
        </w:rPr>
        <w:t xml:space="preserve"> 019-2023-GFRAP/11/SGSP/R.P/RJBA de fecha 27 de enero 2023 del Residente de obra, comunica al Sub Gerente de Promoción Social, donde solicita la anulación de la fase devengado y la resolución y/o anulación de la orden de compra n. ° 3961-2022,</w:t>
      </w:r>
      <w:r w:rsidR="007E61A8">
        <w:rPr>
          <w:rFonts w:ascii="Arial Narrow" w:hAnsi="Arial Narrow"/>
        </w:rPr>
        <w:t xml:space="preserve"> memorándum n. ° 68-2023-GRAP/11/GRDS, de 27 de enero de 2023, el Gerente de  Desarrollo Social, dispone al Director Regional de Administración, solicita</w:t>
      </w:r>
      <w:r w:rsidR="00C23291">
        <w:rPr>
          <w:rFonts w:ascii="Arial Narrow" w:hAnsi="Arial Narrow"/>
        </w:rPr>
        <w:t xml:space="preserve"> </w:t>
      </w:r>
      <w:r w:rsidR="007E61A8">
        <w:rPr>
          <w:rFonts w:ascii="Arial Narrow" w:hAnsi="Arial Narrow"/>
        </w:rPr>
        <w:t xml:space="preserve">la anulación de la fase devengado y nulidad </w:t>
      </w:r>
      <w:ins w:id="139" w:author="Usuario de Windows" w:date="2023-03-21T08:57:00Z">
        <w:r w:rsidR="00A119F4">
          <w:rPr>
            <w:rFonts w:ascii="Arial Narrow" w:hAnsi="Arial Narrow"/>
          </w:rPr>
          <w:t>d</w:t>
        </w:r>
      </w:ins>
      <w:r w:rsidR="007E61A8">
        <w:rPr>
          <w:rFonts w:ascii="Arial Narrow" w:hAnsi="Arial Narrow"/>
        </w:rPr>
        <w:t xml:space="preserve">e la orden de compra </w:t>
      </w:r>
      <w:proofErr w:type="spellStart"/>
      <w:r w:rsidR="007E61A8">
        <w:rPr>
          <w:rFonts w:ascii="Arial Narrow" w:hAnsi="Arial Narrow"/>
        </w:rPr>
        <w:t>n.</w:t>
      </w:r>
      <w:del w:id="140" w:author="Usuario de Windows" w:date="2023-03-21T08:57:00Z">
        <w:r w:rsidR="007E61A8" w:rsidDel="00A119F4">
          <w:rPr>
            <w:rFonts w:ascii="Arial Narrow" w:hAnsi="Arial Narrow"/>
          </w:rPr>
          <w:delText xml:space="preserve"> </w:delText>
        </w:r>
      </w:del>
      <w:r w:rsidR="007E61A8">
        <w:rPr>
          <w:rFonts w:ascii="Arial Narrow" w:hAnsi="Arial Narrow"/>
        </w:rPr>
        <w:t>°</w:t>
      </w:r>
      <w:proofErr w:type="spellEnd"/>
      <w:r w:rsidR="007E61A8">
        <w:rPr>
          <w:rFonts w:ascii="Arial Narrow" w:hAnsi="Arial Narrow"/>
        </w:rPr>
        <w:t xml:space="preserve"> 3961-2022, informe </w:t>
      </w:r>
      <w:proofErr w:type="spellStart"/>
      <w:r w:rsidR="007E61A8">
        <w:rPr>
          <w:rFonts w:ascii="Arial Narrow" w:hAnsi="Arial Narrow"/>
        </w:rPr>
        <w:t>n.°</w:t>
      </w:r>
      <w:proofErr w:type="spellEnd"/>
      <w:r w:rsidR="007E61A8">
        <w:rPr>
          <w:rFonts w:ascii="Arial Narrow" w:hAnsi="Arial Narrow"/>
        </w:rPr>
        <w:t xml:space="preserve"> 017-2023-GFRAP/11/SGSP/R.P/RJBA de fecha 03 de febrero 2023 del Residente de obra, comunica al Sub Gerente de Promoción Social, donde solicita el extorno del pedido de comprobante de salida (pecosa), carta n. ° 14-2023-GRAP/07.04/</w:t>
      </w:r>
      <w:proofErr w:type="spellStart"/>
      <w:r w:rsidR="007E61A8">
        <w:rPr>
          <w:rFonts w:ascii="Arial Narrow" w:hAnsi="Arial Narrow"/>
        </w:rPr>
        <w:t>OAPyMB</w:t>
      </w:r>
      <w:proofErr w:type="spellEnd"/>
      <w:r w:rsidR="007E61A8">
        <w:rPr>
          <w:rFonts w:ascii="Arial Narrow" w:hAnsi="Arial Narrow"/>
        </w:rPr>
        <w:t xml:space="preserve">, de 07 de febrero 2023, Director de Abastecimientos Patrimonio y Margesí de Bienes, </w:t>
      </w:r>
      <w:r w:rsidR="0054746D">
        <w:rPr>
          <w:rFonts w:ascii="Arial Narrow" w:hAnsi="Arial Narrow"/>
        </w:rPr>
        <w:t>se dirige al</w:t>
      </w:r>
      <w:r w:rsidR="007E61A8">
        <w:rPr>
          <w:rFonts w:ascii="Arial Narrow" w:hAnsi="Arial Narrow"/>
        </w:rPr>
        <w:t xml:space="preserve"> Gerente Regional de Desarrollo Social,</w:t>
      </w:r>
      <w:r w:rsidR="00C23291">
        <w:rPr>
          <w:rFonts w:ascii="Arial Narrow" w:hAnsi="Arial Narrow"/>
        </w:rPr>
        <w:t xml:space="preserve"> </w:t>
      </w:r>
      <w:r w:rsidR="0054746D">
        <w:rPr>
          <w:rFonts w:ascii="Arial Narrow" w:hAnsi="Arial Narrow"/>
        </w:rPr>
        <w:t xml:space="preserve">para solicitar información sobre el estado de </w:t>
      </w:r>
      <w:r w:rsidR="00A005E5">
        <w:rPr>
          <w:rFonts w:ascii="Arial Narrow" w:hAnsi="Arial Narrow"/>
        </w:rPr>
        <w:t>trámite</w:t>
      </w:r>
      <w:r w:rsidR="0054746D">
        <w:rPr>
          <w:rFonts w:ascii="Arial Narrow" w:hAnsi="Arial Narrow"/>
        </w:rPr>
        <w:t xml:space="preserve"> de pago de la orden de compra </w:t>
      </w:r>
      <w:proofErr w:type="spellStart"/>
      <w:r w:rsidR="0054746D">
        <w:rPr>
          <w:rFonts w:ascii="Arial Narrow" w:hAnsi="Arial Narrow"/>
        </w:rPr>
        <w:t>n.</w:t>
      </w:r>
      <w:del w:id="141" w:author="Usuario de Windows" w:date="2023-03-21T08:57:00Z">
        <w:r w:rsidR="0054746D" w:rsidDel="00A119F4">
          <w:rPr>
            <w:rFonts w:ascii="Arial Narrow" w:hAnsi="Arial Narrow"/>
          </w:rPr>
          <w:delText xml:space="preserve"> </w:delText>
        </w:r>
      </w:del>
      <w:r w:rsidR="0054746D">
        <w:rPr>
          <w:rFonts w:ascii="Arial Narrow" w:hAnsi="Arial Narrow"/>
        </w:rPr>
        <w:t>°</w:t>
      </w:r>
      <w:proofErr w:type="spellEnd"/>
      <w:r w:rsidR="0054746D">
        <w:rPr>
          <w:rFonts w:ascii="Arial Narrow" w:hAnsi="Arial Narrow"/>
        </w:rPr>
        <w:t xml:space="preserve"> 3961-2022; y el informe </w:t>
      </w:r>
      <w:proofErr w:type="spellStart"/>
      <w:r w:rsidR="0054746D">
        <w:rPr>
          <w:rFonts w:ascii="Arial Narrow" w:hAnsi="Arial Narrow"/>
        </w:rPr>
        <w:t>n.°</w:t>
      </w:r>
      <w:proofErr w:type="spellEnd"/>
      <w:r w:rsidR="0054746D">
        <w:rPr>
          <w:rFonts w:ascii="Arial Narrow" w:hAnsi="Arial Narrow"/>
        </w:rPr>
        <w:t xml:space="preserve"> 038-2023-GFRAP/11/SGSP/R.P/RJBA de fecha 20 de febrero 2023 del Residente de obra, se dirige al Sub Gerente de Promoción Social, donde informa </w:t>
      </w:r>
      <w:r w:rsidR="003B125F">
        <w:rPr>
          <w:rFonts w:ascii="Arial Narrow" w:hAnsi="Arial Narrow"/>
        </w:rPr>
        <w:t xml:space="preserve">sobre el estado situacional a su vez comunica </w:t>
      </w:r>
      <w:r w:rsidR="0054746D">
        <w:rPr>
          <w:rFonts w:ascii="Arial Narrow" w:hAnsi="Arial Narrow"/>
        </w:rPr>
        <w:t xml:space="preserve">que no dará conformidad por incumplimiento </w:t>
      </w:r>
      <w:r w:rsidR="0054746D">
        <w:rPr>
          <w:rFonts w:ascii="Arial Narrow" w:hAnsi="Arial Narrow"/>
        </w:rPr>
        <w:lastRenderedPageBreak/>
        <w:t xml:space="preserve">de especificaciones técnica, el expediente de contratación se encuentra en la oficina de abastecimiento, patrimonio y margesí y recomienda el retiro de los bienes del almacén de la Entidad. </w:t>
      </w:r>
    </w:p>
    <w:p w14:paraId="38A3286F" w14:textId="3AB4B2C9" w:rsidR="00A930DC" w:rsidRPr="00597EBB" w:rsidRDefault="00A930DC">
      <w:pPr>
        <w:pStyle w:val="Ttulo1"/>
        <w:numPr>
          <w:ilvl w:val="0"/>
          <w:numId w:val="36"/>
        </w:numPr>
        <w:spacing w:before="0"/>
        <w:rPr>
          <w:rStyle w:val="Textoennegrita"/>
          <w:rFonts w:ascii="Calibri" w:eastAsia="Calibri" w:hAnsi="Calibri"/>
          <w:b/>
          <w:bCs/>
          <w:color w:val="auto"/>
          <w:sz w:val="22"/>
          <w:szCs w:val="22"/>
          <w:lang w:eastAsia="en-US"/>
        </w:rPr>
        <w:pPrChange w:id="142" w:author="Usuario de Windows" w:date="2023-03-21T09:02:00Z">
          <w:pPr>
            <w:pStyle w:val="Ttulo1"/>
            <w:numPr>
              <w:numId w:val="36"/>
            </w:numPr>
            <w:ind w:left="720" w:hanging="360"/>
          </w:pPr>
        </w:pPrChange>
      </w:pPr>
      <w:r>
        <w:rPr>
          <w:rStyle w:val="Textoennegrita"/>
          <w:rFonts w:ascii="Arial Narrow" w:hAnsi="Arial Narrow"/>
          <w:b/>
          <w:bCs/>
          <w:color w:val="auto"/>
          <w:sz w:val="22"/>
          <w:szCs w:val="22"/>
        </w:rPr>
        <w:t>SITUACIONES ADVERSAS</w:t>
      </w:r>
    </w:p>
    <w:p w14:paraId="7BE3EC22" w14:textId="77777777" w:rsidR="00D6793F" w:rsidRPr="00563F7A" w:rsidRDefault="00D6793F" w:rsidP="0031018E">
      <w:pPr>
        <w:ind w:left="567"/>
        <w:jc w:val="both"/>
        <w:rPr>
          <w:rFonts w:ascii="Arial Narrow" w:eastAsia="Calibri" w:hAnsi="Arial Narrow" w:cs="Arial"/>
          <w:b/>
          <w:bCs/>
          <w:sz w:val="10"/>
          <w:szCs w:val="22"/>
        </w:rPr>
      </w:pPr>
    </w:p>
    <w:p w14:paraId="71E6C172" w14:textId="40EBCD68" w:rsidR="00D6793F" w:rsidRPr="00563F7A" w:rsidRDefault="00D6793F" w:rsidP="00960795">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De la revisión y análisis efectuad</w:t>
      </w:r>
      <w:r w:rsidR="00C3726C" w:rsidRPr="00563F7A">
        <w:rPr>
          <w:rFonts w:ascii="Arial Narrow" w:eastAsia="Calibri" w:hAnsi="Arial Narrow" w:cs="Arial"/>
          <w:sz w:val="22"/>
          <w:szCs w:val="22"/>
          <w:lang w:eastAsia="en-US"/>
        </w:rPr>
        <w:t>o</w:t>
      </w:r>
      <w:r w:rsidRPr="00563F7A">
        <w:rPr>
          <w:rFonts w:ascii="Arial Narrow" w:eastAsia="Calibri" w:hAnsi="Arial Narrow" w:cs="Arial"/>
          <w:sz w:val="22"/>
          <w:szCs w:val="22"/>
          <w:lang w:eastAsia="en-US"/>
        </w:rPr>
        <w:t xml:space="preserve"> a la documentación vinculada al </w:t>
      </w:r>
      <w:r w:rsidR="0068041A" w:rsidRPr="00563F7A">
        <w:rPr>
          <w:rFonts w:ascii="Arial Narrow" w:eastAsia="Calibri" w:hAnsi="Arial Narrow" w:cs="Arial"/>
          <w:sz w:val="22"/>
          <w:szCs w:val="22"/>
          <w:lang w:eastAsia="en-US"/>
        </w:rPr>
        <w:t xml:space="preserve">Hito de Control </w:t>
      </w:r>
      <w:proofErr w:type="spellStart"/>
      <w:r w:rsidR="0068041A" w:rsidRPr="00563F7A">
        <w:rPr>
          <w:rFonts w:ascii="Arial Narrow" w:eastAsia="Calibri" w:hAnsi="Arial Narrow" w:cs="Arial"/>
          <w:sz w:val="22"/>
          <w:szCs w:val="22"/>
          <w:lang w:eastAsia="en-US"/>
        </w:rPr>
        <w:t>n.°</w:t>
      </w:r>
      <w:proofErr w:type="spellEnd"/>
      <w:r w:rsidR="0068041A" w:rsidRPr="00563F7A">
        <w:rPr>
          <w:rFonts w:ascii="Arial Narrow" w:eastAsia="Calibri" w:hAnsi="Arial Narrow" w:cs="Arial"/>
          <w:sz w:val="22"/>
          <w:szCs w:val="22"/>
          <w:lang w:eastAsia="en-US"/>
        </w:rPr>
        <w:t xml:space="preserve"> </w:t>
      </w:r>
      <w:r w:rsidR="00F565EC">
        <w:rPr>
          <w:rFonts w:ascii="Arial Narrow" w:eastAsia="Calibri" w:hAnsi="Arial Narrow" w:cs="Arial"/>
          <w:sz w:val="22"/>
          <w:szCs w:val="22"/>
          <w:lang w:eastAsia="en-US"/>
        </w:rPr>
        <w:t>1</w:t>
      </w:r>
      <w:r w:rsidR="00077201">
        <w:rPr>
          <w:rFonts w:ascii="Arial Narrow" w:eastAsia="Calibri" w:hAnsi="Arial Narrow" w:cs="Arial"/>
          <w:sz w:val="22"/>
          <w:szCs w:val="22"/>
          <w:lang w:eastAsia="en-US"/>
        </w:rPr>
        <w:t xml:space="preserve"> </w:t>
      </w:r>
      <w:r w:rsidR="00077201">
        <w:rPr>
          <w:rFonts w:ascii="Arial Narrow" w:hAnsi="Arial Narrow"/>
          <w:sz w:val="22"/>
          <w:szCs w:val="22"/>
        </w:rPr>
        <w:t>proceso</w:t>
      </w:r>
      <w:r w:rsidR="00535CBC">
        <w:rPr>
          <w:rFonts w:ascii="Arial Narrow" w:hAnsi="Arial Narrow"/>
          <w:sz w:val="22"/>
          <w:szCs w:val="22"/>
        </w:rPr>
        <w:t xml:space="preserve"> de devengado a la</w:t>
      </w:r>
      <w:r w:rsidR="00077201">
        <w:rPr>
          <w:rFonts w:ascii="Arial Narrow" w:hAnsi="Arial Narrow"/>
          <w:sz w:val="22"/>
          <w:szCs w:val="22"/>
        </w:rPr>
        <w:t xml:space="preserve"> </w:t>
      </w:r>
      <w:r w:rsidR="00535CBC">
        <w:rPr>
          <w:rFonts w:ascii="Arial Narrow" w:hAnsi="Arial Narrow"/>
          <w:sz w:val="22"/>
          <w:szCs w:val="22"/>
        </w:rPr>
        <w:t>adquisición</w:t>
      </w:r>
      <w:r w:rsidR="00077201">
        <w:rPr>
          <w:rFonts w:ascii="Arial Narrow" w:hAnsi="Arial Narrow"/>
          <w:sz w:val="22"/>
          <w:szCs w:val="22"/>
        </w:rPr>
        <w:t xml:space="preserve"> del equipamiento de </w:t>
      </w:r>
      <w:r w:rsidR="00535CBC">
        <w:rPr>
          <w:rFonts w:ascii="Arial Narrow" w:hAnsi="Arial Narrow"/>
          <w:sz w:val="22"/>
          <w:szCs w:val="22"/>
        </w:rPr>
        <w:t>Gabinetes de Carga de Portátiles</w:t>
      </w:r>
      <w:r w:rsidR="00077201">
        <w:rPr>
          <w:rFonts w:ascii="Arial Narrow" w:hAnsi="Arial Narrow"/>
          <w:sz w:val="22"/>
          <w:szCs w:val="22"/>
        </w:rPr>
        <w:t xml:space="preserve"> </w:t>
      </w:r>
      <w:r w:rsidR="00077201"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xml:space="preserve">: </w:t>
      </w:r>
      <w:r w:rsidR="000928F6" w:rsidRPr="00563F7A">
        <w:rPr>
          <w:rFonts w:ascii="Arial Narrow" w:eastAsia="Calibri" w:hAnsi="Arial Narrow" w:cs="Arial"/>
          <w:sz w:val="22"/>
          <w:szCs w:val="22"/>
          <w:lang w:eastAsia="en-US"/>
        </w:rPr>
        <w:t>“</w:t>
      </w:r>
      <w:r w:rsidR="00077201" w:rsidRPr="006B52F7">
        <w:rPr>
          <w:rFonts w:ascii="Arial Narrow" w:hAnsi="Arial Narrow"/>
          <w:sz w:val="22"/>
          <w:szCs w:val="22"/>
        </w:rPr>
        <w:t>Mejoramiento de la aplicación de las TIC para el adecuado desarrollo de las competencias de estudiantes y docentes en las IIEE de nivel secundaria de l</w:t>
      </w:r>
      <w:r w:rsidR="00077201">
        <w:rPr>
          <w:rFonts w:ascii="Arial Narrow" w:hAnsi="Arial Narrow"/>
          <w:sz w:val="22"/>
          <w:szCs w:val="22"/>
        </w:rPr>
        <w:t>a provincia de Chincheros</w:t>
      </w:r>
      <w:r w:rsidR="00077201" w:rsidRPr="006B52F7">
        <w:rPr>
          <w:rFonts w:ascii="Arial Narrow" w:hAnsi="Arial Narrow"/>
          <w:sz w:val="22"/>
          <w:szCs w:val="22"/>
        </w:rPr>
        <w:t xml:space="preserve">, UGEL </w:t>
      </w:r>
      <w:r w:rsidR="00077201">
        <w:rPr>
          <w:rFonts w:ascii="Arial Narrow" w:hAnsi="Arial Narrow"/>
          <w:sz w:val="22"/>
          <w:szCs w:val="22"/>
        </w:rPr>
        <w:t>Chincheros</w:t>
      </w:r>
      <w:r w:rsidR="00077201" w:rsidRPr="006B52F7">
        <w:rPr>
          <w:rFonts w:ascii="Arial Narrow" w:hAnsi="Arial Narrow"/>
          <w:sz w:val="22"/>
          <w:szCs w:val="22"/>
        </w:rPr>
        <w:t xml:space="preserve"> - región Apurímac</w:t>
      </w:r>
      <w:r w:rsidR="00D01DC4" w:rsidRPr="00563F7A">
        <w:rPr>
          <w:rFonts w:ascii="Arial Narrow" w:eastAsia="Calibri" w:hAnsi="Arial Narrow" w:cs="Arial"/>
          <w:sz w:val="22"/>
          <w:szCs w:val="22"/>
          <w:lang w:eastAsia="en-US"/>
        </w:rPr>
        <w:t>”</w:t>
      </w:r>
      <w:r w:rsidR="00B14A1A" w:rsidRPr="00563F7A">
        <w:rPr>
          <w:rFonts w:ascii="Arial Narrow" w:eastAsia="Calibri" w:hAnsi="Arial Narrow" w:cs="Arial"/>
          <w:sz w:val="22"/>
          <w:szCs w:val="22"/>
          <w:lang w:eastAsia="en-US"/>
        </w:rPr>
        <w:t xml:space="preserve"> se </w:t>
      </w:r>
      <w:r w:rsidR="00077201">
        <w:rPr>
          <w:rFonts w:ascii="Arial Narrow" w:eastAsia="Calibri" w:hAnsi="Arial Narrow" w:cs="Arial"/>
          <w:sz w:val="22"/>
          <w:szCs w:val="22"/>
          <w:lang w:eastAsia="en-US"/>
        </w:rPr>
        <w:t>han identificado dos (2)</w:t>
      </w:r>
      <w:r w:rsidR="00D01DC4" w:rsidRPr="00563F7A">
        <w:rPr>
          <w:rFonts w:ascii="Arial Narrow" w:eastAsia="Calibri" w:hAnsi="Arial Narrow" w:cs="Arial"/>
          <w:sz w:val="22"/>
          <w:szCs w:val="22"/>
          <w:lang w:eastAsia="en-US"/>
        </w:rPr>
        <w:t xml:space="preserve"> </w:t>
      </w:r>
      <w:r w:rsidR="00250E81" w:rsidRPr="00563F7A">
        <w:rPr>
          <w:rFonts w:ascii="Arial Narrow" w:eastAsia="Calibri" w:hAnsi="Arial Narrow" w:cs="Arial"/>
          <w:sz w:val="22"/>
          <w:szCs w:val="22"/>
          <w:lang w:eastAsia="en-US"/>
        </w:rPr>
        <w:t>situaci</w:t>
      </w:r>
      <w:r w:rsidR="00544905" w:rsidRPr="00563F7A">
        <w:rPr>
          <w:rFonts w:ascii="Arial Narrow" w:eastAsia="Calibri" w:hAnsi="Arial Narrow" w:cs="Arial"/>
          <w:sz w:val="22"/>
          <w:szCs w:val="22"/>
          <w:lang w:eastAsia="en-US"/>
        </w:rPr>
        <w:t>ones</w:t>
      </w:r>
      <w:r w:rsidR="00250E81" w:rsidRPr="00563F7A">
        <w:rPr>
          <w:rFonts w:ascii="Arial Narrow" w:eastAsia="Calibri" w:hAnsi="Arial Narrow" w:cs="Arial"/>
          <w:sz w:val="22"/>
          <w:szCs w:val="22"/>
          <w:lang w:eastAsia="en-US"/>
        </w:rPr>
        <w:t xml:space="preserve"> adversa</w:t>
      </w:r>
      <w:r w:rsidR="00544905" w:rsidRPr="00563F7A">
        <w:rPr>
          <w:rFonts w:ascii="Arial Narrow" w:eastAsia="Calibri" w:hAnsi="Arial Narrow" w:cs="Arial"/>
          <w:sz w:val="22"/>
          <w:szCs w:val="22"/>
          <w:lang w:eastAsia="en-US"/>
        </w:rPr>
        <w:t>s</w:t>
      </w:r>
      <w:r w:rsidRPr="00563F7A">
        <w:rPr>
          <w:rFonts w:ascii="Arial Narrow" w:eastAsia="Calibri" w:hAnsi="Arial Narrow" w:cs="Arial"/>
          <w:sz w:val="22"/>
          <w:szCs w:val="22"/>
          <w:lang w:eastAsia="en-US"/>
        </w:rPr>
        <w:t xml:space="preserve"> </w:t>
      </w:r>
      <w:r w:rsidR="00C66ACC" w:rsidRPr="00563F7A">
        <w:rPr>
          <w:rFonts w:ascii="Arial Narrow" w:eastAsia="Calibri" w:hAnsi="Arial Narrow" w:cs="Arial"/>
          <w:sz w:val="22"/>
          <w:szCs w:val="22"/>
          <w:lang w:eastAsia="en-US"/>
        </w:rPr>
        <w:t>que afecta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o podría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afectar</w:t>
      </w:r>
      <w:r w:rsidRPr="00563F7A">
        <w:rPr>
          <w:rFonts w:ascii="Arial Narrow" w:eastAsia="Calibri" w:hAnsi="Arial Narrow" w:cs="Arial"/>
          <w:sz w:val="22"/>
          <w:szCs w:val="22"/>
          <w:lang w:eastAsia="en-US"/>
        </w:rPr>
        <w:t xml:space="preserve"> el resultado o logro de los objetivos </w:t>
      </w:r>
      <w:r w:rsidR="00904F5A" w:rsidRPr="00563F7A">
        <w:rPr>
          <w:rFonts w:ascii="Arial Narrow" w:eastAsia="Calibri" w:hAnsi="Arial Narrow" w:cs="Arial"/>
          <w:sz w:val="22"/>
          <w:szCs w:val="22"/>
          <w:lang w:eastAsia="en-US"/>
        </w:rPr>
        <w:t xml:space="preserve">del </w:t>
      </w:r>
      <w:r w:rsidR="00257D5D" w:rsidRPr="00563F7A">
        <w:rPr>
          <w:rFonts w:ascii="Arial Narrow" w:eastAsia="Calibri" w:hAnsi="Arial Narrow" w:cs="Arial"/>
          <w:sz w:val="22"/>
          <w:szCs w:val="22"/>
          <w:lang w:eastAsia="en-US"/>
        </w:rPr>
        <w:t>p</w:t>
      </w:r>
      <w:r w:rsidR="00904F5A" w:rsidRPr="00563F7A">
        <w:rPr>
          <w:rFonts w:ascii="Arial Narrow" w:eastAsia="Calibri" w:hAnsi="Arial Narrow" w:cs="Arial"/>
          <w:sz w:val="22"/>
          <w:szCs w:val="22"/>
          <w:lang w:eastAsia="en-US"/>
        </w:rPr>
        <w:t>royecto en mención</w:t>
      </w:r>
      <w:r w:rsidR="002F1DA0" w:rsidRPr="00563F7A">
        <w:rPr>
          <w:rFonts w:ascii="Arial Narrow" w:eastAsia="Calibri" w:hAnsi="Arial Narrow" w:cs="Arial"/>
          <w:sz w:val="22"/>
          <w:szCs w:val="22"/>
          <w:lang w:eastAsia="en-US"/>
        </w:rPr>
        <w:t xml:space="preserve"> la</w:t>
      </w:r>
      <w:r w:rsidR="00250E81" w:rsidRPr="00563F7A">
        <w:rPr>
          <w:rFonts w:ascii="Arial Narrow" w:eastAsia="Calibri" w:hAnsi="Arial Narrow" w:cs="Arial"/>
          <w:sz w:val="22"/>
          <w:szCs w:val="22"/>
          <w:lang w:eastAsia="en-US"/>
        </w:rPr>
        <w:t xml:space="preserve"> cual</w:t>
      </w:r>
      <w:r w:rsidR="00415681" w:rsidRPr="00563F7A">
        <w:rPr>
          <w:rFonts w:ascii="Arial Narrow" w:eastAsia="Calibri" w:hAnsi="Arial Narrow" w:cs="Arial"/>
          <w:sz w:val="22"/>
          <w:szCs w:val="22"/>
          <w:lang w:eastAsia="en-US"/>
        </w:rPr>
        <w:t>,</w:t>
      </w:r>
      <w:r w:rsidR="00250E81" w:rsidRPr="00563F7A">
        <w:rPr>
          <w:rFonts w:ascii="Arial Narrow" w:eastAsia="Calibri" w:hAnsi="Arial Narrow" w:cs="Arial"/>
          <w:sz w:val="22"/>
          <w:szCs w:val="22"/>
          <w:lang w:eastAsia="en-US"/>
        </w:rPr>
        <w:t xml:space="preserve"> se expone</w:t>
      </w:r>
      <w:r w:rsidRPr="00563F7A">
        <w:rPr>
          <w:rFonts w:ascii="Arial Narrow" w:eastAsia="Calibri" w:hAnsi="Arial Narrow" w:cs="Arial"/>
          <w:sz w:val="22"/>
          <w:szCs w:val="22"/>
          <w:lang w:eastAsia="en-US"/>
        </w:rPr>
        <w:t xml:space="preserve"> a continuación:</w:t>
      </w:r>
    </w:p>
    <w:p w14:paraId="3C981E3D" w14:textId="77777777" w:rsidR="00D6793F" w:rsidRPr="00FA1F93" w:rsidRDefault="00D6793F" w:rsidP="0031018E">
      <w:pPr>
        <w:pStyle w:val="Prrafodelista"/>
        <w:autoSpaceDE w:val="0"/>
        <w:autoSpaceDN w:val="0"/>
        <w:adjustRightInd w:val="0"/>
        <w:spacing w:after="0" w:line="240" w:lineRule="auto"/>
        <w:ind w:left="1134"/>
        <w:jc w:val="both"/>
        <w:rPr>
          <w:rFonts w:ascii="Arial Narrow" w:hAnsi="Arial Narrow" w:cs="Arial"/>
          <w:bCs/>
        </w:rPr>
      </w:pPr>
    </w:p>
    <w:p w14:paraId="302AF0CE" w14:textId="3BB2FD6E" w:rsidR="00B92C76" w:rsidRPr="007C6339" w:rsidRDefault="00951E51" w:rsidP="008E3391">
      <w:pPr>
        <w:pStyle w:val="Prrafodelista"/>
        <w:numPr>
          <w:ilvl w:val="0"/>
          <w:numId w:val="49"/>
        </w:numPr>
        <w:tabs>
          <w:tab w:val="left" w:pos="142"/>
          <w:tab w:val="left" w:pos="709"/>
        </w:tabs>
        <w:autoSpaceDE w:val="0"/>
        <w:autoSpaceDN w:val="0"/>
        <w:adjustRightInd w:val="0"/>
        <w:spacing w:after="0" w:line="240" w:lineRule="auto"/>
        <w:ind w:left="993"/>
        <w:jc w:val="both"/>
        <w:rPr>
          <w:rFonts w:ascii="Arial Narrow" w:hAnsi="Arial Narrow" w:cs="Arial"/>
          <w:b/>
          <w:bCs/>
        </w:rPr>
      </w:pPr>
      <w:bookmarkStart w:id="143" w:name="_Hlk130288755"/>
      <w:r>
        <w:rPr>
          <w:rFonts w:ascii="Arial Narrow" w:hAnsi="Arial Narrow" w:cs="Arial"/>
          <w:b/>
          <w:bCs/>
        </w:rPr>
        <w:t>GABINETE DE METAL DE CARGA DE PORTATILES ENTREGADO POR CONTRATISTA CONTIENE DEFICIENC</w:t>
      </w:r>
      <w:ins w:id="144" w:author="Usuario de Windows" w:date="2023-03-20T17:57:00Z">
        <w:r w:rsidR="004756D6">
          <w:rPr>
            <w:rFonts w:ascii="Arial Narrow" w:hAnsi="Arial Narrow" w:cs="Arial"/>
            <w:b/>
            <w:bCs/>
          </w:rPr>
          <w:t>I</w:t>
        </w:r>
      </w:ins>
      <w:r>
        <w:rPr>
          <w:rFonts w:ascii="Arial Narrow" w:hAnsi="Arial Narrow" w:cs="Arial"/>
          <w:b/>
          <w:bCs/>
        </w:rPr>
        <w:t xml:space="preserve">AS Y DAÑOS, PRESUNTAMENTE INCUMPLIENDO CON LAS ESPECIFICACIONES TECNICAS ESTABLECIDAS, PRESUMIBLEMENTE </w:t>
      </w:r>
      <w:r w:rsidR="00081528">
        <w:rPr>
          <w:rFonts w:ascii="Arial Narrow" w:hAnsi="Arial Narrow" w:cs="Arial"/>
          <w:b/>
          <w:bCs/>
        </w:rPr>
        <w:t xml:space="preserve">SIN OTORGAR PLAZO PARA LA SUBSANACION, ORIGINANDO EL RIESGO DE UN POSIBLE INCUMPLIMIENTO A LA NORMATIVA DE CONTRATACIONES. </w:t>
      </w:r>
    </w:p>
    <w:p w14:paraId="3E369F69" w14:textId="3D836444" w:rsidR="00567A7A" w:rsidRDefault="00567A7A" w:rsidP="00E278A1">
      <w:pPr>
        <w:pStyle w:val="Prrafodelista"/>
        <w:tabs>
          <w:tab w:val="left" w:pos="142"/>
          <w:tab w:val="left" w:pos="709"/>
          <w:tab w:val="left" w:pos="1276"/>
        </w:tabs>
        <w:autoSpaceDE w:val="0"/>
        <w:autoSpaceDN w:val="0"/>
        <w:adjustRightInd w:val="0"/>
        <w:spacing w:after="0" w:line="240" w:lineRule="auto"/>
        <w:ind w:left="709"/>
        <w:jc w:val="both"/>
        <w:rPr>
          <w:rFonts w:ascii="Arial Narrow" w:hAnsi="Arial Narrow" w:cs="Arial"/>
        </w:rPr>
      </w:pPr>
    </w:p>
    <w:p w14:paraId="77E81456" w14:textId="731292BD" w:rsidR="00E4062B" w:rsidRDefault="00516C36"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E</w:t>
      </w:r>
      <w:r w:rsidR="00174B3B" w:rsidRPr="00FA1F93">
        <w:rPr>
          <w:rFonts w:ascii="Arial Narrow" w:hAnsi="Arial Narrow" w:cs="Arial"/>
        </w:rPr>
        <w:t>n referencia</w:t>
      </w:r>
      <w:r w:rsidR="0040657F" w:rsidRPr="00FA1F93">
        <w:rPr>
          <w:rFonts w:ascii="Arial Narrow" w:hAnsi="Arial Narrow" w:cs="Arial"/>
        </w:rPr>
        <w:t xml:space="preserve"> a la </w:t>
      </w:r>
      <w:r w:rsidR="00F378DF" w:rsidRPr="00FA1F93">
        <w:rPr>
          <w:rFonts w:ascii="Arial Narrow" w:hAnsi="Arial Narrow" w:cs="Arial"/>
        </w:rPr>
        <w:t xml:space="preserve">orden de compra </w:t>
      </w:r>
      <w:r w:rsidR="00291714" w:rsidRPr="00FA1F93">
        <w:rPr>
          <w:rFonts w:ascii="Arial Narrow" w:hAnsi="Arial Narrow" w:cs="Arial"/>
        </w:rPr>
        <w:t>n.</w:t>
      </w:r>
      <w:r w:rsidR="0040657F" w:rsidRPr="00FA1F93">
        <w:rPr>
          <w:rFonts w:ascii="Arial Narrow" w:hAnsi="Arial Narrow" w:cs="Arial"/>
        </w:rPr>
        <w:t>º</w:t>
      </w:r>
      <w:r w:rsidR="00081528">
        <w:rPr>
          <w:rFonts w:ascii="Arial Narrow" w:hAnsi="Arial Narrow" w:cs="Arial"/>
        </w:rPr>
        <w:t xml:space="preserve"> 3961</w:t>
      </w:r>
      <w:r w:rsidR="00F378DF" w:rsidRPr="00FA1F93">
        <w:rPr>
          <w:rFonts w:ascii="Arial Narrow" w:hAnsi="Arial Narrow" w:cs="Arial"/>
        </w:rPr>
        <w:t xml:space="preserve"> </w:t>
      </w:r>
      <w:r w:rsidR="00C139A8" w:rsidRPr="00FA1F93">
        <w:rPr>
          <w:rFonts w:ascii="Arial Narrow" w:hAnsi="Arial Narrow" w:cs="Arial"/>
        </w:rPr>
        <w:t>de</w:t>
      </w:r>
      <w:r w:rsidR="008E3DA4" w:rsidRPr="00FA1F93">
        <w:rPr>
          <w:rFonts w:ascii="Arial Narrow" w:hAnsi="Arial Narrow" w:cs="Arial"/>
        </w:rPr>
        <w:t xml:space="preserve"> </w:t>
      </w:r>
      <w:del w:id="145" w:author="Usuario de Windows" w:date="2023-03-20T17:58:00Z">
        <w:r w:rsidR="00081528" w:rsidDel="004756D6">
          <w:rPr>
            <w:rFonts w:ascii="Arial Narrow" w:hAnsi="Arial Narrow" w:cs="Arial"/>
          </w:rPr>
          <w:delText>0</w:delText>
        </w:r>
      </w:del>
      <w:r w:rsidR="00081528">
        <w:rPr>
          <w:rFonts w:ascii="Arial Narrow" w:hAnsi="Arial Narrow" w:cs="Arial"/>
        </w:rPr>
        <w:t>4</w:t>
      </w:r>
      <w:r w:rsidR="009D5784" w:rsidRPr="00FA1F93">
        <w:rPr>
          <w:rFonts w:ascii="Arial Narrow" w:hAnsi="Arial Narrow" w:cs="Arial"/>
        </w:rPr>
        <w:t xml:space="preserve"> </w:t>
      </w:r>
      <w:r w:rsidR="008E3DA4" w:rsidRPr="00FA1F93">
        <w:rPr>
          <w:rFonts w:ascii="Arial Narrow" w:hAnsi="Arial Narrow" w:cs="Arial"/>
        </w:rPr>
        <w:t xml:space="preserve">de </w:t>
      </w:r>
      <w:r w:rsidR="007815FA">
        <w:rPr>
          <w:rFonts w:ascii="Arial Narrow" w:hAnsi="Arial Narrow" w:cs="Arial"/>
        </w:rPr>
        <w:t xml:space="preserve">octubre </w:t>
      </w:r>
      <w:r w:rsidR="008E3DA4" w:rsidRPr="00FA1F93">
        <w:rPr>
          <w:rFonts w:ascii="Arial Narrow" w:hAnsi="Arial Narrow" w:cs="Arial"/>
        </w:rPr>
        <w:t>de 2022</w:t>
      </w:r>
      <w:r w:rsidR="00B7708B" w:rsidRPr="00FA1F93">
        <w:rPr>
          <w:rFonts w:ascii="Arial Narrow" w:hAnsi="Arial Narrow" w:cs="Arial"/>
        </w:rPr>
        <w:t xml:space="preserve">, </w:t>
      </w:r>
      <w:r w:rsidR="005D0269" w:rsidRPr="00FA1F93">
        <w:rPr>
          <w:rFonts w:ascii="Arial Narrow" w:hAnsi="Arial Narrow" w:cs="Arial"/>
        </w:rPr>
        <w:t xml:space="preserve">la </w:t>
      </w:r>
      <w:r w:rsidR="00B602FF" w:rsidRPr="00FA1F93">
        <w:rPr>
          <w:rFonts w:ascii="Arial Narrow" w:hAnsi="Arial Narrow" w:cs="Arial"/>
        </w:rPr>
        <w:t>E</w:t>
      </w:r>
      <w:r w:rsidR="00B7708B" w:rsidRPr="00FA1F93">
        <w:rPr>
          <w:rFonts w:ascii="Arial Narrow" w:hAnsi="Arial Narrow" w:cs="Arial"/>
        </w:rPr>
        <w:t xml:space="preserve">ntidad </w:t>
      </w:r>
      <w:r w:rsidR="00081528">
        <w:rPr>
          <w:rFonts w:ascii="Arial Narrow" w:hAnsi="Arial Narrow" w:cs="Arial"/>
        </w:rPr>
        <w:t>notific</w:t>
      </w:r>
      <w:del w:id="146" w:author="Usuario de Windows" w:date="2023-03-20T17:58:00Z">
        <w:r w:rsidR="00081528" w:rsidDel="004756D6">
          <w:rPr>
            <w:rFonts w:ascii="Arial Narrow" w:hAnsi="Arial Narrow" w:cs="Arial"/>
          </w:rPr>
          <w:delText>o</w:delText>
        </w:r>
      </w:del>
      <w:ins w:id="147" w:author="Usuario de Windows" w:date="2023-03-20T17:58:00Z">
        <w:r w:rsidR="004756D6">
          <w:rPr>
            <w:rFonts w:ascii="Arial Narrow" w:hAnsi="Arial Narrow" w:cs="Arial"/>
          </w:rPr>
          <w:t>ó</w:t>
        </w:r>
      </w:ins>
      <w:r w:rsidR="00B7708B" w:rsidRPr="00FA1F93">
        <w:rPr>
          <w:rFonts w:ascii="Arial Narrow" w:hAnsi="Arial Narrow" w:cs="Arial"/>
        </w:rPr>
        <w:t xml:space="preserve"> </w:t>
      </w:r>
      <w:r w:rsidR="005D0269" w:rsidRPr="00FA1F93">
        <w:rPr>
          <w:rFonts w:ascii="Arial Narrow" w:hAnsi="Arial Narrow" w:cs="Arial"/>
        </w:rPr>
        <w:t>a</w:t>
      </w:r>
      <w:r w:rsidR="00D06AD8" w:rsidRPr="00FA1F93">
        <w:rPr>
          <w:rFonts w:ascii="Arial Narrow" w:hAnsi="Arial Narrow" w:cs="Arial"/>
        </w:rPr>
        <w:t xml:space="preserve"> </w:t>
      </w:r>
      <w:r w:rsidR="007815FA">
        <w:rPr>
          <w:rFonts w:ascii="Arial Narrow" w:hAnsi="Arial Narrow" w:cs="Arial"/>
        </w:rPr>
        <w:t xml:space="preserve">Industrias </w:t>
      </w:r>
      <w:proofErr w:type="spellStart"/>
      <w:r w:rsidR="007815FA">
        <w:rPr>
          <w:rFonts w:ascii="Arial Narrow" w:hAnsi="Arial Narrow" w:cs="Arial"/>
        </w:rPr>
        <w:t>Tecnodura</w:t>
      </w:r>
      <w:proofErr w:type="spellEnd"/>
      <w:r w:rsidR="007815FA">
        <w:rPr>
          <w:rFonts w:ascii="Arial Narrow" w:hAnsi="Arial Narrow" w:cs="Arial"/>
        </w:rPr>
        <w:t xml:space="preserve"> S.A.C.</w:t>
      </w:r>
      <w:r w:rsidR="00D06AD8" w:rsidRPr="00FA1F93">
        <w:rPr>
          <w:rFonts w:ascii="Arial Narrow" w:hAnsi="Arial Narrow" w:cs="Arial"/>
        </w:rPr>
        <w:t xml:space="preserve">, </w:t>
      </w:r>
      <w:r w:rsidR="009D5784" w:rsidRPr="00FA1F93">
        <w:rPr>
          <w:rFonts w:ascii="Arial Narrow" w:hAnsi="Arial Narrow" w:cs="Arial"/>
        </w:rPr>
        <w:t xml:space="preserve">por S/ </w:t>
      </w:r>
      <w:r w:rsidR="00081528">
        <w:rPr>
          <w:rFonts w:ascii="Arial Narrow" w:hAnsi="Arial Narrow" w:cs="Arial"/>
        </w:rPr>
        <w:t>74 000</w:t>
      </w:r>
      <w:r w:rsidR="00C139A8" w:rsidRPr="00FA1F93">
        <w:rPr>
          <w:rFonts w:ascii="Arial Narrow" w:hAnsi="Arial Narrow" w:cs="Arial"/>
        </w:rPr>
        <w:t>,</w:t>
      </w:r>
      <w:r w:rsidR="009D5784" w:rsidRPr="00FA1F93">
        <w:rPr>
          <w:rFonts w:ascii="Arial Narrow" w:hAnsi="Arial Narrow" w:cs="Arial"/>
        </w:rPr>
        <w:t>00</w:t>
      </w:r>
      <w:r w:rsidR="005D0269" w:rsidRPr="00FA1F93">
        <w:rPr>
          <w:rFonts w:ascii="Arial Narrow" w:hAnsi="Arial Narrow" w:cs="Arial"/>
        </w:rPr>
        <w:t xml:space="preserve">, para la adquisición de </w:t>
      </w:r>
      <w:r w:rsidR="00081528">
        <w:rPr>
          <w:rFonts w:ascii="Arial Narrow" w:hAnsi="Arial Narrow" w:cs="Arial"/>
        </w:rPr>
        <w:t>15</w:t>
      </w:r>
      <w:r w:rsidR="007815FA" w:rsidRPr="00512DFA">
        <w:rPr>
          <w:rFonts w:ascii="Arial Narrow" w:hAnsi="Arial Narrow" w:cs="Arial"/>
        </w:rPr>
        <w:t xml:space="preserve"> </w:t>
      </w:r>
      <w:r w:rsidR="00081528">
        <w:rPr>
          <w:rFonts w:ascii="Arial Narrow" w:hAnsi="Arial Narrow" w:cs="Arial"/>
        </w:rPr>
        <w:t>unidades de gabinetes de metal de carga de portátiles</w:t>
      </w:r>
      <w:r w:rsidR="008E3DA4" w:rsidRPr="00FA1F93">
        <w:rPr>
          <w:rFonts w:ascii="Arial Narrow" w:hAnsi="Arial Narrow" w:cs="Arial"/>
        </w:rPr>
        <w:t>,</w:t>
      </w:r>
      <w:r w:rsidR="005D0269" w:rsidRPr="00FA1F93">
        <w:rPr>
          <w:rFonts w:ascii="Arial Narrow" w:hAnsi="Arial Narrow" w:cs="Arial"/>
        </w:rPr>
        <w:t xml:space="preserve"> </w:t>
      </w:r>
      <w:r w:rsidR="00C139A8" w:rsidRPr="00FA1F93">
        <w:rPr>
          <w:rFonts w:ascii="Arial Narrow" w:hAnsi="Arial Narrow" w:cs="Arial"/>
        </w:rPr>
        <w:t>verificándose que el</w:t>
      </w:r>
      <w:r w:rsidR="005D0269" w:rsidRPr="00FA1F93">
        <w:rPr>
          <w:rFonts w:ascii="Arial Narrow" w:hAnsi="Arial Narrow" w:cs="Arial"/>
        </w:rPr>
        <w:t xml:space="preserve"> proceso de selección </w:t>
      </w:r>
      <w:r w:rsidR="00C139A8" w:rsidRPr="00FA1F93">
        <w:rPr>
          <w:rFonts w:ascii="Arial Narrow" w:hAnsi="Arial Narrow" w:cs="Arial"/>
        </w:rPr>
        <w:t xml:space="preserve">se </w:t>
      </w:r>
      <w:r w:rsidR="005D0269" w:rsidRPr="00FA1F93">
        <w:rPr>
          <w:rFonts w:ascii="Arial Narrow" w:hAnsi="Arial Narrow" w:cs="Arial"/>
        </w:rPr>
        <w:t>encuentra en la fase de ejecuci</w:t>
      </w:r>
      <w:r w:rsidR="002B3F0C" w:rsidRPr="00FA1F93">
        <w:rPr>
          <w:rFonts w:ascii="Arial Narrow" w:hAnsi="Arial Narrow" w:cs="Arial"/>
        </w:rPr>
        <w:t>ón co</w:t>
      </w:r>
      <w:r w:rsidR="00553405" w:rsidRPr="00FA1F93">
        <w:rPr>
          <w:rFonts w:ascii="Arial Narrow" w:hAnsi="Arial Narrow" w:cs="Arial"/>
        </w:rPr>
        <w:t>ntract</w:t>
      </w:r>
      <w:r w:rsidR="00C139A8" w:rsidRPr="00FA1F93">
        <w:rPr>
          <w:rFonts w:ascii="Arial Narrow" w:hAnsi="Arial Narrow" w:cs="Arial"/>
        </w:rPr>
        <w:t>ual,</w:t>
      </w:r>
      <w:r w:rsidR="00553405" w:rsidRPr="00FA1F93">
        <w:rPr>
          <w:rFonts w:ascii="Arial Narrow" w:hAnsi="Arial Narrow" w:cs="Arial"/>
        </w:rPr>
        <w:t xml:space="preserve"> toda vez</w:t>
      </w:r>
      <w:r w:rsidR="002B3F0C" w:rsidRPr="00FA1F93">
        <w:rPr>
          <w:rFonts w:ascii="Arial Narrow" w:hAnsi="Arial Narrow" w:cs="Arial"/>
        </w:rPr>
        <w:t xml:space="preserve"> </w:t>
      </w:r>
      <w:r w:rsidR="00553405" w:rsidRPr="00FA1F93">
        <w:rPr>
          <w:rFonts w:ascii="Arial Narrow" w:hAnsi="Arial Narrow" w:cs="Arial"/>
        </w:rPr>
        <w:t>que</w:t>
      </w:r>
      <w:r w:rsidR="00C139A8" w:rsidRPr="00FA1F93">
        <w:rPr>
          <w:rFonts w:ascii="Arial Narrow" w:hAnsi="Arial Narrow" w:cs="Arial"/>
        </w:rPr>
        <w:t>,</w:t>
      </w:r>
      <w:r w:rsidR="00553405" w:rsidRPr="00FA1F93">
        <w:rPr>
          <w:rFonts w:ascii="Arial Narrow" w:hAnsi="Arial Narrow" w:cs="Arial"/>
        </w:rPr>
        <w:t xml:space="preserve"> los bienes </w:t>
      </w:r>
      <w:r w:rsidR="00BE1F26">
        <w:rPr>
          <w:rFonts w:ascii="Arial Narrow" w:hAnsi="Arial Narrow" w:cs="Arial"/>
        </w:rPr>
        <w:t xml:space="preserve">tiene un plazo de entrega dentro de los treinta  (30) días calendarios, con vencimiento el 03 de </w:t>
      </w:r>
      <w:r w:rsidR="00700603">
        <w:rPr>
          <w:rFonts w:ascii="Arial Narrow" w:hAnsi="Arial Narrow" w:cs="Arial"/>
        </w:rPr>
        <w:t>noviembre de 2022, la empresa hace la entrega de los bienes en el almacén de</w:t>
      </w:r>
      <w:r w:rsidR="00545382">
        <w:rPr>
          <w:rFonts w:ascii="Arial Narrow" w:hAnsi="Arial Narrow" w:cs="Arial"/>
        </w:rPr>
        <w:t xml:space="preserve"> </w:t>
      </w:r>
      <w:r w:rsidR="00700603">
        <w:rPr>
          <w:rFonts w:ascii="Arial Narrow" w:hAnsi="Arial Narrow" w:cs="Arial"/>
        </w:rPr>
        <w:t>l</w:t>
      </w:r>
      <w:r w:rsidR="00545382">
        <w:rPr>
          <w:rFonts w:ascii="Arial Narrow" w:hAnsi="Arial Narrow" w:cs="Arial"/>
        </w:rPr>
        <w:t xml:space="preserve">a </w:t>
      </w:r>
      <w:r w:rsidR="00594174">
        <w:rPr>
          <w:rFonts w:ascii="Arial Narrow" w:hAnsi="Arial Narrow" w:cs="Arial"/>
        </w:rPr>
        <w:t>E</w:t>
      </w:r>
      <w:r w:rsidR="00545382">
        <w:rPr>
          <w:rFonts w:ascii="Arial Narrow" w:hAnsi="Arial Narrow" w:cs="Arial"/>
        </w:rPr>
        <w:t>ntidad</w:t>
      </w:r>
      <w:r w:rsidR="00594174">
        <w:rPr>
          <w:rFonts w:ascii="Arial Narrow" w:hAnsi="Arial Narrow" w:cs="Arial"/>
        </w:rPr>
        <w:t xml:space="preserve"> ubicado en el estadio de </w:t>
      </w:r>
      <w:proofErr w:type="spellStart"/>
      <w:r w:rsidR="00330998">
        <w:rPr>
          <w:rFonts w:ascii="Arial Narrow" w:hAnsi="Arial Narrow" w:cs="Arial"/>
        </w:rPr>
        <w:t>Condebamba</w:t>
      </w:r>
      <w:proofErr w:type="spellEnd"/>
      <w:r w:rsidR="00330998">
        <w:rPr>
          <w:rFonts w:ascii="Arial Narrow" w:hAnsi="Arial Narrow" w:cs="Arial"/>
        </w:rPr>
        <w:t xml:space="preserve"> </w:t>
      </w:r>
      <w:r w:rsidR="00594174">
        <w:rPr>
          <w:rFonts w:ascii="Arial Narrow" w:hAnsi="Arial Narrow" w:cs="Arial"/>
        </w:rPr>
        <w:t>- Abancay</w:t>
      </w:r>
      <w:r w:rsidR="00545382">
        <w:rPr>
          <w:rFonts w:ascii="Arial Narrow" w:hAnsi="Arial Narrow" w:cs="Arial"/>
        </w:rPr>
        <w:t xml:space="preserve">, </w:t>
      </w:r>
      <w:r w:rsidR="00594174">
        <w:rPr>
          <w:rFonts w:ascii="Arial Narrow" w:hAnsi="Arial Narrow" w:cs="Arial"/>
        </w:rPr>
        <w:t>ingresado mediante la</w:t>
      </w:r>
      <w:r w:rsidR="00545382">
        <w:rPr>
          <w:rFonts w:ascii="Arial Narrow" w:hAnsi="Arial Narrow" w:cs="Arial"/>
        </w:rPr>
        <w:t xml:space="preserve"> guía de remisión n. ° 001-837 de </w:t>
      </w:r>
      <w:del w:id="148" w:author="Usuario de Windows" w:date="2023-03-20T17:58:00Z">
        <w:r w:rsidR="00545382" w:rsidDel="004756D6">
          <w:rPr>
            <w:rFonts w:ascii="Arial Narrow" w:hAnsi="Arial Narrow" w:cs="Arial"/>
          </w:rPr>
          <w:delText xml:space="preserve">fecha </w:delText>
        </w:r>
      </w:del>
      <w:r w:rsidR="00545382">
        <w:rPr>
          <w:rFonts w:ascii="Arial Narrow" w:hAnsi="Arial Narrow" w:cs="Arial"/>
        </w:rPr>
        <w:t xml:space="preserve">28 de octubre </w:t>
      </w:r>
      <w:r w:rsidR="00700603">
        <w:rPr>
          <w:rFonts w:ascii="Arial Narrow" w:hAnsi="Arial Narrow" w:cs="Arial"/>
        </w:rPr>
        <w:t>de 2022</w:t>
      </w:r>
      <w:r w:rsidR="00190815">
        <w:rPr>
          <w:rFonts w:ascii="Arial Narrow" w:hAnsi="Arial Narrow" w:cs="Arial"/>
        </w:rPr>
        <w:t>, siendo lo</w:t>
      </w:r>
      <w:r w:rsidR="00FE4199">
        <w:rPr>
          <w:rFonts w:ascii="Arial Narrow" w:hAnsi="Arial Narrow" w:cs="Arial"/>
        </w:rPr>
        <w:t xml:space="preserve"> </w:t>
      </w:r>
      <w:r w:rsidR="00F25F24">
        <w:rPr>
          <w:rFonts w:ascii="Arial Narrow" w:hAnsi="Arial Narrow" w:cs="Arial"/>
        </w:rPr>
        <w:t>siguiente</w:t>
      </w:r>
      <w:r w:rsidR="00190815">
        <w:rPr>
          <w:rFonts w:ascii="Arial Narrow" w:hAnsi="Arial Narrow" w:cs="Arial"/>
        </w:rPr>
        <w:t>:</w:t>
      </w:r>
    </w:p>
    <w:p w14:paraId="5193B8CB" w14:textId="2B252F0C" w:rsidR="00E4062B" w:rsidRDefault="00E4062B"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7B53A215" w14:textId="171BC9AB" w:rsidR="00E4062B" w:rsidRPr="00FA1F93" w:rsidRDefault="00E4062B" w:rsidP="00E4062B">
      <w:pPr>
        <w:jc w:val="center"/>
        <w:rPr>
          <w:rFonts w:ascii="Arial Narrow" w:hAnsi="Arial Narrow"/>
          <w:b/>
          <w:bCs/>
          <w:color w:val="000000"/>
          <w:lang w:eastAsia="es-PE"/>
        </w:rPr>
      </w:pPr>
      <w:r w:rsidRPr="00FA1F93">
        <w:rPr>
          <w:rFonts w:ascii="Arial Narrow" w:hAnsi="Arial Narrow"/>
          <w:b/>
          <w:bCs/>
          <w:color w:val="000000"/>
          <w:lang w:eastAsia="es-PE"/>
        </w:rPr>
        <w:t xml:space="preserve">Cuadro n. º </w:t>
      </w:r>
      <w:r w:rsidR="00A44079">
        <w:rPr>
          <w:rFonts w:ascii="Arial Narrow" w:hAnsi="Arial Narrow"/>
          <w:b/>
          <w:bCs/>
          <w:color w:val="000000"/>
          <w:lang w:eastAsia="es-PE"/>
        </w:rPr>
        <w:t>1</w:t>
      </w:r>
    </w:p>
    <w:p w14:paraId="527DF351" w14:textId="4975D3EE" w:rsidR="00E4062B" w:rsidRPr="00FA1F93" w:rsidRDefault="00E4062B" w:rsidP="00E4062B">
      <w:pPr>
        <w:jc w:val="center"/>
        <w:rPr>
          <w:rFonts w:ascii="Arial Narrow" w:hAnsi="Arial Narrow"/>
          <w:b/>
          <w:bCs/>
          <w:color w:val="000000"/>
          <w:lang w:eastAsia="es-PE"/>
        </w:rPr>
      </w:pPr>
      <w:r w:rsidRPr="00FA1F93">
        <w:rPr>
          <w:rFonts w:ascii="Arial Narrow" w:hAnsi="Arial Narrow"/>
          <w:b/>
          <w:bCs/>
          <w:color w:val="000000"/>
          <w:lang w:eastAsia="es-PE"/>
        </w:rPr>
        <w:t xml:space="preserve">                      Detalle de suscripción de </w:t>
      </w:r>
      <w:r w:rsidR="00F25F24">
        <w:rPr>
          <w:rFonts w:ascii="Arial Narrow" w:hAnsi="Arial Narrow"/>
          <w:b/>
          <w:bCs/>
          <w:color w:val="000000"/>
          <w:lang w:eastAsia="es-PE"/>
        </w:rPr>
        <w:t xml:space="preserve">la orden </w:t>
      </w:r>
      <w:r w:rsidR="0008592D">
        <w:rPr>
          <w:rFonts w:ascii="Arial Narrow" w:hAnsi="Arial Narrow"/>
          <w:b/>
          <w:bCs/>
          <w:color w:val="000000"/>
          <w:lang w:eastAsia="es-PE"/>
        </w:rPr>
        <w:t>d</w:t>
      </w:r>
      <w:r w:rsidR="00F25F24">
        <w:rPr>
          <w:rFonts w:ascii="Arial Narrow" w:hAnsi="Arial Narrow"/>
          <w:b/>
          <w:bCs/>
          <w:color w:val="000000"/>
          <w:lang w:eastAsia="es-PE"/>
        </w:rPr>
        <w:t>e compra</w:t>
      </w:r>
      <w:r w:rsidRPr="00FA1F93">
        <w:rPr>
          <w:rFonts w:ascii="Arial Narrow" w:hAnsi="Arial Narrow"/>
          <w:b/>
          <w:bCs/>
          <w:color w:val="000000"/>
          <w:lang w:eastAsia="es-PE"/>
        </w:rPr>
        <w:t xml:space="preserve"> entre la Entidad y el contratista</w:t>
      </w:r>
    </w:p>
    <w:tbl>
      <w:tblPr>
        <w:tblStyle w:val="Tablaconcuadrcula"/>
        <w:tblW w:w="8075" w:type="dxa"/>
        <w:tblInd w:w="704" w:type="dxa"/>
        <w:tblLayout w:type="fixed"/>
        <w:tblLook w:val="04A0" w:firstRow="1" w:lastRow="0" w:firstColumn="1" w:lastColumn="0" w:noHBand="0" w:noVBand="1"/>
        <w:tblPrChange w:id="149" w:author="Usuario de Windows" w:date="2023-03-20T18:00:00Z">
          <w:tblPr>
            <w:tblStyle w:val="Tablaconcuadrcula"/>
            <w:tblW w:w="8217" w:type="dxa"/>
            <w:jc w:val="center"/>
            <w:tblLayout w:type="fixed"/>
            <w:tblLook w:val="04A0" w:firstRow="1" w:lastRow="0" w:firstColumn="1" w:lastColumn="0" w:noHBand="0" w:noVBand="1"/>
          </w:tblPr>
        </w:tblPrChange>
      </w:tblPr>
      <w:tblGrid>
        <w:gridCol w:w="425"/>
        <w:gridCol w:w="567"/>
        <w:gridCol w:w="993"/>
        <w:gridCol w:w="1412"/>
        <w:gridCol w:w="992"/>
        <w:gridCol w:w="1134"/>
        <w:gridCol w:w="1276"/>
        <w:gridCol w:w="1276"/>
        <w:tblGridChange w:id="150">
          <w:tblGrid>
            <w:gridCol w:w="425"/>
            <w:gridCol w:w="567"/>
            <w:gridCol w:w="993"/>
            <w:gridCol w:w="1271"/>
            <w:gridCol w:w="992"/>
            <w:gridCol w:w="1134"/>
            <w:gridCol w:w="1417"/>
            <w:gridCol w:w="1418"/>
          </w:tblGrid>
        </w:tblGridChange>
      </w:tblGrid>
      <w:tr w:rsidR="000D688D" w:rsidRPr="00DF45A8" w14:paraId="2DCCE03E" w14:textId="77777777" w:rsidTr="00DF45A8">
        <w:trPr>
          <w:trPrChange w:id="151" w:author="Usuario de Windows" w:date="2023-03-20T18:00:00Z">
            <w:trPr>
              <w:jc w:val="center"/>
            </w:trPr>
          </w:trPrChange>
        </w:trPr>
        <w:tc>
          <w:tcPr>
            <w:tcW w:w="425" w:type="dxa"/>
            <w:shd w:val="clear" w:color="auto" w:fill="D9D9D9" w:themeFill="background1" w:themeFillShade="D9"/>
            <w:vAlign w:val="center"/>
            <w:tcPrChange w:id="152" w:author="Usuario de Windows" w:date="2023-03-20T18:00:00Z">
              <w:tcPr>
                <w:tcW w:w="425" w:type="dxa"/>
                <w:shd w:val="clear" w:color="auto" w:fill="D9D9D9" w:themeFill="background1" w:themeFillShade="D9"/>
              </w:tcPr>
            </w:tcPrChange>
          </w:tcPr>
          <w:p w14:paraId="44EC55A6"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53" w:author="Usuario de Windows" w:date="2023-03-20T18:00:00Z">
                  <w:rPr>
                    <w:rFonts w:ascii="Arial Narrow" w:hAnsi="Arial Narrow" w:cs="Arial"/>
                    <w:b/>
                    <w:sz w:val="20"/>
                    <w:szCs w:val="20"/>
                  </w:rPr>
                </w:rPrChange>
              </w:rPr>
            </w:pPr>
            <w:proofErr w:type="spellStart"/>
            <w:r w:rsidRPr="00DF45A8">
              <w:rPr>
                <w:rFonts w:ascii="Arial Narrow" w:hAnsi="Arial Narrow" w:cs="Arial"/>
                <w:b/>
                <w:sz w:val="18"/>
                <w:szCs w:val="20"/>
                <w:rPrChange w:id="154" w:author="Usuario de Windows" w:date="2023-03-20T18:00:00Z">
                  <w:rPr>
                    <w:rFonts w:ascii="Arial Narrow" w:hAnsi="Arial Narrow" w:cs="Arial"/>
                    <w:b/>
                    <w:sz w:val="20"/>
                    <w:szCs w:val="20"/>
                  </w:rPr>
                </w:rPrChange>
              </w:rPr>
              <w:t>N°</w:t>
            </w:r>
            <w:proofErr w:type="spellEnd"/>
          </w:p>
        </w:tc>
        <w:tc>
          <w:tcPr>
            <w:tcW w:w="567" w:type="dxa"/>
            <w:shd w:val="clear" w:color="auto" w:fill="D9D9D9" w:themeFill="background1" w:themeFillShade="D9"/>
            <w:vAlign w:val="center"/>
            <w:tcPrChange w:id="155" w:author="Usuario de Windows" w:date="2023-03-20T18:00:00Z">
              <w:tcPr>
                <w:tcW w:w="567" w:type="dxa"/>
                <w:shd w:val="clear" w:color="auto" w:fill="D9D9D9" w:themeFill="background1" w:themeFillShade="D9"/>
              </w:tcPr>
            </w:tcPrChange>
          </w:tcPr>
          <w:p w14:paraId="399E985F"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56"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57" w:author="Usuario de Windows" w:date="2023-03-20T18:00:00Z">
                  <w:rPr>
                    <w:rFonts w:ascii="Arial Narrow" w:hAnsi="Arial Narrow" w:cs="Arial"/>
                    <w:b/>
                    <w:sz w:val="20"/>
                    <w:szCs w:val="20"/>
                  </w:rPr>
                </w:rPrChange>
              </w:rPr>
              <w:t>O/C</w:t>
            </w:r>
          </w:p>
        </w:tc>
        <w:tc>
          <w:tcPr>
            <w:tcW w:w="993" w:type="dxa"/>
            <w:shd w:val="clear" w:color="auto" w:fill="D9D9D9" w:themeFill="background1" w:themeFillShade="D9"/>
            <w:vAlign w:val="center"/>
            <w:tcPrChange w:id="158" w:author="Usuario de Windows" w:date="2023-03-20T18:00:00Z">
              <w:tcPr>
                <w:tcW w:w="993" w:type="dxa"/>
                <w:shd w:val="clear" w:color="auto" w:fill="D9D9D9" w:themeFill="background1" w:themeFillShade="D9"/>
              </w:tcPr>
            </w:tcPrChange>
          </w:tcPr>
          <w:p w14:paraId="144850E7"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59"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60" w:author="Usuario de Windows" w:date="2023-03-20T18:00:00Z">
                  <w:rPr>
                    <w:rFonts w:ascii="Arial Narrow" w:hAnsi="Arial Narrow" w:cs="Arial"/>
                    <w:b/>
                    <w:sz w:val="20"/>
                    <w:szCs w:val="20"/>
                  </w:rPr>
                </w:rPrChange>
              </w:rPr>
              <w:t>Proveedor</w:t>
            </w:r>
          </w:p>
        </w:tc>
        <w:tc>
          <w:tcPr>
            <w:tcW w:w="1412" w:type="dxa"/>
            <w:shd w:val="clear" w:color="auto" w:fill="D9D9D9" w:themeFill="background1" w:themeFillShade="D9"/>
            <w:vAlign w:val="center"/>
            <w:tcPrChange w:id="161" w:author="Usuario de Windows" w:date="2023-03-20T18:00:00Z">
              <w:tcPr>
                <w:tcW w:w="1271" w:type="dxa"/>
                <w:shd w:val="clear" w:color="auto" w:fill="D9D9D9" w:themeFill="background1" w:themeFillShade="D9"/>
              </w:tcPr>
            </w:tcPrChange>
          </w:tcPr>
          <w:p w14:paraId="35545FF9"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62"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63" w:author="Usuario de Windows" w:date="2023-03-20T18:00:00Z">
                  <w:rPr>
                    <w:rFonts w:ascii="Arial Narrow" w:hAnsi="Arial Narrow" w:cs="Arial"/>
                    <w:b/>
                    <w:sz w:val="20"/>
                    <w:szCs w:val="20"/>
                  </w:rPr>
                </w:rPrChange>
              </w:rPr>
              <w:t>Detalle del Bien</w:t>
            </w:r>
          </w:p>
        </w:tc>
        <w:tc>
          <w:tcPr>
            <w:tcW w:w="992" w:type="dxa"/>
            <w:shd w:val="clear" w:color="auto" w:fill="D9D9D9" w:themeFill="background1" w:themeFillShade="D9"/>
            <w:vAlign w:val="center"/>
            <w:tcPrChange w:id="164" w:author="Usuario de Windows" w:date="2023-03-20T18:00:00Z">
              <w:tcPr>
                <w:tcW w:w="992" w:type="dxa"/>
                <w:shd w:val="clear" w:color="auto" w:fill="D9D9D9" w:themeFill="background1" w:themeFillShade="D9"/>
              </w:tcPr>
            </w:tcPrChange>
          </w:tcPr>
          <w:p w14:paraId="00F293D3"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65"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66" w:author="Usuario de Windows" w:date="2023-03-20T18:00:00Z">
                  <w:rPr>
                    <w:rFonts w:ascii="Arial Narrow" w:hAnsi="Arial Narrow" w:cs="Arial"/>
                    <w:b/>
                    <w:sz w:val="20"/>
                    <w:szCs w:val="20"/>
                  </w:rPr>
                </w:rPrChange>
              </w:rPr>
              <w:t>Importe S/</w:t>
            </w:r>
          </w:p>
        </w:tc>
        <w:tc>
          <w:tcPr>
            <w:tcW w:w="1134" w:type="dxa"/>
            <w:shd w:val="clear" w:color="auto" w:fill="D9D9D9" w:themeFill="background1" w:themeFillShade="D9"/>
            <w:vAlign w:val="center"/>
            <w:tcPrChange w:id="167" w:author="Usuario de Windows" w:date="2023-03-20T18:00:00Z">
              <w:tcPr>
                <w:tcW w:w="1134" w:type="dxa"/>
                <w:shd w:val="clear" w:color="auto" w:fill="D9D9D9" w:themeFill="background1" w:themeFillShade="D9"/>
              </w:tcPr>
            </w:tcPrChange>
          </w:tcPr>
          <w:p w14:paraId="751DBA40"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68"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69" w:author="Usuario de Windows" w:date="2023-03-20T18:00:00Z">
                  <w:rPr>
                    <w:rFonts w:ascii="Arial Narrow" w:hAnsi="Arial Narrow" w:cs="Arial"/>
                    <w:b/>
                    <w:sz w:val="20"/>
                    <w:szCs w:val="20"/>
                  </w:rPr>
                </w:rPrChange>
              </w:rPr>
              <w:t>Plazo de Entrega</w:t>
            </w:r>
          </w:p>
        </w:tc>
        <w:tc>
          <w:tcPr>
            <w:tcW w:w="1276" w:type="dxa"/>
            <w:shd w:val="clear" w:color="auto" w:fill="D9D9D9" w:themeFill="background1" w:themeFillShade="D9"/>
            <w:vAlign w:val="center"/>
            <w:tcPrChange w:id="170" w:author="Usuario de Windows" w:date="2023-03-20T18:00:00Z">
              <w:tcPr>
                <w:tcW w:w="1417" w:type="dxa"/>
                <w:shd w:val="clear" w:color="auto" w:fill="D9D9D9" w:themeFill="background1" w:themeFillShade="D9"/>
              </w:tcPr>
            </w:tcPrChange>
          </w:tcPr>
          <w:p w14:paraId="107F16BA"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71"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72" w:author="Usuario de Windows" w:date="2023-03-20T18:00:00Z">
                  <w:rPr>
                    <w:rFonts w:ascii="Arial Narrow" w:hAnsi="Arial Narrow" w:cs="Arial"/>
                    <w:b/>
                    <w:sz w:val="20"/>
                    <w:szCs w:val="20"/>
                  </w:rPr>
                </w:rPrChange>
              </w:rPr>
              <w:t>Fecha de notificación</w:t>
            </w:r>
          </w:p>
        </w:tc>
        <w:tc>
          <w:tcPr>
            <w:tcW w:w="1276" w:type="dxa"/>
            <w:shd w:val="clear" w:color="auto" w:fill="D9D9D9" w:themeFill="background1" w:themeFillShade="D9"/>
            <w:vAlign w:val="center"/>
            <w:tcPrChange w:id="173" w:author="Usuario de Windows" w:date="2023-03-20T18:00:00Z">
              <w:tcPr>
                <w:tcW w:w="1418" w:type="dxa"/>
                <w:shd w:val="clear" w:color="auto" w:fill="D9D9D9" w:themeFill="background1" w:themeFillShade="D9"/>
              </w:tcPr>
            </w:tcPrChange>
          </w:tcPr>
          <w:p w14:paraId="769784C1" w14:textId="77777777" w:rsidR="00E4062B" w:rsidRPr="00DF45A8" w:rsidRDefault="00E4062B">
            <w:pPr>
              <w:pStyle w:val="Prrafodelista"/>
              <w:tabs>
                <w:tab w:val="left" w:pos="142"/>
                <w:tab w:val="left" w:pos="1276"/>
              </w:tabs>
              <w:autoSpaceDE w:val="0"/>
              <w:autoSpaceDN w:val="0"/>
              <w:adjustRightInd w:val="0"/>
              <w:spacing w:after="0" w:line="240" w:lineRule="auto"/>
              <w:ind w:left="0"/>
              <w:jc w:val="center"/>
              <w:rPr>
                <w:rFonts w:ascii="Arial Narrow" w:hAnsi="Arial Narrow" w:cs="Arial"/>
                <w:b/>
                <w:sz w:val="18"/>
                <w:szCs w:val="20"/>
                <w:rPrChange w:id="174" w:author="Usuario de Windows" w:date="2023-03-20T18:00:00Z">
                  <w:rPr>
                    <w:rFonts w:ascii="Arial Narrow" w:hAnsi="Arial Narrow" w:cs="Arial"/>
                    <w:b/>
                    <w:sz w:val="20"/>
                    <w:szCs w:val="20"/>
                  </w:rPr>
                </w:rPrChange>
              </w:rPr>
            </w:pPr>
            <w:r w:rsidRPr="00DF45A8">
              <w:rPr>
                <w:rFonts w:ascii="Arial Narrow" w:hAnsi="Arial Narrow" w:cs="Arial"/>
                <w:b/>
                <w:sz w:val="18"/>
                <w:szCs w:val="20"/>
                <w:rPrChange w:id="175" w:author="Usuario de Windows" w:date="2023-03-20T18:00:00Z">
                  <w:rPr>
                    <w:rFonts w:ascii="Arial Narrow" w:hAnsi="Arial Narrow" w:cs="Arial"/>
                    <w:b/>
                    <w:sz w:val="20"/>
                    <w:szCs w:val="20"/>
                  </w:rPr>
                </w:rPrChange>
              </w:rPr>
              <w:t>Fecha de Entrega</w:t>
            </w:r>
          </w:p>
        </w:tc>
      </w:tr>
      <w:tr w:rsidR="00AE658A" w:rsidRPr="00DF45A8" w14:paraId="56346F01" w14:textId="77777777" w:rsidTr="00DF45A8">
        <w:trPr>
          <w:trPrChange w:id="176" w:author="Usuario de Windows" w:date="2023-03-20T18:00:00Z">
            <w:trPr>
              <w:jc w:val="center"/>
            </w:trPr>
          </w:trPrChange>
        </w:trPr>
        <w:tc>
          <w:tcPr>
            <w:tcW w:w="425" w:type="dxa"/>
            <w:vAlign w:val="center"/>
            <w:tcPrChange w:id="177" w:author="Usuario de Windows" w:date="2023-03-20T18:00:00Z">
              <w:tcPr>
                <w:tcW w:w="425" w:type="dxa"/>
                <w:vAlign w:val="center"/>
              </w:tcPr>
            </w:tcPrChange>
          </w:tcPr>
          <w:p w14:paraId="27C37561" w14:textId="77777777" w:rsidR="00E4062B" w:rsidRPr="00DF45A8" w:rsidRDefault="00E4062B" w:rsidP="00EC0D60">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178" w:author="Usuario de Windows" w:date="2023-03-20T18:00:00Z">
                  <w:rPr>
                    <w:rFonts w:ascii="Arial Narrow" w:hAnsi="Arial Narrow" w:cs="Arial"/>
                    <w:sz w:val="20"/>
                    <w:szCs w:val="20"/>
                  </w:rPr>
                </w:rPrChange>
              </w:rPr>
            </w:pPr>
            <w:r w:rsidRPr="00DF45A8">
              <w:rPr>
                <w:rFonts w:ascii="Arial Narrow" w:hAnsi="Arial Narrow" w:cs="Arial"/>
                <w:sz w:val="18"/>
                <w:szCs w:val="20"/>
                <w:rPrChange w:id="179" w:author="Usuario de Windows" w:date="2023-03-20T18:00:00Z">
                  <w:rPr>
                    <w:rFonts w:ascii="Arial Narrow" w:hAnsi="Arial Narrow" w:cs="Arial"/>
                    <w:sz w:val="20"/>
                    <w:szCs w:val="20"/>
                  </w:rPr>
                </w:rPrChange>
              </w:rPr>
              <w:t>1</w:t>
            </w:r>
          </w:p>
        </w:tc>
        <w:tc>
          <w:tcPr>
            <w:tcW w:w="567" w:type="dxa"/>
            <w:vAlign w:val="center"/>
            <w:tcPrChange w:id="180" w:author="Usuario de Windows" w:date="2023-03-20T18:00:00Z">
              <w:tcPr>
                <w:tcW w:w="567" w:type="dxa"/>
                <w:vAlign w:val="center"/>
              </w:tcPr>
            </w:tcPrChange>
          </w:tcPr>
          <w:p w14:paraId="107ACF53" w14:textId="41A48DCD" w:rsidR="00E4062B" w:rsidRPr="00DF45A8" w:rsidRDefault="00AE1489" w:rsidP="00EC0D60">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181" w:author="Usuario de Windows" w:date="2023-03-20T18:00:00Z">
                  <w:rPr>
                    <w:rFonts w:ascii="Arial Narrow" w:hAnsi="Arial Narrow" w:cs="Arial"/>
                    <w:sz w:val="20"/>
                    <w:szCs w:val="20"/>
                  </w:rPr>
                </w:rPrChange>
              </w:rPr>
            </w:pPr>
            <w:r w:rsidRPr="00DF45A8">
              <w:rPr>
                <w:rFonts w:ascii="Arial Narrow" w:hAnsi="Arial Narrow" w:cs="Arial"/>
                <w:sz w:val="18"/>
                <w:szCs w:val="20"/>
                <w:rPrChange w:id="182" w:author="Usuario de Windows" w:date="2023-03-20T18:00:00Z">
                  <w:rPr>
                    <w:rFonts w:ascii="Arial Narrow" w:hAnsi="Arial Narrow" w:cs="Arial"/>
                    <w:sz w:val="20"/>
                    <w:szCs w:val="20"/>
                  </w:rPr>
                </w:rPrChange>
              </w:rPr>
              <w:t>3961</w:t>
            </w:r>
          </w:p>
        </w:tc>
        <w:tc>
          <w:tcPr>
            <w:tcW w:w="993" w:type="dxa"/>
            <w:vAlign w:val="center"/>
            <w:tcPrChange w:id="183" w:author="Usuario de Windows" w:date="2023-03-20T18:00:00Z">
              <w:tcPr>
                <w:tcW w:w="993" w:type="dxa"/>
                <w:vAlign w:val="center"/>
              </w:tcPr>
            </w:tcPrChange>
          </w:tcPr>
          <w:p w14:paraId="527068C3" w14:textId="77777777" w:rsidR="00E4062B" w:rsidRPr="00DF45A8" w:rsidRDefault="00E4062B" w:rsidP="00EC0D60">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184" w:author="Usuario de Windows" w:date="2023-03-20T18:00:00Z">
                  <w:rPr>
                    <w:rFonts w:ascii="Arial Narrow" w:hAnsi="Arial Narrow" w:cs="Arial"/>
                    <w:sz w:val="20"/>
                    <w:szCs w:val="20"/>
                  </w:rPr>
                </w:rPrChange>
              </w:rPr>
            </w:pPr>
            <w:r w:rsidRPr="00DF45A8">
              <w:rPr>
                <w:rFonts w:ascii="Arial Narrow" w:hAnsi="Arial Narrow" w:cs="Arial"/>
                <w:sz w:val="18"/>
                <w:szCs w:val="20"/>
                <w:rPrChange w:id="185" w:author="Usuario de Windows" w:date="2023-03-20T18:00:00Z">
                  <w:rPr>
                    <w:rFonts w:ascii="Arial Narrow" w:hAnsi="Arial Narrow" w:cs="Arial"/>
                    <w:sz w:val="20"/>
                    <w:szCs w:val="20"/>
                  </w:rPr>
                </w:rPrChange>
              </w:rPr>
              <w:t xml:space="preserve">Industrias </w:t>
            </w:r>
            <w:proofErr w:type="spellStart"/>
            <w:r w:rsidRPr="00DF45A8">
              <w:rPr>
                <w:rFonts w:ascii="Arial Narrow" w:hAnsi="Arial Narrow" w:cs="Arial"/>
                <w:sz w:val="18"/>
                <w:szCs w:val="20"/>
                <w:rPrChange w:id="186" w:author="Usuario de Windows" w:date="2023-03-20T18:00:00Z">
                  <w:rPr>
                    <w:rFonts w:ascii="Arial Narrow" w:hAnsi="Arial Narrow" w:cs="Arial"/>
                    <w:sz w:val="20"/>
                    <w:szCs w:val="20"/>
                  </w:rPr>
                </w:rPrChange>
              </w:rPr>
              <w:t>Tecnodura</w:t>
            </w:r>
            <w:proofErr w:type="spellEnd"/>
            <w:r w:rsidRPr="00DF45A8">
              <w:rPr>
                <w:rFonts w:ascii="Arial Narrow" w:hAnsi="Arial Narrow" w:cs="Arial"/>
                <w:sz w:val="18"/>
                <w:szCs w:val="20"/>
                <w:rPrChange w:id="187" w:author="Usuario de Windows" w:date="2023-03-20T18:00:00Z">
                  <w:rPr>
                    <w:rFonts w:ascii="Arial Narrow" w:hAnsi="Arial Narrow" w:cs="Arial"/>
                    <w:sz w:val="20"/>
                    <w:szCs w:val="20"/>
                  </w:rPr>
                </w:rPrChange>
              </w:rPr>
              <w:t xml:space="preserve"> S.A.C.</w:t>
            </w:r>
          </w:p>
        </w:tc>
        <w:tc>
          <w:tcPr>
            <w:tcW w:w="1412" w:type="dxa"/>
            <w:vAlign w:val="center"/>
            <w:tcPrChange w:id="188" w:author="Usuario de Windows" w:date="2023-03-20T18:00:00Z">
              <w:tcPr>
                <w:tcW w:w="1271" w:type="dxa"/>
                <w:vAlign w:val="center"/>
              </w:tcPr>
            </w:tcPrChange>
          </w:tcPr>
          <w:p w14:paraId="05AC87D4" w14:textId="53765367" w:rsidR="00E4062B" w:rsidRPr="00DF45A8" w:rsidRDefault="00AE1489" w:rsidP="00EC0D60">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189" w:author="Usuario de Windows" w:date="2023-03-20T18:00:00Z">
                  <w:rPr>
                    <w:rFonts w:ascii="Arial Narrow" w:hAnsi="Arial Narrow" w:cs="Arial"/>
                    <w:sz w:val="20"/>
                    <w:szCs w:val="20"/>
                  </w:rPr>
                </w:rPrChange>
              </w:rPr>
            </w:pPr>
            <w:r w:rsidRPr="00DF45A8">
              <w:rPr>
                <w:rFonts w:ascii="Arial Narrow" w:hAnsi="Arial Narrow" w:cs="Arial"/>
                <w:sz w:val="18"/>
                <w:szCs w:val="20"/>
                <w:rPrChange w:id="190" w:author="Usuario de Windows" w:date="2023-03-20T18:00:00Z">
                  <w:rPr>
                    <w:rFonts w:ascii="Arial Narrow" w:hAnsi="Arial Narrow" w:cs="Arial"/>
                    <w:sz w:val="20"/>
                    <w:szCs w:val="20"/>
                  </w:rPr>
                </w:rPrChange>
              </w:rPr>
              <w:t>15 unidades de gabinete de carga de portátiles</w:t>
            </w:r>
          </w:p>
        </w:tc>
        <w:tc>
          <w:tcPr>
            <w:tcW w:w="992" w:type="dxa"/>
            <w:vAlign w:val="center"/>
            <w:tcPrChange w:id="191" w:author="Usuario de Windows" w:date="2023-03-20T18:00:00Z">
              <w:tcPr>
                <w:tcW w:w="992" w:type="dxa"/>
                <w:vAlign w:val="center"/>
              </w:tcPr>
            </w:tcPrChange>
          </w:tcPr>
          <w:p w14:paraId="46E385D0" w14:textId="635A9E48" w:rsidR="00E4062B" w:rsidRPr="00DF45A8" w:rsidRDefault="00AE1489" w:rsidP="00EC0D60">
            <w:pPr>
              <w:pStyle w:val="Prrafodelista"/>
              <w:tabs>
                <w:tab w:val="left" w:pos="142"/>
                <w:tab w:val="left" w:pos="1276"/>
              </w:tabs>
              <w:autoSpaceDE w:val="0"/>
              <w:autoSpaceDN w:val="0"/>
              <w:adjustRightInd w:val="0"/>
              <w:spacing w:after="0" w:line="240" w:lineRule="auto"/>
              <w:ind w:left="0"/>
              <w:jc w:val="right"/>
              <w:rPr>
                <w:rFonts w:ascii="Arial Narrow" w:hAnsi="Arial Narrow" w:cs="Arial"/>
                <w:sz w:val="18"/>
                <w:szCs w:val="20"/>
                <w:rPrChange w:id="192" w:author="Usuario de Windows" w:date="2023-03-20T18:00:00Z">
                  <w:rPr>
                    <w:rFonts w:ascii="Arial Narrow" w:hAnsi="Arial Narrow" w:cs="Arial"/>
                    <w:sz w:val="20"/>
                    <w:szCs w:val="20"/>
                  </w:rPr>
                </w:rPrChange>
              </w:rPr>
            </w:pPr>
            <w:r w:rsidRPr="00DF45A8">
              <w:rPr>
                <w:rFonts w:ascii="Arial Narrow" w:hAnsi="Arial Narrow" w:cs="Arial"/>
                <w:sz w:val="18"/>
                <w:szCs w:val="20"/>
                <w:rPrChange w:id="193" w:author="Usuario de Windows" w:date="2023-03-20T18:00:00Z">
                  <w:rPr>
                    <w:rFonts w:ascii="Arial Narrow" w:hAnsi="Arial Narrow" w:cs="Arial"/>
                    <w:sz w:val="20"/>
                    <w:szCs w:val="20"/>
                  </w:rPr>
                </w:rPrChange>
              </w:rPr>
              <w:t>74</w:t>
            </w:r>
            <w:ins w:id="194" w:author="Usuario de Windows" w:date="2023-03-20T17:58:00Z">
              <w:r w:rsidR="004756D6" w:rsidRPr="00DF45A8">
                <w:rPr>
                  <w:rFonts w:ascii="Arial Narrow" w:hAnsi="Arial Narrow" w:cs="Arial"/>
                  <w:sz w:val="18"/>
                  <w:szCs w:val="20"/>
                  <w:rPrChange w:id="195" w:author="Usuario de Windows" w:date="2023-03-20T18:00:00Z">
                    <w:rPr>
                      <w:rFonts w:ascii="Arial Narrow" w:hAnsi="Arial Narrow" w:cs="Arial"/>
                      <w:sz w:val="20"/>
                      <w:szCs w:val="20"/>
                    </w:rPr>
                  </w:rPrChange>
                </w:rPr>
                <w:t xml:space="preserve"> </w:t>
              </w:r>
            </w:ins>
            <w:del w:id="196" w:author="Usuario de Windows" w:date="2023-03-20T17:58:00Z">
              <w:r w:rsidRPr="00DF45A8" w:rsidDel="004756D6">
                <w:rPr>
                  <w:rFonts w:ascii="Arial Narrow" w:hAnsi="Arial Narrow" w:cs="Arial"/>
                  <w:sz w:val="18"/>
                  <w:szCs w:val="20"/>
                  <w:rPrChange w:id="197" w:author="Usuario de Windows" w:date="2023-03-20T18:00:00Z">
                    <w:rPr>
                      <w:rFonts w:ascii="Arial Narrow" w:hAnsi="Arial Narrow" w:cs="Arial"/>
                      <w:sz w:val="20"/>
                      <w:szCs w:val="20"/>
                    </w:rPr>
                  </w:rPrChange>
                </w:rPr>
                <w:delText>,</w:delText>
              </w:r>
            </w:del>
            <w:r w:rsidRPr="00DF45A8">
              <w:rPr>
                <w:rFonts w:ascii="Arial Narrow" w:hAnsi="Arial Narrow" w:cs="Arial"/>
                <w:sz w:val="18"/>
                <w:szCs w:val="20"/>
                <w:rPrChange w:id="198" w:author="Usuario de Windows" w:date="2023-03-20T18:00:00Z">
                  <w:rPr>
                    <w:rFonts w:ascii="Arial Narrow" w:hAnsi="Arial Narrow" w:cs="Arial"/>
                    <w:sz w:val="20"/>
                    <w:szCs w:val="20"/>
                  </w:rPr>
                </w:rPrChange>
              </w:rPr>
              <w:t>000</w:t>
            </w:r>
            <w:r w:rsidR="00E4062B" w:rsidRPr="00DF45A8">
              <w:rPr>
                <w:rFonts w:ascii="Arial Narrow" w:hAnsi="Arial Narrow" w:cs="Arial"/>
                <w:sz w:val="18"/>
                <w:szCs w:val="20"/>
                <w:rPrChange w:id="199" w:author="Usuario de Windows" w:date="2023-03-20T18:00:00Z">
                  <w:rPr>
                    <w:rFonts w:ascii="Arial Narrow" w:hAnsi="Arial Narrow" w:cs="Arial"/>
                    <w:sz w:val="20"/>
                    <w:szCs w:val="20"/>
                  </w:rPr>
                </w:rPrChange>
              </w:rPr>
              <w:t>,00</w:t>
            </w:r>
          </w:p>
        </w:tc>
        <w:tc>
          <w:tcPr>
            <w:tcW w:w="1134" w:type="dxa"/>
            <w:vAlign w:val="center"/>
            <w:tcPrChange w:id="200" w:author="Usuario de Windows" w:date="2023-03-20T18:00:00Z">
              <w:tcPr>
                <w:tcW w:w="1134" w:type="dxa"/>
                <w:vAlign w:val="center"/>
              </w:tcPr>
            </w:tcPrChange>
          </w:tcPr>
          <w:p w14:paraId="21916670" w14:textId="77777777" w:rsidR="00E4062B" w:rsidRPr="00DF45A8" w:rsidRDefault="00E4062B" w:rsidP="00EC0D60">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18"/>
                <w:highlight w:val="yellow"/>
              </w:rPr>
            </w:pPr>
            <w:r w:rsidRPr="00DF45A8">
              <w:rPr>
                <w:rFonts w:ascii="Arial Narrow" w:hAnsi="Arial Narrow" w:cs="Arial"/>
                <w:sz w:val="18"/>
                <w:szCs w:val="18"/>
              </w:rPr>
              <w:t>30 días calendarios</w:t>
            </w:r>
          </w:p>
        </w:tc>
        <w:tc>
          <w:tcPr>
            <w:tcW w:w="1276" w:type="dxa"/>
            <w:vAlign w:val="center"/>
            <w:tcPrChange w:id="201" w:author="Usuario de Windows" w:date="2023-03-20T18:00:00Z">
              <w:tcPr>
                <w:tcW w:w="1417" w:type="dxa"/>
              </w:tcPr>
            </w:tcPrChange>
          </w:tcPr>
          <w:p w14:paraId="6213A36A" w14:textId="24A1DCCA" w:rsidR="00E4062B" w:rsidRPr="00DF45A8" w:rsidRDefault="00AE1489">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02" w:author="Usuario de Windows" w:date="2023-03-20T18:00:00Z">
                  <w:rPr>
                    <w:rFonts w:ascii="Arial Narrow" w:hAnsi="Arial Narrow" w:cs="Arial"/>
                    <w:sz w:val="20"/>
                    <w:szCs w:val="20"/>
                  </w:rPr>
                </w:rPrChange>
              </w:rPr>
            </w:pPr>
            <w:r w:rsidRPr="00DF45A8">
              <w:rPr>
                <w:rFonts w:ascii="Arial Narrow" w:hAnsi="Arial Narrow" w:cs="Arial"/>
                <w:sz w:val="18"/>
                <w:szCs w:val="20"/>
                <w:rPrChange w:id="203" w:author="Usuario de Windows" w:date="2023-03-20T18:00:00Z">
                  <w:rPr>
                    <w:rFonts w:ascii="Arial Narrow" w:hAnsi="Arial Narrow" w:cs="Arial"/>
                    <w:sz w:val="20"/>
                    <w:szCs w:val="20"/>
                  </w:rPr>
                </w:rPrChange>
              </w:rPr>
              <w:t>4</w:t>
            </w:r>
            <w:r w:rsidR="00E4062B" w:rsidRPr="00DF45A8">
              <w:rPr>
                <w:rFonts w:ascii="Arial Narrow" w:hAnsi="Arial Narrow" w:cs="Arial"/>
                <w:sz w:val="18"/>
                <w:szCs w:val="20"/>
                <w:rPrChange w:id="204" w:author="Usuario de Windows" w:date="2023-03-20T18:00:00Z">
                  <w:rPr>
                    <w:rFonts w:ascii="Arial Narrow" w:hAnsi="Arial Narrow" w:cs="Arial"/>
                    <w:sz w:val="20"/>
                    <w:szCs w:val="20"/>
                  </w:rPr>
                </w:rPrChange>
              </w:rPr>
              <w:t xml:space="preserve"> de octubre de 2022</w:t>
            </w:r>
          </w:p>
        </w:tc>
        <w:tc>
          <w:tcPr>
            <w:tcW w:w="1276" w:type="dxa"/>
            <w:vAlign w:val="center"/>
            <w:tcPrChange w:id="205" w:author="Usuario de Windows" w:date="2023-03-20T18:00:00Z">
              <w:tcPr>
                <w:tcW w:w="1418" w:type="dxa"/>
              </w:tcPr>
            </w:tcPrChange>
          </w:tcPr>
          <w:p w14:paraId="2670F359" w14:textId="301805C3" w:rsidR="00E4062B" w:rsidRPr="00DF45A8" w:rsidRDefault="00AE1489">
            <w:pPr>
              <w:pStyle w:val="Prrafodelista"/>
              <w:tabs>
                <w:tab w:val="left" w:pos="142"/>
                <w:tab w:val="left" w:pos="1276"/>
              </w:tabs>
              <w:autoSpaceDE w:val="0"/>
              <w:autoSpaceDN w:val="0"/>
              <w:adjustRightInd w:val="0"/>
              <w:spacing w:after="0" w:line="240" w:lineRule="auto"/>
              <w:ind w:left="0"/>
              <w:rPr>
                <w:rFonts w:ascii="Arial Narrow" w:hAnsi="Arial Narrow" w:cs="Arial"/>
                <w:sz w:val="18"/>
                <w:szCs w:val="20"/>
                <w:rPrChange w:id="206" w:author="Usuario de Windows" w:date="2023-03-20T18:00:00Z">
                  <w:rPr>
                    <w:rFonts w:ascii="Arial Narrow" w:hAnsi="Arial Narrow" w:cs="Arial"/>
                    <w:sz w:val="20"/>
                    <w:szCs w:val="20"/>
                  </w:rPr>
                </w:rPrChange>
              </w:rPr>
            </w:pPr>
            <w:r w:rsidRPr="00DF45A8">
              <w:rPr>
                <w:rFonts w:ascii="Arial Narrow" w:hAnsi="Arial Narrow" w:cs="Arial"/>
                <w:sz w:val="18"/>
                <w:szCs w:val="20"/>
                <w:rPrChange w:id="207" w:author="Usuario de Windows" w:date="2023-03-20T18:00:00Z">
                  <w:rPr>
                    <w:rFonts w:ascii="Arial Narrow" w:hAnsi="Arial Narrow" w:cs="Arial"/>
                    <w:sz w:val="20"/>
                    <w:szCs w:val="20"/>
                  </w:rPr>
                </w:rPrChange>
              </w:rPr>
              <w:t>3 de noviembre de 2022</w:t>
            </w:r>
          </w:p>
        </w:tc>
      </w:tr>
    </w:tbl>
    <w:p w14:paraId="349352C1" w14:textId="5077895C" w:rsidR="00E4062B" w:rsidRPr="00FA1F93" w:rsidRDefault="00E4062B" w:rsidP="00E4062B">
      <w:pPr>
        <w:pStyle w:val="Prrafodelista"/>
        <w:tabs>
          <w:tab w:val="left" w:pos="142"/>
          <w:tab w:val="left" w:pos="1276"/>
        </w:tabs>
        <w:autoSpaceDE w:val="0"/>
        <w:autoSpaceDN w:val="0"/>
        <w:adjustRightInd w:val="0"/>
        <w:spacing w:after="0" w:line="240" w:lineRule="auto"/>
        <w:ind w:left="1276"/>
        <w:jc w:val="both"/>
        <w:rPr>
          <w:rFonts w:ascii="Arial Narrow" w:hAnsi="Arial Narrow" w:cs="Arial"/>
          <w:sz w:val="16"/>
          <w:szCs w:val="16"/>
        </w:rPr>
      </w:pPr>
      <w:r w:rsidRPr="00FA1F93">
        <w:rPr>
          <w:rFonts w:ascii="Arial Narrow" w:hAnsi="Arial Narrow" w:cs="Arial"/>
          <w:b/>
          <w:sz w:val="16"/>
          <w:szCs w:val="16"/>
        </w:rPr>
        <w:t>Fuente:</w:t>
      </w:r>
      <w:r w:rsidRPr="00FA1F93">
        <w:rPr>
          <w:rFonts w:ascii="Arial Narrow" w:hAnsi="Arial Narrow" w:cs="Arial"/>
          <w:sz w:val="16"/>
          <w:szCs w:val="16"/>
        </w:rPr>
        <w:t xml:space="preserve"> O</w:t>
      </w:r>
      <w:r>
        <w:rPr>
          <w:rFonts w:ascii="Arial Narrow" w:hAnsi="Arial Narrow" w:cs="Arial"/>
          <w:sz w:val="16"/>
          <w:szCs w:val="16"/>
        </w:rPr>
        <w:t>rden de Compra</w:t>
      </w:r>
      <w:r w:rsidRPr="00FA1F93">
        <w:rPr>
          <w:rFonts w:ascii="Arial Narrow" w:hAnsi="Arial Narrow" w:cs="Arial"/>
          <w:sz w:val="16"/>
          <w:szCs w:val="16"/>
        </w:rPr>
        <w:t xml:space="preserve"> n.º </w:t>
      </w:r>
      <w:r w:rsidR="00AE1489">
        <w:rPr>
          <w:rFonts w:ascii="Arial Narrow" w:hAnsi="Arial Narrow" w:cs="Arial"/>
          <w:sz w:val="16"/>
          <w:szCs w:val="16"/>
        </w:rPr>
        <w:t>3961</w:t>
      </w:r>
    </w:p>
    <w:p w14:paraId="12DA8457" w14:textId="77777777" w:rsidR="00E4062B" w:rsidRPr="00FA1F93" w:rsidRDefault="00E4062B" w:rsidP="00E4062B">
      <w:pPr>
        <w:pStyle w:val="Prrafodelista"/>
        <w:tabs>
          <w:tab w:val="left" w:pos="142"/>
          <w:tab w:val="left" w:pos="1276"/>
        </w:tabs>
        <w:autoSpaceDE w:val="0"/>
        <w:autoSpaceDN w:val="0"/>
        <w:adjustRightInd w:val="0"/>
        <w:spacing w:after="0" w:line="240" w:lineRule="auto"/>
        <w:ind w:left="1276"/>
        <w:jc w:val="both"/>
        <w:rPr>
          <w:rFonts w:ascii="Arial Narrow" w:hAnsi="Arial Narrow" w:cs="Arial"/>
          <w:sz w:val="16"/>
          <w:szCs w:val="16"/>
        </w:rPr>
      </w:pPr>
      <w:r w:rsidRPr="00FA1F93">
        <w:rPr>
          <w:rFonts w:ascii="Arial Narrow" w:hAnsi="Arial Narrow" w:cs="Arial"/>
          <w:b/>
          <w:sz w:val="16"/>
          <w:szCs w:val="16"/>
        </w:rPr>
        <w:t>Elaborado por:</w:t>
      </w:r>
      <w:r w:rsidRPr="00FA1F93">
        <w:rPr>
          <w:rFonts w:ascii="Arial Narrow" w:hAnsi="Arial Narrow" w:cs="Arial"/>
          <w:sz w:val="16"/>
          <w:szCs w:val="16"/>
        </w:rPr>
        <w:t xml:space="preserve"> Comisión de Control</w:t>
      </w:r>
    </w:p>
    <w:p w14:paraId="4C8A9708" w14:textId="77777777" w:rsidR="00E4062B" w:rsidRDefault="00E4062B" w:rsidP="00E4062B">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p>
    <w:p w14:paraId="29875EF9" w14:textId="1A22FEED" w:rsidR="0008592D" w:rsidRDefault="00E4062B"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Con e</w:t>
      </w:r>
      <w:r w:rsidR="009B205A">
        <w:rPr>
          <w:rFonts w:ascii="Arial Narrow" w:hAnsi="Arial Narrow" w:cs="Arial"/>
        </w:rPr>
        <w:t>l informe</w:t>
      </w:r>
      <w:r w:rsidR="00545382">
        <w:rPr>
          <w:rFonts w:ascii="Arial Narrow" w:hAnsi="Arial Narrow" w:cs="Arial"/>
        </w:rPr>
        <w:t xml:space="preserve"> n. ° 307-2022-</w:t>
      </w:r>
      <w:r w:rsidR="00545382">
        <w:rPr>
          <w:rFonts w:ascii="Arial Narrow" w:hAnsi="Arial Narrow"/>
        </w:rPr>
        <w:t>GFRAP/11/SGSP/R.P/RJBA, de fecha 15 de noviembre de 2022, d</w:t>
      </w:r>
      <w:r w:rsidR="009B205A">
        <w:rPr>
          <w:rFonts w:ascii="Arial Narrow" w:hAnsi="Arial Narrow" w:cs="Arial"/>
        </w:rPr>
        <w:t xml:space="preserve">el residente </w:t>
      </w:r>
      <w:r w:rsidR="00545382">
        <w:rPr>
          <w:rFonts w:ascii="Arial Narrow" w:hAnsi="Arial Narrow" w:cs="Arial"/>
        </w:rPr>
        <w:t>d</w:t>
      </w:r>
      <w:r w:rsidR="009B205A">
        <w:rPr>
          <w:rFonts w:ascii="Arial Narrow" w:hAnsi="Arial Narrow" w:cs="Arial"/>
        </w:rPr>
        <w:t>e obra</w:t>
      </w:r>
      <w:r w:rsidR="00545382">
        <w:rPr>
          <w:rFonts w:ascii="Arial Narrow" w:hAnsi="Arial Narrow" w:cs="Arial"/>
        </w:rPr>
        <w:t xml:space="preserve">, comunica </w:t>
      </w:r>
      <w:r w:rsidR="009B205A">
        <w:rPr>
          <w:rFonts w:ascii="Arial Narrow" w:hAnsi="Arial Narrow" w:cs="Arial"/>
        </w:rPr>
        <w:t xml:space="preserve"> </w:t>
      </w:r>
      <w:r w:rsidR="00545382">
        <w:rPr>
          <w:rFonts w:ascii="Arial Narrow" w:hAnsi="Arial Narrow" w:cs="Arial"/>
        </w:rPr>
        <w:t xml:space="preserve">que la empresa </w:t>
      </w:r>
      <w:r w:rsidR="00700603">
        <w:rPr>
          <w:rFonts w:ascii="Arial Narrow" w:hAnsi="Arial Narrow" w:cs="Arial"/>
        </w:rPr>
        <w:t>hace el ingreso</w:t>
      </w:r>
      <w:r w:rsidR="00545382">
        <w:rPr>
          <w:rFonts w:ascii="Arial Narrow" w:hAnsi="Arial Narrow" w:cs="Arial"/>
        </w:rPr>
        <w:t xml:space="preserve"> de los bienes</w:t>
      </w:r>
      <w:r w:rsidR="00700603">
        <w:rPr>
          <w:rFonts w:ascii="Arial Narrow" w:hAnsi="Arial Narrow" w:cs="Arial"/>
        </w:rPr>
        <w:t xml:space="preserve"> fuera de horario laboral </w:t>
      </w:r>
      <w:r w:rsidR="00545382">
        <w:rPr>
          <w:rFonts w:ascii="Arial Narrow" w:hAnsi="Arial Narrow" w:cs="Arial"/>
        </w:rPr>
        <w:t>aproximadamente a las 17:15 pm dejando los bienes en custodia por estar fuera de horario laboral</w:t>
      </w:r>
      <w:r w:rsidR="00AA5A8A">
        <w:rPr>
          <w:rFonts w:ascii="Arial Narrow" w:hAnsi="Arial Narrow" w:cs="Arial"/>
        </w:rPr>
        <w:t xml:space="preserve">,  a su vez el área usuaria también comunica que no ha autorizado la custodia y la recepción de los bienes, en el mismo informe comunica que el área usuaria recién toma en conocimiento </w:t>
      </w:r>
      <w:r w:rsidR="00484524">
        <w:rPr>
          <w:rFonts w:ascii="Arial Narrow" w:hAnsi="Arial Narrow" w:cs="Arial"/>
        </w:rPr>
        <w:t>el día 09 de noviembre de 2022</w:t>
      </w:r>
      <w:r w:rsidR="000F1834">
        <w:rPr>
          <w:rFonts w:ascii="Arial Narrow" w:hAnsi="Arial Narrow" w:cs="Arial"/>
        </w:rPr>
        <w:t xml:space="preserve">, el mismo día </w:t>
      </w:r>
      <w:r w:rsidR="007E4A66">
        <w:rPr>
          <w:rFonts w:ascii="Arial Narrow" w:hAnsi="Arial Narrow" w:cs="Arial"/>
        </w:rPr>
        <w:t>con presencia del representante de la empresa</w:t>
      </w:r>
      <w:r w:rsidR="000F1834">
        <w:rPr>
          <w:rFonts w:ascii="Arial Narrow" w:hAnsi="Arial Narrow" w:cs="Arial"/>
        </w:rPr>
        <w:t xml:space="preserve"> </w:t>
      </w:r>
      <w:r w:rsidR="007E4A66">
        <w:rPr>
          <w:rFonts w:ascii="Arial Narrow" w:hAnsi="Arial Narrow" w:cs="Arial"/>
        </w:rPr>
        <w:t xml:space="preserve">realizan la verificación </w:t>
      </w:r>
      <w:r w:rsidR="00F75E9F">
        <w:rPr>
          <w:rFonts w:ascii="Arial Narrow" w:hAnsi="Arial Narrow" w:cs="Arial"/>
        </w:rPr>
        <w:t xml:space="preserve">para la recepción </w:t>
      </w:r>
      <w:r w:rsidR="007E4A66">
        <w:rPr>
          <w:rFonts w:ascii="Arial Narrow" w:hAnsi="Arial Narrow" w:cs="Arial"/>
        </w:rPr>
        <w:t xml:space="preserve">de los bienes que </w:t>
      </w:r>
      <w:r w:rsidR="00F75E9F">
        <w:rPr>
          <w:rFonts w:ascii="Arial Narrow" w:hAnsi="Arial Narrow" w:cs="Arial"/>
        </w:rPr>
        <w:t>esté</w:t>
      </w:r>
      <w:r w:rsidR="007E4A66">
        <w:rPr>
          <w:rFonts w:ascii="Arial Narrow" w:hAnsi="Arial Narrow" w:cs="Arial"/>
        </w:rPr>
        <w:t xml:space="preserve"> de acuerdo a las especificaciones técnicas</w:t>
      </w:r>
      <w:r w:rsidR="000E49A4">
        <w:rPr>
          <w:rFonts w:ascii="Arial Narrow" w:hAnsi="Arial Narrow" w:cs="Arial"/>
        </w:rPr>
        <w:t xml:space="preserve"> ofertados por el contratista</w:t>
      </w:r>
      <w:r w:rsidR="007E4A66">
        <w:rPr>
          <w:rFonts w:ascii="Arial Narrow" w:hAnsi="Arial Narrow" w:cs="Arial"/>
        </w:rPr>
        <w:t>, concluyendo con la revisión de los bienes el área usuario informa que los bienes no reúnen los requisitos de los certificados de calidad ofertados por el contratista</w:t>
      </w:r>
      <w:r>
        <w:rPr>
          <w:rFonts w:ascii="Arial Narrow" w:hAnsi="Arial Narrow" w:cs="Arial"/>
        </w:rPr>
        <w:t>,</w:t>
      </w:r>
      <w:r w:rsidR="007E4A66">
        <w:rPr>
          <w:rFonts w:ascii="Arial Narrow" w:hAnsi="Arial Narrow" w:cs="Arial"/>
        </w:rPr>
        <w:t xml:space="preserve"> </w:t>
      </w:r>
      <w:r w:rsidR="00F75E9F">
        <w:rPr>
          <w:rFonts w:ascii="Arial Narrow" w:hAnsi="Arial Narrow" w:cs="Arial"/>
        </w:rPr>
        <w:t>a su vez presentan</w:t>
      </w:r>
      <w:r w:rsidR="007E4A66">
        <w:rPr>
          <w:rFonts w:ascii="Arial Narrow" w:hAnsi="Arial Narrow" w:cs="Arial"/>
        </w:rPr>
        <w:t xml:space="preserve"> </w:t>
      </w:r>
      <w:r w:rsidR="00765AB3">
        <w:rPr>
          <w:rFonts w:ascii="Arial Narrow" w:hAnsi="Arial Narrow" w:cs="Arial"/>
        </w:rPr>
        <w:t>deficiencias y daños en las puertas, bisagra con soldadura ineficiente, el nombre del modelo del bien y las etiquetas internas se están despegando</w:t>
      </w:r>
      <w:r>
        <w:rPr>
          <w:rFonts w:ascii="Arial Narrow" w:hAnsi="Arial Narrow" w:cs="Arial"/>
        </w:rPr>
        <w:t>,</w:t>
      </w:r>
      <w:r w:rsidR="00765AB3">
        <w:rPr>
          <w:rFonts w:ascii="Arial Narrow" w:hAnsi="Arial Narrow" w:cs="Arial"/>
        </w:rPr>
        <w:t xml:space="preserve"> la cual no cumple por no tener control de calidad</w:t>
      </w:r>
      <w:r w:rsidR="008347BD">
        <w:rPr>
          <w:rFonts w:ascii="Arial Narrow" w:hAnsi="Arial Narrow" w:cs="Arial"/>
        </w:rPr>
        <w:t xml:space="preserve"> y finalmente recomienda al jefe inmediato tomar las acciones pertinentes por incumplimiento por parte del proveedor.</w:t>
      </w:r>
    </w:p>
    <w:p w14:paraId="1842CA11" w14:textId="77777777" w:rsidR="0008592D" w:rsidRDefault="0008592D"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277C0B2F" w14:textId="4F18C29E" w:rsidR="00706C33" w:rsidRDefault="0008592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lastRenderedPageBreak/>
        <w:t xml:space="preserve">Al respecto, el personal que participo de la recepción y conformidad no hace constar que </w:t>
      </w:r>
      <w:r w:rsidR="00952728">
        <w:rPr>
          <w:rFonts w:ascii="Arial Narrow" w:hAnsi="Arial Narrow" w:cs="Arial"/>
        </w:rPr>
        <w:t>dichos equipos queden</w:t>
      </w:r>
      <w:r>
        <w:rPr>
          <w:rFonts w:ascii="Arial Narrow" w:hAnsi="Arial Narrow" w:cs="Arial"/>
        </w:rPr>
        <w:t xml:space="preserve"> en custodia en el almacén del Gobierno Regional de </w:t>
      </w:r>
      <w:r w:rsidR="00952728">
        <w:rPr>
          <w:rFonts w:ascii="Arial Narrow" w:hAnsi="Arial Narrow" w:cs="Arial"/>
        </w:rPr>
        <w:t>Apurímac</w:t>
      </w:r>
      <w:r>
        <w:rPr>
          <w:rFonts w:ascii="Arial Narrow" w:hAnsi="Arial Narrow" w:cs="Arial"/>
        </w:rPr>
        <w:t xml:space="preserve">, sin presuntamente considerar lo establecido en el numeral 168.7 del </w:t>
      </w:r>
      <w:r w:rsidR="00F75E9F">
        <w:rPr>
          <w:rFonts w:ascii="Arial Narrow" w:hAnsi="Arial Narrow" w:cs="Arial"/>
        </w:rPr>
        <w:t>artículo</w:t>
      </w:r>
      <w:r>
        <w:rPr>
          <w:rFonts w:ascii="Arial Narrow" w:hAnsi="Arial Narrow" w:cs="Arial"/>
        </w:rPr>
        <w:t xml:space="preserve"> 168 del Reglament</w:t>
      </w:r>
      <w:ins w:id="208" w:author="Usuario de Windows" w:date="2023-03-20T18:02:00Z">
        <w:r w:rsidR="00DF45A8">
          <w:rPr>
            <w:rFonts w:ascii="Arial Narrow" w:hAnsi="Arial Narrow" w:cs="Arial"/>
          </w:rPr>
          <w:t>o</w:t>
        </w:r>
      </w:ins>
      <w:del w:id="209" w:author="Usuario de Windows" w:date="2023-03-20T18:02:00Z">
        <w:r w:rsidDel="00DF45A8">
          <w:rPr>
            <w:rFonts w:ascii="Arial Narrow" w:hAnsi="Arial Narrow" w:cs="Arial"/>
          </w:rPr>
          <w:delText>e</w:delText>
        </w:r>
      </w:del>
      <w:r>
        <w:rPr>
          <w:rFonts w:ascii="Arial Narrow" w:hAnsi="Arial Narrow" w:cs="Arial"/>
        </w:rPr>
        <w:t xml:space="preserve"> de la Ley de Contrataciones vigente, otorgando al contratista que subsane las observaciones en el plazo no menor de 2 </w:t>
      </w:r>
      <w:r w:rsidR="00952728">
        <w:rPr>
          <w:rFonts w:ascii="Arial Narrow" w:hAnsi="Arial Narrow" w:cs="Arial"/>
        </w:rPr>
        <w:t>días</w:t>
      </w:r>
      <w:r>
        <w:rPr>
          <w:rFonts w:ascii="Arial Narrow" w:hAnsi="Arial Narrow" w:cs="Arial"/>
        </w:rPr>
        <w:t xml:space="preserve"> y mayor </w:t>
      </w:r>
      <w:r w:rsidR="00952728">
        <w:rPr>
          <w:rFonts w:ascii="Arial Narrow" w:hAnsi="Arial Narrow" w:cs="Arial"/>
        </w:rPr>
        <w:t xml:space="preserve">a </w:t>
      </w:r>
      <w:r w:rsidR="003018DE">
        <w:rPr>
          <w:rFonts w:ascii="Arial Narrow" w:hAnsi="Arial Narrow" w:cs="Arial"/>
        </w:rPr>
        <w:t>7</w:t>
      </w:r>
      <w:r w:rsidR="00952728">
        <w:rPr>
          <w:rFonts w:ascii="Arial Narrow" w:hAnsi="Arial Narrow" w:cs="Arial"/>
        </w:rPr>
        <w:t xml:space="preserve"> días.</w:t>
      </w:r>
    </w:p>
    <w:p w14:paraId="036C251E" w14:textId="66D8A89E" w:rsidR="00543D2D" w:rsidRDefault="00543D2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20C9A27F" w14:textId="6F08AB70" w:rsidR="00543D2D" w:rsidRDefault="00AC717D" w:rsidP="008E3391">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ins w:id="210" w:author="Usuario de Windows" w:date="2023-03-21T09:14:00Z">
        <w:r>
          <w:rPr>
            <w:rFonts w:ascii="Arial Narrow" w:hAnsi="Arial Narrow" w:cs="Arial"/>
          </w:rPr>
          <w:t xml:space="preserve">Asimismo, </w:t>
        </w:r>
      </w:ins>
      <w:r w:rsidR="000A4C88">
        <w:rPr>
          <w:rFonts w:ascii="Arial Narrow" w:hAnsi="Arial Narrow" w:cs="Arial"/>
        </w:rPr>
        <w:t xml:space="preserve">De la verificación al acta de visita </w:t>
      </w:r>
      <w:del w:id="211" w:author="Usuario de Windows" w:date="2023-03-21T09:13:00Z">
        <w:r w:rsidR="000A4C88" w:rsidDel="00AC717D">
          <w:rPr>
            <w:rFonts w:ascii="Arial Narrow" w:hAnsi="Arial Narrow" w:cs="Arial"/>
          </w:rPr>
          <w:delText xml:space="preserve">de control </w:delText>
        </w:r>
      </w:del>
      <w:r w:rsidR="000A4C88">
        <w:rPr>
          <w:rFonts w:ascii="Arial Narrow" w:hAnsi="Arial Narrow" w:cs="Arial"/>
        </w:rPr>
        <w:t>n. ° 01-2023-CG-OCI-GORE/APURIMAC, suscrito el día 16 de marzo de 2023 a horas 11:25 am</w:t>
      </w:r>
      <w:r w:rsidR="00CF6F10">
        <w:rPr>
          <w:rFonts w:ascii="Arial Narrow" w:hAnsi="Arial Narrow" w:cs="Arial"/>
        </w:rPr>
        <w:t xml:space="preserve"> en las instalaciones del almacén de la entidad, se ha evidenciado el almacenamiento de las 15 unidades de gabinete de metal de carga de portátiles</w:t>
      </w:r>
      <w:r w:rsidR="00C25247">
        <w:rPr>
          <w:rFonts w:ascii="Arial Narrow" w:hAnsi="Arial Narrow" w:cs="Arial"/>
        </w:rPr>
        <w:t xml:space="preserve">, las mismas que se encuentran embaladas. </w:t>
      </w:r>
      <w:r w:rsidR="00CF6F10">
        <w:rPr>
          <w:rFonts w:ascii="Arial Narrow" w:hAnsi="Arial Narrow" w:cs="Arial"/>
        </w:rPr>
        <w:t xml:space="preserve">  </w:t>
      </w:r>
    </w:p>
    <w:p w14:paraId="7060B569" w14:textId="491C81C4" w:rsidR="00952728" w:rsidRDefault="00952728"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65AB2986" w14:textId="2DF5B38F" w:rsidR="00952728" w:rsidRDefault="00952728" w:rsidP="00952728">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rPr>
      </w:pPr>
      <w:r w:rsidRPr="00952728">
        <w:rPr>
          <w:rFonts w:ascii="Arial Narrow" w:hAnsi="Arial Narrow" w:cs="Arial"/>
          <w:b/>
          <w:bCs/>
        </w:rPr>
        <w:t xml:space="preserve">Imagen </w:t>
      </w:r>
      <w:proofErr w:type="spellStart"/>
      <w:r w:rsidRPr="00952728">
        <w:rPr>
          <w:rFonts w:ascii="Arial Narrow" w:hAnsi="Arial Narrow" w:cs="Arial"/>
          <w:b/>
          <w:bCs/>
        </w:rPr>
        <w:t>n.°</w:t>
      </w:r>
      <w:proofErr w:type="spellEnd"/>
      <w:r w:rsidRPr="00952728">
        <w:rPr>
          <w:rFonts w:ascii="Arial Narrow" w:hAnsi="Arial Narrow" w:cs="Arial"/>
          <w:b/>
          <w:bCs/>
        </w:rPr>
        <w:t xml:space="preserve"> 1</w:t>
      </w:r>
    </w:p>
    <w:p w14:paraId="11FE9D74" w14:textId="34BE081D" w:rsidR="00A005E5" w:rsidRPr="00B6246B" w:rsidRDefault="00F6090E" w:rsidP="00952728">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szCs w:val="20"/>
        </w:rPr>
      </w:pPr>
      <w:r w:rsidRPr="00B6246B">
        <w:rPr>
          <w:rFonts w:ascii="Arial Narrow" w:hAnsi="Arial Narrow" w:cs="Arial"/>
          <w:b/>
          <w:bCs/>
          <w:sz w:val="20"/>
          <w:szCs w:val="20"/>
        </w:rPr>
        <w:t>Fotografías</w:t>
      </w:r>
      <w:r w:rsidR="001437D3" w:rsidRPr="00B6246B">
        <w:rPr>
          <w:rFonts w:ascii="Arial Narrow" w:hAnsi="Arial Narrow" w:cs="Arial"/>
          <w:b/>
          <w:bCs/>
          <w:sz w:val="20"/>
          <w:szCs w:val="20"/>
        </w:rPr>
        <w:t xml:space="preserve"> de los bienes</w:t>
      </w:r>
      <w:r w:rsidR="00F63180">
        <w:rPr>
          <w:rFonts w:ascii="Arial Narrow" w:hAnsi="Arial Narrow" w:cs="Arial"/>
          <w:b/>
          <w:bCs/>
          <w:sz w:val="20"/>
          <w:szCs w:val="20"/>
        </w:rPr>
        <w:t xml:space="preserve"> almacenados,</w:t>
      </w:r>
      <w:r w:rsidR="001437D3" w:rsidRPr="00B6246B">
        <w:rPr>
          <w:rFonts w:ascii="Arial Narrow" w:hAnsi="Arial Narrow" w:cs="Arial"/>
          <w:b/>
          <w:bCs/>
          <w:sz w:val="20"/>
          <w:szCs w:val="20"/>
        </w:rPr>
        <w:t xml:space="preserve"> en el </w:t>
      </w:r>
      <w:r w:rsidRPr="00B6246B">
        <w:rPr>
          <w:rFonts w:ascii="Arial Narrow" w:hAnsi="Arial Narrow" w:cs="Arial"/>
          <w:b/>
          <w:bCs/>
          <w:sz w:val="20"/>
          <w:szCs w:val="20"/>
        </w:rPr>
        <w:t>almacén</w:t>
      </w:r>
      <w:r w:rsidR="001437D3" w:rsidRPr="00B6246B">
        <w:rPr>
          <w:rFonts w:ascii="Arial Narrow" w:hAnsi="Arial Narrow" w:cs="Arial"/>
          <w:b/>
          <w:bCs/>
          <w:sz w:val="20"/>
          <w:szCs w:val="20"/>
        </w:rPr>
        <w:t xml:space="preserve"> de la entidad</w:t>
      </w:r>
    </w:p>
    <w:p w14:paraId="4368EA14" w14:textId="2AE8C77A" w:rsidR="00952728" w:rsidRDefault="00952728" w:rsidP="008C7313">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1FB2900D" w14:textId="77777777" w:rsidR="001D5654" w:rsidRDefault="001D5654" w:rsidP="001D5654">
      <w:pPr>
        <w:jc w:val="center"/>
        <w:rPr>
          <w:noProof/>
        </w:rPr>
      </w:pPr>
      <w:r w:rsidRPr="008051D1">
        <w:rPr>
          <w:noProof/>
          <w:lang w:eastAsia="es-PE"/>
        </w:rPr>
        <w:drawing>
          <wp:inline distT="0" distB="0" distL="0" distR="0" wp14:anchorId="4511E2BD" wp14:editId="6036EAAA">
            <wp:extent cx="3903257" cy="2247900"/>
            <wp:effectExtent l="0" t="0" r="2540" b="0"/>
            <wp:docPr id="3" name="Imagen 3" descr="C:\Users\GRAPURIMAC\Downloads\WhatsApp Image 2023-03-20 at 9.27.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PURIMAC\Downloads\WhatsApp Image 2023-03-20 at 9.27.36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866" cy="2285109"/>
                    </a:xfrm>
                    <a:prstGeom prst="rect">
                      <a:avLst/>
                    </a:prstGeom>
                    <a:noFill/>
                    <a:ln>
                      <a:noFill/>
                    </a:ln>
                  </pic:spPr>
                </pic:pic>
              </a:graphicData>
            </a:graphic>
          </wp:inline>
        </w:drawing>
      </w:r>
    </w:p>
    <w:p w14:paraId="204D0051" w14:textId="473D72B9" w:rsidR="001D5654" w:rsidRDefault="001D5654" w:rsidP="001D5654">
      <w:pPr>
        <w:jc w:val="center"/>
        <w:rPr>
          <w:noProof/>
        </w:rPr>
      </w:pPr>
    </w:p>
    <w:p w14:paraId="216C05CB" w14:textId="40560256" w:rsidR="001D5654" w:rsidRDefault="001D5654" w:rsidP="001D5654">
      <w:pPr>
        <w:jc w:val="center"/>
        <w:rPr>
          <w:noProof/>
        </w:rPr>
      </w:pPr>
    </w:p>
    <w:p w14:paraId="3EA465B3" w14:textId="77777777" w:rsidR="001D5654" w:rsidRDefault="001D5654" w:rsidP="001D5654">
      <w:pPr>
        <w:jc w:val="center"/>
        <w:rPr>
          <w:noProof/>
        </w:rPr>
      </w:pPr>
    </w:p>
    <w:p w14:paraId="3BAD11A8" w14:textId="5E69FAF9" w:rsidR="001D5654" w:rsidRDefault="001D5654" w:rsidP="001D5654">
      <w:pPr>
        <w:jc w:val="center"/>
      </w:pPr>
      <w:r w:rsidRPr="008051D1">
        <w:rPr>
          <w:noProof/>
          <w:lang w:eastAsia="es-PE"/>
        </w:rPr>
        <w:drawing>
          <wp:inline distT="0" distB="0" distL="0" distR="0" wp14:anchorId="22CE18B2" wp14:editId="50730243">
            <wp:extent cx="3942306" cy="2514600"/>
            <wp:effectExtent l="0" t="0" r="1270" b="0"/>
            <wp:docPr id="6" name="Imagen 6" descr="C:\Users\GRAPURIMAC\Downloads\WhatsApp Image 2023-03-20 at 9.27.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PURIMAC\Downloads\WhatsApp Image 2023-03-20 at 9.27.40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1739" cy="2552510"/>
                    </a:xfrm>
                    <a:prstGeom prst="rect">
                      <a:avLst/>
                    </a:prstGeom>
                    <a:noFill/>
                    <a:ln>
                      <a:noFill/>
                    </a:ln>
                  </pic:spPr>
                </pic:pic>
              </a:graphicData>
            </a:graphic>
          </wp:inline>
        </w:drawing>
      </w:r>
    </w:p>
    <w:p w14:paraId="3F394E5D" w14:textId="77777777" w:rsidR="00952728" w:rsidRPr="00FA1F93" w:rsidRDefault="00952728" w:rsidP="001D5654">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rPr>
      </w:pPr>
    </w:p>
    <w:p w14:paraId="163EDDC4" w14:textId="72CE7826" w:rsidR="00EA51B9" w:rsidRPr="006432C6" w:rsidRDefault="00EA51B9" w:rsidP="00552694">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sidR="003A0A4D" w:rsidRPr="006432C6">
        <w:rPr>
          <w:rFonts w:ascii="Arial Narrow" w:hAnsi="Arial Narrow" w:cs="Arial"/>
        </w:rPr>
        <w:t xml:space="preserve"> </w:t>
      </w:r>
    </w:p>
    <w:p w14:paraId="04CE783B" w14:textId="1E1B80D1" w:rsidR="00EA51B9" w:rsidRDefault="00EA51B9" w:rsidP="0031018E">
      <w:pPr>
        <w:pStyle w:val="Prrafodelista"/>
        <w:tabs>
          <w:tab w:val="left" w:pos="367"/>
        </w:tabs>
        <w:spacing w:after="0" w:line="240" w:lineRule="auto"/>
        <w:ind w:left="1134"/>
        <w:jc w:val="both"/>
        <w:rPr>
          <w:rFonts w:ascii="Arial Narrow" w:hAnsi="Arial Narrow" w:cs="Arial"/>
          <w:b/>
          <w:bCs/>
          <w:color w:val="FF0000"/>
        </w:rPr>
      </w:pPr>
    </w:p>
    <w:p w14:paraId="14FAA5D4" w14:textId="48509521" w:rsidR="00DD048B" w:rsidRPr="00DD048B" w:rsidRDefault="00DD048B" w:rsidP="00DD048B">
      <w:pPr>
        <w:pStyle w:val="Prrafodelista"/>
        <w:numPr>
          <w:ilvl w:val="0"/>
          <w:numId w:val="44"/>
        </w:numPr>
        <w:ind w:left="1134" w:hanging="283"/>
        <w:jc w:val="both"/>
        <w:rPr>
          <w:rFonts w:ascii="Arial Narrow" w:hAnsi="Arial Narrow" w:cs="Arial"/>
        </w:rPr>
      </w:pPr>
      <w:r w:rsidRPr="00DD048B">
        <w:rPr>
          <w:rFonts w:ascii="Arial Narrow" w:hAnsi="Arial Narrow" w:cs="Arial"/>
          <w:b/>
        </w:rPr>
        <w:t>Ley 30225 y el Reglamento de Contrataciones con el Estado</w:t>
      </w:r>
      <w:r w:rsidRPr="00DD048B">
        <w:rPr>
          <w:rFonts w:ascii="Arial Narrow" w:hAnsi="Arial Narrow" w:cs="Arial"/>
          <w:b/>
          <w:bCs/>
        </w:rPr>
        <w:t xml:space="preserve">, </w:t>
      </w:r>
      <w:r w:rsidRPr="00DD048B">
        <w:rPr>
          <w:rFonts w:ascii="Arial Narrow" w:hAnsi="Arial Narrow" w:cs="Arial"/>
        </w:rPr>
        <w:t xml:space="preserve">modificado mediante Decreto Supremo </w:t>
      </w:r>
      <w:proofErr w:type="spellStart"/>
      <w:r w:rsidRPr="00DD048B">
        <w:rPr>
          <w:rFonts w:ascii="Arial Narrow" w:hAnsi="Arial Narrow" w:cs="Arial"/>
        </w:rPr>
        <w:t>n.°</w:t>
      </w:r>
      <w:proofErr w:type="spellEnd"/>
      <w:r w:rsidRPr="00DD048B">
        <w:rPr>
          <w:rFonts w:ascii="Arial Narrow" w:hAnsi="Arial Narrow" w:cs="Arial"/>
        </w:rPr>
        <w:t xml:space="preserve"> </w:t>
      </w:r>
      <w:r>
        <w:rPr>
          <w:rFonts w:ascii="Arial Narrow" w:hAnsi="Arial Narrow" w:cs="Arial"/>
        </w:rPr>
        <w:t>162</w:t>
      </w:r>
      <w:r w:rsidRPr="00DD048B">
        <w:rPr>
          <w:rFonts w:ascii="Arial Narrow" w:hAnsi="Arial Narrow" w:cs="Arial"/>
        </w:rPr>
        <w:t>- 20</w:t>
      </w:r>
      <w:r>
        <w:rPr>
          <w:rFonts w:ascii="Arial Narrow" w:hAnsi="Arial Narrow" w:cs="Arial"/>
        </w:rPr>
        <w:t>21</w:t>
      </w:r>
      <w:r w:rsidRPr="00DD048B">
        <w:rPr>
          <w:rFonts w:ascii="Arial Narrow" w:hAnsi="Arial Narrow" w:cs="Arial"/>
        </w:rPr>
        <w:t xml:space="preserve">- EF. </w:t>
      </w:r>
      <w:r w:rsidRPr="00DD048B">
        <w:t xml:space="preserve"> </w:t>
      </w:r>
      <w:r>
        <w:t>25</w:t>
      </w:r>
      <w:r w:rsidRPr="00DD048B">
        <w:rPr>
          <w:rFonts w:ascii="Arial Narrow" w:hAnsi="Arial Narrow" w:cs="Arial"/>
        </w:rPr>
        <w:t xml:space="preserve"> de </w:t>
      </w:r>
      <w:r>
        <w:rPr>
          <w:rFonts w:ascii="Arial Narrow" w:hAnsi="Arial Narrow" w:cs="Arial"/>
        </w:rPr>
        <w:t>junio</w:t>
      </w:r>
      <w:r w:rsidRPr="00DD048B">
        <w:rPr>
          <w:rFonts w:ascii="Arial Narrow" w:hAnsi="Arial Narrow" w:cs="Arial"/>
        </w:rPr>
        <w:t xml:space="preserve"> de 20</w:t>
      </w:r>
      <w:r>
        <w:rPr>
          <w:rFonts w:ascii="Arial Narrow" w:hAnsi="Arial Narrow" w:cs="Arial"/>
        </w:rPr>
        <w:t>21, que establece lo siguiente:</w:t>
      </w:r>
    </w:p>
    <w:p w14:paraId="7D874784"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lastRenderedPageBreak/>
        <w:t>Artículo 168: Recepción y conformidad</w:t>
      </w:r>
    </w:p>
    <w:p w14:paraId="49CF89DD" w14:textId="77777777" w:rsidR="00DD048B" w:rsidRPr="00DD048B" w:rsidRDefault="00DD048B" w:rsidP="00DD048B">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9E8C751"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t>Articulo 168.1 Responsabilidad de la recepción y conformidad</w:t>
      </w:r>
    </w:p>
    <w:p w14:paraId="323334B6" w14:textId="77777777" w:rsidR="00DD048B" w:rsidRPr="00DD048B" w:rsidRDefault="00DD048B" w:rsidP="00DD048B">
      <w:pPr>
        <w:pStyle w:val="Prrafodelista"/>
        <w:tabs>
          <w:tab w:val="left" w:pos="367"/>
        </w:tabs>
        <w:spacing w:after="0" w:line="240" w:lineRule="auto"/>
        <w:ind w:left="1134"/>
        <w:jc w:val="both"/>
        <w:rPr>
          <w:rFonts w:ascii="Arial Narrow" w:hAnsi="Arial Narrow" w:cs="Arial"/>
          <w:i/>
          <w:iCs/>
          <w:lang w:eastAsia="es-PE"/>
        </w:rPr>
      </w:pPr>
      <w:r w:rsidRPr="00DD048B">
        <w:rPr>
          <w:rFonts w:ascii="Arial Narrow" w:hAnsi="Arial Narrow" w:cs="Arial"/>
          <w:i/>
          <w:iCs/>
          <w:lang w:eastAsia="es-PE"/>
        </w:rPr>
        <w:t>La recepción y conformidad es responsabilidad del área usuaria. En el caso de bienes, la recepción es responsabilidad del área de almacén y la conformidad es responsabilidad de quien se indique en los documentos de procedimiento de selección.</w:t>
      </w:r>
    </w:p>
    <w:p w14:paraId="7179EC20" w14:textId="77777777" w:rsidR="00DD048B" w:rsidRPr="00DD048B" w:rsidRDefault="00DD048B" w:rsidP="00DD048B">
      <w:pPr>
        <w:pStyle w:val="Prrafodelista"/>
        <w:tabs>
          <w:tab w:val="left" w:pos="367"/>
        </w:tabs>
        <w:spacing w:after="0" w:line="240" w:lineRule="auto"/>
        <w:ind w:left="1134"/>
        <w:jc w:val="both"/>
        <w:rPr>
          <w:rFonts w:ascii="Arial Narrow" w:hAnsi="Arial Narrow" w:cs="Arial"/>
          <w:i/>
          <w:iCs/>
          <w:lang w:eastAsia="es-PE"/>
        </w:rPr>
      </w:pPr>
    </w:p>
    <w:p w14:paraId="6D6488CD" w14:textId="77777777" w:rsidR="00DD048B" w:rsidRPr="00DD048B" w:rsidRDefault="00DD048B" w:rsidP="00DD048B">
      <w:pPr>
        <w:ind w:left="1134"/>
        <w:jc w:val="both"/>
        <w:rPr>
          <w:rFonts w:ascii="Arial Narrow" w:hAnsi="Arial Narrow" w:cs="Arial"/>
          <w:b/>
          <w:i/>
          <w:iCs/>
          <w:sz w:val="22"/>
          <w:szCs w:val="22"/>
        </w:rPr>
      </w:pPr>
      <w:r w:rsidRPr="00DD048B">
        <w:rPr>
          <w:rFonts w:ascii="Arial Narrow" w:hAnsi="Arial Narrow" w:cs="Arial"/>
          <w:b/>
          <w:i/>
          <w:iCs/>
          <w:sz w:val="22"/>
          <w:szCs w:val="22"/>
        </w:rPr>
        <w:t>Articulo 168.2 Informe de recepción por el responsable del área usuaria después de verificar la naturaleza de la prestación, la calidad, cantidad y cumplimiento de las condiciones contractuales.</w:t>
      </w:r>
    </w:p>
    <w:p w14:paraId="44E10002" w14:textId="63DD6681" w:rsidR="00DD048B" w:rsidRDefault="00DD048B" w:rsidP="00DD048B">
      <w:pPr>
        <w:pStyle w:val="Prrafodelista"/>
        <w:tabs>
          <w:tab w:val="left" w:pos="367"/>
        </w:tabs>
        <w:spacing w:after="0" w:line="240" w:lineRule="auto"/>
        <w:ind w:left="1134"/>
        <w:jc w:val="both"/>
        <w:rPr>
          <w:ins w:id="212" w:author="NAHIM" w:date="2023-03-21T12:19:00Z"/>
          <w:rFonts w:ascii="Arial Narrow" w:hAnsi="Arial Narrow" w:cs="Arial"/>
          <w:i/>
          <w:iCs/>
          <w:lang w:eastAsia="es-PE"/>
        </w:rPr>
      </w:pPr>
      <w:r w:rsidRPr="00DD048B">
        <w:rPr>
          <w:rFonts w:ascii="Arial Narrow" w:hAnsi="Arial Narrow" w:cs="Arial"/>
          <w:i/>
          <w:iCs/>
          <w:lang w:eastAsia="es-PE"/>
        </w:rPr>
        <w:t>La conformidad requiere del informe del funcionario responsable del área usuaria, quien verifica, dependiendo de la naturaleza de la prestación, calidad, cantidad y cumplimiento de las condiciones contractuales, debiendo realizar las pruebas que fueran necesaria. Tratándose de órdenes de compra o de servicio, la conformidad puede consignarse en dicho documento.</w:t>
      </w:r>
    </w:p>
    <w:p w14:paraId="3FB2574D" w14:textId="77777777" w:rsidR="00E25A7B" w:rsidRPr="00DD048B" w:rsidRDefault="00E25A7B" w:rsidP="00DD048B">
      <w:pPr>
        <w:pStyle w:val="Prrafodelista"/>
        <w:tabs>
          <w:tab w:val="left" w:pos="367"/>
        </w:tabs>
        <w:spacing w:after="0" w:line="240" w:lineRule="auto"/>
        <w:ind w:left="1134"/>
        <w:jc w:val="both"/>
        <w:rPr>
          <w:rFonts w:ascii="Arial Narrow" w:hAnsi="Arial Narrow" w:cs="Arial"/>
          <w:i/>
          <w:iCs/>
          <w:lang w:eastAsia="es-PE"/>
        </w:rPr>
      </w:pPr>
    </w:p>
    <w:p w14:paraId="06CA16FC" w14:textId="7973F81E" w:rsidR="00DD048B" w:rsidRDefault="00F75E9F" w:rsidP="00DD048B">
      <w:pPr>
        <w:ind w:left="1134"/>
        <w:jc w:val="both"/>
        <w:rPr>
          <w:rFonts w:ascii="Arial Narrow" w:hAnsi="Arial Narrow" w:cs="Arial"/>
          <w:bCs/>
          <w:i/>
          <w:iCs/>
          <w:sz w:val="22"/>
          <w:szCs w:val="22"/>
          <w:lang w:eastAsia="es-PE"/>
        </w:rPr>
      </w:pPr>
      <w:r w:rsidRPr="00DD048B">
        <w:rPr>
          <w:rFonts w:ascii="Arial Narrow" w:hAnsi="Arial Narrow" w:cs="Arial"/>
          <w:b/>
          <w:i/>
          <w:iCs/>
          <w:sz w:val="22"/>
          <w:szCs w:val="22"/>
          <w:lang w:eastAsia="es-PE"/>
        </w:rPr>
        <w:t>Artículo</w:t>
      </w:r>
      <w:r w:rsidR="00DD048B" w:rsidRPr="00DD048B">
        <w:rPr>
          <w:rFonts w:ascii="Arial Narrow" w:hAnsi="Arial Narrow" w:cs="Arial"/>
          <w:b/>
          <w:i/>
          <w:iCs/>
          <w:sz w:val="22"/>
          <w:szCs w:val="22"/>
          <w:lang w:eastAsia="es-PE"/>
        </w:rPr>
        <w:t xml:space="preserve"> 168.</w:t>
      </w:r>
      <w:r w:rsidR="00DD048B">
        <w:rPr>
          <w:rFonts w:ascii="Arial Narrow" w:hAnsi="Arial Narrow" w:cs="Arial"/>
          <w:b/>
          <w:i/>
          <w:iCs/>
          <w:sz w:val="22"/>
          <w:szCs w:val="22"/>
          <w:lang w:eastAsia="es-PE"/>
        </w:rPr>
        <w:t>7.</w:t>
      </w:r>
      <w:r w:rsidR="00DD048B" w:rsidRPr="00DD048B">
        <w:rPr>
          <w:rFonts w:ascii="Arial Narrow" w:hAnsi="Arial Narrow" w:cs="Arial"/>
          <w:b/>
          <w:i/>
          <w:iCs/>
          <w:sz w:val="22"/>
          <w:szCs w:val="22"/>
          <w:lang w:eastAsia="es-PE"/>
        </w:rPr>
        <w:t xml:space="preserve"> </w:t>
      </w:r>
      <w:r w:rsidR="00DD048B">
        <w:rPr>
          <w:rFonts w:ascii="Arial Narrow" w:hAnsi="Arial Narrow" w:cs="Arial"/>
          <w:bCs/>
          <w:i/>
          <w:iCs/>
          <w:sz w:val="22"/>
          <w:szCs w:val="22"/>
          <w:lang w:eastAsia="es-PE"/>
        </w:rPr>
        <w:t xml:space="preserve">Este procedimiento no resulta aplicable cuando los bienes. (…) manifiestamente no cumplan con las características y condiciones ofrecidas, en cuyo caso la Entidad no efectúa la </w:t>
      </w:r>
      <w:r w:rsidR="00543D2D">
        <w:rPr>
          <w:rFonts w:ascii="Arial Narrow" w:hAnsi="Arial Narrow" w:cs="Arial"/>
          <w:bCs/>
          <w:i/>
          <w:iCs/>
          <w:sz w:val="22"/>
          <w:szCs w:val="22"/>
          <w:lang w:eastAsia="es-PE"/>
        </w:rPr>
        <w:t>recepción</w:t>
      </w:r>
      <w:r w:rsidR="00DD048B">
        <w:rPr>
          <w:rFonts w:ascii="Arial Narrow" w:hAnsi="Arial Narrow" w:cs="Arial"/>
          <w:bCs/>
          <w:i/>
          <w:iCs/>
          <w:sz w:val="22"/>
          <w:szCs w:val="22"/>
          <w:lang w:eastAsia="es-PE"/>
        </w:rPr>
        <w:t xml:space="preserve"> o no otorga la conformidad, según corresponda, debiendo considerarse como no ejecutada la prestación, aplicándose la penalidad que corresponda por cada día de atraso.</w:t>
      </w:r>
    </w:p>
    <w:p w14:paraId="148EC64F" w14:textId="445A73AE" w:rsidR="00696763" w:rsidRDefault="00696763" w:rsidP="00DD048B">
      <w:pPr>
        <w:ind w:left="1134"/>
        <w:jc w:val="both"/>
        <w:rPr>
          <w:rFonts w:ascii="Arial Narrow" w:hAnsi="Arial Narrow" w:cs="Arial"/>
          <w:bCs/>
          <w:i/>
          <w:iCs/>
          <w:sz w:val="22"/>
          <w:szCs w:val="22"/>
          <w:lang w:eastAsia="es-PE"/>
        </w:rPr>
      </w:pPr>
    </w:p>
    <w:p w14:paraId="7DA84FC3" w14:textId="2C27D8B2" w:rsidR="00696763" w:rsidRPr="00DD048B" w:rsidRDefault="00696763" w:rsidP="00696763">
      <w:pPr>
        <w:pStyle w:val="Prrafodelista"/>
        <w:numPr>
          <w:ilvl w:val="0"/>
          <w:numId w:val="44"/>
        </w:numPr>
        <w:ind w:left="1134" w:hanging="283"/>
        <w:jc w:val="both"/>
        <w:rPr>
          <w:rFonts w:ascii="Arial Narrow" w:hAnsi="Arial Narrow" w:cs="Arial"/>
        </w:rPr>
      </w:pPr>
      <w:r>
        <w:rPr>
          <w:rFonts w:ascii="Arial Narrow" w:hAnsi="Arial Narrow" w:cs="Arial"/>
          <w:b/>
        </w:rPr>
        <w:t xml:space="preserve">Bases Integradas del proceso Adjudicación Simplificada </w:t>
      </w:r>
      <w:proofErr w:type="spellStart"/>
      <w:r>
        <w:rPr>
          <w:rFonts w:ascii="Arial Narrow" w:hAnsi="Arial Narrow" w:cs="Arial"/>
          <w:b/>
        </w:rPr>
        <w:t>N°</w:t>
      </w:r>
      <w:proofErr w:type="spellEnd"/>
      <w:r>
        <w:rPr>
          <w:rFonts w:ascii="Arial Narrow" w:hAnsi="Arial Narrow" w:cs="Arial"/>
          <w:b/>
        </w:rPr>
        <w:t xml:space="preserve"> 106-2022-GRAP-2</w:t>
      </w:r>
      <w:r w:rsidRPr="00DD048B">
        <w:rPr>
          <w:rFonts w:ascii="Arial Narrow" w:hAnsi="Arial Narrow" w:cs="Arial"/>
          <w:b/>
          <w:bCs/>
        </w:rPr>
        <w:t xml:space="preserve">, </w:t>
      </w:r>
      <w:r>
        <w:rPr>
          <w:rFonts w:ascii="Arial Narrow" w:hAnsi="Arial Narrow" w:cs="Arial"/>
        </w:rPr>
        <w:t>que señala lo siguiente:</w:t>
      </w:r>
    </w:p>
    <w:p w14:paraId="3D08F050" w14:textId="4C59BE3D" w:rsidR="00696763" w:rsidRPr="00DD048B" w:rsidRDefault="00696763" w:rsidP="00696763">
      <w:pPr>
        <w:ind w:left="1134"/>
        <w:jc w:val="both"/>
        <w:rPr>
          <w:rFonts w:ascii="Arial Narrow" w:hAnsi="Arial Narrow" w:cs="Arial"/>
          <w:b/>
          <w:i/>
          <w:iCs/>
          <w:sz w:val="22"/>
          <w:szCs w:val="22"/>
        </w:rPr>
      </w:pPr>
      <w:r>
        <w:rPr>
          <w:rFonts w:ascii="Arial Narrow" w:hAnsi="Arial Narrow" w:cs="Arial"/>
          <w:b/>
          <w:i/>
          <w:iCs/>
          <w:sz w:val="22"/>
          <w:szCs w:val="22"/>
        </w:rPr>
        <w:t>CAPITULO III REQUERIMIENTO</w:t>
      </w:r>
    </w:p>
    <w:p w14:paraId="1AF80C4D" w14:textId="77777777" w:rsidR="00696763" w:rsidRPr="00DD048B" w:rsidRDefault="00696763" w:rsidP="00696763">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8FC9447" w14:textId="09887782" w:rsidR="00696763" w:rsidRDefault="00696763" w:rsidP="00696763">
      <w:pPr>
        <w:ind w:left="1134"/>
        <w:jc w:val="both"/>
        <w:rPr>
          <w:rFonts w:ascii="Arial Narrow" w:hAnsi="Arial Narrow" w:cs="Arial"/>
          <w:b/>
          <w:i/>
          <w:iCs/>
          <w:sz w:val="22"/>
          <w:szCs w:val="22"/>
        </w:rPr>
      </w:pPr>
      <w:r>
        <w:rPr>
          <w:rFonts w:ascii="Arial Narrow" w:hAnsi="Arial Narrow" w:cs="Arial"/>
          <w:b/>
          <w:i/>
          <w:iCs/>
          <w:sz w:val="22"/>
          <w:szCs w:val="22"/>
        </w:rPr>
        <w:t>3.1 ESPECIFIACIONES TECNICAS</w:t>
      </w:r>
    </w:p>
    <w:p w14:paraId="535D5E76" w14:textId="0E4223EC" w:rsidR="00696763" w:rsidRDefault="00696763" w:rsidP="00696763">
      <w:pPr>
        <w:ind w:left="1134"/>
        <w:jc w:val="both"/>
        <w:rPr>
          <w:ins w:id="213" w:author="NAHIM" w:date="2023-03-21T12:15:00Z"/>
          <w:rFonts w:ascii="Arial Narrow" w:hAnsi="Arial Narrow" w:cs="Arial"/>
          <w:bCs/>
          <w:i/>
          <w:iCs/>
          <w:sz w:val="22"/>
          <w:szCs w:val="22"/>
        </w:rPr>
      </w:pPr>
      <w:r>
        <w:rPr>
          <w:rFonts w:ascii="Arial Narrow" w:hAnsi="Arial Narrow" w:cs="Arial"/>
          <w:bCs/>
          <w:i/>
          <w:iCs/>
          <w:sz w:val="22"/>
          <w:szCs w:val="22"/>
        </w:rPr>
        <w:t>(…)</w:t>
      </w:r>
    </w:p>
    <w:p w14:paraId="45D9759C" w14:textId="77777777" w:rsidR="00E25A7B" w:rsidRDefault="00E25A7B" w:rsidP="00696763">
      <w:pPr>
        <w:ind w:left="1134"/>
        <w:jc w:val="both"/>
        <w:rPr>
          <w:rFonts w:ascii="Arial Narrow" w:hAnsi="Arial Narrow" w:cs="Arial"/>
          <w:bCs/>
          <w:i/>
          <w:iCs/>
          <w:sz w:val="22"/>
          <w:szCs w:val="22"/>
        </w:rPr>
      </w:pPr>
    </w:p>
    <w:p w14:paraId="3C75C1FF" w14:textId="74786282" w:rsidR="00696763" w:rsidRDefault="00696763" w:rsidP="00696763">
      <w:pPr>
        <w:ind w:left="1134"/>
        <w:jc w:val="both"/>
        <w:rPr>
          <w:rFonts w:ascii="Arial Narrow" w:hAnsi="Arial Narrow" w:cs="Arial"/>
          <w:b/>
          <w:i/>
          <w:iCs/>
          <w:sz w:val="22"/>
          <w:szCs w:val="22"/>
        </w:rPr>
      </w:pPr>
      <w:r w:rsidRPr="00696763">
        <w:rPr>
          <w:rFonts w:ascii="Arial Narrow" w:hAnsi="Arial Narrow" w:cs="Arial"/>
          <w:b/>
          <w:i/>
          <w:iCs/>
          <w:sz w:val="22"/>
          <w:szCs w:val="22"/>
        </w:rPr>
        <w:t>10. Recepción y Conformidad</w:t>
      </w:r>
    </w:p>
    <w:p w14:paraId="20A1B698" w14:textId="65646EDF" w:rsidR="00696763" w:rsidRDefault="00696763" w:rsidP="00696763">
      <w:pPr>
        <w:ind w:left="1134"/>
        <w:jc w:val="both"/>
        <w:rPr>
          <w:rFonts w:ascii="Arial Narrow" w:hAnsi="Arial Narrow" w:cs="Arial"/>
          <w:bCs/>
          <w:i/>
          <w:iCs/>
          <w:sz w:val="22"/>
          <w:szCs w:val="22"/>
        </w:rPr>
      </w:pPr>
      <w:r w:rsidRPr="00696763">
        <w:rPr>
          <w:rFonts w:ascii="Arial Narrow" w:hAnsi="Arial Narrow" w:cs="Arial"/>
          <w:bCs/>
          <w:i/>
          <w:iCs/>
          <w:sz w:val="22"/>
          <w:szCs w:val="22"/>
        </w:rPr>
        <w:t xml:space="preserve">Los bienes </w:t>
      </w:r>
      <w:r>
        <w:rPr>
          <w:rFonts w:ascii="Arial Narrow" w:hAnsi="Arial Narrow" w:cs="Arial"/>
          <w:bCs/>
          <w:i/>
          <w:iCs/>
          <w:sz w:val="22"/>
          <w:szCs w:val="22"/>
        </w:rPr>
        <w:t xml:space="preserve">serán </w:t>
      </w:r>
      <w:proofErr w:type="spellStart"/>
      <w:r>
        <w:rPr>
          <w:rFonts w:ascii="Arial Narrow" w:hAnsi="Arial Narrow" w:cs="Arial"/>
          <w:bCs/>
          <w:i/>
          <w:iCs/>
          <w:sz w:val="22"/>
          <w:szCs w:val="22"/>
        </w:rPr>
        <w:t>recepcionados</w:t>
      </w:r>
      <w:proofErr w:type="spellEnd"/>
      <w:r>
        <w:rPr>
          <w:rFonts w:ascii="Arial Narrow" w:hAnsi="Arial Narrow" w:cs="Arial"/>
          <w:bCs/>
          <w:i/>
          <w:iCs/>
          <w:sz w:val="22"/>
          <w:szCs w:val="22"/>
        </w:rPr>
        <w:t xml:space="preserve"> por el responsable de almacén del proyecto en coordinación con el coordinador y supervisor del proyecto.</w:t>
      </w:r>
    </w:p>
    <w:p w14:paraId="1B046702" w14:textId="1DD0564F" w:rsidR="00696763" w:rsidRDefault="00696763" w:rsidP="00696763">
      <w:pPr>
        <w:ind w:left="1134"/>
        <w:jc w:val="both"/>
        <w:rPr>
          <w:rFonts w:ascii="Arial Narrow" w:hAnsi="Arial Narrow" w:cs="Arial"/>
          <w:bCs/>
          <w:i/>
          <w:iCs/>
          <w:sz w:val="22"/>
          <w:szCs w:val="22"/>
        </w:rPr>
      </w:pPr>
    </w:p>
    <w:p w14:paraId="2DDFE975" w14:textId="2D61DC28" w:rsidR="00696763" w:rsidRDefault="00696763" w:rsidP="00696763">
      <w:pPr>
        <w:ind w:left="1134"/>
        <w:jc w:val="both"/>
        <w:rPr>
          <w:rFonts w:ascii="Arial Narrow" w:hAnsi="Arial Narrow" w:cs="Arial"/>
          <w:bCs/>
          <w:i/>
          <w:iCs/>
          <w:sz w:val="22"/>
          <w:szCs w:val="22"/>
        </w:rPr>
      </w:pPr>
      <w:r>
        <w:rPr>
          <w:rFonts w:ascii="Arial Narrow" w:hAnsi="Arial Narrow" w:cs="Arial"/>
          <w:bCs/>
          <w:i/>
          <w:iCs/>
          <w:sz w:val="22"/>
          <w:szCs w:val="22"/>
        </w:rPr>
        <w:t xml:space="preserve">El informe de conformidad será remitido por el coordinador y supervisor del proyecto por el monto total, previa recepción y verificación acuerdo a las especificaciones técnicas. Además del informe del contratista </w:t>
      </w:r>
    </w:p>
    <w:p w14:paraId="2162FB63" w14:textId="0AE4D726" w:rsidR="00696763" w:rsidRPr="00696763" w:rsidRDefault="00696763" w:rsidP="00696763">
      <w:pPr>
        <w:ind w:left="1134"/>
        <w:jc w:val="both"/>
        <w:rPr>
          <w:rFonts w:ascii="Arial Narrow" w:hAnsi="Arial Narrow" w:cs="Arial"/>
          <w:bCs/>
          <w:i/>
          <w:iCs/>
          <w:sz w:val="22"/>
          <w:szCs w:val="22"/>
        </w:rPr>
      </w:pPr>
    </w:p>
    <w:p w14:paraId="7129F8FA" w14:textId="793F9547" w:rsidR="00C06A27" w:rsidRDefault="003A3907" w:rsidP="008E3391">
      <w:pPr>
        <w:tabs>
          <w:tab w:val="left" w:pos="142"/>
          <w:tab w:val="left" w:pos="1276"/>
        </w:tabs>
        <w:autoSpaceDE w:val="0"/>
        <w:autoSpaceDN w:val="0"/>
        <w:adjustRightInd w:val="0"/>
        <w:ind w:left="709"/>
        <w:jc w:val="both"/>
        <w:rPr>
          <w:rFonts w:ascii="Arial Narrow" w:hAnsi="Arial Narrow" w:cs="Arial"/>
        </w:rPr>
      </w:pPr>
      <w:r w:rsidRPr="00D840BF">
        <w:rPr>
          <w:rFonts w:ascii="Arial Narrow" w:hAnsi="Arial Narrow" w:cs="Arial"/>
          <w:sz w:val="22"/>
          <w:szCs w:val="22"/>
        </w:rPr>
        <w:t xml:space="preserve">La situación </w:t>
      </w:r>
      <w:r w:rsidR="006101A4" w:rsidRPr="006101A4">
        <w:rPr>
          <w:rFonts w:ascii="Arial Narrow" w:hAnsi="Arial Narrow" w:cs="Arial"/>
          <w:sz w:val="22"/>
          <w:szCs w:val="22"/>
        </w:rPr>
        <w:t>adversa antes descrita, pone en riesgo al cumplimiento del contrato y al fin objetivo del proyecto, generando que la obra no se culmine en la fecha y plazo previsto</w:t>
      </w:r>
      <w:r w:rsidR="006101A4" w:rsidRPr="000F39EE">
        <w:rPr>
          <w:rFonts w:ascii="Arial Narrow" w:hAnsi="Arial Narrow" w:cs="Arial"/>
        </w:rPr>
        <w:t>.</w:t>
      </w:r>
    </w:p>
    <w:bookmarkEnd w:id="143"/>
    <w:p w14:paraId="5DC23BAC" w14:textId="4679EE5C" w:rsidR="00EA1C4E" w:rsidRDefault="00EA1C4E" w:rsidP="00C06A27">
      <w:pPr>
        <w:tabs>
          <w:tab w:val="left" w:pos="142"/>
          <w:tab w:val="left" w:pos="1276"/>
        </w:tabs>
        <w:autoSpaceDE w:val="0"/>
        <w:autoSpaceDN w:val="0"/>
        <w:adjustRightInd w:val="0"/>
        <w:ind w:left="426"/>
        <w:jc w:val="both"/>
        <w:rPr>
          <w:rFonts w:ascii="Arial Narrow" w:hAnsi="Arial Narrow" w:cs="Arial"/>
        </w:rPr>
      </w:pPr>
    </w:p>
    <w:p w14:paraId="51D9BABD" w14:textId="79601DE8" w:rsidR="00EA1C4E" w:rsidRPr="007C6339" w:rsidRDefault="00B74354">
      <w:pPr>
        <w:pStyle w:val="Prrafodelista"/>
        <w:numPr>
          <w:ilvl w:val="0"/>
          <w:numId w:val="49"/>
        </w:numPr>
        <w:tabs>
          <w:tab w:val="left" w:pos="142"/>
          <w:tab w:val="left" w:pos="709"/>
        </w:tabs>
        <w:autoSpaceDE w:val="0"/>
        <w:autoSpaceDN w:val="0"/>
        <w:adjustRightInd w:val="0"/>
        <w:spacing w:after="0" w:line="240" w:lineRule="auto"/>
        <w:ind w:left="993"/>
        <w:jc w:val="both"/>
        <w:rPr>
          <w:rFonts w:ascii="Arial Narrow" w:hAnsi="Arial Narrow" w:cs="Arial"/>
          <w:b/>
          <w:bCs/>
        </w:rPr>
        <w:pPrChange w:id="214" w:author="Usuario de Windows" w:date="2023-03-20T18:13:00Z">
          <w:pPr>
            <w:pStyle w:val="Prrafodelista"/>
            <w:numPr>
              <w:numId w:val="50"/>
            </w:numPr>
            <w:tabs>
              <w:tab w:val="left" w:pos="142"/>
              <w:tab w:val="left" w:pos="709"/>
            </w:tabs>
            <w:autoSpaceDE w:val="0"/>
            <w:autoSpaceDN w:val="0"/>
            <w:adjustRightInd w:val="0"/>
            <w:spacing w:after="0" w:line="240" w:lineRule="auto"/>
            <w:ind w:left="993" w:hanging="360"/>
            <w:jc w:val="both"/>
          </w:pPr>
        </w:pPrChange>
      </w:pPr>
      <w:r>
        <w:rPr>
          <w:rFonts w:ascii="Arial Narrow" w:hAnsi="Arial Narrow" w:cs="Arial"/>
          <w:b/>
          <w:bCs/>
        </w:rPr>
        <w:t>LA ENTIDAD FORMALIZ</w:t>
      </w:r>
      <w:del w:id="215" w:author="Usuario de Windows" w:date="2023-03-20T18:13:00Z">
        <w:r w:rsidDel="00330998">
          <w:rPr>
            <w:rFonts w:ascii="Arial Narrow" w:hAnsi="Arial Narrow" w:cs="Arial"/>
            <w:b/>
            <w:bCs/>
          </w:rPr>
          <w:delText>O</w:delText>
        </w:r>
      </w:del>
      <w:ins w:id="216" w:author="Usuario de Windows" w:date="2023-03-20T18:13:00Z">
        <w:r w:rsidR="00330998">
          <w:rPr>
            <w:rFonts w:ascii="Arial Narrow" w:hAnsi="Arial Narrow" w:cs="Arial"/>
            <w:b/>
            <w:bCs/>
          </w:rPr>
          <w:t>Ó</w:t>
        </w:r>
      </w:ins>
      <w:r>
        <w:rPr>
          <w:rFonts w:ascii="Arial Narrow" w:hAnsi="Arial Narrow" w:cs="Arial"/>
          <w:b/>
          <w:bCs/>
        </w:rPr>
        <w:t>, AUTORIZ</w:t>
      </w:r>
      <w:ins w:id="217" w:author="Usuario de Windows" w:date="2023-03-20T18:13:00Z">
        <w:r w:rsidR="00330998">
          <w:rPr>
            <w:rFonts w:ascii="Arial Narrow" w:hAnsi="Arial Narrow" w:cs="Arial"/>
            <w:b/>
            <w:bCs/>
          </w:rPr>
          <w:t>Ó</w:t>
        </w:r>
      </w:ins>
      <w:del w:id="218" w:author="Usuario de Windows" w:date="2023-03-20T18:13:00Z">
        <w:r w:rsidDel="00330998">
          <w:rPr>
            <w:rFonts w:ascii="Arial Narrow" w:hAnsi="Arial Narrow" w:cs="Arial"/>
            <w:b/>
            <w:bCs/>
          </w:rPr>
          <w:delText>O</w:delText>
        </w:r>
      </w:del>
      <w:r>
        <w:rPr>
          <w:rFonts w:ascii="Arial Narrow" w:hAnsi="Arial Narrow" w:cs="Arial"/>
          <w:b/>
          <w:bCs/>
        </w:rPr>
        <w:t xml:space="preserve"> Y REGISTR</w:t>
      </w:r>
      <w:del w:id="219" w:author="Usuario de Windows" w:date="2023-03-20T18:13:00Z">
        <w:r w:rsidDel="00330998">
          <w:rPr>
            <w:rFonts w:ascii="Arial Narrow" w:hAnsi="Arial Narrow" w:cs="Arial"/>
            <w:b/>
            <w:bCs/>
          </w:rPr>
          <w:delText>O</w:delText>
        </w:r>
      </w:del>
      <w:ins w:id="220" w:author="Usuario de Windows" w:date="2023-03-20T18:13:00Z">
        <w:r w:rsidR="00330998">
          <w:rPr>
            <w:rFonts w:ascii="Arial Narrow" w:hAnsi="Arial Narrow" w:cs="Arial"/>
            <w:b/>
            <w:bCs/>
          </w:rPr>
          <w:t>Ó</w:t>
        </w:r>
      </w:ins>
      <w:r w:rsidR="00EA1C4E">
        <w:rPr>
          <w:rFonts w:ascii="Arial Narrow" w:hAnsi="Arial Narrow" w:cs="Arial"/>
          <w:b/>
          <w:bCs/>
        </w:rPr>
        <w:t xml:space="preserve"> DEVENG</w:t>
      </w:r>
      <w:r>
        <w:rPr>
          <w:rFonts w:ascii="Arial Narrow" w:hAnsi="Arial Narrow" w:cs="Arial"/>
          <w:b/>
          <w:bCs/>
        </w:rPr>
        <w:t xml:space="preserve">ADO </w:t>
      </w:r>
      <w:r w:rsidR="008F0DE8">
        <w:rPr>
          <w:rFonts w:ascii="Arial Narrow" w:hAnsi="Arial Narrow" w:cs="Arial"/>
          <w:b/>
          <w:bCs/>
        </w:rPr>
        <w:t>E</w:t>
      </w:r>
      <w:r>
        <w:rPr>
          <w:rFonts w:ascii="Arial Narrow" w:hAnsi="Arial Narrow" w:cs="Arial"/>
          <w:b/>
          <w:bCs/>
        </w:rPr>
        <w:t>L 04 DE NOVIEMBRE DE 2022</w:t>
      </w:r>
      <w:r w:rsidR="00EA1C4E">
        <w:rPr>
          <w:rFonts w:ascii="Arial Narrow" w:hAnsi="Arial Narrow" w:cs="Arial"/>
          <w:b/>
          <w:bCs/>
        </w:rPr>
        <w:t xml:space="preserve"> A FAVOR DE LA EMPRESA CONTRATISTA, SIN HABERSE ACREDITADO LA RECEPCION</w:t>
      </w:r>
      <w:r w:rsidR="00AA3B43">
        <w:rPr>
          <w:rFonts w:ascii="Arial Narrow" w:hAnsi="Arial Narrow" w:cs="Arial"/>
          <w:b/>
          <w:bCs/>
        </w:rPr>
        <w:t xml:space="preserve"> Y CONFORMIDAD DEL AREA USUARIA</w:t>
      </w:r>
      <w:r w:rsidR="004F4315">
        <w:rPr>
          <w:rFonts w:ascii="Arial Narrow" w:hAnsi="Arial Narrow" w:cs="Arial"/>
          <w:b/>
          <w:bCs/>
        </w:rPr>
        <w:t xml:space="preserve"> DEL GABINETE DE CARGA DE PORTATILES</w:t>
      </w:r>
      <w:r w:rsidR="00EA1C4E">
        <w:rPr>
          <w:rFonts w:ascii="Arial Narrow" w:hAnsi="Arial Narrow" w:cs="Arial"/>
          <w:b/>
          <w:bCs/>
        </w:rPr>
        <w:t xml:space="preserve">; </w:t>
      </w:r>
      <w:r>
        <w:rPr>
          <w:rFonts w:ascii="Arial Narrow" w:hAnsi="Arial Narrow" w:cs="Arial"/>
          <w:b/>
          <w:bCs/>
        </w:rPr>
        <w:t xml:space="preserve">GENERANDO </w:t>
      </w:r>
      <w:r w:rsidR="00EA1C4E">
        <w:rPr>
          <w:rFonts w:ascii="Arial Narrow" w:hAnsi="Arial Narrow" w:cs="Arial"/>
          <w:b/>
          <w:bCs/>
        </w:rPr>
        <w:t>EL RIESGO DE INADECUADA UTILIZACION DE LOS R</w:t>
      </w:r>
      <w:ins w:id="221" w:author="Usuario de Windows" w:date="2023-03-21T09:45:00Z">
        <w:r w:rsidR="003C0F7A">
          <w:rPr>
            <w:rFonts w:ascii="Arial Narrow" w:hAnsi="Arial Narrow" w:cs="Arial"/>
            <w:b/>
            <w:bCs/>
          </w:rPr>
          <w:t>E</w:t>
        </w:r>
      </w:ins>
      <w:r w:rsidR="00EA1C4E">
        <w:rPr>
          <w:rFonts w:ascii="Arial Narrow" w:hAnsi="Arial Narrow" w:cs="Arial"/>
          <w:b/>
          <w:bCs/>
        </w:rPr>
        <w:t xml:space="preserve">CURSOS PUBLICOS. </w:t>
      </w:r>
    </w:p>
    <w:p w14:paraId="28DDD235" w14:textId="6B69F577" w:rsidR="00EA1C4E" w:rsidRDefault="00EA1C4E" w:rsidP="008E3391">
      <w:pPr>
        <w:pStyle w:val="Prrafodelista"/>
        <w:tabs>
          <w:tab w:val="left" w:pos="142"/>
          <w:tab w:val="left" w:pos="1276"/>
        </w:tabs>
        <w:autoSpaceDE w:val="0"/>
        <w:autoSpaceDN w:val="0"/>
        <w:adjustRightInd w:val="0"/>
        <w:spacing w:after="0" w:line="240" w:lineRule="auto"/>
        <w:ind w:left="709" w:hanging="142"/>
        <w:jc w:val="both"/>
        <w:rPr>
          <w:rFonts w:ascii="Arial Narrow" w:hAnsi="Arial Narrow" w:cs="Arial"/>
        </w:rPr>
      </w:pPr>
    </w:p>
    <w:p w14:paraId="6FD005DE" w14:textId="5EF5B746" w:rsidR="00955C0B" w:rsidRDefault="00AA3B43"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 xml:space="preserve">Del reporte de la ejecución de devengados, la Comisión de Control selecciono una muestra representativa, del reporte </w:t>
      </w:r>
      <w:r w:rsidR="00430840">
        <w:rPr>
          <w:rFonts w:ascii="Arial Narrow" w:hAnsi="Arial Narrow" w:cs="Arial"/>
          <w:sz w:val="22"/>
          <w:szCs w:val="22"/>
        </w:rPr>
        <w:t xml:space="preserve">del SIAF – Modulo Administrativo del devengado por pagar al 31 de diciembre de 2022, </w:t>
      </w:r>
      <w:r>
        <w:rPr>
          <w:rFonts w:ascii="Arial Narrow" w:hAnsi="Arial Narrow" w:cs="Arial"/>
          <w:sz w:val="22"/>
          <w:szCs w:val="22"/>
        </w:rPr>
        <w:t xml:space="preserve">es así que </w:t>
      </w:r>
      <w:r w:rsidRPr="00AA3B43">
        <w:rPr>
          <w:rFonts w:ascii="Arial Narrow" w:hAnsi="Arial Narrow" w:cs="Arial"/>
          <w:sz w:val="22"/>
          <w:szCs w:val="22"/>
        </w:rPr>
        <w:t xml:space="preserve">mediante </w:t>
      </w:r>
      <w:r w:rsidRPr="00AA3B43">
        <w:rPr>
          <w:rFonts w:ascii="Arial Narrow" w:hAnsi="Arial Narrow"/>
          <w:sz w:val="22"/>
          <w:szCs w:val="22"/>
        </w:rPr>
        <w:t>Oficio n. ° 116-2023-CGR-OCI-GORE/APURIMAC de 10 de marzo de 2023</w:t>
      </w:r>
      <w:r>
        <w:rPr>
          <w:rFonts w:ascii="Arial Narrow" w:hAnsi="Arial Narrow" w:cs="Arial"/>
          <w:sz w:val="22"/>
          <w:szCs w:val="22"/>
        </w:rPr>
        <w:t xml:space="preserve">, </w:t>
      </w:r>
      <w:r w:rsidR="002234F0">
        <w:rPr>
          <w:rFonts w:ascii="Arial Narrow" w:hAnsi="Arial Narrow" w:cs="Arial"/>
          <w:sz w:val="22"/>
          <w:szCs w:val="22"/>
        </w:rPr>
        <w:t xml:space="preserve">la Comisión de Control </w:t>
      </w:r>
      <w:r>
        <w:rPr>
          <w:rFonts w:ascii="Arial Narrow" w:hAnsi="Arial Narrow" w:cs="Arial"/>
          <w:sz w:val="22"/>
          <w:szCs w:val="22"/>
        </w:rPr>
        <w:t>solicit</w:t>
      </w:r>
      <w:del w:id="222" w:author="Usuario de Windows" w:date="2023-03-21T09:47:00Z">
        <w:r w:rsidR="002234F0" w:rsidDel="003C0F7A">
          <w:rPr>
            <w:rFonts w:ascii="Arial Narrow" w:hAnsi="Arial Narrow" w:cs="Arial"/>
            <w:sz w:val="22"/>
            <w:szCs w:val="22"/>
          </w:rPr>
          <w:delText>a</w:delText>
        </w:r>
      </w:del>
      <w:ins w:id="223" w:author="Usuario de Windows" w:date="2023-03-21T09:47:00Z">
        <w:r w:rsidR="003C0F7A">
          <w:rPr>
            <w:rFonts w:ascii="Arial Narrow" w:hAnsi="Arial Narrow" w:cs="Arial"/>
            <w:sz w:val="22"/>
            <w:szCs w:val="22"/>
          </w:rPr>
          <w:t>ó</w:t>
        </w:r>
      </w:ins>
      <w:r>
        <w:rPr>
          <w:rFonts w:ascii="Arial Narrow" w:hAnsi="Arial Narrow" w:cs="Arial"/>
          <w:sz w:val="22"/>
          <w:szCs w:val="22"/>
        </w:rPr>
        <w:t xml:space="preserve"> a la Entidad </w:t>
      </w:r>
      <w:del w:id="224" w:author="Usuario de Windows" w:date="2023-03-21T09:47:00Z">
        <w:r w:rsidDel="003C0F7A">
          <w:rPr>
            <w:rFonts w:ascii="Arial Narrow" w:hAnsi="Arial Narrow" w:cs="Arial"/>
            <w:sz w:val="22"/>
            <w:szCs w:val="22"/>
          </w:rPr>
          <w:delText xml:space="preserve">de </w:delText>
        </w:r>
      </w:del>
      <w:r>
        <w:rPr>
          <w:rFonts w:ascii="Arial Narrow" w:hAnsi="Arial Narrow" w:cs="Arial"/>
          <w:sz w:val="22"/>
          <w:szCs w:val="22"/>
        </w:rPr>
        <w:t xml:space="preserve">la </w:t>
      </w:r>
      <w:r w:rsidR="00EA1C4E" w:rsidRPr="00EA1C4E">
        <w:rPr>
          <w:rFonts w:ascii="Arial Narrow" w:hAnsi="Arial Narrow" w:cs="Arial"/>
          <w:sz w:val="22"/>
          <w:szCs w:val="22"/>
        </w:rPr>
        <w:t>orden de compra</w:t>
      </w:r>
      <w:r>
        <w:rPr>
          <w:rFonts w:ascii="Arial Narrow" w:hAnsi="Arial Narrow" w:cs="Arial"/>
          <w:sz w:val="22"/>
          <w:szCs w:val="22"/>
        </w:rPr>
        <w:t xml:space="preserve"> – guía de Internamiento</w:t>
      </w:r>
      <w:r w:rsidR="00EA1C4E" w:rsidRPr="00EA1C4E">
        <w:rPr>
          <w:rFonts w:ascii="Arial Narrow" w:hAnsi="Arial Narrow" w:cs="Arial"/>
          <w:sz w:val="22"/>
          <w:szCs w:val="22"/>
        </w:rPr>
        <w:t xml:space="preserve"> n.º 3961 de </w:t>
      </w:r>
      <w:del w:id="225" w:author="Usuario de Windows" w:date="2023-03-21T09:47:00Z">
        <w:r w:rsidR="00EA1C4E" w:rsidRPr="00EA1C4E" w:rsidDel="003C0F7A">
          <w:rPr>
            <w:rFonts w:ascii="Arial Narrow" w:hAnsi="Arial Narrow" w:cs="Arial"/>
            <w:sz w:val="22"/>
            <w:szCs w:val="22"/>
          </w:rPr>
          <w:delText>0</w:delText>
        </w:r>
      </w:del>
      <w:r w:rsidR="00EA1C4E" w:rsidRPr="00EA1C4E">
        <w:rPr>
          <w:rFonts w:ascii="Arial Narrow" w:hAnsi="Arial Narrow" w:cs="Arial"/>
          <w:sz w:val="22"/>
          <w:szCs w:val="22"/>
        </w:rPr>
        <w:t>4 de octubre de 2022</w:t>
      </w:r>
      <w:r>
        <w:rPr>
          <w:rFonts w:ascii="Arial Narrow" w:hAnsi="Arial Narrow" w:cs="Arial"/>
          <w:sz w:val="22"/>
          <w:szCs w:val="22"/>
        </w:rPr>
        <w:t xml:space="preserve"> con la debida documentación </w:t>
      </w:r>
      <w:proofErr w:type="spellStart"/>
      <w:r w:rsidR="00E24781">
        <w:rPr>
          <w:rFonts w:ascii="Arial Narrow" w:hAnsi="Arial Narrow" w:cs="Arial"/>
          <w:sz w:val="22"/>
          <w:szCs w:val="22"/>
        </w:rPr>
        <w:lastRenderedPageBreak/>
        <w:t>sustentantoria</w:t>
      </w:r>
      <w:proofErr w:type="spellEnd"/>
      <w:r>
        <w:rPr>
          <w:rFonts w:ascii="Arial Narrow" w:hAnsi="Arial Narrow" w:cs="Arial"/>
          <w:sz w:val="22"/>
          <w:szCs w:val="22"/>
        </w:rPr>
        <w:t>,</w:t>
      </w:r>
      <w:r w:rsidR="00955C0B">
        <w:rPr>
          <w:rFonts w:ascii="Arial Narrow" w:hAnsi="Arial Narrow" w:cs="Arial"/>
          <w:sz w:val="22"/>
          <w:szCs w:val="22"/>
        </w:rPr>
        <w:t xml:space="preserve"> de las cuales se verific</w:t>
      </w:r>
      <w:del w:id="226" w:author="Usuario de Windows" w:date="2023-03-21T09:47:00Z">
        <w:r w:rsidR="00955C0B" w:rsidDel="003C0F7A">
          <w:rPr>
            <w:rFonts w:ascii="Arial Narrow" w:hAnsi="Arial Narrow" w:cs="Arial"/>
            <w:sz w:val="22"/>
            <w:szCs w:val="22"/>
          </w:rPr>
          <w:delText>o</w:delText>
        </w:r>
      </w:del>
      <w:ins w:id="227" w:author="Usuario de Windows" w:date="2023-03-21T09:47:00Z">
        <w:r w:rsidR="003C0F7A">
          <w:rPr>
            <w:rFonts w:ascii="Arial Narrow" w:hAnsi="Arial Narrow" w:cs="Arial"/>
            <w:sz w:val="22"/>
            <w:szCs w:val="22"/>
          </w:rPr>
          <w:t>ó</w:t>
        </w:r>
      </w:ins>
      <w:r w:rsidR="00955C0B">
        <w:rPr>
          <w:rFonts w:ascii="Arial Narrow" w:hAnsi="Arial Narrow" w:cs="Arial"/>
          <w:sz w:val="22"/>
          <w:szCs w:val="22"/>
        </w:rPr>
        <w:t xml:space="preserve"> que los bienes solicitados han ingresado al almacén de la Entidad dentro del plazo establecido en la orden de compra, según la guía de remisión </w:t>
      </w:r>
      <w:proofErr w:type="spellStart"/>
      <w:r w:rsidR="00955C0B">
        <w:rPr>
          <w:rFonts w:ascii="Arial Narrow" w:hAnsi="Arial Narrow" w:cs="Arial"/>
          <w:sz w:val="22"/>
          <w:szCs w:val="22"/>
        </w:rPr>
        <w:t>n.</w:t>
      </w:r>
      <w:del w:id="228" w:author="Usuario de Windows" w:date="2023-03-21T09:45:00Z">
        <w:r w:rsidR="00955C0B" w:rsidDel="003C0F7A">
          <w:rPr>
            <w:rFonts w:ascii="Arial Narrow" w:hAnsi="Arial Narrow" w:cs="Arial"/>
            <w:sz w:val="22"/>
            <w:szCs w:val="22"/>
          </w:rPr>
          <w:delText xml:space="preserve"> </w:delText>
        </w:r>
      </w:del>
      <w:r w:rsidR="00955C0B">
        <w:rPr>
          <w:rFonts w:ascii="Arial Narrow" w:hAnsi="Arial Narrow" w:cs="Arial"/>
          <w:sz w:val="22"/>
          <w:szCs w:val="22"/>
        </w:rPr>
        <w:t>°</w:t>
      </w:r>
      <w:proofErr w:type="spellEnd"/>
      <w:r w:rsidR="00955C0B">
        <w:rPr>
          <w:rFonts w:ascii="Arial Narrow" w:hAnsi="Arial Narrow" w:cs="Arial"/>
          <w:sz w:val="22"/>
          <w:szCs w:val="22"/>
        </w:rPr>
        <w:t xml:space="preserve"> 001-837 de 15 unidades de </w:t>
      </w:r>
      <w:r w:rsidR="00A2507E">
        <w:rPr>
          <w:rFonts w:ascii="Arial Narrow" w:hAnsi="Arial Narrow" w:cs="Arial"/>
          <w:sz w:val="22"/>
          <w:szCs w:val="22"/>
        </w:rPr>
        <w:t>G</w:t>
      </w:r>
      <w:r w:rsidR="00955C0B">
        <w:rPr>
          <w:rFonts w:ascii="Arial Narrow" w:hAnsi="Arial Narrow" w:cs="Arial"/>
          <w:sz w:val="22"/>
          <w:szCs w:val="22"/>
        </w:rPr>
        <w:t xml:space="preserve">abinete de </w:t>
      </w:r>
      <w:r w:rsidR="00A2507E">
        <w:rPr>
          <w:rFonts w:ascii="Arial Narrow" w:hAnsi="Arial Narrow" w:cs="Arial"/>
          <w:sz w:val="22"/>
          <w:szCs w:val="22"/>
        </w:rPr>
        <w:t>M</w:t>
      </w:r>
      <w:r w:rsidR="00955C0B">
        <w:rPr>
          <w:rFonts w:ascii="Arial Narrow" w:hAnsi="Arial Narrow" w:cs="Arial"/>
          <w:sz w:val="22"/>
          <w:szCs w:val="22"/>
        </w:rPr>
        <w:t xml:space="preserve">etal de </w:t>
      </w:r>
      <w:r w:rsidR="00A2507E">
        <w:rPr>
          <w:rFonts w:ascii="Arial Narrow" w:hAnsi="Arial Narrow" w:cs="Arial"/>
          <w:sz w:val="22"/>
          <w:szCs w:val="22"/>
        </w:rPr>
        <w:t>C</w:t>
      </w:r>
      <w:r w:rsidR="00955C0B">
        <w:rPr>
          <w:rFonts w:ascii="Arial Narrow" w:hAnsi="Arial Narrow" w:cs="Arial"/>
          <w:sz w:val="22"/>
          <w:szCs w:val="22"/>
        </w:rPr>
        <w:t xml:space="preserve">arga de </w:t>
      </w:r>
      <w:r w:rsidR="00A2507E">
        <w:rPr>
          <w:rFonts w:ascii="Arial Narrow" w:hAnsi="Arial Narrow" w:cs="Arial"/>
          <w:sz w:val="22"/>
          <w:szCs w:val="22"/>
        </w:rPr>
        <w:t>P</w:t>
      </w:r>
      <w:r w:rsidR="00F33434">
        <w:rPr>
          <w:rFonts w:ascii="Arial Narrow" w:hAnsi="Arial Narrow" w:cs="Arial"/>
          <w:sz w:val="22"/>
          <w:szCs w:val="22"/>
        </w:rPr>
        <w:t xml:space="preserve">ortátiles, </w:t>
      </w:r>
      <w:r w:rsidR="002234F0">
        <w:rPr>
          <w:rFonts w:ascii="Arial Narrow" w:hAnsi="Arial Narrow" w:cs="Arial"/>
          <w:sz w:val="22"/>
          <w:szCs w:val="22"/>
        </w:rPr>
        <w:t xml:space="preserve">con fecha de ingreso </w:t>
      </w:r>
      <w:r w:rsidR="00F33434">
        <w:rPr>
          <w:rFonts w:ascii="Arial Narrow" w:hAnsi="Arial Narrow" w:cs="Arial"/>
          <w:sz w:val="22"/>
          <w:szCs w:val="22"/>
        </w:rPr>
        <w:t xml:space="preserve">el </w:t>
      </w:r>
      <w:r w:rsidR="001B6AE1">
        <w:rPr>
          <w:rFonts w:ascii="Arial Narrow" w:hAnsi="Arial Narrow" w:cs="Arial"/>
          <w:sz w:val="22"/>
          <w:szCs w:val="22"/>
        </w:rPr>
        <w:t>día</w:t>
      </w:r>
      <w:r w:rsidR="00F33434">
        <w:rPr>
          <w:rFonts w:ascii="Arial Narrow" w:hAnsi="Arial Narrow" w:cs="Arial"/>
          <w:sz w:val="22"/>
          <w:szCs w:val="22"/>
        </w:rPr>
        <w:t xml:space="preserve"> 28 de octubre de 2022</w:t>
      </w:r>
      <w:r w:rsidR="002234F0">
        <w:rPr>
          <w:rFonts w:ascii="Arial Narrow" w:hAnsi="Arial Narrow" w:cs="Arial"/>
          <w:sz w:val="22"/>
          <w:szCs w:val="22"/>
        </w:rPr>
        <w:t>,</w:t>
      </w:r>
      <w:r w:rsidR="000670C2">
        <w:rPr>
          <w:rFonts w:ascii="Arial Narrow" w:hAnsi="Arial Narrow" w:cs="Arial"/>
          <w:sz w:val="22"/>
          <w:szCs w:val="22"/>
        </w:rPr>
        <w:t xml:space="preserve"> también se adjunta la factura electrónica </w:t>
      </w:r>
      <w:proofErr w:type="spellStart"/>
      <w:r w:rsidR="000670C2">
        <w:rPr>
          <w:rFonts w:ascii="Arial Narrow" w:hAnsi="Arial Narrow" w:cs="Arial"/>
          <w:sz w:val="22"/>
          <w:szCs w:val="22"/>
        </w:rPr>
        <w:t>n.</w:t>
      </w:r>
      <w:del w:id="229" w:author="Usuario de Windows" w:date="2023-03-21T10:06:00Z">
        <w:r w:rsidR="000670C2" w:rsidDel="00724770">
          <w:rPr>
            <w:rFonts w:ascii="Arial Narrow" w:hAnsi="Arial Narrow" w:cs="Arial"/>
            <w:sz w:val="22"/>
            <w:szCs w:val="22"/>
          </w:rPr>
          <w:delText xml:space="preserve"> </w:delText>
        </w:r>
      </w:del>
      <w:r w:rsidR="000670C2">
        <w:rPr>
          <w:rFonts w:ascii="Arial Narrow" w:hAnsi="Arial Narrow" w:cs="Arial"/>
          <w:sz w:val="22"/>
          <w:szCs w:val="22"/>
        </w:rPr>
        <w:t>°</w:t>
      </w:r>
      <w:proofErr w:type="spellEnd"/>
      <w:r w:rsidR="000670C2">
        <w:rPr>
          <w:rFonts w:ascii="Arial Narrow" w:hAnsi="Arial Narrow" w:cs="Arial"/>
          <w:sz w:val="22"/>
          <w:szCs w:val="22"/>
        </w:rPr>
        <w:t xml:space="preserve"> E001-387 por el importe de S/ 74 000,00 de fecha 04 de noviembre de 2022,</w:t>
      </w:r>
      <w:r w:rsidR="002234F0">
        <w:rPr>
          <w:rFonts w:ascii="Arial Narrow" w:hAnsi="Arial Narrow" w:cs="Arial"/>
          <w:sz w:val="22"/>
          <w:szCs w:val="22"/>
        </w:rPr>
        <w:t xml:space="preserve"> </w:t>
      </w:r>
      <w:r w:rsidR="000670C2">
        <w:rPr>
          <w:rFonts w:ascii="Arial Narrow" w:hAnsi="Arial Narrow" w:cs="Arial"/>
          <w:sz w:val="22"/>
          <w:szCs w:val="22"/>
        </w:rPr>
        <w:t>luego se verific</w:t>
      </w:r>
      <w:del w:id="230" w:author="Usuario de Windows" w:date="2023-03-21T09:53:00Z">
        <w:r w:rsidR="000670C2" w:rsidDel="003C0F7A">
          <w:rPr>
            <w:rFonts w:ascii="Arial Narrow" w:hAnsi="Arial Narrow" w:cs="Arial"/>
            <w:sz w:val="22"/>
            <w:szCs w:val="22"/>
          </w:rPr>
          <w:delText>o</w:delText>
        </w:r>
      </w:del>
      <w:ins w:id="231" w:author="Usuario de Windows" w:date="2023-03-21T09:53:00Z">
        <w:r w:rsidR="003C0F7A">
          <w:rPr>
            <w:rFonts w:ascii="Arial Narrow" w:hAnsi="Arial Narrow" w:cs="Arial"/>
            <w:sz w:val="22"/>
            <w:szCs w:val="22"/>
          </w:rPr>
          <w:t>ó</w:t>
        </w:r>
      </w:ins>
      <w:r w:rsidR="000670C2">
        <w:rPr>
          <w:rFonts w:ascii="Arial Narrow" w:hAnsi="Arial Narrow" w:cs="Arial"/>
          <w:sz w:val="22"/>
          <w:szCs w:val="22"/>
        </w:rPr>
        <w:t xml:space="preserve"> un reporte de acta de conformidad de bienes de ingreso al almacén de fecha 23 de noviembre de 2022, sin el visto bueno de los responsables de la entrega - recepción y conformidad del bien ingresado, </w:t>
      </w:r>
      <w:r w:rsidR="001B6AE1">
        <w:rPr>
          <w:rFonts w:ascii="Arial Narrow" w:hAnsi="Arial Narrow" w:cs="Arial"/>
          <w:sz w:val="22"/>
          <w:szCs w:val="22"/>
        </w:rPr>
        <w:t xml:space="preserve"> </w:t>
      </w:r>
      <w:r w:rsidR="002234F0">
        <w:rPr>
          <w:rFonts w:ascii="Arial Narrow" w:hAnsi="Arial Narrow" w:cs="Arial"/>
          <w:sz w:val="22"/>
          <w:szCs w:val="22"/>
        </w:rPr>
        <w:t xml:space="preserve">posteriormente se da la conformidad a la orden de compra por el jefe de almacén el día 30 de diciembre de 2022, </w:t>
      </w:r>
      <w:r w:rsidR="000670C2">
        <w:rPr>
          <w:rFonts w:ascii="Arial Narrow" w:hAnsi="Arial Narrow" w:cs="Arial"/>
          <w:sz w:val="22"/>
          <w:szCs w:val="22"/>
        </w:rPr>
        <w:t xml:space="preserve">finalmente se ha verificado un reporte generado del </w:t>
      </w:r>
      <w:r w:rsidR="00414BEE">
        <w:rPr>
          <w:rFonts w:ascii="Arial Narrow" w:hAnsi="Arial Narrow" w:cs="Arial"/>
          <w:sz w:val="22"/>
          <w:szCs w:val="22"/>
        </w:rPr>
        <w:t xml:space="preserve">pedido </w:t>
      </w:r>
      <w:r w:rsidR="000670C2">
        <w:rPr>
          <w:rFonts w:ascii="Arial Narrow" w:hAnsi="Arial Narrow" w:cs="Arial"/>
          <w:sz w:val="22"/>
          <w:szCs w:val="22"/>
        </w:rPr>
        <w:t>comprobante</w:t>
      </w:r>
      <w:r w:rsidR="009716FE">
        <w:rPr>
          <w:rFonts w:ascii="Arial Narrow" w:hAnsi="Arial Narrow" w:cs="Arial"/>
          <w:sz w:val="22"/>
          <w:szCs w:val="22"/>
        </w:rPr>
        <w:t xml:space="preserve"> </w:t>
      </w:r>
      <w:r w:rsidR="000670C2">
        <w:rPr>
          <w:rFonts w:ascii="Arial Narrow" w:hAnsi="Arial Narrow" w:cs="Arial"/>
          <w:sz w:val="22"/>
          <w:szCs w:val="22"/>
        </w:rPr>
        <w:t>d</w:t>
      </w:r>
      <w:r w:rsidR="009716FE">
        <w:rPr>
          <w:rFonts w:ascii="Arial Narrow" w:hAnsi="Arial Narrow" w:cs="Arial"/>
          <w:sz w:val="22"/>
          <w:szCs w:val="22"/>
        </w:rPr>
        <w:t>e salida de almacén</w:t>
      </w:r>
      <w:r w:rsidR="00414BEE">
        <w:rPr>
          <w:rFonts w:ascii="Arial Narrow" w:hAnsi="Arial Narrow" w:cs="Arial"/>
          <w:sz w:val="22"/>
          <w:szCs w:val="22"/>
        </w:rPr>
        <w:t xml:space="preserve"> </w:t>
      </w:r>
      <w:proofErr w:type="spellStart"/>
      <w:r w:rsidR="00414BEE">
        <w:rPr>
          <w:rFonts w:ascii="Arial Narrow" w:hAnsi="Arial Narrow" w:cs="Arial"/>
          <w:sz w:val="22"/>
          <w:szCs w:val="22"/>
        </w:rPr>
        <w:t>n.°</w:t>
      </w:r>
      <w:proofErr w:type="spellEnd"/>
      <w:r w:rsidR="00414BEE">
        <w:rPr>
          <w:rFonts w:ascii="Arial Narrow" w:hAnsi="Arial Narrow" w:cs="Arial"/>
          <w:sz w:val="22"/>
          <w:szCs w:val="22"/>
        </w:rPr>
        <w:t xml:space="preserve"> 4371-2022</w:t>
      </w:r>
      <w:r w:rsidR="009716FE">
        <w:rPr>
          <w:rFonts w:ascii="Arial Narrow" w:hAnsi="Arial Narrow" w:cs="Arial"/>
          <w:sz w:val="22"/>
          <w:szCs w:val="22"/>
        </w:rPr>
        <w:t xml:space="preserve"> (pecosa) de fecha 23 de noviembre de 2022.</w:t>
      </w:r>
      <w:r w:rsidR="002234F0">
        <w:rPr>
          <w:rFonts w:ascii="Arial Narrow" w:hAnsi="Arial Narrow" w:cs="Arial"/>
          <w:sz w:val="22"/>
          <w:szCs w:val="22"/>
        </w:rPr>
        <w:t xml:space="preserve">  </w:t>
      </w:r>
    </w:p>
    <w:p w14:paraId="4FC9E877" w14:textId="6919E9B1" w:rsidR="00160E9B" w:rsidRDefault="00160E9B" w:rsidP="00EA1C4E">
      <w:pPr>
        <w:tabs>
          <w:tab w:val="left" w:pos="142"/>
          <w:tab w:val="left" w:pos="1276"/>
        </w:tabs>
        <w:autoSpaceDE w:val="0"/>
        <w:autoSpaceDN w:val="0"/>
        <w:adjustRightInd w:val="0"/>
        <w:ind w:left="709"/>
        <w:jc w:val="both"/>
        <w:rPr>
          <w:rFonts w:ascii="Arial Narrow" w:hAnsi="Arial Narrow" w:cs="Arial"/>
          <w:sz w:val="22"/>
          <w:szCs w:val="22"/>
        </w:rPr>
      </w:pPr>
    </w:p>
    <w:p w14:paraId="34D26378" w14:textId="3D568904" w:rsidR="00986622" w:rsidRDefault="00986622" w:rsidP="00986622">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Imagen n. ° 2</w:t>
      </w:r>
    </w:p>
    <w:p w14:paraId="4F2F0060" w14:textId="564F3490" w:rsidR="00986622" w:rsidRDefault="00986622" w:rsidP="00986622">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orden de compra </w:t>
      </w:r>
      <w:proofErr w:type="spellStart"/>
      <w:r>
        <w:rPr>
          <w:rFonts w:ascii="Arial Narrow" w:hAnsi="Arial Narrow" w:cs="Arial"/>
          <w:b/>
          <w:bCs/>
        </w:rPr>
        <w:t>n.°</w:t>
      </w:r>
      <w:proofErr w:type="spellEnd"/>
      <w:r>
        <w:rPr>
          <w:rFonts w:ascii="Arial Narrow" w:hAnsi="Arial Narrow" w:cs="Arial"/>
          <w:b/>
          <w:bCs/>
        </w:rPr>
        <w:t xml:space="preserve"> 3961 de 04 de octubre de 2022</w:t>
      </w:r>
    </w:p>
    <w:p w14:paraId="0DEC27D9" w14:textId="37A05B72" w:rsidR="004F5B25" w:rsidRDefault="003C0F7A" w:rsidP="00986622">
      <w:pPr>
        <w:tabs>
          <w:tab w:val="left" w:pos="142"/>
          <w:tab w:val="left" w:pos="1276"/>
        </w:tabs>
        <w:autoSpaceDE w:val="0"/>
        <w:autoSpaceDN w:val="0"/>
        <w:adjustRightInd w:val="0"/>
        <w:ind w:left="709"/>
        <w:jc w:val="center"/>
        <w:rPr>
          <w:rFonts w:ascii="Arial Narrow" w:hAnsi="Arial Narrow" w:cs="Arial"/>
          <w:b/>
          <w:bCs/>
        </w:rPr>
      </w:pPr>
      <w:r>
        <w:rPr>
          <w:noProof/>
          <w:lang w:eastAsia="es-PE"/>
        </w:rPr>
        <w:drawing>
          <wp:anchor distT="0" distB="0" distL="0" distR="0" simplePos="0" relativeHeight="251659264" behindDoc="1" locked="0" layoutInCell="1" allowOverlap="1" wp14:anchorId="1CAD4543" wp14:editId="16E400B8">
            <wp:simplePos x="0" y="0"/>
            <wp:positionH relativeFrom="page">
              <wp:posOffset>2282825</wp:posOffset>
            </wp:positionH>
            <wp:positionV relativeFrom="page">
              <wp:posOffset>3251200</wp:posOffset>
            </wp:positionV>
            <wp:extent cx="3323590" cy="3705225"/>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2" cstate="print"/>
                    <a:stretch>
                      <a:fillRect/>
                    </a:stretch>
                  </pic:blipFill>
                  <pic:spPr>
                    <a:xfrm>
                      <a:off x="0" y="0"/>
                      <a:ext cx="3323590" cy="3705225"/>
                    </a:xfrm>
                    <a:prstGeom prst="rect">
                      <a:avLst/>
                    </a:prstGeom>
                  </pic:spPr>
                </pic:pic>
              </a:graphicData>
            </a:graphic>
            <wp14:sizeRelH relativeFrom="margin">
              <wp14:pctWidth>0</wp14:pctWidth>
            </wp14:sizeRelH>
            <wp14:sizeRelV relativeFrom="margin">
              <wp14:pctHeight>0</wp14:pctHeight>
            </wp14:sizeRelV>
          </wp:anchor>
        </w:drawing>
      </w:r>
    </w:p>
    <w:p w14:paraId="10174A5E" w14:textId="02C8BC4A"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85042E8" w14:textId="52FAAA0E"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0510B23F" w14:textId="03184AFA"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594B1D34" w14:textId="103C3D2D"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36716473" w14:textId="29E2D46D"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D6AAB4F" w14:textId="41E0038F"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0FE3067" w14:textId="6C79ED2F"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5DB499CB" w14:textId="296B7758"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6C6080C" w14:textId="2B9FEEC8"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0D012327" w14:textId="2EFBBE20"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5B4DE4F7" w14:textId="47182DBB"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3324E1B5" w14:textId="38B05530"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2912727F" w14:textId="6E38A26C"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19013377" w14:textId="5E202356"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11F8828C" w14:textId="05B4E258"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075C0744" w14:textId="708F5F24"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4741E50F" w14:textId="45FD4964"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20F54C1C" w14:textId="7D758C49"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2193BC9D" w14:textId="3BB7A2AF"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0EE8F0A3" w14:textId="1964679F"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3BE80066" w14:textId="4E642764"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347F51A" w14:textId="2A92D51E"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5E069E50" w14:textId="3EF448AA"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3C948749" w14:textId="2916DA15"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6CB913F2" w14:textId="133F0D39"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74EB032B" w14:textId="4144DC66" w:rsidR="004F5B25" w:rsidDel="003C0F7A" w:rsidRDefault="004F5B25" w:rsidP="00986622">
      <w:pPr>
        <w:tabs>
          <w:tab w:val="left" w:pos="142"/>
          <w:tab w:val="left" w:pos="1276"/>
        </w:tabs>
        <w:autoSpaceDE w:val="0"/>
        <w:autoSpaceDN w:val="0"/>
        <w:adjustRightInd w:val="0"/>
        <w:ind w:left="709"/>
        <w:jc w:val="center"/>
        <w:rPr>
          <w:del w:id="232" w:author="Usuario de Windows" w:date="2023-03-21T09:46:00Z"/>
          <w:rFonts w:ascii="Arial Narrow" w:hAnsi="Arial Narrow" w:cs="Arial"/>
          <w:b/>
          <w:bCs/>
        </w:rPr>
      </w:pPr>
    </w:p>
    <w:p w14:paraId="5DE1826E" w14:textId="43FC4DE3" w:rsidR="004F5B25" w:rsidDel="003C0F7A" w:rsidRDefault="004F5B25" w:rsidP="00986622">
      <w:pPr>
        <w:tabs>
          <w:tab w:val="left" w:pos="142"/>
          <w:tab w:val="left" w:pos="1276"/>
        </w:tabs>
        <w:autoSpaceDE w:val="0"/>
        <w:autoSpaceDN w:val="0"/>
        <w:adjustRightInd w:val="0"/>
        <w:ind w:left="709"/>
        <w:jc w:val="center"/>
        <w:rPr>
          <w:del w:id="233" w:author="Usuario de Windows" w:date="2023-03-21T09:46:00Z"/>
          <w:rFonts w:ascii="Arial Narrow" w:hAnsi="Arial Narrow" w:cs="Arial"/>
          <w:b/>
          <w:bCs/>
        </w:rPr>
      </w:pPr>
    </w:p>
    <w:p w14:paraId="3768D81A" w14:textId="742F721E" w:rsidR="004F5B25" w:rsidRPr="004F5B25" w:rsidRDefault="004F5B25" w:rsidP="004F5B25">
      <w:pPr>
        <w:tabs>
          <w:tab w:val="left" w:pos="142"/>
          <w:tab w:val="left" w:pos="1276"/>
        </w:tabs>
        <w:autoSpaceDE w:val="0"/>
        <w:autoSpaceDN w:val="0"/>
        <w:adjustRightInd w:val="0"/>
        <w:ind w:left="709"/>
        <w:rPr>
          <w:rFonts w:ascii="Arial Narrow" w:hAnsi="Arial Narrow" w:cs="Arial"/>
          <w:sz w:val="16"/>
          <w:szCs w:val="16"/>
        </w:rPr>
      </w:pPr>
      <w:r w:rsidRPr="004F5B25">
        <w:rPr>
          <w:rFonts w:ascii="Arial Narrow" w:hAnsi="Arial Narrow" w:cs="Arial"/>
          <w:b/>
          <w:bCs/>
          <w:sz w:val="16"/>
          <w:szCs w:val="16"/>
        </w:rPr>
        <w:t xml:space="preserve">              Fuente: </w:t>
      </w:r>
      <w:r w:rsidRPr="004F5B25">
        <w:rPr>
          <w:rFonts w:ascii="Arial Narrow" w:hAnsi="Arial Narrow" w:cs="Arial"/>
          <w:sz w:val="16"/>
          <w:szCs w:val="16"/>
        </w:rPr>
        <w:t>Orden de com</w:t>
      </w:r>
      <w:r>
        <w:rPr>
          <w:rFonts w:ascii="Arial Narrow" w:hAnsi="Arial Narrow" w:cs="Arial"/>
          <w:sz w:val="16"/>
          <w:szCs w:val="16"/>
        </w:rPr>
        <w:t>p</w:t>
      </w:r>
      <w:r w:rsidRPr="004F5B25">
        <w:rPr>
          <w:rFonts w:ascii="Arial Narrow" w:hAnsi="Arial Narrow" w:cs="Arial"/>
          <w:sz w:val="16"/>
          <w:szCs w:val="16"/>
        </w:rPr>
        <w:t>ra 3961-2022</w:t>
      </w:r>
    </w:p>
    <w:p w14:paraId="736F47D6" w14:textId="0F23D993" w:rsidR="004F5B25" w:rsidRDefault="004F5B25" w:rsidP="00986622">
      <w:pPr>
        <w:tabs>
          <w:tab w:val="left" w:pos="142"/>
          <w:tab w:val="left" w:pos="1276"/>
        </w:tabs>
        <w:autoSpaceDE w:val="0"/>
        <w:autoSpaceDN w:val="0"/>
        <w:adjustRightInd w:val="0"/>
        <w:ind w:left="709"/>
        <w:jc w:val="center"/>
        <w:rPr>
          <w:rFonts w:ascii="Arial Narrow" w:hAnsi="Arial Narrow" w:cs="Arial"/>
          <w:b/>
          <w:bCs/>
        </w:rPr>
      </w:pPr>
    </w:p>
    <w:p w14:paraId="20698785" w14:textId="77777777" w:rsidR="00986622" w:rsidRDefault="00986622" w:rsidP="00986622">
      <w:pPr>
        <w:tabs>
          <w:tab w:val="left" w:pos="142"/>
          <w:tab w:val="left" w:pos="1276"/>
        </w:tabs>
        <w:autoSpaceDE w:val="0"/>
        <w:autoSpaceDN w:val="0"/>
        <w:adjustRightInd w:val="0"/>
        <w:ind w:left="709"/>
        <w:jc w:val="center"/>
        <w:rPr>
          <w:rFonts w:ascii="Arial Narrow" w:hAnsi="Arial Narrow" w:cs="Arial"/>
          <w:sz w:val="22"/>
          <w:szCs w:val="22"/>
        </w:rPr>
      </w:pPr>
    </w:p>
    <w:p w14:paraId="548DDCC0" w14:textId="1243C3D3" w:rsidR="00430840" w:rsidRDefault="008875BF"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Al respecto la Comisión de Control verifico</w:t>
      </w:r>
      <w:r w:rsidR="00430840">
        <w:rPr>
          <w:rFonts w:ascii="Arial Narrow" w:hAnsi="Arial Narrow" w:cs="Arial"/>
          <w:sz w:val="22"/>
          <w:szCs w:val="22"/>
        </w:rPr>
        <w:t xml:space="preserve"> que la Entidad, realizo la fase del devengado con </w:t>
      </w:r>
      <w:r w:rsidR="00986622">
        <w:rPr>
          <w:rFonts w:ascii="Arial Narrow" w:hAnsi="Arial Narrow" w:cs="Arial"/>
          <w:sz w:val="22"/>
          <w:szCs w:val="22"/>
        </w:rPr>
        <w:t>e</w:t>
      </w:r>
      <w:r w:rsidR="00430840">
        <w:rPr>
          <w:rFonts w:ascii="Arial Narrow" w:hAnsi="Arial Narrow" w:cs="Arial"/>
          <w:sz w:val="22"/>
          <w:szCs w:val="22"/>
        </w:rPr>
        <w:t xml:space="preserve">l registro SIAF </w:t>
      </w:r>
      <w:proofErr w:type="spellStart"/>
      <w:r w:rsidR="00430840">
        <w:rPr>
          <w:rFonts w:ascii="Arial Narrow" w:hAnsi="Arial Narrow" w:cs="Arial"/>
          <w:sz w:val="22"/>
          <w:szCs w:val="22"/>
        </w:rPr>
        <w:t>n.°</w:t>
      </w:r>
      <w:proofErr w:type="spellEnd"/>
      <w:r w:rsidR="00430840">
        <w:rPr>
          <w:rFonts w:ascii="Arial Narrow" w:hAnsi="Arial Narrow" w:cs="Arial"/>
          <w:sz w:val="22"/>
          <w:szCs w:val="22"/>
        </w:rPr>
        <w:t xml:space="preserve"> 10440</w:t>
      </w:r>
      <w:r w:rsidR="00435B99">
        <w:rPr>
          <w:rFonts w:ascii="Arial Narrow" w:hAnsi="Arial Narrow" w:cs="Arial"/>
          <w:sz w:val="22"/>
          <w:szCs w:val="22"/>
        </w:rPr>
        <w:t xml:space="preserve"> de fecha de registro 4 de noviembre de 2022, </w:t>
      </w:r>
      <w:r w:rsidR="00430840">
        <w:rPr>
          <w:rFonts w:ascii="Arial Narrow" w:hAnsi="Arial Narrow" w:cs="Arial"/>
          <w:sz w:val="22"/>
          <w:szCs w:val="22"/>
        </w:rPr>
        <w:t xml:space="preserve">sin que estos previamente cuenten con los documentos </w:t>
      </w:r>
      <w:proofErr w:type="spellStart"/>
      <w:r w:rsidR="00430840">
        <w:rPr>
          <w:rFonts w:ascii="Arial Narrow" w:hAnsi="Arial Narrow" w:cs="Arial"/>
          <w:sz w:val="22"/>
          <w:szCs w:val="22"/>
        </w:rPr>
        <w:t>sustentatorios</w:t>
      </w:r>
      <w:proofErr w:type="spellEnd"/>
      <w:r w:rsidR="00430840">
        <w:rPr>
          <w:rFonts w:ascii="Arial Narrow" w:hAnsi="Arial Narrow" w:cs="Arial"/>
          <w:sz w:val="22"/>
          <w:szCs w:val="22"/>
        </w:rPr>
        <w:t xml:space="preserve"> (informe del funcionario responsable emitiendo la conformidad), documentos con los cuales se acredita la formalización del devengado, siendo el plazo para el giro el 31 de enero de 2023 conforme al siguiente detalle:</w:t>
      </w:r>
    </w:p>
    <w:p w14:paraId="6D3088EB" w14:textId="77777777" w:rsidR="00430840" w:rsidRDefault="00430840" w:rsidP="00EA1C4E">
      <w:pPr>
        <w:tabs>
          <w:tab w:val="left" w:pos="142"/>
          <w:tab w:val="left" w:pos="1276"/>
        </w:tabs>
        <w:autoSpaceDE w:val="0"/>
        <w:autoSpaceDN w:val="0"/>
        <w:adjustRightInd w:val="0"/>
        <w:ind w:left="709"/>
        <w:jc w:val="both"/>
        <w:rPr>
          <w:rFonts w:ascii="Arial Narrow" w:hAnsi="Arial Narrow" w:cs="Arial"/>
          <w:sz w:val="22"/>
          <w:szCs w:val="22"/>
        </w:rPr>
      </w:pPr>
    </w:p>
    <w:p w14:paraId="21791CF4" w14:textId="19175766" w:rsidR="00AA3B43" w:rsidRPr="00A95B86" w:rsidRDefault="00A95B86" w:rsidP="00430840">
      <w:pPr>
        <w:tabs>
          <w:tab w:val="left" w:pos="142"/>
          <w:tab w:val="left" w:pos="1276"/>
        </w:tabs>
        <w:autoSpaceDE w:val="0"/>
        <w:autoSpaceDN w:val="0"/>
        <w:adjustRightInd w:val="0"/>
        <w:ind w:left="709"/>
        <w:jc w:val="center"/>
        <w:rPr>
          <w:rFonts w:ascii="Arial Narrow" w:hAnsi="Arial Narrow" w:cs="Arial"/>
          <w:b/>
          <w:bCs/>
        </w:rPr>
      </w:pPr>
      <w:r w:rsidRPr="00A95B86">
        <w:rPr>
          <w:rFonts w:ascii="Arial Narrow" w:hAnsi="Arial Narrow" w:cs="Arial"/>
          <w:b/>
          <w:bCs/>
        </w:rPr>
        <w:t xml:space="preserve">Cuadro n. ° </w:t>
      </w:r>
      <w:r w:rsidR="00A44079">
        <w:rPr>
          <w:rFonts w:ascii="Arial Narrow" w:hAnsi="Arial Narrow" w:cs="Arial"/>
          <w:b/>
          <w:bCs/>
        </w:rPr>
        <w:t>2</w:t>
      </w:r>
    </w:p>
    <w:tbl>
      <w:tblPr>
        <w:tblStyle w:val="Tablaconcuadrcula"/>
        <w:tblW w:w="0" w:type="auto"/>
        <w:tblInd w:w="709" w:type="dxa"/>
        <w:tblLook w:val="04A0" w:firstRow="1" w:lastRow="0" w:firstColumn="1" w:lastColumn="0" w:noHBand="0" w:noVBand="1"/>
      </w:tblPr>
      <w:tblGrid>
        <w:gridCol w:w="414"/>
        <w:gridCol w:w="627"/>
        <w:gridCol w:w="1149"/>
        <w:gridCol w:w="545"/>
        <w:gridCol w:w="1273"/>
        <w:gridCol w:w="948"/>
        <w:gridCol w:w="2830"/>
      </w:tblGrid>
      <w:tr w:rsidR="00A95B86" w14:paraId="25C3C515" w14:textId="77777777" w:rsidTr="00A95B86">
        <w:tc>
          <w:tcPr>
            <w:tcW w:w="414" w:type="dxa"/>
          </w:tcPr>
          <w:p w14:paraId="084AB67A" w14:textId="77777777" w:rsid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
          <w:p w14:paraId="3EC12F96" w14:textId="387C014D" w:rsidR="00A95B86" w:rsidRP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roofErr w:type="spellStart"/>
            <w:r w:rsidRPr="00A95B86">
              <w:rPr>
                <w:rFonts w:ascii="Arial Narrow" w:hAnsi="Arial Narrow" w:cs="Arial"/>
                <w:b/>
                <w:bCs/>
                <w:sz w:val="16"/>
                <w:szCs w:val="16"/>
              </w:rPr>
              <w:t>N°</w:t>
            </w:r>
            <w:proofErr w:type="spellEnd"/>
          </w:p>
        </w:tc>
        <w:tc>
          <w:tcPr>
            <w:tcW w:w="627" w:type="dxa"/>
          </w:tcPr>
          <w:p w14:paraId="46A5CF6B" w14:textId="77777777" w:rsid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p>
          <w:p w14:paraId="144B549A" w14:textId="0E860621" w:rsidR="00A95B86" w:rsidRPr="00A95B86" w:rsidRDefault="00A95B86" w:rsidP="00EA1C4E">
            <w:pPr>
              <w:tabs>
                <w:tab w:val="left" w:pos="142"/>
                <w:tab w:val="left" w:pos="1276"/>
              </w:tabs>
              <w:autoSpaceDE w:val="0"/>
              <w:autoSpaceDN w:val="0"/>
              <w:adjustRightInd w:val="0"/>
              <w:jc w:val="both"/>
              <w:rPr>
                <w:rFonts w:ascii="Arial Narrow" w:hAnsi="Arial Narrow" w:cs="Arial"/>
                <w:b/>
                <w:bCs/>
                <w:sz w:val="16"/>
                <w:szCs w:val="16"/>
              </w:rPr>
            </w:pPr>
            <w:r w:rsidRPr="00A95B86">
              <w:rPr>
                <w:rFonts w:ascii="Arial Narrow" w:hAnsi="Arial Narrow" w:cs="Arial"/>
                <w:b/>
                <w:bCs/>
                <w:sz w:val="16"/>
                <w:szCs w:val="16"/>
              </w:rPr>
              <w:t>EXP SIAF</w:t>
            </w:r>
          </w:p>
        </w:tc>
        <w:tc>
          <w:tcPr>
            <w:tcW w:w="1149" w:type="dxa"/>
          </w:tcPr>
          <w:p w14:paraId="11151A37"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28F959E2" w14:textId="621314E2"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sidRPr="00A95B86">
              <w:rPr>
                <w:rFonts w:ascii="Arial Narrow" w:hAnsi="Arial Narrow" w:cs="Arial"/>
                <w:b/>
                <w:bCs/>
                <w:sz w:val="16"/>
                <w:szCs w:val="16"/>
              </w:rPr>
              <w:t>TIPO DE DOCUMENTO</w:t>
            </w:r>
          </w:p>
        </w:tc>
        <w:tc>
          <w:tcPr>
            <w:tcW w:w="545" w:type="dxa"/>
          </w:tcPr>
          <w:p w14:paraId="723D65EC"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00FA06F3" w14:textId="719B69F9"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roofErr w:type="spellStart"/>
            <w:r>
              <w:rPr>
                <w:rFonts w:ascii="Arial Narrow" w:hAnsi="Arial Narrow" w:cs="Arial"/>
                <w:b/>
                <w:bCs/>
                <w:sz w:val="16"/>
                <w:szCs w:val="16"/>
              </w:rPr>
              <w:t>N°</w:t>
            </w:r>
            <w:proofErr w:type="spellEnd"/>
            <w:r>
              <w:rPr>
                <w:rFonts w:ascii="Arial Narrow" w:hAnsi="Arial Narrow" w:cs="Arial"/>
                <w:b/>
                <w:bCs/>
                <w:sz w:val="16"/>
                <w:szCs w:val="16"/>
              </w:rPr>
              <w:t xml:space="preserve"> DOC</w:t>
            </w:r>
          </w:p>
        </w:tc>
        <w:tc>
          <w:tcPr>
            <w:tcW w:w="1273" w:type="dxa"/>
          </w:tcPr>
          <w:p w14:paraId="681D9D96"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12E95592" w14:textId="20D00A08"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PROVEEDOR</w:t>
            </w:r>
          </w:p>
        </w:tc>
        <w:tc>
          <w:tcPr>
            <w:tcW w:w="948" w:type="dxa"/>
          </w:tcPr>
          <w:p w14:paraId="75AA0AE0"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1C848BD9" w14:textId="533364AC"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IMPORTE S/</w:t>
            </w:r>
          </w:p>
        </w:tc>
        <w:tc>
          <w:tcPr>
            <w:tcW w:w="2830" w:type="dxa"/>
          </w:tcPr>
          <w:p w14:paraId="435E2A35" w14:textId="77777777" w:rsid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p>
          <w:p w14:paraId="23F5BF97" w14:textId="17701EE6" w:rsidR="00A95B86" w:rsidRPr="00A95B86" w:rsidRDefault="00A95B86" w:rsidP="00A95B86">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OBSERVACION</w:t>
            </w:r>
          </w:p>
        </w:tc>
      </w:tr>
      <w:tr w:rsidR="00A95B86" w14:paraId="02211D31" w14:textId="77777777" w:rsidTr="00A95B86">
        <w:tc>
          <w:tcPr>
            <w:tcW w:w="414" w:type="dxa"/>
          </w:tcPr>
          <w:p w14:paraId="626C81D1" w14:textId="50442624"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w:t>
            </w:r>
          </w:p>
        </w:tc>
        <w:tc>
          <w:tcPr>
            <w:tcW w:w="627" w:type="dxa"/>
          </w:tcPr>
          <w:p w14:paraId="77BD268C" w14:textId="67E4FB2A"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10440</w:t>
            </w:r>
          </w:p>
        </w:tc>
        <w:tc>
          <w:tcPr>
            <w:tcW w:w="1149" w:type="dxa"/>
          </w:tcPr>
          <w:p w14:paraId="2E7CB582" w14:textId="6CDAE572"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Orden de Compra</w:t>
            </w:r>
          </w:p>
        </w:tc>
        <w:tc>
          <w:tcPr>
            <w:tcW w:w="545" w:type="dxa"/>
          </w:tcPr>
          <w:p w14:paraId="014BFE64" w14:textId="4BAE1299"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3961</w:t>
            </w:r>
          </w:p>
        </w:tc>
        <w:tc>
          <w:tcPr>
            <w:tcW w:w="1273" w:type="dxa"/>
          </w:tcPr>
          <w:p w14:paraId="5B6B04B7" w14:textId="1C765D18" w:rsidR="00A95B86" w:rsidRPr="00A95B86" w:rsidRDefault="00A95B86" w:rsidP="00A95B86">
            <w:pPr>
              <w:tabs>
                <w:tab w:val="left" w:pos="142"/>
                <w:tab w:val="left" w:pos="1276"/>
              </w:tabs>
              <w:autoSpaceDE w:val="0"/>
              <w:autoSpaceDN w:val="0"/>
              <w:adjustRightInd w:val="0"/>
              <w:rPr>
                <w:rFonts w:ascii="Arial Narrow" w:hAnsi="Arial Narrow" w:cs="Arial"/>
                <w:sz w:val="18"/>
                <w:szCs w:val="18"/>
              </w:rPr>
            </w:pPr>
            <w:r w:rsidRPr="00A95B86">
              <w:rPr>
                <w:rFonts w:ascii="Arial Narrow" w:hAnsi="Arial Narrow" w:cs="Arial"/>
                <w:sz w:val="18"/>
                <w:szCs w:val="18"/>
              </w:rPr>
              <w:t xml:space="preserve">Industrias </w:t>
            </w:r>
            <w:proofErr w:type="spellStart"/>
            <w:r w:rsidRPr="00A95B86">
              <w:rPr>
                <w:rFonts w:ascii="Arial Narrow" w:hAnsi="Arial Narrow" w:cs="Arial"/>
                <w:sz w:val="18"/>
                <w:szCs w:val="18"/>
              </w:rPr>
              <w:t>Tenocdura</w:t>
            </w:r>
            <w:proofErr w:type="spellEnd"/>
            <w:r w:rsidRPr="00A95B86">
              <w:rPr>
                <w:rFonts w:ascii="Arial Narrow" w:hAnsi="Arial Narrow" w:cs="Arial"/>
                <w:sz w:val="18"/>
                <w:szCs w:val="18"/>
              </w:rPr>
              <w:t xml:space="preserve"> SAC</w:t>
            </w:r>
          </w:p>
        </w:tc>
        <w:tc>
          <w:tcPr>
            <w:tcW w:w="948" w:type="dxa"/>
          </w:tcPr>
          <w:p w14:paraId="46CF7BE0" w14:textId="77777777" w:rsidR="00A95B86" w:rsidRDefault="00A95B86" w:rsidP="00076282">
            <w:pPr>
              <w:tabs>
                <w:tab w:val="left" w:pos="142"/>
                <w:tab w:val="left" w:pos="1276"/>
              </w:tabs>
              <w:autoSpaceDE w:val="0"/>
              <w:autoSpaceDN w:val="0"/>
              <w:adjustRightInd w:val="0"/>
              <w:jc w:val="right"/>
              <w:rPr>
                <w:rFonts w:ascii="Arial Narrow" w:hAnsi="Arial Narrow" w:cs="Arial"/>
                <w:sz w:val="18"/>
                <w:szCs w:val="18"/>
              </w:rPr>
            </w:pPr>
          </w:p>
          <w:p w14:paraId="33A0B7C6" w14:textId="098823BB" w:rsidR="00A95B86" w:rsidRPr="00A95B86" w:rsidRDefault="00A95B86" w:rsidP="00076282">
            <w:pPr>
              <w:tabs>
                <w:tab w:val="left" w:pos="142"/>
                <w:tab w:val="left" w:pos="1276"/>
              </w:tabs>
              <w:autoSpaceDE w:val="0"/>
              <w:autoSpaceDN w:val="0"/>
              <w:adjustRightInd w:val="0"/>
              <w:jc w:val="right"/>
              <w:rPr>
                <w:rFonts w:ascii="Arial Narrow" w:hAnsi="Arial Narrow" w:cs="Arial"/>
                <w:sz w:val="18"/>
                <w:szCs w:val="18"/>
              </w:rPr>
            </w:pPr>
            <w:r>
              <w:rPr>
                <w:rFonts w:ascii="Arial Narrow" w:hAnsi="Arial Narrow" w:cs="Arial"/>
                <w:sz w:val="18"/>
                <w:szCs w:val="18"/>
              </w:rPr>
              <w:t>74,000.00</w:t>
            </w:r>
          </w:p>
        </w:tc>
        <w:tc>
          <w:tcPr>
            <w:tcW w:w="2830" w:type="dxa"/>
          </w:tcPr>
          <w:p w14:paraId="37B6FD53" w14:textId="313641D4" w:rsidR="00A95B86" w:rsidRPr="00A95B86" w:rsidRDefault="00A95B86" w:rsidP="00EA1C4E">
            <w:pPr>
              <w:tabs>
                <w:tab w:val="left" w:pos="142"/>
                <w:tab w:val="left" w:pos="1276"/>
              </w:tabs>
              <w:autoSpaceDE w:val="0"/>
              <w:autoSpaceDN w:val="0"/>
              <w:adjustRightInd w:val="0"/>
              <w:jc w:val="both"/>
              <w:rPr>
                <w:rFonts w:ascii="Arial Narrow" w:hAnsi="Arial Narrow" w:cs="Arial"/>
                <w:sz w:val="18"/>
                <w:szCs w:val="18"/>
              </w:rPr>
            </w:pPr>
            <w:r>
              <w:rPr>
                <w:rFonts w:ascii="Arial Narrow" w:hAnsi="Arial Narrow" w:cs="Arial"/>
                <w:sz w:val="18"/>
                <w:szCs w:val="18"/>
              </w:rPr>
              <w:t>No cuenta con el informe de conformidad del área usuaria, Residente de obra y Supervisor.</w:t>
            </w:r>
          </w:p>
        </w:tc>
      </w:tr>
      <w:tr w:rsidR="00A95B86" w14:paraId="1A189649" w14:textId="77777777" w:rsidTr="0091683A">
        <w:tc>
          <w:tcPr>
            <w:tcW w:w="4008" w:type="dxa"/>
            <w:gridSpan w:val="5"/>
          </w:tcPr>
          <w:p w14:paraId="5061A0D0" w14:textId="2B96A417" w:rsidR="00A95B86" w:rsidRPr="00076282" w:rsidRDefault="00422801" w:rsidP="00076282">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TOTAL,</w:t>
            </w:r>
            <w:r w:rsidR="00076282">
              <w:rPr>
                <w:rFonts w:ascii="Arial Narrow" w:hAnsi="Arial Narrow" w:cs="Arial"/>
                <w:b/>
                <w:bCs/>
                <w:sz w:val="16"/>
                <w:szCs w:val="16"/>
              </w:rPr>
              <w:t xml:space="preserve"> S/</w:t>
            </w:r>
          </w:p>
        </w:tc>
        <w:tc>
          <w:tcPr>
            <w:tcW w:w="948" w:type="dxa"/>
          </w:tcPr>
          <w:p w14:paraId="4C6332BD" w14:textId="2E00A6B7" w:rsidR="00A95B86" w:rsidRPr="00076282" w:rsidRDefault="00A95B86" w:rsidP="00076282">
            <w:pPr>
              <w:tabs>
                <w:tab w:val="left" w:pos="142"/>
                <w:tab w:val="left" w:pos="1276"/>
              </w:tabs>
              <w:autoSpaceDE w:val="0"/>
              <w:autoSpaceDN w:val="0"/>
              <w:adjustRightInd w:val="0"/>
              <w:jc w:val="right"/>
              <w:rPr>
                <w:rFonts w:ascii="Arial Narrow" w:hAnsi="Arial Narrow" w:cs="Arial"/>
                <w:b/>
                <w:bCs/>
                <w:sz w:val="18"/>
                <w:szCs w:val="18"/>
              </w:rPr>
            </w:pPr>
            <w:r w:rsidRPr="00076282">
              <w:rPr>
                <w:rFonts w:ascii="Arial Narrow" w:hAnsi="Arial Narrow" w:cs="Arial"/>
                <w:b/>
                <w:bCs/>
                <w:sz w:val="18"/>
                <w:szCs w:val="18"/>
              </w:rPr>
              <w:t>74,000.00</w:t>
            </w:r>
          </w:p>
        </w:tc>
        <w:tc>
          <w:tcPr>
            <w:tcW w:w="2830" w:type="dxa"/>
          </w:tcPr>
          <w:p w14:paraId="149E5B13" w14:textId="77777777" w:rsidR="00A95B86" w:rsidRPr="00A95B86" w:rsidRDefault="00A95B86" w:rsidP="00EA1C4E">
            <w:pPr>
              <w:tabs>
                <w:tab w:val="left" w:pos="142"/>
                <w:tab w:val="left" w:pos="1276"/>
              </w:tabs>
              <w:autoSpaceDE w:val="0"/>
              <w:autoSpaceDN w:val="0"/>
              <w:adjustRightInd w:val="0"/>
              <w:jc w:val="both"/>
              <w:rPr>
                <w:rFonts w:ascii="Arial Narrow" w:hAnsi="Arial Narrow" w:cs="Arial"/>
                <w:sz w:val="16"/>
                <w:szCs w:val="16"/>
              </w:rPr>
            </w:pPr>
          </w:p>
        </w:tc>
      </w:tr>
    </w:tbl>
    <w:p w14:paraId="63C34A32" w14:textId="511F19BE" w:rsidR="00AA3B43" w:rsidRPr="00422801" w:rsidRDefault="00422801" w:rsidP="00EA1C4E">
      <w:pPr>
        <w:tabs>
          <w:tab w:val="left" w:pos="142"/>
          <w:tab w:val="left" w:pos="1276"/>
        </w:tabs>
        <w:autoSpaceDE w:val="0"/>
        <w:autoSpaceDN w:val="0"/>
        <w:adjustRightInd w:val="0"/>
        <w:ind w:left="709"/>
        <w:jc w:val="both"/>
        <w:rPr>
          <w:rFonts w:ascii="Arial Narrow" w:hAnsi="Arial Narrow" w:cs="Arial"/>
          <w:sz w:val="16"/>
          <w:szCs w:val="16"/>
        </w:rPr>
      </w:pPr>
      <w:r w:rsidRPr="00435B99">
        <w:rPr>
          <w:rFonts w:ascii="Arial Narrow" w:hAnsi="Arial Narrow" w:cs="Arial"/>
          <w:b/>
          <w:bCs/>
          <w:sz w:val="16"/>
          <w:szCs w:val="16"/>
        </w:rPr>
        <w:lastRenderedPageBreak/>
        <w:t>Fuente</w:t>
      </w:r>
      <w:r>
        <w:rPr>
          <w:rFonts w:ascii="Arial Narrow" w:hAnsi="Arial Narrow" w:cs="Arial"/>
          <w:sz w:val="16"/>
          <w:szCs w:val="16"/>
        </w:rPr>
        <w:t>: Orden de Compra n. ° 3961</w:t>
      </w:r>
    </w:p>
    <w:p w14:paraId="261D0A5B" w14:textId="164D5519" w:rsidR="00A95B86" w:rsidRDefault="00A95B86" w:rsidP="00EA1C4E">
      <w:pPr>
        <w:tabs>
          <w:tab w:val="left" w:pos="142"/>
          <w:tab w:val="left" w:pos="1276"/>
        </w:tabs>
        <w:autoSpaceDE w:val="0"/>
        <w:autoSpaceDN w:val="0"/>
        <w:adjustRightInd w:val="0"/>
        <w:ind w:left="709"/>
        <w:jc w:val="both"/>
        <w:rPr>
          <w:rFonts w:ascii="Arial Narrow" w:hAnsi="Arial Narrow" w:cs="Arial"/>
          <w:sz w:val="22"/>
          <w:szCs w:val="22"/>
        </w:rPr>
      </w:pPr>
    </w:p>
    <w:p w14:paraId="2FC653A2" w14:textId="2E521B19" w:rsidR="00E7082E" w:rsidRDefault="00E7082E" w:rsidP="00EA1C4E">
      <w:pPr>
        <w:tabs>
          <w:tab w:val="left" w:pos="142"/>
          <w:tab w:val="left" w:pos="1276"/>
        </w:tabs>
        <w:autoSpaceDE w:val="0"/>
        <w:autoSpaceDN w:val="0"/>
        <w:adjustRightInd w:val="0"/>
        <w:ind w:left="709"/>
        <w:jc w:val="both"/>
        <w:rPr>
          <w:rFonts w:ascii="Arial Narrow" w:hAnsi="Arial Narrow" w:cs="Arial"/>
          <w:sz w:val="22"/>
          <w:szCs w:val="22"/>
        </w:rPr>
      </w:pPr>
    </w:p>
    <w:p w14:paraId="36A05A7B" w14:textId="77777777" w:rsidR="00E7082E" w:rsidRDefault="00E7082E" w:rsidP="00EA1C4E">
      <w:pPr>
        <w:tabs>
          <w:tab w:val="left" w:pos="142"/>
          <w:tab w:val="left" w:pos="1276"/>
        </w:tabs>
        <w:autoSpaceDE w:val="0"/>
        <w:autoSpaceDN w:val="0"/>
        <w:adjustRightInd w:val="0"/>
        <w:ind w:left="709"/>
        <w:jc w:val="both"/>
        <w:rPr>
          <w:rFonts w:ascii="Arial Narrow" w:hAnsi="Arial Narrow" w:cs="Arial"/>
          <w:sz w:val="22"/>
          <w:szCs w:val="22"/>
        </w:rPr>
      </w:pPr>
    </w:p>
    <w:p w14:paraId="47711392" w14:textId="1BD55F80" w:rsidR="00435B99" w:rsidRDefault="00435B99" w:rsidP="00435B99">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r>
        <w:rPr>
          <w:rFonts w:ascii="Arial Narrow" w:hAnsi="Arial Narrow" w:cs="Arial"/>
          <w:b/>
          <w:bCs/>
        </w:rPr>
        <w:t>3</w:t>
      </w:r>
    </w:p>
    <w:p w14:paraId="580896F0" w14:textId="38E0EF7C" w:rsidR="00435B99" w:rsidRDefault="00435B99" w:rsidP="00435B99">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pantalla del expediente SIAF </w:t>
      </w:r>
      <w:proofErr w:type="spellStart"/>
      <w:r>
        <w:rPr>
          <w:rFonts w:ascii="Arial Narrow" w:hAnsi="Arial Narrow" w:cs="Arial"/>
          <w:b/>
          <w:bCs/>
        </w:rPr>
        <w:t>n.°</w:t>
      </w:r>
      <w:proofErr w:type="spellEnd"/>
      <w:r>
        <w:rPr>
          <w:rFonts w:ascii="Arial Narrow" w:hAnsi="Arial Narrow" w:cs="Arial"/>
          <w:b/>
          <w:bCs/>
        </w:rPr>
        <w:t xml:space="preserve"> 10440, orden </w:t>
      </w:r>
      <w:proofErr w:type="spellStart"/>
      <w:proofErr w:type="gramStart"/>
      <w:r>
        <w:rPr>
          <w:rFonts w:ascii="Arial Narrow" w:hAnsi="Arial Narrow" w:cs="Arial"/>
          <w:b/>
          <w:bCs/>
        </w:rPr>
        <w:t>e</w:t>
      </w:r>
      <w:proofErr w:type="spellEnd"/>
      <w:proofErr w:type="gramEnd"/>
      <w:r>
        <w:rPr>
          <w:rFonts w:ascii="Arial Narrow" w:hAnsi="Arial Narrow" w:cs="Arial"/>
          <w:b/>
          <w:bCs/>
        </w:rPr>
        <w:t xml:space="preserve"> compra </w:t>
      </w:r>
      <w:proofErr w:type="spellStart"/>
      <w:r>
        <w:rPr>
          <w:rFonts w:ascii="Arial Narrow" w:hAnsi="Arial Narrow" w:cs="Arial"/>
          <w:b/>
          <w:bCs/>
        </w:rPr>
        <w:t>n.°</w:t>
      </w:r>
      <w:proofErr w:type="spellEnd"/>
      <w:r>
        <w:rPr>
          <w:rFonts w:ascii="Arial Narrow" w:hAnsi="Arial Narrow" w:cs="Arial"/>
          <w:b/>
          <w:bCs/>
        </w:rPr>
        <w:t xml:space="preserve"> 3961, devengado el 4 de noviembre de 2022</w:t>
      </w:r>
    </w:p>
    <w:p w14:paraId="0FE17A9A" w14:textId="355C62AD" w:rsidR="005C5990" w:rsidRDefault="00163A1E" w:rsidP="00E7082E">
      <w:pPr>
        <w:jc w:val="right"/>
        <w:rPr>
          <w:rFonts w:ascii="Arial Narrow" w:hAnsi="Arial Narrow" w:cs="Arial"/>
          <w:sz w:val="22"/>
          <w:szCs w:val="22"/>
        </w:rPr>
      </w:pPr>
      <w:r>
        <w:rPr>
          <w:noProof/>
          <w:lang w:eastAsia="es-PE"/>
        </w:rPr>
        <w:drawing>
          <wp:inline distT="0" distB="0" distL="0" distR="0" wp14:anchorId="34424C89" wp14:editId="44F24B2C">
            <wp:extent cx="4980940" cy="32618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5979" b="20362"/>
                    <a:stretch/>
                  </pic:blipFill>
                  <pic:spPr bwMode="auto">
                    <a:xfrm>
                      <a:off x="0" y="0"/>
                      <a:ext cx="5085730" cy="3330488"/>
                    </a:xfrm>
                    <a:prstGeom prst="rect">
                      <a:avLst/>
                    </a:prstGeom>
                    <a:ln>
                      <a:noFill/>
                    </a:ln>
                    <a:extLst>
                      <a:ext uri="{53640926-AAD7-44D8-BBD7-CCE9431645EC}">
                        <a14:shadowObscured xmlns:a14="http://schemas.microsoft.com/office/drawing/2010/main"/>
                      </a:ext>
                    </a:extLst>
                  </pic:spPr>
                </pic:pic>
              </a:graphicData>
            </a:graphic>
          </wp:inline>
        </w:drawing>
      </w:r>
    </w:p>
    <w:p w14:paraId="39BD37D5" w14:textId="09FCC305" w:rsidR="00E7082E" w:rsidRDefault="00E7082E" w:rsidP="00E7082E">
      <w:pPr>
        <w:tabs>
          <w:tab w:val="left" w:pos="142"/>
          <w:tab w:val="left" w:pos="1276"/>
        </w:tabs>
        <w:autoSpaceDE w:val="0"/>
        <w:autoSpaceDN w:val="0"/>
        <w:adjustRightInd w:val="0"/>
        <w:ind w:left="709"/>
        <w:rPr>
          <w:rFonts w:ascii="Arial Narrow" w:hAnsi="Arial Narrow" w:cs="Arial"/>
          <w:sz w:val="16"/>
          <w:szCs w:val="16"/>
        </w:rPr>
      </w:pPr>
      <w:r w:rsidRPr="004F5B25">
        <w:rPr>
          <w:rFonts w:ascii="Arial Narrow" w:hAnsi="Arial Narrow" w:cs="Arial"/>
          <w:b/>
          <w:bCs/>
          <w:sz w:val="16"/>
          <w:szCs w:val="16"/>
        </w:rPr>
        <w:t xml:space="preserve">Fuente: </w:t>
      </w:r>
      <w:r w:rsidRPr="00E7082E">
        <w:rPr>
          <w:rFonts w:ascii="Arial Narrow" w:hAnsi="Arial Narrow" w:cs="Arial"/>
          <w:bCs/>
          <w:sz w:val="16"/>
          <w:szCs w:val="16"/>
        </w:rPr>
        <w:t xml:space="preserve">Reporte </w:t>
      </w:r>
      <w:proofErr w:type="spellStart"/>
      <w:r>
        <w:rPr>
          <w:rFonts w:ascii="Arial Narrow" w:hAnsi="Arial Narrow" w:cs="Arial"/>
          <w:bCs/>
          <w:sz w:val="16"/>
          <w:szCs w:val="16"/>
        </w:rPr>
        <w:t>Si</w:t>
      </w:r>
      <w:r w:rsidRPr="00E7082E">
        <w:rPr>
          <w:rFonts w:ascii="Arial Narrow" w:hAnsi="Arial Narrow" w:cs="Arial"/>
          <w:bCs/>
          <w:sz w:val="16"/>
          <w:szCs w:val="16"/>
        </w:rPr>
        <w:t>af</w:t>
      </w:r>
      <w:proofErr w:type="spellEnd"/>
      <w:r w:rsidRPr="00E7082E">
        <w:rPr>
          <w:rFonts w:ascii="Arial Narrow" w:hAnsi="Arial Narrow" w:cs="Arial"/>
          <w:sz w:val="16"/>
          <w:szCs w:val="16"/>
        </w:rPr>
        <w:t xml:space="preserve"> </w:t>
      </w:r>
      <w:r>
        <w:rPr>
          <w:rFonts w:ascii="Arial Narrow" w:hAnsi="Arial Narrow" w:cs="Arial"/>
          <w:sz w:val="16"/>
          <w:szCs w:val="16"/>
        </w:rPr>
        <w:t>10440</w:t>
      </w:r>
    </w:p>
    <w:p w14:paraId="2069AAA8" w14:textId="79A88F2C" w:rsidR="00017B37" w:rsidRPr="004F5B25" w:rsidRDefault="00017B37" w:rsidP="00E7082E">
      <w:pPr>
        <w:tabs>
          <w:tab w:val="left" w:pos="142"/>
          <w:tab w:val="left" w:pos="1276"/>
        </w:tabs>
        <w:autoSpaceDE w:val="0"/>
        <w:autoSpaceDN w:val="0"/>
        <w:adjustRightInd w:val="0"/>
        <w:ind w:left="709"/>
        <w:rPr>
          <w:rFonts w:ascii="Arial Narrow" w:hAnsi="Arial Narrow" w:cs="Arial"/>
          <w:sz w:val="16"/>
          <w:szCs w:val="16"/>
        </w:rPr>
      </w:pPr>
      <w:r>
        <w:rPr>
          <w:rFonts w:ascii="Arial Narrow" w:hAnsi="Arial Narrow" w:cs="Arial"/>
          <w:sz w:val="16"/>
          <w:szCs w:val="16"/>
        </w:rPr>
        <w:t>(</w:t>
      </w:r>
      <w:r w:rsidR="00943F34">
        <w:rPr>
          <w:rFonts w:ascii="Arial Narrow" w:hAnsi="Arial Narrow" w:cs="Arial"/>
          <w:sz w:val="16"/>
          <w:szCs w:val="16"/>
        </w:rPr>
        <w:t>*) Cabe precisar que el devengado se encuentra anulado</w:t>
      </w:r>
    </w:p>
    <w:p w14:paraId="2C785B53" w14:textId="520D53F3" w:rsidR="005C5990" w:rsidRDefault="005C5990" w:rsidP="00435B99">
      <w:pPr>
        <w:tabs>
          <w:tab w:val="left" w:pos="142"/>
          <w:tab w:val="left" w:pos="1276"/>
        </w:tabs>
        <w:autoSpaceDE w:val="0"/>
        <w:autoSpaceDN w:val="0"/>
        <w:adjustRightInd w:val="0"/>
        <w:ind w:left="709"/>
        <w:jc w:val="center"/>
        <w:rPr>
          <w:rFonts w:ascii="Arial Narrow" w:hAnsi="Arial Narrow" w:cs="Arial"/>
          <w:sz w:val="22"/>
          <w:szCs w:val="22"/>
        </w:rPr>
      </w:pPr>
    </w:p>
    <w:p w14:paraId="3068E8A6" w14:textId="0E18E0F3" w:rsidR="00A95B86" w:rsidRDefault="00955C0B"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De l</w:t>
      </w:r>
      <w:r w:rsidR="00A80792">
        <w:rPr>
          <w:rFonts w:ascii="Arial Narrow" w:hAnsi="Arial Narrow" w:cs="Arial"/>
          <w:sz w:val="22"/>
          <w:szCs w:val="22"/>
        </w:rPr>
        <w:t xml:space="preserve">o expuesto la Comisión de Control también ha verificado en el Módulo Administrativo del SIAF la anulación del devengado, </w:t>
      </w:r>
      <w:r w:rsidR="00B218A3">
        <w:rPr>
          <w:rFonts w:ascii="Arial Narrow" w:hAnsi="Arial Narrow" w:cs="Arial"/>
          <w:sz w:val="22"/>
          <w:szCs w:val="22"/>
        </w:rPr>
        <w:t>d</w:t>
      </w:r>
      <w:r w:rsidR="00A80792">
        <w:rPr>
          <w:rFonts w:ascii="Arial Narrow" w:hAnsi="Arial Narrow" w:cs="Arial"/>
          <w:sz w:val="22"/>
          <w:szCs w:val="22"/>
        </w:rPr>
        <w:t xml:space="preserve">el registro administrativo </w:t>
      </w:r>
      <w:proofErr w:type="spellStart"/>
      <w:r w:rsidR="00A80792">
        <w:rPr>
          <w:rFonts w:ascii="Arial Narrow" w:hAnsi="Arial Narrow" w:cs="Arial"/>
          <w:sz w:val="22"/>
          <w:szCs w:val="22"/>
        </w:rPr>
        <w:t>Siaf</w:t>
      </w:r>
      <w:proofErr w:type="spellEnd"/>
      <w:r w:rsidR="00A80792">
        <w:rPr>
          <w:rFonts w:ascii="Arial Narrow" w:hAnsi="Arial Narrow" w:cs="Arial"/>
          <w:sz w:val="22"/>
          <w:szCs w:val="22"/>
        </w:rPr>
        <w:t xml:space="preserve"> </w:t>
      </w:r>
      <w:proofErr w:type="spellStart"/>
      <w:r w:rsidR="00A80792">
        <w:rPr>
          <w:rFonts w:ascii="Arial Narrow" w:hAnsi="Arial Narrow" w:cs="Arial"/>
          <w:sz w:val="22"/>
          <w:szCs w:val="22"/>
        </w:rPr>
        <w:t>n.°</w:t>
      </w:r>
      <w:proofErr w:type="spellEnd"/>
      <w:r w:rsidR="00A80792">
        <w:rPr>
          <w:rFonts w:ascii="Arial Narrow" w:hAnsi="Arial Narrow" w:cs="Arial"/>
          <w:sz w:val="22"/>
          <w:szCs w:val="22"/>
        </w:rPr>
        <w:t xml:space="preserve"> 10440 por el importe de 74 000.00, anulación registrada con fecha 30 de enero de 2023,</w:t>
      </w:r>
      <w:r w:rsidR="00B218A3">
        <w:rPr>
          <w:rFonts w:ascii="Arial Narrow" w:hAnsi="Arial Narrow" w:cs="Arial"/>
          <w:sz w:val="22"/>
          <w:szCs w:val="22"/>
        </w:rPr>
        <w:t xml:space="preserve"> al respecto </w:t>
      </w:r>
      <w:r w:rsidR="00784151">
        <w:rPr>
          <w:rFonts w:ascii="Arial Narrow" w:hAnsi="Arial Narrow" w:cs="Arial"/>
          <w:sz w:val="22"/>
          <w:szCs w:val="22"/>
        </w:rPr>
        <w:t xml:space="preserve">no se tiene evidencia de la justificación </w:t>
      </w:r>
      <w:r w:rsidR="00C83D2C">
        <w:rPr>
          <w:rFonts w:ascii="Arial Narrow" w:hAnsi="Arial Narrow" w:cs="Arial"/>
          <w:sz w:val="22"/>
          <w:szCs w:val="22"/>
        </w:rPr>
        <w:t xml:space="preserve">o sustento del registro anulado, a continuación, se </w:t>
      </w:r>
      <w:proofErr w:type="spellStart"/>
      <w:r w:rsidR="00C83D2C">
        <w:rPr>
          <w:rFonts w:ascii="Arial Narrow" w:hAnsi="Arial Narrow" w:cs="Arial"/>
          <w:sz w:val="22"/>
          <w:szCs w:val="22"/>
        </w:rPr>
        <w:t>muestara</w:t>
      </w:r>
      <w:proofErr w:type="spellEnd"/>
      <w:r w:rsidR="00C83D2C">
        <w:rPr>
          <w:rFonts w:ascii="Arial Narrow" w:hAnsi="Arial Narrow" w:cs="Arial"/>
          <w:sz w:val="22"/>
          <w:szCs w:val="22"/>
        </w:rPr>
        <w:t xml:space="preserve"> la pantalla del </w:t>
      </w:r>
      <w:proofErr w:type="spellStart"/>
      <w:r w:rsidR="00C83D2C">
        <w:rPr>
          <w:rFonts w:ascii="Arial Narrow" w:hAnsi="Arial Narrow" w:cs="Arial"/>
          <w:sz w:val="22"/>
          <w:szCs w:val="22"/>
        </w:rPr>
        <w:t>siaf</w:t>
      </w:r>
      <w:proofErr w:type="spellEnd"/>
      <w:r w:rsidR="00C83D2C">
        <w:rPr>
          <w:rFonts w:ascii="Arial Narrow" w:hAnsi="Arial Narrow" w:cs="Arial"/>
          <w:sz w:val="22"/>
          <w:szCs w:val="22"/>
        </w:rPr>
        <w:t>.</w:t>
      </w:r>
    </w:p>
    <w:p w14:paraId="50B99D15" w14:textId="12A2B09B" w:rsidR="00784151" w:rsidRDefault="00784151" w:rsidP="00EA1C4E">
      <w:pPr>
        <w:tabs>
          <w:tab w:val="left" w:pos="142"/>
          <w:tab w:val="left" w:pos="1276"/>
        </w:tabs>
        <w:autoSpaceDE w:val="0"/>
        <w:autoSpaceDN w:val="0"/>
        <w:adjustRightInd w:val="0"/>
        <w:ind w:left="709"/>
        <w:jc w:val="both"/>
        <w:rPr>
          <w:rFonts w:ascii="Arial Narrow" w:hAnsi="Arial Narrow" w:cs="Arial"/>
          <w:sz w:val="22"/>
          <w:szCs w:val="22"/>
        </w:rPr>
      </w:pPr>
    </w:p>
    <w:p w14:paraId="065DE73B" w14:textId="10DF35FB"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5E269A63" w14:textId="3A411DB8"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6F1DFA1A" w14:textId="4806C8B3"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474E5730" w14:textId="483F45F4"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3E6B7E67" w14:textId="5FF48A0F"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43613CDD" w14:textId="4404F0DD"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0C991672" w14:textId="7149C8AF"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36A4D497" w14:textId="176011C7"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5B96BB9C" w14:textId="1198208B"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1425311E" w14:textId="0E514E8E"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603F5E8C" w14:textId="77777777" w:rsidR="001D5654" w:rsidRDefault="001D5654" w:rsidP="00EA1C4E">
      <w:pPr>
        <w:tabs>
          <w:tab w:val="left" w:pos="142"/>
          <w:tab w:val="left" w:pos="1276"/>
        </w:tabs>
        <w:autoSpaceDE w:val="0"/>
        <w:autoSpaceDN w:val="0"/>
        <w:adjustRightInd w:val="0"/>
        <w:ind w:left="709"/>
        <w:jc w:val="both"/>
        <w:rPr>
          <w:rFonts w:ascii="Arial Narrow" w:hAnsi="Arial Narrow" w:cs="Arial"/>
          <w:sz w:val="22"/>
          <w:szCs w:val="22"/>
        </w:rPr>
      </w:pPr>
    </w:p>
    <w:p w14:paraId="5011CE38" w14:textId="773FC37C" w:rsidR="00784151" w:rsidRDefault="00784151" w:rsidP="00784151">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r>
        <w:rPr>
          <w:rFonts w:ascii="Arial Narrow" w:hAnsi="Arial Narrow" w:cs="Arial"/>
          <w:b/>
          <w:bCs/>
        </w:rPr>
        <w:t>4</w:t>
      </w:r>
    </w:p>
    <w:p w14:paraId="562109FE" w14:textId="5C77F2DB" w:rsidR="00784151" w:rsidRDefault="00784151" w:rsidP="00784151">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pantalla de anulación del expediente SIAF </w:t>
      </w:r>
      <w:proofErr w:type="spellStart"/>
      <w:r>
        <w:rPr>
          <w:rFonts w:ascii="Arial Narrow" w:hAnsi="Arial Narrow" w:cs="Arial"/>
          <w:b/>
          <w:bCs/>
        </w:rPr>
        <w:t>n.°</w:t>
      </w:r>
      <w:proofErr w:type="spellEnd"/>
      <w:r>
        <w:rPr>
          <w:rFonts w:ascii="Arial Narrow" w:hAnsi="Arial Narrow" w:cs="Arial"/>
          <w:b/>
          <w:bCs/>
        </w:rPr>
        <w:t xml:space="preserve"> 10440, anulado el 30 de enero de 2023</w:t>
      </w:r>
    </w:p>
    <w:p w14:paraId="60C64EBA" w14:textId="455BA4D3" w:rsidR="00784151" w:rsidRDefault="00784151" w:rsidP="00784151">
      <w:pPr>
        <w:tabs>
          <w:tab w:val="left" w:pos="142"/>
          <w:tab w:val="left" w:pos="1276"/>
        </w:tabs>
        <w:autoSpaceDE w:val="0"/>
        <w:autoSpaceDN w:val="0"/>
        <w:adjustRightInd w:val="0"/>
        <w:ind w:left="709"/>
        <w:jc w:val="center"/>
        <w:rPr>
          <w:rFonts w:ascii="Arial Narrow" w:hAnsi="Arial Narrow" w:cs="Arial"/>
          <w:sz w:val="22"/>
          <w:szCs w:val="22"/>
        </w:rPr>
      </w:pPr>
      <w:r>
        <w:rPr>
          <w:noProof/>
          <w:lang w:eastAsia="es-PE"/>
        </w:rPr>
        <w:lastRenderedPageBreak/>
        <w:drawing>
          <wp:inline distT="0" distB="0" distL="0" distR="0" wp14:anchorId="67CF0539" wp14:editId="0C083BFE">
            <wp:extent cx="4686300" cy="4524375"/>
            <wp:effectExtent l="0" t="0" r="0"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812" t="17160" r="26837" b="4931"/>
                    <a:stretch/>
                  </pic:blipFill>
                  <pic:spPr bwMode="auto">
                    <a:xfrm>
                      <a:off x="0" y="0"/>
                      <a:ext cx="4686300" cy="4524375"/>
                    </a:xfrm>
                    <a:prstGeom prst="rect">
                      <a:avLst/>
                    </a:prstGeom>
                    <a:ln>
                      <a:noFill/>
                    </a:ln>
                    <a:extLst>
                      <a:ext uri="{53640926-AAD7-44D8-BBD7-CCE9431645EC}">
                        <a14:shadowObscured xmlns:a14="http://schemas.microsoft.com/office/drawing/2010/main"/>
                      </a:ext>
                    </a:extLst>
                  </pic:spPr>
                </pic:pic>
              </a:graphicData>
            </a:graphic>
          </wp:inline>
        </w:drawing>
      </w:r>
    </w:p>
    <w:p w14:paraId="4B82A9C3" w14:textId="6CD300B9" w:rsidR="00784151" w:rsidRDefault="00784151" w:rsidP="00784151">
      <w:pPr>
        <w:tabs>
          <w:tab w:val="left" w:pos="142"/>
          <w:tab w:val="left" w:pos="1276"/>
        </w:tabs>
        <w:autoSpaceDE w:val="0"/>
        <w:autoSpaceDN w:val="0"/>
        <w:adjustRightInd w:val="0"/>
        <w:ind w:left="709"/>
        <w:jc w:val="both"/>
        <w:rPr>
          <w:rFonts w:ascii="Arial Narrow" w:hAnsi="Arial Narrow" w:cs="Arial"/>
          <w:sz w:val="16"/>
          <w:szCs w:val="16"/>
        </w:rPr>
      </w:pPr>
      <w:r>
        <w:rPr>
          <w:rFonts w:ascii="Arial Narrow" w:hAnsi="Arial Narrow" w:cs="Arial"/>
          <w:sz w:val="22"/>
          <w:szCs w:val="22"/>
        </w:rPr>
        <w:t xml:space="preserve">     </w:t>
      </w:r>
      <w:r w:rsidRPr="00435B99">
        <w:rPr>
          <w:rFonts w:ascii="Arial Narrow" w:hAnsi="Arial Narrow" w:cs="Arial"/>
          <w:b/>
          <w:bCs/>
          <w:sz w:val="16"/>
          <w:szCs w:val="16"/>
        </w:rPr>
        <w:t>Fuente</w:t>
      </w:r>
      <w:r>
        <w:rPr>
          <w:rFonts w:ascii="Arial Narrow" w:hAnsi="Arial Narrow" w:cs="Arial"/>
          <w:sz w:val="16"/>
          <w:szCs w:val="16"/>
        </w:rPr>
        <w:t xml:space="preserve">: Consulta web de expediente </w:t>
      </w:r>
      <w:proofErr w:type="spellStart"/>
      <w:r>
        <w:rPr>
          <w:rFonts w:ascii="Arial Narrow" w:hAnsi="Arial Narrow" w:cs="Arial"/>
          <w:sz w:val="16"/>
          <w:szCs w:val="16"/>
        </w:rPr>
        <w:t>siaf</w:t>
      </w:r>
      <w:proofErr w:type="spellEnd"/>
      <w:r>
        <w:rPr>
          <w:rFonts w:ascii="Arial Narrow" w:hAnsi="Arial Narrow" w:cs="Arial"/>
          <w:sz w:val="16"/>
          <w:szCs w:val="16"/>
        </w:rPr>
        <w:t xml:space="preserve">. </w:t>
      </w:r>
      <w:proofErr w:type="spellStart"/>
      <w:r>
        <w:rPr>
          <w:rFonts w:ascii="Arial Narrow" w:hAnsi="Arial Narrow" w:cs="Arial"/>
          <w:sz w:val="16"/>
          <w:szCs w:val="16"/>
        </w:rPr>
        <w:t>N.°</w:t>
      </w:r>
      <w:proofErr w:type="spellEnd"/>
      <w:r>
        <w:rPr>
          <w:rFonts w:ascii="Arial Narrow" w:hAnsi="Arial Narrow" w:cs="Arial"/>
          <w:sz w:val="16"/>
          <w:szCs w:val="16"/>
        </w:rPr>
        <w:t xml:space="preserve"> 1440-2022</w:t>
      </w:r>
    </w:p>
    <w:p w14:paraId="75CFAFAA" w14:textId="3B9313B4" w:rsidR="00784151" w:rsidRDefault="00784151" w:rsidP="00784151">
      <w:pPr>
        <w:tabs>
          <w:tab w:val="left" w:pos="142"/>
          <w:tab w:val="left" w:pos="1276"/>
        </w:tabs>
        <w:autoSpaceDE w:val="0"/>
        <w:autoSpaceDN w:val="0"/>
        <w:adjustRightInd w:val="0"/>
        <w:ind w:left="709"/>
        <w:jc w:val="both"/>
        <w:rPr>
          <w:rFonts w:ascii="Arial Narrow" w:hAnsi="Arial Narrow" w:cs="Arial"/>
          <w:sz w:val="16"/>
          <w:szCs w:val="16"/>
        </w:rPr>
      </w:pPr>
    </w:p>
    <w:p w14:paraId="10EE0EB2" w14:textId="77777777" w:rsidR="009C7321" w:rsidRDefault="00784151" w:rsidP="008E3391">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 xml:space="preserve">De lo </w:t>
      </w:r>
      <w:r w:rsidR="00972931">
        <w:rPr>
          <w:rFonts w:ascii="Arial Narrow" w:hAnsi="Arial Narrow" w:cs="Arial"/>
          <w:sz w:val="22"/>
          <w:szCs w:val="22"/>
        </w:rPr>
        <w:t>informado anteriormente se puede advertir que el responsable designado por la Entidad realizo los registros de devengados sin que, las áreas usuarias dieran la conformidad de haber recibido el bien, lo que puede originar el pago a los proveedores sin cumplir sus obligaciones contractuales en perjuicio de la Entidad. Asimismo, retrasos injustificados en la entrega de bienes y servicios y no se aplique penalidades respectivas.</w:t>
      </w:r>
    </w:p>
    <w:p w14:paraId="4DC815C9"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p>
    <w:p w14:paraId="2BC0E63A"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sz w:val="22"/>
          <w:szCs w:val="22"/>
        </w:rPr>
        <w:t>Los hechos anteriormente expuestos contravienen la normativa siguiente:</w:t>
      </w:r>
    </w:p>
    <w:p w14:paraId="02AD553A" w14:textId="77777777" w:rsidR="009C7321" w:rsidRDefault="009C7321" w:rsidP="00784151">
      <w:pPr>
        <w:tabs>
          <w:tab w:val="left" w:pos="142"/>
          <w:tab w:val="left" w:pos="1276"/>
        </w:tabs>
        <w:autoSpaceDE w:val="0"/>
        <w:autoSpaceDN w:val="0"/>
        <w:adjustRightInd w:val="0"/>
        <w:ind w:left="709"/>
        <w:jc w:val="both"/>
        <w:rPr>
          <w:rFonts w:ascii="Arial Narrow" w:hAnsi="Arial Narrow" w:cs="Arial"/>
          <w:sz w:val="22"/>
          <w:szCs w:val="22"/>
        </w:rPr>
      </w:pPr>
    </w:p>
    <w:p w14:paraId="4B81A7AE" w14:textId="1717BA75" w:rsidR="00CF7EFA" w:rsidRPr="00CF7EFA" w:rsidRDefault="009C7321" w:rsidP="009C7321">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Decreto Le</w:t>
      </w:r>
      <w:r w:rsidR="00636164">
        <w:rPr>
          <w:rFonts w:ascii="Arial Narrow" w:hAnsi="Arial Narrow" w:cs="Arial"/>
          <w:b/>
          <w:bCs/>
        </w:rPr>
        <w:t xml:space="preserve">gislativo </w:t>
      </w:r>
      <w:proofErr w:type="spellStart"/>
      <w:r w:rsidR="00CF7EFA">
        <w:rPr>
          <w:rFonts w:ascii="Arial Narrow" w:hAnsi="Arial Narrow" w:cs="Arial"/>
          <w:b/>
          <w:bCs/>
        </w:rPr>
        <w:t>n.°</w:t>
      </w:r>
      <w:proofErr w:type="spellEnd"/>
      <w:r w:rsidR="00CF7EFA">
        <w:rPr>
          <w:rFonts w:ascii="Arial Narrow" w:hAnsi="Arial Narrow" w:cs="Arial"/>
          <w:b/>
          <w:bCs/>
        </w:rPr>
        <w:t xml:space="preserve"> 1440, Decreto </w:t>
      </w:r>
      <w:r w:rsidR="00330998">
        <w:rPr>
          <w:rFonts w:ascii="Arial Narrow" w:hAnsi="Arial Narrow" w:cs="Arial"/>
          <w:b/>
          <w:bCs/>
        </w:rPr>
        <w:t xml:space="preserve">Legislativo </w:t>
      </w:r>
      <w:r w:rsidR="00CF7EFA">
        <w:rPr>
          <w:rFonts w:ascii="Arial Narrow" w:hAnsi="Arial Narrow" w:cs="Arial"/>
          <w:b/>
          <w:bCs/>
        </w:rPr>
        <w:t>del Sistema Nacional de Presupuesto, publicado 16 de setiembre de 2018.</w:t>
      </w:r>
    </w:p>
    <w:p w14:paraId="4203B6A0" w14:textId="77777777" w:rsidR="004B40E8" w:rsidRDefault="004B40E8" w:rsidP="00CF7EFA">
      <w:pPr>
        <w:pStyle w:val="Prrafodelista"/>
        <w:tabs>
          <w:tab w:val="left" w:pos="142"/>
          <w:tab w:val="left" w:pos="1276"/>
        </w:tabs>
        <w:autoSpaceDE w:val="0"/>
        <w:autoSpaceDN w:val="0"/>
        <w:adjustRightInd w:val="0"/>
        <w:ind w:left="1485"/>
        <w:jc w:val="both"/>
        <w:rPr>
          <w:rFonts w:ascii="Arial Narrow" w:hAnsi="Arial Narrow" w:cs="Arial"/>
          <w:b/>
          <w:bCs/>
          <w:i/>
          <w:iCs/>
        </w:rPr>
      </w:pPr>
    </w:p>
    <w:p w14:paraId="764CD2C5" w14:textId="4CDE6EE0" w:rsidR="00CF7EFA"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lang w:eastAsia="es-ES"/>
        </w:rPr>
      </w:pPr>
      <w:r w:rsidRPr="00CF7EFA">
        <w:rPr>
          <w:rFonts w:ascii="Arial Narrow" w:hAnsi="Arial Narrow" w:cs="Arial"/>
          <w:b/>
          <w:bCs/>
          <w:i/>
          <w:iCs/>
        </w:rPr>
        <w:t>Artículo</w:t>
      </w:r>
      <w:r w:rsidR="00CF7EFA" w:rsidRPr="00CF7EFA">
        <w:rPr>
          <w:rFonts w:ascii="Arial Narrow" w:hAnsi="Arial Narrow" w:cs="Arial"/>
          <w:b/>
          <w:bCs/>
          <w:i/>
          <w:iCs/>
        </w:rPr>
        <w:t xml:space="preserve"> 43. Devengado</w:t>
      </w:r>
    </w:p>
    <w:p w14:paraId="0BD9A453" w14:textId="3164AAC4" w:rsidR="00991B9D" w:rsidRDefault="00CF7EFA"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sidRPr="00CF7EFA">
        <w:rPr>
          <w:rFonts w:ascii="Arial Narrow" w:eastAsia="Times New Roman" w:hAnsi="Arial Narrow" w:cs="Arial"/>
          <w:i/>
          <w:iCs/>
          <w:lang w:eastAsia="es-ES"/>
        </w:rPr>
        <w:t>43.1 El devengado es el acto mediante el cual se reconoce una obligación de pago, derivada de un gasto aprobado y comprometido, que se produce previa acreditación documental ante el órgano competente de la realización</w:t>
      </w:r>
      <w:r>
        <w:rPr>
          <w:rFonts w:ascii="Arial Narrow" w:eastAsia="Times New Roman" w:hAnsi="Arial Narrow" w:cs="Arial"/>
          <w:i/>
          <w:iCs/>
          <w:lang w:eastAsia="es-ES"/>
        </w:rPr>
        <w:t xml:space="preserve"> de la prestación o el derecho de acreedor. El reconocimiento de la obligación debe afectarse al presupuesto institucional, forma definitiva</w:t>
      </w:r>
      <w:r w:rsidR="00991B9D">
        <w:rPr>
          <w:rFonts w:ascii="Arial Narrow" w:eastAsia="Times New Roman" w:hAnsi="Arial Narrow" w:cs="Arial"/>
          <w:i/>
          <w:iCs/>
          <w:lang w:eastAsia="es-ES"/>
        </w:rPr>
        <w:t>.</w:t>
      </w:r>
    </w:p>
    <w:p w14:paraId="7DF7E011" w14:textId="77777777"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2E955182" w14:textId="295BD53A"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t xml:space="preserve">43.2 Para efectos del registro presupuestal del devengado, el área usuaria, bajo responsabilidad, deberá verificar el ingreso real de los bienes, la efectiva prestación de </w:t>
      </w:r>
      <w:r>
        <w:rPr>
          <w:rFonts w:ascii="Arial Narrow" w:eastAsia="Times New Roman" w:hAnsi="Arial Narrow" w:cs="Arial"/>
          <w:i/>
          <w:iCs/>
          <w:lang w:eastAsia="es-ES"/>
        </w:rPr>
        <w:lastRenderedPageBreak/>
        <w:t>los servicios o la ejecución de obra, como acción previa a la conformidad correspondiente.</w:t>
      </w:r>
    </w:p>
    <w:p w14:paraId="430FDF06" w14:textId="52EBB18F"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707A69F" w14:textId="1AFE3303"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t>43.3 El reconocimiento de devengados que no cumplan con los criterios señalados en el párrafo 43.2, dará lugar a responsabilidad administrativa, civil o penal, según corresponda del Titular de la Entidad y del responsable del área usuaria y de la oficina de administración o la que haga sus veces en la Entidad.</w:t>
      </w:r>
    </w:p>
    <w:p w14:paraId="24F7A76C" w14:textId="4BDEAFF4" w:rsidR="00991B9D" w:rsidRDefault="00991B9D"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910F5B0" w14:textId="2B5CD170" w:rsidR="00991B9D"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r>
        <w:rPr>
          <w:rFonts w:ascii="Arial Narrow" w:eastAsia="Times New Roman" w:hAnsi="Arial Narrow" w:cs="Arial"/>
          <w:i/>
          <w:iCs/>
          <w:lang w:eastAsia="es-ES"/>
        </w:rPr>
        <w:t xml:space="preserve">43.4 El devengado es regulado de forma </w:t>
      </w:r>
      <w:del w:id="234" w:author="Usuario de Windows" w:date="2023-03-20T18:39:00Z">
        <w:r w:rsidDel="00F6689F">
          <w:rPr>
            <w:rFonts w:ascii="Arial Narrow" w:eastAsia="Times New Roman" w:hAnsi="Arial Narrow" w:cs="Arial"/>
            <w:i/>
            <w:iCs/>
            <w:lang w:eastAsia="es-ES"/>
          </w:rPr>
          <w:delText>especifica</w:delText>
        </w:r>
      </w:del>
      <w:ins w:id="235" w:author="Usuario de Windows" w:date="2023-03-20T18:39:00Z">
        <w:r w:rsidR="00F6689F">
          <w:rPr>
            <w:rFonts w:ascii="Arial Narrow" w:eastAsia="Times New Roman" w:hAnsi="Arial Narrow" w:cs="Arial"/>
            <w:i/>
            <w:iCs/>
            <w:lang w:eastAsia="es-ES"/>
          </w:rPr>
          <w:t>específica</w:t>
        </w:r>
      </w:ins>
      <w:r>
        <w:rPr>
          <w:rFonts w:ascii="Arial Narrow" w:eastAsia="Times New Roman" w:hAnsi="Arial Narrow" w:cs="Arial"/>
          <w:i/>
          <w:iCs/>
          <w:lang w:eastAsia="es-ES"/>
        </w:rPr>
        <w:t xml:space="preserve"> por las normas del Sistema Nacional de Tesorería, en coordinación con los Sistemas de la Administración Financiera del Sector Publico, según corresponda.</w:t>
      </w:r>
    </w:p>
    <w:p w14:paraId="66B97096" w14:textId="5526093B" w:rsidR="004B40E8" w:rsidRDefault="004B40E8" w:rsidP="00CF7EFA">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52A6773F" w14:textId="5CE3135D" w:rsidR="004B40E8" w:rsidRPr="00CF7EFA" w:rsidRDefault="004B40E8" w:rsidP="004B40E8">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 xml:space="preserve">Decreto Legislativo </w:t>
      </w:r>
      <w:proofErr w:type="spellStart"/>
      <w:r>
        <w:rPr>
          <w:rFonts w:ascii="Arial Narrow" w:hAnsi="Arial Narrow" w:cs="Arial"/>
          <w:b/>
          <w:bCs/>
        </w:rPr>
        <w:t>n.°</w:t>
      </w:r>
      <w:proofErr w:type="spellEnd"/>
      <w:r>
        <w:rPr>
          <w:rFonts w:ascii="Arial Narrow" w:hAnsi="Arial Narrow" w:cs="Arial"/>
          <w:b/>
          <w:bCs/>
        </w:rPr>
        <w:t xml:space="preserve"> 1441, Decreto </w:t>
      </w:r>
      <w:r w:rsidR="00330998">
        <w:rPr>
          <w:rFonts w:ascii="Arial Narrow" w:hAnsi="Arial Narrow" w:cs="Arial"/>
          <w:b/>
          <w:bCs/>
        </w:rPr>
        <w:t xml:space="preserve">Legislativo </w:t>
      </w:r>
      <w:r>
        <w:rPr>
          <w:rFonts w:ascii="Arial Narrow" w:hAnsi="Arial Narrow" w:cs="Arial"/>
          <w:b/>
          <w:bCs/>
        </w:rPr>
        <w:t>del Sistema Nacional de Tesorería, publicado 16 de setiembre de 2018.</w:t>
      </w:r>
    </w:p>
    <w:p w14:paraId="01583C0C" w14:textId="77777777"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b/>
          <w:bCs/>
          <w:i/>
          <w:iCs/>
        </w:rPr>
      </w:pPr>
    </w:p>
    <w:p w14:paraId="2F3D02F0" w14:textId="7FF88A89" w:rsidR="004B40E8" w:rsidRDefault="003E03AC" w:rsidP="004B40E8">
      <w:pPr>
        <w:pStyle w:val="Prrafodelista"/>
        <w:tabs>
          <w:tab w:val="left" w:pos="142"/>
          <w:tab w:val="left" w:pos="1276"/>
        </w:tabs>
        <w:autoSpaceDE w:val="0"/>
        <w:autoSpaceDN w:val="0"/>
        <w:adjustRightInd w:val="0"/>
        <w:ind w:left="1485"/>
        <w:jc w:val="both"/>
        <w:rPr>
          <w:rFonts w:ascii="Arial Narrow" w:hAnsi="Arial Narrow" w:cs="Arial"/>
          <w:b/>
          <w:bCs/>
          <w:i/>
          <w:iCs/>
        </w:rPr>
      </w:pPr>
      <w:r w:rsidRPr="00CF7EFA">
        <w:rPr>
          <w:rFonts w:ascii="Arial Narrow" w:hAnsi="Arial Narrow" w:cs="Arial"/>
          <w:b/>
          <w:bCs/>
          <w:i/>
          <w:iCs/>
        </w:rPr>
        <w:t>Artículo</w:t>
      </w:r>
      <w:r w:rsidR="004B40E8" w:rsidRPr="00CF7EFA">
        <w:rPr>
          <w:rFonts w:ascii="Arial Narrow" w:hAnsi="Arial Narrow" w:cs="Arial"/>
          <w:b/>
          <w:bCs/>
          <w:i/>
          <w:iCs/>
        </w:rPr>
        <w:t xml:space="preserve"> </w:t>
      </w:r>
      <w:r w:rsidR="004B40E8">
        <w:rPr>
          <w:rFonts w:ascii="Arial Narrow" w:hAnsi="Arial Narrow" w:cs="Arial"/>
          <w:b/>
          <w:bCs/>
          <w:i/>
          <w:iCs/>
        </w:rPr>
        <w:t>17</w:t>
      </w:r>
      <w:r w:rsidR="004B40E8" w:rsidRPr="00CF7EFA">
        <w:rPr>
          <w:rFonts w:ascii="Arial Narrow" w:hAnsi="Arial Narrow" w:cs="Arial"/>
          <w:b/>
          <w:bCs/>
          <w:i/>
          <w:iCs/>
        </w:rPr>
        <w:t xml:space="preserve">. </w:t>
      </w:r>
      <w:r w:rsidR="004B40E8">
        <w:rPr>
          <w:rFonts w:ascii="Arial Narrow" w:hAnsi="Arial Narrow" w:cs="Arial"/>
          <w:b/>
          <w:bCs/>
          <w:i/>
          <w:iCs/>
        </w:rPr>
        <w:t>Gestión de pagos</w:t>
      </w:r>
    </w:p>
    <w:p w14:paraId="28A23261" w14:textId="1AAAD597"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b/>
          <w:bCs/>
          <w:i/>
          <w:iCs/>
        </w:rPr>
      </w:pPr>
      <w:r>
        <w:rPr>
          <w:rFonts w:ascii="Arial Narrow" w:hAnsi="Arial Narrow" w:cs="Arial"/>
          <w:b/>
          <w:bCs/>
          <w:i/>
          <w:iCs/>
        </w:rPr>
        <w:t>(...)</w:t>
      </w:r>
    </w:p>
    <w:p w14:paraId="26D0C8AA" w14:textId="6E22305B" w:rsidR="004B40E8" w:rsidRDefault="004B40E8" w:rsidP="004B40E8">
      <w:pPr>
        <w:pStyle w:val="Prrafodelista"/>
        <w:tabs>
          <w:tab w:val="left" w:pos="142"/>
          <w:tab w:val="left" w:pos="1276"/>
        </w:tabs>
        <w:autoSpaceDE w:val="0"/>
        <w:autoSpaceDN w:val="0"/>
        <w:adjustRightInd w:val="0"/>
        <w:ind w:left="1485"/>
        <w:jc w:val="both"/>
        <w:rPr>
          <w:rFonts w:ascii="Arial Narrow" w:hAnsi="Arial Narrow" w:cs="Arial"/>
          <w:i/>
          <w:iCs/>
        </w:rPr>
      </w:pPr>
      <w:r w:rsidRPr="005C3506">
        <w:rPr>
          <w:rFonts w:ascii="Arial Narrow" w:hAnsi="Arial Narrow" w:cs="Arial"/>
          <w:i/>
          <w:iCs/>
        </w:rPr>
        <w:t>17.6 El</w:t>
      </w:r>
      <w:r>
        <w:rPr>
          <w:rFonts w:ascii="Arial Narrow" w:hAnsi="Arial Narrow" w:cs="Arial"/>
          <w:i/>
          <w:iCs/>
        </w:rPr>
        <w:t xml:space="preserve"> Director General de Administración o Gerente de Finanzas, o quien haga sus veces en </w:t>
      </w:r>
      <w:r w:rsidR="003E03AC">
        <w:rPr>
          <w:rFonts w:ascii="Arial Narrow" w:hAnsi="Arial Narrow" w:cs="Arial"/>
          <w:i/>
          <w:iCs/>
        </w:rPr>
        <w:t>l</w:t>
      </w:r>
      <w:r>
        <w:rPr>
          <w:rFonts w:ascii="Arial Narrow" w:hAnsi="Arial Narrow" w:cs="Arial"/>
          <w:i/>
          <w:iCs/>
        </w:rPr>
        <w:t xml:space="preserve">a entidad, debe establecer los procedimientos necesarios para el procesamiento de la documentación </w:t>
      </w:r>
      <w:proofErr w:type="spellStart"/>
      <w:r w:rsidR="003E03AC">
        <w:rPr>
          <w:rFonts w:ascii="Arial Narrow" w:hAnsi="Arial Narrow" w:cs="Arial"/>
          <w:i/>
          <w:iCs/>
        </w:rPr>
        <w:t>sustentantoria</w:t>
      </w:r>
      <w:proofErr w:type="spellEnd"/>
      <w:r>
        <w:rPr>
          <w:rFonts w:ascii="Arial Narrow" w:hAnsi="Arial Narrow" w:cs="Arial"/>
          <w:i/>
          <w:iCs/>
        </w:rPr>
        <w:t xml:space="preserve"> de la obligación a cancelar, así como para que las áreas relacionadas con la formalización del devengado cumpla, bajo responsabilidad, con </w:t>
      </w:r>
      <w:r w:rsidR="00C9399B">
        <w:rPr>
          <w:rFonts w:ascii="Arial Narrow" w:hAnsi="Arial Narrow" w:cs="Arial"/>
          <w:i/>
          <w:iCs/>
        </w:rPr>
        <w:t>l</w:t>
      </w:r>
      <w:r>
        <w:rPr>
          <w:rFonts w:ascii="Arial Narrow" w:hAnsi="Arial Narrow" w:cs="Arial"/>
          <w:i/>
          <w:iCs/>
        </w:rPr>
        <w:t xml:space="preserve">a </w:t>
      </w:r>
      <w:r w:rsidR="00C9399B">
        <w:rPr>
          <w:rFonts w:ascii="Arial Narrow" w:hAnsi="Arial Narrow" w:cs="Arial"/>
          <w:i/>
          <w:iCs/>
        </w:rPr>
        <w:t xml:space="preserve">presentación </w:t>
      </w:r>
      <w:r>
        <w:rPr>
          <w:rFonts w:ascii="Arial Narrow" w:hAnsi="Arial Narrow" w:cs="Arial"/>
          <w:i/>
          <w:iCs/>
        </w:rPr>
        <w:t xml:space="preserve">de dicha documentación </w:t>
      </w:r>
      <w:r w:rsidR="00C9399B">
        <w:rPr>
          <w:rFonts w:ascii="Arial Narrow" w:hAnsi="Arial Narrow" w:cs="Arial"/>
          <w:i/>
          <w:iCs/>
        </w:rPr>
        <w:t xml:space="preserve">con la suficiente anticipación a las fechas o cronogramas de pago, asegurando la oportuna y adecuada atención del mismo. </w:t>
      </w:r>
    </w:p>
    <w:p w14:paraId="55BBB816" w14:textId="1D9207CD" w:rsidR="007B5D93" w:rsidRDefault="007B5D93" w:rsidP="004B40E8">
      <w:pPr>
        <w:pStyle w:val="Prrafodelista"/>
        <w:tabs>
          <w:tab w:val="left" w:pos="142"/>
          <w:tab w:val="left" w:pos="1276"/>
        </w:tabs>
        <w:autoSpaceDE w:val="0"/>
        <w:autoSpaceDN w:val="0"/>
        <w:adjustRightInd w:val="0"/>
        <w:ind w:left="1485"/>
        <w:jc w:val="both"/>
        <w:rPr>
          <w:rFonts w:ascii="Arial Narrow" w:eastAsia="Times New Roman" w:hAnsi="Arial Narrow" w:cs="Arial"/>
          <w:i/>
          <w:iCs/>
          <w:lang w:eastAsia="es-ES"/>
        </w:rPr>
      </w:pPr>
    </w:p>
    <w:p w14:paraId="3AC2B697" w14:textId="394B880B" w:rsidR="007B5D93" w:rsidRPr="00CF7EFA" w:rsidRDefault="007B5D93" w:rsidP="007B5D93">
      <w:pPr>
        <w:pStyle w:val="Prrafodelista"/>
        <w:numPr>
          <w:ilvl w:val="0"/>
          <w:numId w:val="45"/>
        </w:numPr>
        <w:tabs>
          <w:tab w:val="left" w:pos="142"/>
          <w:tab w:val="left" w:pos="1276"/>
        </w:tabs>
        <w:autoSpaceDE w:val="0"/>
        <w:autoSpaceDN w:val="0"/>
        <w:adjustRightInd w:val="0"/>
        <w:jc w:val="both"/>
        <w:rPr>
          <w:rFonts w:ascii="Arial Narrow" w:hAnsi="Arial Narrow" w:cs="Arial"/>
        </w:rPr>
      </w:pPr>
      <w:r>
        <w:rPr>
          <w:rFonts w:ascii="Arial Narrow" w:hAnsi="Arial Narrow" w:cs="Arial"/>
          <w:b/>
          <w:bCs/>
        </w:rPr>
        <w:t xml:space="preserve">Directiva de Tesorería </w:t>
      </w:r>
      <w:proofErr w:type="spellStart"/>
      <w:r>
        <w:rPr>
          <w:rFonts w:ascii="Arial Narrow" w:hAnsi="Arial Narrow" w:cs="Arial"/>
          <w:b/>
          <w:bCs/>
        </w:rPr>
        <w:t>n.°</w:t>
      </w:r>
      <w:proofErr w:type="spellEnd"/>
      <w:r>
        <w:rPr>
          <w:rFonts w:ascii="Arial Narrow" w:hAnsi="Arial Narrow" w:cs="Arial"/>
          <w:b/>
          <w:bCs/>
        </w:rPr>
        <w:t xml:space="preserve"> 001-2007-EF/77.15 aprobado con la Resolución Directoral </w:t>
      </w:r>
      <w:proofErr w:type="spellStart"/>
      <w:r>
        <w:rPr>
          <w:rFonts w:ascii="Arial Narrow" w:hAnsi="Arial Narrow" w:cs="Arial"/>
          <w:b/>
          <w:bCs/>
        </w:rPr>
        <w:t>N.°</w:t>
      </w:r>
      <w:proofErr w:type="spellEnd"/>
      <w:r>
        <w:rPr>
          <w:rFonts w:ascii="Arial Narrow" w:hAnsi="Arial Narrow" w:cs="Arial"/>
          <w:b/>
          <w:bCs/>
        </w:rPr>
        <w:t xml:space="preserve"> 002-2007-EF-77.15 de 24 de enero de 2007.</w:t>
      </w:r>
    </w:p>
    <w:p w14:paraId="5AE391A6" w14:textId="77777777"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p>
    <w:p w14:paraId="6757827E" w14:textId="27570B9E"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bookmarkStart w:id="236" w:name="_Hlk130072749"/>
      <w:r w:rsidRPr="00CF7EFA">
        <w:rPr>
          <w:rFonts w:ascii="Arial Narrow" w:hAnsi="Arial Narrow" w:cs="Arial"/>
          <w:b/>
          <w:bCs/>
          <w:i/>
          <w:iCs/>
        </w:rPr>
        <w:t xml:space="preserve">Artículo </w:t>
      </w:r>
      <w:r>
        <w:rPr>
          <w:rFonts w:ascii="Arial Narrow" w:hAnsi="Arial Narrow" w:cs="Arial"/>
          <w:b/>
          <w:bCs/>
          <w:i/>
          <w:iCs/>
        </w:rPr>
        <w:t>9</w:t>
      </w:r>
      <w:r w:rsidRPr="00CF7EFA">
        <w:rPr>
          <w:rFonts w:ascii="Arial Narrow" w:hAnsi="Arial Narrow" w:cs="Arial"/>
          <w:b/>
          <w:bCs/>
          <w:i/>
          <w:iCs/>
        </w:rPr>
        <w:t xml:space="preserve">. </w:t>
      </w:r>
      <w:r>
        <w:rPr>
          <w:rFonts w:ascii="Arial Narrow" w:hAnsi="Arial Narrow" w:cs="Arial"/>
          <w:b/>
          <w:bCs/>
          <w:i/>
          <w:iCs/>
        </w:rPr>
        <w:t xml:space="preserve">Formalización </w:t>
      </w:r>
      <w:bookmarkEnd w:id="236"/>
      <w:r>
        <w:rPr>
          <w:rFonts w:ascii="Arial Narrow" w:hAnsi="Arial Narrow" w:cs="Arial"/>
          <w:b/>
          <w:bCs/>
          <w:i/>
          <w:iCs/>
        </w:rPr>
        <w:t xml:space="preserve">del Gasto Devengado </w:t>
      </w:r>
    </w:p>
    <w:p w14:paraId="51657561" w14:textId="3C54E0EE" w:rsidR="007B5D93" w:rsidRDefault="007B5D93" w:rsidP="007B5D93">
      <w:pPr>
        <w:pStyle w:val="Prrafodelista"/>
        <w:tabs>
          <w:tab w:val="left" w:pos="142"/>
          <w:tab w:val="left" w:pos="1276"/>
        </w:tabs>
        <w:autoSpaceDE w:val="0"/>
        <w:autoSpaceDN w:val="0"/>
        <w:adjustRightInd w:val="0"/>
        <w:ind w:left="1485"/>
        <w:jc w:val="both"/>
        <w:rPr>
          <w:rFonts w:ascii="Arial Narrow" w:hAnsi="Arial Narrow" w:cs="Arial"/>
          <w:b/>
          <w:bCs/>
          <w:i/>
          <w:iCs/>
        </w:rPr>
      </w:pPr>
    </w:p>
    <w:p w14:paraId="3BFC291D" w14:textId="0DF30DF3" w:rsidR="00102164" w:rsidRDefault="007B5D93" w:rsidP="00102164">
      <w:pPr>
        <w:pStyle w:val="Prrafodelista"/>
        <w:tabs>
          <w:tab w:val="left" w:pos="142"/>
          <w:tab w:val="left" w:pos="1276"/>
        </w:tabs>
        <w:autoSpaceDE w:val="0"/>
        <w:autoSpaceDN w:val="0"/>
        <w:adjustRightInd w:val="0"/>
        <w:ind w:left="1485"/>
        <w:jc w:val="both"/>
        <w:rPr>
          <w:rFonts w:ascii="Arial Narrow" w:hAnsi="Arial Narrow" w:cs="Arial"/>
          <w:i/>
          <w:iCs/>
        </w:rPr>
      </w:pPr>
      <w:r w:rsidRPr="005C3506">
        <w:rPr>
          <w:rFonts w:ascii="Arial Narrow" w:hAnsi="Arial Narrow" w:cs="Arial"/>
          <w:i/>
          <w:iCs/>
        </w:rPr>
        <w:t>“9.1</w:t>
      </w:r>
      <w:r>
        <w:rPr>
          <w:rFonts w:ascii="Arial Narrow" w:hAnsi="Arial Narrow" w:cs="Arial"/>
          <w:b/>
          <w:bCs/>
          <w:i/>
          <w:iCs/>
        </w:rPr>
        <w:t xml:space="preserve"> </w:t>
      </w:r>
      <w:r>
        <w:rPr>
          <w:rFonts w:ascii="Arial Narrow" w:hAnsi="Arial Narrow" w:cs="Arial"/>
          <w:i/>
          <w:iCs/>
        </w:rPr>
        <w:t>El Gasto Devengado se formaliza cuando se otorga la conformidad con alguno de los document</w:t>
      </w:r>
      <w:r w:rsidR="005C3506">
        <w:rPr>
          <w:rFonts w:ascii="Arial Narrow" w:hAnsi="Arial Narrow" w:cs="Arial"/>
          <w:i/>
          <w:iCs/>
        </w:rPr>
        <w:t xml:space="preserve">os establecidos en el </w:t>
      </w:r>
      <w:r w:rsidR="003E03AC">
        <w:rPr>
          <w:rFonts w:ascii="Arial Narrow" w:hAnsi="Arial Narrow" w:cs="Arial"/>
          <w:i/>
          <w:iCs/>
        </w:rPr>
        <w:t>artículo</w:t>
      </w:r>
      <w:r w:rsidR="005C3506">
        <w:rPr>
          <w:rFonts w:ascii="Arial Narrow" w:hAnsi="Arial Narrow" w:cs="Arial"/>
          <w:i/>
          <w:iCs/>
        </w:rPr>
        <w:t xml:space="preserve"> precedente luego de haberse verificado, por parte del área responsable, una de las siguientes condiciones</w:t>
      </w:r>
      <w:r w:rsidR="00102164">
        <w:rPr>
          <w:rFonts w:ascii="Arial Narrow" w:hAnsi="Arial Narrow" w:cs="Arial"/>
          <w:i/>
          <w:iCs/>
        </w:rPr>
        <w:t>:</w:t>
      </w:r>
    </w:p>
    <w:p w14:paraId="1B1DBC05" w14:textId="1F84F5E2"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La recepción satisfactoria de los bienes</w:t>
      </w:r>
    </w:p>
    <w:p w14:paraId="7B0EBF69" w14:textId="4AD9AF59"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La prestación satisfactoria de los servicios</w:t>
      </w:r>
    </w:p>
    <w:p w14:paraId="14679669" w14:textId="5EA995C6" w:rsidR="00102164" w:rsidRDefault="00102164" w:rsidP="00102164">
      <w:pPr>
        <w:pStyle w:val="Prrafodelista"/>
        <w:numPr>
          <w:ilvl w:val="0"/>
          <w:numId w:val="47"/>
        </w:numPr>
        <w:tabs>
          <w:tab w:val="left" w:pos="142"/>
          <w:tab w:val="left" w:pos="1276"/>
        </w:tabs>
        <w:autoSpaceDE w:val="0"/>
        <w:autoSpaceDN w:val="0"/>
        <w:adjustRightInd w:val="0"/>
        <w:jc w:val="both"/>
        <w:rPr>
          <w:rFonts w:ascii="Arial Narrow" w:hAnsi="Arial Narrow" w:cs="Arial"/>
          <w:i/>
          <w:iCs/>
        </w:rPr>
      </w:pPr>
      <w:del w:id="237" w:author="Usuario de Windows" w:date="2023-03-20T18:18:00Z">
        <w:r w:rsidDel="00330998">
          <w:rPr>
            <w:rFonts w:ascii="Arial Narrow" w:hAnsi="Arial Narrow" w:cs="Arial"/>
            <w:i/>
            <w:iCs/>
          </w:rPr>
          <w:delText xml:space="preserve">C) </w:delText>
        </w:r>
      </w:del>
      <w:r>
        <w:rPr>
          <w:rFonts w:ascii="Arial Narrow" w:hAnsi="Arial Narrow" w:cs="Arial"/>
          <w:i/>
          <w:iCs/>
        </w:rPr>
        <w:t>El cumplimiento de los términos contractuales en los casos que contemplan adelantos pagos contra entrega o entregas periódicas de las prestaciones en la oportunidad u oportunidades establecidas en las bases o en el contrato;</w:t>
      </w:r>
    </w:p>
    <w:p w14:paraId="5A52FFD3" w14:textId="213A01BD" w:rsidR="00102164" w:rsidRPr="00330998" w:rsidRDefault="00102164" w:rsidP="00102164">
      <w:pPr>
        <w:tabs>
          <w:tab w:val="left" w:pos="142"/>
          <w:tab w:val="left" w:pos="1276"/>
        </w:tabs>
        <w:autoSpaceDE w:val="0"/>
        <w:autoSpaceDN w:val="0"/>
        <w:adjustRightInd w:val="0"/>
        <w:ind w:left="1485"/>
        <w:jc w:val="both"/>
        <w:rPr>
          <w:rFonts w:ascii="Arial Narrow" w:hAnsi="Arial Narrow" w:cs="Arial"/>
          <w:i/>
          <w:iCs/>
          <w:sz w:val="22"/>
          <w:rPrChange w:id="238" w:author="Usuario de Windows" w:date="2023-03-20T18:18:00Z">
            <w:rPr>
              <w:rFonts w:ascii="Arial Narrow" w:hAnsi="Arial Narrow" w:cs="Arial"/>
              <w:i/>
              <w:iCs/>
            </w:rPr>
          </w:rPrChange>
        </w:rPr>
      </w:pPr>
      <w:r w:rsidRPr="00330998">
        <w:rPr>
          <w:rFonts w:ascii="Arial Narrow" w:hAnsi="Arial Narrow" w:cs="Arial"/>
          <w:i/>
          <w:iCs/>
          <w:sz w:val="22"/>
          <w:rPrChange w:id="239" w:author="Usuario de Windows" w:date="2023-03-20T18:18:00Z">
            <w:rPr>
              <w:rFonts w:ascii="Arial Narrow" w:hAnsi="Arial Narrow" w:cs="Arial"/>
              <w:i/>
              <w:iCs/>
            </w:rPr>
          </w:rPrChange>
        </w:rPr>
        <w:t>9.2 El Gasto Devengado es registrado afectando en forma definitiva la Especifica de Gastos Comprometido, con lo cual queda reconocida la obligación de pago”.</w:t>
      </w:r>
    </w:p>
    <w:p w14:paraId="4961647C" w14:textId="3858C50F" w:rsidR="00102164" w:rsidRDefault="00102164" w:rsidP="00102164">
      <w:pPr>
        <w:tabs>
          <w:tab w:val="left" w:pos="142"/>
          <w:tab w:val="left" w:pos="1276"/>
        </w:tabs>
        <w:autoSpaceDE w:val="0"/>
        <w:autoSpaceDN w:val="0"/>
        <w:adjustRightInd w:val="0"/>
        <w:ind w:left="1485"/>
        <w:jc w:val="both"/>
        <w:rPr>
          <w:rFonts w:ascii="Arial Narrow" w:hAnsi="Arial Narrow" w:cs="Arial"/>
          <w:i/>
          <w:iCs/>
        </w:rPr>
      </w:pPr>
    </w:p>
    <w:p w14:paraId="408CAC63" w14:textId="2F48CBDF" w:rsidR="00102164" w:rsidRDefault="004C0389" w:rsidP="004C0389">
      <w:pPr>
        <w:tabs>
          <w:tab w:val="left" w:pos="142"/>
          <w:tab w:val="left" w:pos="1276"/>
        </w:tabs>
        <w:autoSpaceDE w:val="0"/>
        <w:autoSpaceDN w:val="0"/>
        <w:adjustRightInd w:val="0"/>
        <w:ind w:left="1560"/>
        <w:jc w:val="both"/>
        <w:rPr>
          <w:rFonts w:ascii="Arial Narrow" w:hAnsi="Arial Narrow" w:cs="Arial"/>
          <w:b/>
          <w:bCs/>
          <w:i/>
          <w:iCs/>
          <w:sz w:val="22"/>
          <w:szCs w:val="22"/>
        </w:rPr>
      </w:pPr>
      <w:r w:rsidRPr="004C0389">
        <w:rPr>
          <w:rFonts w:ascii="Arial Narrow" w:hAnsi="Arial Narrow" w:cs="Arial"/>
          <w:b/>
          <w:bCs/>
          <w:i/>
          <w:iCs/>
          <w:sz w:val="22"/>
          <w:szCs w:val="22"/>
        </w:rPr>
        <w:t xml:space="preserve">Artículo </w:t>
      </w:r>
      <w:r>
        <w:rPr>
          <w:rFonts w:ascii="Arial Narrow" w:hAnsi="Arial Narrow" w:cs="Arial"/>
          <w:b/>
          <w:bCs/>
          <w:i/>
          <w:iCs/>
          <w:sz w:val="22"/>
          <w:szCs w:val="22"/>
        </w:rPr>
        <w:t>13</w:t>
      </w:r>
      <w:r w:rsidRPr="004C0389">
        <w:rPr>
          <w:rFonts w:ascii="Arial Narrow" w:hAnsi="Arial Narrow" w:cs="Arial"/>
          <w:b/>
          <w:bCs/>
          <w:i/>
          <w:iCs/>
          <w:sz w:val="22"/>
          <w:szCs w:val="22"/>
        </w:rPr>
        <w:t xml:space="preserve">. </w:t>
      </w:r>
      <w:r>
        <w:rPr>
          <w:rFonts w:ascii="Arial Narrow" w:hAnsi="Arial Narrow" w:cs="Arial"/>
          <w:b/>
          <w:bCs/>
          <w:i/>
          <w:iCs/>
          <w:sz w:val="22"/>
          <w:szCs w:val="22"/>
        </w:rPr>
        <w:t>Autorización del devengado y oportunidad para la presentación de documentos para proceso de pagos</w:t>
      </w:r>
    </w:p>
    <w:p w14:paraId="16C1E907" w14:textId="2815822B" w:rsidR="00F93A8B" w:rsidRDefault="00F93A8B" w:rsidP="004C0389">
      <w:pPr>
        <w:tabs>
          <w:tab w:val="left" w:pos="142"/>
          <w:tab w:val="left" w:pos="1276"/>
        </w:tabs>
        <w:autoSpaceDE w:val="0"/>
        <w:autoSpaceDN w:val="0"/>
        <w:adjustRightInd w:val="0"/>
        <w:ind w:left="1560"/>
        <w:jc w:val="both"/>
        <w:rPr>
          <w:rFonts w:ascii="Arial Narrow" w:hAnsi="Arial Narrow" w:cs="Arial"/>
          <w:b/>
          <w:bCs/>
          <w:i/>
          <w:iCs/>
          <w:sz w:val="22"/>
          <w:szCs w:val="22"/>
        </w:rPr>
      </w:pPr>
    </w:p>
    <w:p w14:paraId="5C2F702E" w14:textId="04889836" w:rsidR="00F93A8B" w:rsidRDefault="00F93A8B" w:rsidP="004C0389">
      <w:pPr>
        <w:tabs>
          <w:tab w:val="left" w:pos="142"/>
          <w:tab w:val="left" w:pos="1276"/>
        </w:tabs>
        <w:autoSpaceDE w:val="0"/>
        <w:autoSpaceDN w:val="0"/>
        <w:adjustRightInd w:val="0"/>
        <w:ind w:left="1560"/>
        <w:jc w:val="both"/>
        <w:rPr>
          <w:rFonts w:ascii="Arial Narrow" w:hAnsi="Arial Narrow" w:cs="Arial"/>
          <w:i/>
          <w:iCs/>
          <w:sz w:val="22"/>
          <w:szCs w:val="22"/>
        </w:rPr>
      </w:pPr>
      <w:r>
        <w:rPr>
          <w:rFonts w:ascii="Arial Narrow" w:hAnsi="Arial Narrow" w:cs="Arial"/>
          <w:i/>
          <w:iCs/>
          <w:sz w:val="22"/>
          <w:szCs w:val="22"/>
        </w:rPr>
        <w:t>“13.1 La autorización de los devengados o quien haga sus veces debe:</w:t>
      </w:r>
    </w:p>
    <w:p w14:paraId="0BB44827" w14:textId="55B54C33"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lastRenderedPageBreak/>
        <w:t>Establecer los procedimientos necesarios para efectuar una eficiente programación de sus gastos.</w:t>
      </w:r>
    </w:p>
    <w:p w14:paraId="191196E3" w14:textId="77777777"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Asegurar la oportuna y adecuada elaboración de la documentación necesaria para que se proceda al pago de las obligaciones.</w:t>
      </w:r>
    </w:p>
    <w:p w14:paraId="0743FA2E" w14:textId="4BD178A8" w:rsidR="00F93A8B" w:rsidRDefault="00F93A8B" w:rsidP="00F93A8B">
      <w:pPr>
        <w:pStyle w:val="Prrafodelista"/>
        <w:numPr>
          <w:ilvl w:val="0"/>
          <w:numId w:val="48"/>
        </w:numPr>
        <w:tabs>
          <w:tab w:val="left" w:pos="142"/>
          <w:tab w:val="left" w:pos="1276"/>
        </w:tabs>
        <w:autoSpaceDE w:val="0"/>
        <w:autoSpaceDN w:val="0"/>
        <w:adjustRightInd w:val="0"/>
        <w:jc w:val="both"/>
        <w:rPr>
          <w:rFonts w:ascii="Arial Narrow" w:hAnsi="Arial Narrow" w:cs="Arial"/>
          <w:i/>
          <w:iCs/>
        </w:rPr>
      </w:pPr>
      <w:r>
        <w:rPr>
          <w:rFonts w:ascii="Arial Narrow" w:hAnsi="Arial Narrow" w:cs="Arial"/>
          <w:i/>
          <w:iCs/>
        </w:rPr>
        <w:t xml:space="preserve">Impartir </w:t>
      </w:r>
      <w:r w:rsidR="003E03AC">
        <w:rPr>
          <w:rFonts w:ascii="Arial Narrow" w:hAnsi="Arial Narrow" w:cs="Arial"/>
          <w:i/>
          <w:iCs/>
        </w:rPr>
        <w:t>la directiva necesaria</w:t>
      </w:r>
      <w:r>
        <w:rPr>
          <w:rFonts w:ascii="Arial Narrow" w:hAnsi="Arial Narrow" w:cs="Arial"/>
          <w:i/>
          <w:iCs/>
        </w:rPr>
        <w:t xml:space="preserve"> a las oficinas relacionadas con la formalización del Gastos Devengado, tales como Logística y Personal o a aquellas que hagan sus veces, para que cumplan con la presentación de los documentos a la Oficina de Tesorería con la suficiente anticipación a las fechas previstas para la oportuna y adecuada atención del pago </w:t>
      </w:r>
      <w:r w:rsidR="00D61DC9">
        <w:rPr>
          <w:rFonts w:ascii="Arial Narrow" w:hAnsi="Arial Narrow" w:cs="Arial"/>
          <w:i/>
          <w:iCs/>
        </w:rPr>
        <w:t>correspondiente</w:t>
      </w:r>
      <w:r>
        <w:rPr>
          <w:rFonts w:ascii="Arial Narrow" w:hAnsi="Arial Narrow" w:cs="Arial"/>
          <w:i/>
          <w:iCs/>
        </w:rPr>
        <w:t>”</w:t>
      </w:r>
      <w:r w:rsidR="00D61DC9">
        <w:rPr>
          <w:rFonts w:ascii="Arial Narrow" w:hAnsi="Arial Narrow" w:cs="Arial"/>
          <w:i/>
          <w:iCs/>
        </w:rPr>
        <w:t>.</w:t>
      </w:r>
    </w:p>
    <w:p w14:paraId="6E372795" w14:textId="5D55A1C1" w:rsidR="00D61DC9" w:rsidRDefault="00D61DC9" w:rsidP="003E03AC">
      <w:pPr>
        <w:pBdr>
          <w:bottom w:val="single" w:sz="12" w:space="1" w:color="auto"/>
        </w:pBdr>
        <w:tabs>
          <w:tab w:val="left" w:pos="142"/>
          <w:tab w:val="left" w:pos="1276"/>
        </w:tabs>
        <w:autoSpaceDE w:val="0"/>
        <w:autoSpaceDN w:val="0"/>
        <w:adjustRightInd w:val="0"/>
        <w:ind w:left="709"/>
        <w:jc w:val="both"/>
        <w:rPr>
          <w:ins w:id="240" w:author="NAHIM" w:date="2023-03-21T10:58:00Z"/>
          <w:rFonts w:ascii="Arial Narrow" w:hAnsi="Arial Narrow" w:cs="Arial"/>
          <w:sz w:val="22"/>
          <w:szCs w:val="22"/>
        </w:rPr>
      </w:pPr>
      <w:r w:rsidRPr="00D840BF">
        <w:rPr>
          <w:rFonts w:ascii="Arial Narrow" w:hAnsi="Arial Narrow" w:cs="Arial"/>
          <w:sz w:val="22"/>
          <w:szCs w:val="22"/>
        </w:rPr>
        <w:t xml:space="preserve">La situación </w:t>
      </w:r>
      <w:r w:rsidR="00C653CD">
        <w:rPr>
          <w:rFonts w:ascii="Arial Narrow" w:hAnsi="Arial Narrow" w:cs="Arial"/>
          <w:sz w:val="22"/>
          <w:szCs w:val="22"/>
        </w:rPr>
        <w:t xml:space="preserve">expuesta </w:t>
      </w:r>
      <w:del w:id="241" w:author="Usuario de Windows" w:date="2023-03-20T18:19:00Z">
        <w:r w:rsidR="00C653CD" w:rsidDel="00330998">
          <w:rPr>
            <w:rFonts w:ascii="Arial Narrow" w:hAnsi="Arial Narrow" w:cs="Arial"/>
            <w:sz w:val="22"/>
            <w:szCs w:val="22"/>
          </w:rPr>
          <w:delText>genera el riesgo</w:delText>
        </w:r>
      </w:del>
      <w:ins w:id="242" w:author="Usuario de Windows" w:date="2023-03-20T18:19:00Z">
        <w:r w:rsidR="00330998">
          <w:rPr>
            <w:rFonts w:ascii="Arial Narrow" w:hAnsi="Arial Narrow" w:cs="Arial"/>
            <w:sz w:val="22"/>
            <w:szCs w:val="22"/>
          </w:rPr>
          <w:t>de</w:t>
        </w:r>
      </w:ins>
      <w:del w:id="243" w:author="Usuario de Windows" w:date="2023-03-20T18:19:00Z">
        <w:r w:rsidR="00C653CD" w:rsidDel="00330998">
          <w:rPr>
            <w:rFonts w:ascii="Arial Narrow" w:hAnsi="Arial Narrow" w:cs="Arial"/>
            <w:sz w:val="22"/>
            <w:szCs w:val="22"/>
          </w:rPr>
          <w:delText xml:space="preserve"> al</w:delText>
        </w:r>
      </w:del>
      <w:r w:rsidR="00C653CD">
        <w:rPr>
          <w:rFonts w:ascii="Arial Narrow" w:hAnsi="Arial Narrow" w:cs="Arial"/>
          <w:sz w:val="22"/>
          <w:szCs w:val="22"/>
        </w:rPr>
        <w:t xml:space="preserve"> registrar la fase del devengado en el SIAF-SP, </w:t>
      </w:r>
      <w:del w:id="244" w:author="Usuario de Windows" w:date="2023-03-20T18:19:00Z">
        <w:r w:rsidR="00C653CD" w:rsidDel="00330998">
          <w:rPr>
            <w:rFonts w:ascii="Arial Narrow" w:hAnsi="Arial Narrow" w:cs="Arial"/>
            <w:sz w:val="22"/>
            <w:szCs w:val="22"/>
          </w:rPr>
          <w:delText xml:space="preserve">no </w:delText>
        </w:r>
      </w:del>
      <w:ins w:id="245" w:author="Usuario de Windows" w:date="2023-03-20T18:19:00Z">
        <w:r w:rsidR="00330998">
          <w:rPr>
            <w:rFonts w:ascii="Arial Narrow" w:hAnsi="Arial Narrow" w:cs="Arial"/>
            <w:sz w:val="22"/>
            <w:szCs w:val="22"/>
          </w:rPr>
          <w:t xml:space="preserve">sin que este </w:t>
        </w:r>
      </w:ins>
      <w:r w:rsidR="00C653CD">
        <w:rPr>
          <w:rFonts w:ascii="Arial Narrow" w:hAnsi="Arial Narrow" w:cs="Arial"/>
          <w:sz w:val="22"/>
          <w:szCs w:val="22"/>
        </w:rPr>
        <w:t xml:space="preserve">cuente con el total de la documentación </w:t>
      </w:r>
      <w:proofErr w:type="spellStart"/>
      <w:r w:rsidR="003E03AC">
        <w:rPr>
          <w:rFonts w:ascii="Arial Narrow" w:hAnsi="Arial Narrow" w:cs="Arial"/>
          <w:sz w:val="22"/>
          <w:szCs w:val="22"/>
        </w:rPr>
        <w:t>sustentantoria</w:t>
      </w:r>
      <w:proofErr w:type="spellEnd"/>
      <w:r w:rsidR="00C653CD">
        <w:rPr>
          <w:rFonts w:ascii="Arial Narrow" w:hAnsi="Arial Narrow" w:cs="Arial"/>
          <w:sz w:val="22"/>
          <w:szCs w:val="22"/>
        </w:rPr>
        <w:t xml:space="preserve"> correspondiente </w:t>
      </w:r>
      <w:r w:rsidR="00960795">
        <w:rPr>
          <w:rFonts w:ascii="Arial Narrow" w:hAnsi="Arial Narrow" w:cs="Arial"/>
          <w:sz w:val="22"/>
          <w:szCs w:val="22"/>
        </w:rPr>
        <w:t>que acredite la recepción satisfactoria de los bienes, podría generar el riesgo de incumplimiento de los objetivos institucionales, afectando los intereses económicos de la Entidad e incluso los proveedores pueden efectuar acciones legales y por ende se origine contingencias económicas a la Entidad.</w:t>
      </w:r>
      <w:r w:rsidR="00C653CD">
        <w:rPr>
          <w:rFonts w:ascii="Arial Narrow" w:hAnsi="Arial Narrow" w:cs="Arial"/>
          <w:sz w:val="22"/>
          <w:szCs w:val="22"/>
        </w:rPr>
        <w:t xml:space="preserve"> </w:t>
      </w:r>
    </w:p>
    <w:p w14:paraId="392B5E60" w14:textId="4FD06CFB" w:rsidR="00212B52" w:rsidRDefault="00212B52" w:rsidP="003E03AC">
      <w:pPr>
        <w:pBdr>
          <w:bottom w:val="single" w:sz="12" w:space="1" w:color="auto"/>
        </w:pBdr>
        <w:tabs>
          <w:tab w:val="left" w:pos="142"/>
          <w:tab w:val="left" w:pos="1276"/>
        </w:tabs>
        <w:autoSpaceDE w:val="0"/>
        <w:autoSpaceDN w:val="0"/>
        <w:adjustRightInd w:val="0"/>
        <w:ind w:left="709"/>
        <w:jc w:val="both"/>
        <w:rPr>
          <w:ins w:id="246" w:author="NAHIM" w:date="2023-03-21T10:58:00Z"/>
          <w:rFonts w:ascii="Arial Narrow" w:hAnsi="Arial Narrow" w:cs="Arial"/>
          <w:sz w:val="22"/>
          <w:szCs w:val="22"/>
        </w:rPr>
      </w:pPr>
    </w:p>
    <w:p w14:paraId="09F1A670" w14:textId="1133E78E" w:rsidR="00212B52" w:rsidRDefault="00212B52" w:rsidP="003E03AC">
      <w:pPr>
        <w:pBdr>
          <w:bottom w:val="double" w:sz="6" w:space="1" w:color="auto"/>
        </w:pBdr>
        <w:tabs>
          <w:tab w:val="left" w:pos="142"/>
          <w:tab w:val="left" w:pos="1276"/>
        </w:tabs>
        <w:autoSpaceDE w:val="0"/>
        <w:autoSpaceDN w:val="0"/>
        <w:adjustRightInd w:val="0"/>
        <w:ind w:left="709"/>
        <w:jc w:val="both"/>
        <w:rPr>
          <w:ins w:id="247" w:author="NAHIM" w:date="2023-03-21T10:58:00Z"/>
          <w:rFonts w:ascii="Arial Narrow" w:hAnsi="Arial Narrow" w:cs="Arial"/>
          <w:i/>
          <w:iCs/>
        </w:rPr>
      </w:pPr>
    </w:p>
    <w:p w14:paraId="62C1C41B" w14:textId="22273024" w:rsidR="00212B52" w:rsidRDefault="00212B52" w:rsidP="00212B52">
      <w:pPr>
        <w:pStyle w:val="Prrafodelista"/>
        <w:tabs>
          <w:tab w:val="left" w:pos="142"/>
          <w:tab w:val="left" w:pos="709"/>
        </w:tabs>
        <w:autoSpaceDE w:val="0"/>
        <w:autoSpaceDN w:val="0"/>
        <w:adjustRightInd w:val="0"/>
        <w:spacing w:after="0" w:line="240" w:lineRule="auto"/>
        <w:ind w:left="993"/>
        <w:jc w:val="both"/>
        <w:rPr>
          <w:ins w:id="248" w:author="NAHIM" w:date="2023-03-21T11:01:00Z"/>
          <w:rFonts w:ascii="Arial Narrow" w:hAnsi="Arial Narrow" w:cs="Arial"/>
          <w:b/>
          <w:bCs/>
        </w:rPr>
      </w:pPr>
    </w:p>
    <w:p w14:paraId="546EAA6C" w14:textId="2D62563E" w:rsidR="00212B52" w:rsidRPr="00EC712A" w:rsidRDefault="00EC712A" w:rsidP="00212B52">
      <w:pPr>
        <w:pStyle w:val="Prrafodelista"/>
        <w:tabs>
          <w:tab w:val="left" w:pos="142"/>
          <w:tab w:val="left" w:pos="709"/>
        </w:tabs>
        <w:autoSpaceDE w:val="0"/>
        <w:autoSpaceDN w:val="0"/>
        <w:adjustRightInd w:val="0"/>
        <w:spacing w:after="0" w:line="240" w:lineRule="auto"/>
        <w:ind w:left="993"/>
        <w:jc w:val="both"/>
        <w:rPr>
          <w:ins w:id="249" w:author="NAHIM" w:date="2023-03-21T11:19:00Z"/>
          <w:rFonts w:ascii="Arial Narrow" w:hAnsi="Arial Narrow" w:cs="Arial"/>
          <w:b/>
          <w:bCs/>
          <w:color w:val="4472C4" w:themeColor="accent1"/>
          <w:rPrChange w:id="250" w:author="NAHIM" w:date="2023-03-21T11:20:00Z">
            <w:rPr>
              <w:ins w:id="251" w:author="NAHIM" w:date="2023-03-21T11:19:00Z"/>
              <w:rFonts w:ascii="Arial Narrow" w:hAnsi="Arial Narrow" w:cs="Arial"/>
            </w:rPr>
          </w:rPrChange>
        </w:rPr>
      </w:pPr>
      <w:ins w:id="252" w:author="NAHIM" w:date="2023-03-21T11:01:00Z">
        <w:r w:rsidRPr="00EC712A">
          <w:rPr>
            <w:rFonts w:ascii="Arial Narrow" w:hAnsi="Arial Narrow" w:cs="Arial"/>
            <w:b/>
            <w:bCs/>
            <w:color w:val="4472C4" w:themeColor="accent1"/>
          </w:rPr>
          <w:t>ESPECIFICACIONES TÉCNICAS IMPRECISAS</w:t>
        </w:r>
      </w:ins>
      <w:ins w:id="253" w:author="NAHIM" w:date="2023-03-21T11:02:00Z">
        <w:r w:rsidRPr="00EC712A">
          <w:rPr>
            <w:rFonts w:ascii="Arial Narrow" w:hAnsi="Arial Narrow" w:cs="Arial"/>
            <w:b/>
            <w:bCs/>
            <w:color w:val="4472C4" w:themeColor="accent1"/>
          </w:rPr>
          <w:t xml:space="preserve"> LO QUE PUEDE LLEVAR A UNA ADQUISICIÓN DEL BIEN QUE NO CUMPLA CON EL OBJETIVO</w:t>
        </w:r>
      </w:ins>
      <w:ins w:id="254" w:author="NAHIM" w:date="2023-03-21T11:19:00Z">
        <w:r w:rsidRPr="00EC712A">
          <w:rPr>
            <w:rFonts w:ascii="Arial Narrow" w:hAnsi="Arial Narrow" w:cs="Arial"/>
            <w:b/>
            <w:bCs/>
            <w:color w:val="4472C4" w:themeColor="accent1"/>
          </w:rPr>
          <w:t xml:space="preserve"> O FINALIDAD PUBLICA</w:t>
        </w:r>
      </w:ins>
      <w:ins w:id="255" w:author="NAHIM" w:date="2023-03-21T11:02:00Z">
        <w:r w:rsidRPr="00EC712A">
          <w:rPr>
            <w:rFonts w:ascii="Arial Narrow" w:hAnsi="Arial Narrow" w:cs="Arial"/>
            <w:b/>
            <w:bCs/>
            <w:color w:val="4472C4" w:themeColor="accent1"/>
          </w:rPr>
          <w:t xml:space="preserve"> </w:t>
        </w:r>
      </w:ins>
      <w:ins w:id="256" w:author="NAHIM" w:date="2023-03-21T11:03:00Z">
        <w:r w:rsidRPr="00EC712A">
          <w:rPr>
            <w:rFonts w:ascii="Arial Narrow" w:hAnsi="Arial Narrow" w:cs="Arial"/>
            <w:b/>
            <w:bCs/>
            <w:color w:val="4472C4" w:themeColor="accent1"/>
          </w:rPr>
          <w:t xml:space="preserve">Y POSIBLE INCUMPLIMIENTO CON LO </w:t>
        </w:r>
      </w:ins>
      <w:ins w:id="257" w:author="NAHIM" w:date="2023-03-21T11:05:00Z">
        <w:r w:rsidRPr="00EC712A">
          <w:rPr>
            <w:rFonts w:ascii="Arial Narrow" w:hAnsi="Arial Narrow" w:cs="Arial"/>
            <w:b/>
            <w:bCs/>
            <w:color w:val="4472C4" w:themeColor="accent1"/>
          </w:rPr>
          <w:t>DISPUESTO</w:t>
        </w:r>
      </w:ins>
      <w:ins w:id="258" w:author="NAHIM" w:date="2023-03-21T11:03:00Z">
        <w:r w:rsidRPr="00EC712A">
          <w:rPr>
            <w:rFonts w:ascii="Arial Narrow" w:hAnsi="Arial Narrow" w:cs="Arial"/>
            <w:b/>
            <w:bCs/>
            <w:color w:val="4472C4" w:themeColor="accent1"/>
          </w:rPr>
          <w:t xml:space="preserve"> </w:t>
        </w:r>
      </w:ins>
      <w:ins w:id="259" w:author="NAHIM" w:date="2023-03-21T11:20:00Z">
        <w:r>
          <w:rPr>
            <w:rFonts w:ascii="Arial Narrow" w:hAnsi="Arial Narrow" w:cs="Arial"/>
            <w:b/>
            <w:bCs/>
            <w:color w:val="4472C4" w:themeColor="accent1"/>
          </w:rPr>
          <w:t xml:space="preserve">EN EL </w:t>
        </w:r>
      </w:ins>
      <w:ins w:id="260" w:author="NAHIM" w:date="2023-03-21T11:19:00Z">
        <w:r w:rsidRPr="00EC712A">
          <w:rPr>
            <w:rFonts w:ascii="Arial Narrow" w:hAnsi="Arial Narrow" w:cs="Arial"/>
            <w:b/>
            <w:bCs/>
            <w:color w:val="4472C4" w:themeColor="accent1"/>
            <w:rPrChange w:id="261" w:author="NAHIM" w:date="2023-03-21T11:20:00Z">
              <w:rPr>
                <w:rFonts w:ascii="Arial Narrow" w:hAnsi="Arial Narrow" w:cs="Arial"/>
              </w:rPr>
            </w:rPrChange>
          </w:rPr>
          <w:t>CAPÍTULO</w:t>
        </w:r>
      </w:ins>
      <w:ins w:id="262" w:author="NAHIM" w:date="2023-03-21T11:18:00Z">
        <w:r w:rsidRPr="00EC712A">
          <w:rPr>
            <w:rFonts w:ascii="Arial Narrow" w:hAnsi="Arial Narrow" w:cs="Arial"/>
            <w:b/>
            <w:bCs/>
            <w:color w:val="4472C4" w:themeColor="accent1"/>
            <w:rPrChange w:id="263" w:author="NAHIM" w:date="2023-03-21T11:20:00Z">
              <w:rPr>
                <w:rFonts w:ascii="Arial Narrow" w:hAnsi="Arial Narrow" w:cs="Arial"/>
              </w:rPr>
            </w:rPrChange>
          </w:rPr>
          <w:t xml:space="preserve"> II </w:t>
        </w:r>
      </w:ins>
      <w:ins w:id="264" w:author="NAHIM" w:date="2023-03-21T11:19:00Z">
        <w:r w:rsidRPr="00EC712A">
          <w:rPr>
            <w:rFonts w:ascii="Arial Narrow" w:hAnsi="Arial Narrow" w:cs="Arial"/>
            <w:b/>
            <w:bCs/>
            <w:color w:val="4472C4" w:themeColor="accent1"/>
            <w:rPrChange w:id="265" w:author="NAHIM" w:date="2023-03-21T11:20:00Z">
              <w:rPr>
                <w:rFonts w:ascii="Arial Narrow" w:hAnsi="Arial Narrow" w:cs="Arial"/>
              </w:rPr>
            </w:rPrChange>
          </w:rPr>
          <w:t>ACTUACIONES PREPARATORIAS, ARTICULO 16</w:t>
        </w:r>
      </w:ins>
      <w:ins w:id="266" w:author="NAHIM" w:date="2023-03-21T11:20:00Z">
        <w:r w:rsidRPr="00EC712A">
          <w:rPr>
            <w:rFonts w:ascii="Arial Narrow" w:hAnsi="Arial Narrow" w:cs="Arial"/>
            <w:b/>
            <w:bCs/>
            <w:color w:val="4472C4" w:themeColor="accent1"/>
            <w:rPrChange w:id="267" w:author="NAHIM" w:date="2023-03-21T11:20:00Z">
              <w:rPr>
                <w:rFonts w:ascii="Arial Narrow" w:hAnsi="Arial Narrow" w:cs="Arial"/>
              </w:rPr>
            </w:rPrChange>
          </w:rPr>
          <w:t>.</w:t>
        </w:r>
      </w:ins>
      <w:ins w:id="268" w:author="NAHIM" w:date="2023-03-21T11:19:00Z">
        <w:r w:rsidRPr="00EC712A">
          <w:rPr>
            <w:rFonts w:ascii="Arial Narrow" w:hAnsi="Arial Narrow" w:cs="Arial"/>
            <w:b/>
            <w:bCs/>
            <w:color w:val="4472C4" w:themeColor="accent1"/>
            <w:rPrChange w:id="269" w:author="NAHIM" w:date="2023-03-21T11:20:00Z">
              <w:rPr>
                <w:rFonts w:ascii="Arial Narrow" w:hAnsi="Arial Narrow" w:cs="Arial"/>
              </w:rPr>
            </w:rPrChange>
          </w:rPr>
          <w:t xml:space="preserve"> REQUERIMIENTO</w:t>
        </w:r>
      </w:ins>
      <w:ins w:id="270" w:author="NAHIM" w:date="2023-03-21T12:23:00Z">
        <w:r w:rsidR="00E25A7B">
          <w:rPr>
            <w:rFonts w:ascii="Arial Narrow" w:hAnsi="Arial Narrow" w:cs="Arial"/>
            <w:b/>
            <w:bCs/>
            <w:color w:val="4472C4" w:themeColor="accent1"/>
          </w:rPr>
          <w:t xml:space="preserve"> DE </w:t>
        </w:r>
        <w:r w:rsidR="00E25A7B" w:rsidRPr="00E25A7B">
          <w:rPr>
            <w:rFonts w:ascii="Arial Narrow" w:hAnsi="Arial Narrow" w:cs="Arial"/>
            <w:b/>
            <w:bCs/>
            <w:color w:val="4472C4" w:themeColor="accent1"/>
          </w:rPr>
          <w:t>LEY 30225 Y EL REGLAMENTO DE CONTRATACIONES CON EL ESTADO</w:t>
        </w:r>
      </w:ins>
      <w:ins w:id="271" w:author="NAHIM" w:date="2023-03-21T11:19:00Z">
        <w:r w:rsidR="00E25A7B" w:rsidRPr="00E25A7B">
          <w:rPr>
            <w:rFonts w:ascii="Arial Narrow" w:hAnsi="Arial Narrow" w:cs="Arial"/>
            <w:b/>
            <w:bCs/>
            <w:color w:val="4472C4" w:themeColor="accent1"/>
          </w:rPr>
          <w:t>.</w:t>
        </w:r>
      </w:ins>
    </w:p>
    <w:p w14:paraId="4A32E52D" w14:textId="5750A90C" w:rsidR="00E25A7B" w:rsidRPr="00281504" w:rsidRDefault="00E25A7B">
      <w:pPr>
        <w:tabs>
          <w:tab w:val="left" w:pos="142"/>
          <w:tab w:val="left" w:pos="1276"/>
        </w:tabs>
        <w:autoSpaceDE w:val="0"/>
        <w:autoSpaceDN w:val="0"/>
        <w:adjustRightInd w:val="0"/>
        <w:jc w:val="both"/>
        <w:rPr>
          <w:ins w:id="272" w:author="NAHIM" w:date="2023-03-21T12:24:00Z"/>
          <w:rFonts w:ascii="Arial Narrow" w:hAnsi="Arial Narrow" w:cs="Arial"/>
          <w:color w:val="4472C4" w:themeColor="accent1"/>
          <w:rPrChange w:id="273" w:author="NAHIM" w:date="2023-03-21T12:38:00Z">
            <w:rPr>
              <w:ins w:id="274" w:author="NAHIM" w:date="2023-03-21T12:24:00Z"/>
            </w:rPr>
          </w:rPrChange>
        </w:rPr>
        <w:pPrChange w:id="275" w:author="NAHIM" w:date="2023-03-21T12:38:00Z">
          <w:pPr>
            <w:pStyle w:val="Prrafodelista"/>
            <w:tabs>
              <w:tab w:val="left" w:pos="142"/>
              <w:tab w:val="left" w:pos="1276"/>
            </w:tabs>
            <w:autoSpaceDE w:val="0"/>
            <w:autoSpaceDN w:val="0"/>
            <w:adjustRightInd w:val="0"/>
            <w:spacing w:after="0" w:line="240" w:lineRule="auto"/>
            <w:ind w:left="993"/>
            <w:jc w:val="both"/>
          </w:pPr>
        </w:pPrChange>
      </w:pPr>
    </w:p>
    <w:p w14:paraId="1F3E3FE4" w14:textId="174AA8C9" w:rsidR="00281504" w:rsidRDefault="00E25A7B" w:rsidP="00212B52">
      <w:pPr>
        <w:pStyle w:val="Prrafodelista"/>
        <w:tabs>
          <w:tab w:val="left" w:pos="142"/>
          <w:tab w:val="left" w:pos="1276"/>
        </w:tabs>
        <w:autoSpaceDE w:val="0"/>
        <w:autoSpaceDN w:val="0"/>
        <w:adjustRightInd w:val="0"/>
        <w:spacing w:after="0" w:line="240" w:lineRule="auto"/>
        <w:ind w:left="993"/>
        <w:jc w:val="both"/>
        <w:rPr>
          <w:ins w:id="276" w:author="NAHIM" w:date="2023-03-21T12:38:00Z"/>
          <w:rFonts w:ascii="Arial Narrow" w:hAnsi="Arial Narrow" w:cs="Arial"/>
          <w:color w:val="4472C4" w:themeColor="accent1"/>
        </w:rPr>
      </w:pPr>
      <w:ins w:id="277" w:author="NAHIM" w:date="2023-03-21T12:24:00Z">
        <w:r>
          <w:rPr>
            <w:rFonts w:ascii="Arial Narrow" w:hAnsi="Arial Narrow" w:cs="Arial"/>
            <w:color w:val="4472C4" w:themeColor="accent1"/>
          </w:rPr>
          <w:t xml:space="preserve">En </w:t>
        </w:r>
      </w:ins>
      <w:ins w:id="278" w:author="NAHIM" w:date="2023-03-21T12:25:00Z">
        <w:r>
          <w:rPr>
            <w:rFonts w:ascii="Arial Narrow" w:hAnsi="Arial Narrow" w:cs="Arial"/>
            <w:color w:val="4472C4" w:themeColor="accent1"/>
          </w:rPr>
          <w:t>referencia</w:t>
        </w:r>
      </w:ins>
      <w:ins w:id="279" w:author="NAHIM" w:date="2023-03-21T12:24:00Z">
        <w:r>
          <w:rPr>
            <w:rFonts w:ascii="Arial Narrow" w:hAnsi="Arial Narrow" w:cs="Arial"/>
            <w:color w:val="4472C4" w:themeColor="accent1"/>
          </w:rPr>
          <w:t xml:space="preserve"> a las bases integradas publicadas el </w:t>
        </w:r>
      </w:ins>
      <w:ins w:id="280" w:author="NAHIM" w:date="2023-03-21T12:25:00Z">
        <w:r w:rsidRPr="00E25A7B">
          <w:rPr>
            <w:rFonts w:ascii="Arial Narrow" w:hAnsi="Arial Narrow" w:cs="Arial"/>
            <w:color w:val="4472C4" w:themeColor="accent1"/>
          </w:rPr>
          <w:t>2/09/2022</w:t>
        </w:r>
        <w:r>
          <w:rPr>
            <w:rFonts w:ascii="Arial Narrow" w:hAnsi="Arial Narrow" w:cs="Arial"/>
            <w:color w:val="4472C4" w:themeColor="accent1"/>
          </w:rPr>
          <w:t xml:space="preserve"> </w:t>
        </w:r>
      </w:ins>
      <w:ins w:id="281" w:author="NAHIM" w:date="2023-03-21T12:27:00Z">
        <w:r>
          <w:rPr>
            <w:rFonts w:ascii="Arial Narrow" w:hAnsi="Arial Narrow" w:cs="Arial"/>
            <w:color w:val="4472C4" w:themeColor="accent1"/>
          </w:rPr>
          <w:t>en el portal del SEACE</w:t>
        </w:r>
      </w:ins>
      <w:ins w:id="282" w:author="NAHIM" w:date="2023-03-21T12:28:00Z">
        <w:r>
          <w:rPr>
            <w:rFonts w:ascii="Arial Narrow" w:hAnsi="Arial Narrow" w:cs="Arial"/>
            <w:color w:val="4472C4" w:themeColor="accent1"/>
          </w:rPr>
          <w:t>,</w:t>
        </w:r>
      </w:ins>
      <w:ins w:id="283" w:author="NAHIM" w:date="2023-03-21T12:27:00Z">
        <w:r>
          <w:rPr>
            <w:rFonts w:ascii="Arial Narrow" w:hAnsi="Arial Narrow" w:cs="Arial"/>
            <w:color w:val="4472C4" w:themeColor="accent1"/>
          </w:rPr>
          <w:t xml:space="preserve"> </w:t>
        </w:r>
      </w:ins>
      <w:ins w:id="284" w:author="NAHIM" w:date="2023-03-21T12:25:00Z">
        <w:r>
          <w:rPr>
            <w:rFonts w:ascii="Arial Narrow" w:hAnsi="Arial Narrow" w:cs="Arial"/>
            <w:color w:val="4472C4" w:themeColor="accent1"/>
          </w:rPr>
          <w:t xml:space="preserve">en la </w:t>
        </w:r>
      </w:ins>
      <w:ins w:id="285" w:author="NAHIM" w:date="2023-03-21T12:26:00Z">
        <w:r>
          <w:rPr>
            <w:rFonts w:ascii="Arial Narrow" w:hAnsi="Arial Narrow" w:cs="Arial"/>
            <w:color w:val="4472C4" w:themeColor="accent1"/>
          </w:rPr>
          <w:t>página</w:t>
        </w:r>
      </w:ins>
      <w:ins w:id="286" w:author="NAHIM" w:date="2023-03-21T12:25:00Z">
        <w:r>
          <w:rPr>
            <w:rFonts w:ascii="Arial Narrow" w:hAnsi="Arial Narrow" w:cs="Arial"/>
            <w:color w:val="4472C4" w:themeColor="accent1"/>
          </w:rPr>
          <w:t xml:space="preserve"> 21 </w:t>
        </w:r>
      </w:ins>
      <w:ins w:id="287" w:author="NAHIM" w:date="2023-03-21T12:26:00Z">
        <w:r>
          <w:rPr>
            <w:rFonts w:ascii="Arial Narrow" w:hAnsi="Arial Narrow" w:cs="Arial"/>
            <w:color w:val="4472C4" w:themeColor="accent1"/>
          </w:rPr>
          <w:t xml:space="preserve">de la </w:t>
        </w:r>
        <w:r w:rsidRPr="00E25A7B">
          <w:rPr>
            <w:rFonts w:ascii="Arial Narrow" w:hAnsi="Arial Narrow" w:cs="Arial"/>
            <w:color w:val="4472C4" w:themeColor="accent1"/>
          </w:rPr>
          <w:t>ADJUDICACION SIMPLIFICADA AS-SM-106-2022-GRAP-2</w:t>
        </w:r>
        <w:r>
          <w:rPr>
            <w:rFonts w:ascii="Arial Narrow" w:hAnsi="Arial Narrow" w:cs="Arial"/>
            <w:color w:val="4472C4" w:themeColor="accent1"/>
          </w:rPr>
          <w:t xml:space="preserve">, se observa las especificaciones </w:t>
        </w:r>
      </w:ins>
      <w:ins w:id="288" w:author="NAHIM" w:date="2023-03-21T12:27:00Z">
        <w:r>
          <w:rPr>
            <w:rFonts w:ascii="Arial Narrow" w:hAnsi="Arial Narrow" w:cs="Arial"/>
            <w:color w:val="4472C4" w:themeColor="accent1"/>
          </w:rPr>
          <w:t xml:space="preserve">técnicas con las que se llevó el proceso en mención. </w:t>
        </w:r>
      </w:ins>
      <w:ins w:id="289" w:author="NAHIM" w:date="2023-03-21T12:28:00Z">
        <w:r>
          <w:rPr>
            <w:rFonts w:ascii="Arial Narrow" w:hAnsi="Arial Narrow" w:cs="Arial"/>
            <w:color w:val="4472C4" w:themeColor="accent1"/>
          </w:rPr>
          <w:t>Estas especificaciones técnicas cuentan con la f</w:t>
        </w:r>
      </w:ins>
      <w:ins w:id="290" w:author="NAHIM" w:date="2023-03-21T12:29:00Z">
        <w:r>
          <w:rPr>
            <w:rFonts w:ascii="Arial Narrow" w:hAnsi="Arial Narrow" w:cs="Arial"/>
            <w:color w:val="4472C4" w:themeColor="accent1"/>
          </w:rPr>
          <w:t>irma y sello del Residente de Proyecto, Asistente Técnico y Supervisor de proyectos sociales</w:t>
        </w:r>
      </w:ins>
      <w:ins w:id="291" w:author="NAHIM" w:date="2023-03-21T12:38:00Z">
        <w:r w:rsidR="00281504">
          <w:rPr>
            <w:rFonts w:ascii="Arial Narrow" w:hAnsi="Arial Narrow" w:cs="Arial"/>
            <w:color w:val="4472C4" w:themeColor="accent1"/>
          </w:rPr>
          <w:t xml:space="preserve"> se observa:</w:t>
        </w:r>
      </w:ins>
    </w:p>
    <w:p w14:paraId="2FCD09C9" w14:textId="77777777" w:rsidR="00281504" w:rsidRDefault="00281504" w:rsidP="00212B52">
      <w:pPr>
        <w:pStyle w:val="Prrafodelista"/>
        <w:tabs>
          <w:tab w:val="left" w:pos="142"/>
          <w:tab w:val="left" w:pos="1276"/>
        </w:tabs>
        <w:autoSpaceDE w:val="0"/>
        <w:autoSpaceDN w:val="0"/>
        <w:adjustRightInd w:val="0"/>
        <w:spacing w:after="0" w:line="240" w:lineRule="auto"/>
        <w:ind w:left="993"/>
        <w:jc w:val="both"/>
        <w:rPr>
          <w:ins w:id="292" w:author="NAHIM" w:date="2023-03-21T12:38:00Z"/>
          <w:rFonts w:ascii="Arial Narrow" w:hAnsi="Arial Narrow" w:cs="Arial"/>
          <w:color w:val="4472C4" w:themeColor="accent1"/>
        </w:rPr>
      </w:pPr>
    </w:p>
    <w:p w14:paraId="7BE157F2" w14:textId="77777777" w:rsidR="00AE6492" w:rsidRDefault="00281504" w:rsidP="00212B52">
      <w:pPr>
        <w:pStyle w:val="Prrafodelista"/>
        <w:tabs>
          <w:tab w:val="left" w:pos="142"/>
          <w:tab w:val="left" w:pos="1276"/>
        </w:tabs>
        <w:autoSpaceDE w:val="0"/>
        <w:autoSpaceDN w:val="0"/>
        <w:adjustRightInd w:val="0"/>
        <w:spacing w:after="0" w:line="240" w:lineRule="auto"/>
        <w:ind w:left="993"/>
        <w:jc w:val="both"/>
        <w:rPr>
          <w:ins w:id="293" w:author="NAHIM" w:date="2023-03-21T12:47:00Z"/>
          <w:rFonts w:ascii="Arial Narrow" w:hAnsi="Arial Narrow" w:cs="Arial"/>
          <w:color w:val="4472C4" w:themeColor="accent1"/>
        </w:rPr>
      </w:pPr>
      <w:ins w:id="294" w:author="NAHIM" w:date="2023-03-21T12:38:00Z">
        <w:r>
          <w:rPr>
            <w:rFonts w:ascii="Arial Narrow" w:hAnsi="Arial Narrow" w:cs="Arial"/>
            <w:color w:val="4472C4" w:themeColor="accent1"/>
          </w:rPr>
          <w:t xml:space="preserve">En el punto </w:t>
        </w:r>
      </w:ins>
      <w:ins w:id="295" w:author="NAHIM" w:date="2023-03-21T12:39:00Z">
        <w:r>
          <w:rPr>
            <w:rFonts w:ascii="Arial Narrow" w:hAnsi="Arial Narrow" w:cs="Arial"/>
            <w:color w:val="4472C4" w:themeColor="accent1"/>
          </w:rPr>
          <w:t xml:space="preserve">primero denominación de la contratación se indica </w:t>
        </w:r>
      </w:ins>
      <w:ins w:id="296" w:author="NAHIM" w:date="2023-03-21T12:43:00Z">
        <w:r w:rsidR="00AE6492">
          <w:rPr>
            <w:rFonts w:ascii="Arial Narrow" w:hAnsi="Arial Narrow" w:cs="Arial"/>
            <w:color w:val="4472C4" w:themeColor="accent1"/>
          </w:rPr>
          <w:t xml:space="preserve">ADQUISICIÓN DE GABINETE DE CARGA DE </w:t>
        </w:r>
      </w:ins>
      <w:ins w:id="297" w:author="NAHIM" w:date="2023-03-21T12:44:00Z">
        <w:r w:rsidR="00AE6492">
          <w:rPr>
            <w:rFonts w:ascii="Arial Narrow" w:hAnsi="Arial Narrow" w:cs="Arial"/>
            <w:color w:val="4472C4" w:themeColor="accent1"/>
          </w:rPr>
          <w:t xml:space="preserve">PORTÁTILES DE ACUERDO A DISEÑO; </w:t>
        </w:r>
      </w:ins>
      <w:ins w:id="298" w:author="NAHIM" w:date="2023-03-21T12:46:00Z">
        <w:r w:rsidR="00AE6492">
          <w:rPr>
            <w:rFonts w:ascii="Arial Narrow" w:hAnsi="Arial Narrow" w:cs="Arial"/>
            <w:color w:val="4472C4" w:themeColor="accent1"/>
          </w:rPr>
          <w:t xml:space="preserve">no </w:t>
        </w:r>
      </w:ins>
      <w:ins w:id="299" w:author="NAHIM" w:date="2023-03-21T12:45:00Z">
        <w:r w:rsidR="00AE6492">
          <w:rPr>
            <w:rFonts w:ascii="Arial Narrow" w:hAnsi="Arial Narrow" w:cs="Arial"/>
            <w:color w:val="4472C4" w:themeColor="accent1"/>
          </w:rPr>
          <w:t xml:space="preserve">se observa que en las especificaciones técnicas publicadas para el proceso de adquisición </w:t>
        </w:r>
      </w:ins>
      <w:ins w:id="300" w:author="NAHIM" w:date="2023-03-21T12:46:00Z">
        <w:r w:rsidR="00AE6492">
          <w:rPr>
            <w:rFonts w:ascii="Arial Narrow" w:hAnsi="Arial Narrow" w:cs="Arial"/>
            <w:color w:val="4472C4" w:themeColor="accent1"/>
          </w:rPr>
          <w:t xml:space="preserve">diseño de referencia, tan solo se </w:t>
        </w:r>
        <w:proofErr w:type="spellStart"/>
        <w:r w:rsidR="00AE6492">
          <w:rPr>
            <w:rFonts w:ascii="Arial Narrow" w:hAnsi="Arial Narrow" w:cs="Arial"/>
            <w:color w:val="4472C4" w:themeColor="accent1"/>
          </w:rPr>
          <w:t>coloco</w:t>
        </w:r>
        <w:proofErr w:type="spellEnd"/>
        <w:r w:rsidR="00AE6492">
          <w:rPr>
            <w:rFonts w:ascii="Arial Narrow" w:hAnsi="Arial Narrow" w:cs="Arial"/>
            <w:color w:val="4472C4" w:themeColor="accent1"/>
          </w:rPr>
          <w:t xml:space="preserve"> una imagen referencial sin co</w:t>
        </w:r>
      </w:ins>
      <w:ins w:id="301" w:author="NAHIM" w:date="2023-03-21T12:47:00Z">
        <w:r w:rsidR="00AE6492">
          <w:rPr>
            <w:rFonts w:ascii="Arial Narrow" w:hAnsi="Arial Narrow" w:cs="Arial"/>
            <w:color w:val="4472C4" w:themeColor="accent1"/>
          </w:rPr>
          <w:t>rtes que hagan referencia a algún diseño.</w:t>
        </w:r>
      </w:ins>
    </w:p>
    <w:p w14:paraId="7668370F" w14:textId="77777777" w:rsidR="00AE6492" w:rsidRDefault="00AE6492" w:rsidP="00212B52">
      <w:pPr>
        <w:pStyle w:val="Prrafodelista"/>
        <w:tabs>
          <w:tab w:val="left" w:pos="142"/>
          <w:tab w:val="left" w:pos="1276"/>
        </w:tabs>
        <w:autoSpaceDE w:val="0"/>
        <w:autoSpaceDN w:val="0"/>
        <w:adjustRightInd w:val="0"/>
        <w:spacing w:after="0" w:line="240" w:lineRule="auto"/>
        <w:ind w:left="993"/>
        <w:jc w:val="both"/>
        <w:rPr>
          <w:ins w:id="302" w:author="NAHIM" w:date="2023-03-21T12:47:00Z"/>
          <w:rFonts w:ascii="Arial Narrow" w:hAnsi="Arial Narrow" w:cs="Arial"/>
          <w:color w:val="4472C4" w:themeColor="accent1"/>
        </w:rPr>
      </w:pPr>
    </w:p>
    <w:p w14:paraId="4C72085A" w14:textId="145FD6BC" w:rsidR="00E25A7B" w:rsidRDefault="00AE6492" w:rsidP="00212B52">
      <w:pPr>
        <w:pStyle w:val="Prrafodelista"/>
        <w:tabs>
          <w:tab w:val="left" w:pos="142"/>
          <w:tab w:val="left" w:pos="1276"/>
        </w:tabs>
        <w:autoSpaceDE w:val="0"/>
        <w:autoSpaceDN w:val="0"/>
        <w:adjustRightInd w:val="0"/>
        <w:spacing w:after="0" w:line="240" w:lineRule="auto"/>
        <w:ind w:left="993"/>
        <w:jc w:val="both"/>
        <w:rPr>
          <w:ins w:id="303" w:author="NAHIM" w:date="2023-03-21T12:53:00Z"/>
          <w:rFonts w:ascii="Arial Narrow" w:hAnsi="Arial Narrow" w:cs="Arial"/>
          <w:color w:val="4472C4" w:themeColor="accent1"/>
        </w:rPr>
      </w:pPr>
      <w:ins w:id="304" w:author="NAHIM" w:date="2023-03-21T12:47:00Z">
        <w:r>
          <w:rPr>
            <w:rFonts w:ascii="Arial Narrow" w:hAnsi="Arial Narrow" w:cs="Arial"/>
            <w:color w:val="4472C4" w:themeColor="accent1"/>
          </w:rPr>
          <w:t>En el punto 5. Características técnicas</w:t>
        </w:r>
      </w:ins>
      <w:ins w:id="305" w:author="NAHIM" w:date="2023-03-21T12:49:00Z">
        <w:r>
          <w:rPr>
            <w:rFonts w:ascii="Arial Narrow" w:hAnsi="Arial Narrow" w:cs="Arial"/>
            <w:color w:val="4472C4" w:themeColor="accent1"/>
          </w:rPr>
          <w:t>;</w:t>
        </w:r>
      </w:ins>
      <w:ins w:id="306" w:author="NAHIM" w:date="2023-03-21T12:47:00Z">
        <w:r>
          <w:rPr>
            <w:rFonts w:ascii="Arial Narrow" w:hAnsi="Arial Narrow" w:cs="Arial"/>
            <w:color w:val="4472C4" w:themeColor="accent1"/>
          </w:rPr>
          <w:t xml:space="preserve"> </w:t>
        </w:r>
      </w:ins>
      <w:ins w:id="307" w:author="NAHIM" w:date="2023-03-21T12:49:00Z">
        <w:r>
          <w:rPr>
            <w:rFonts w:ascii="Arial Narrow" w:hAnsi="Arial Narrow" w:cs="Arial"/>
            <w:color w:val="4472C4" w:themeColor="accent1"/>
          </w:rPr>
          <w:t>Certificación se solicita CE-EMC, UL, Proceso de fabricación ISO9001</w:t>
        </w:r>
      </w:ins>
      <w:ins w:id="308" w:author="NAHIM" w:date="2023-03-21T12:50:00Z">
        <w:r>
          <w:rPr>
            <w:rFonts w:ascii="Arial Narrow" w:hAnsi="Arial Narrow" w:cs="Arial"/>
            <w:color w:val="4472C4" w:themeColor="accent1"/>
          </w:rPr>
          <w:t>, lo que se entendería que se habría solicitado estas tres características.</w:t>
        </w:r>
      </w:ins>
      <w:ins w:id="309" w:author="NAHIM" w:date="2023-03-21T12:51:00Z">
        <w:r>
          <w:rPr>
            <w:rFonts w:ascii="Arial Narrow" w:hAnsi="Arial Narrow" w:cs="Arial"/>
            <w:color w:val="4472C4" w:themeColor="accent1"/>
          </w:rPr>
          <w:t xml:space="preserve"> Por otro </w:t>
        </w:r>
      </w:ins>
      <w:ins w:id="310" w:author="NAHIM" w:date="2023-03-21T12:55:00Z">
        <w:r w:rsidR="00950AA6">
          <w:rPr>
            <w:rFonts w:ascii="Arial Narrow" w:hAnsi="Arial Narrow" w:cs="Arial"/>
            <w:color w:val="4472C4" w:themeColor="accent1"/>
          </w:rPr>
          <w:t>lado,</w:t>
        </w:r>
      </w:ins>
      <w:ins w:id="311" w:author="NAHIM" w:date="2023-03-21T12:51:00Z">
        <w:r>
          <w:rPr>
            <w:rFonts w:ascii="Arial Narrow" w:hAnsi="Arial Narrow" w:cs="Arial"/>
            <w:color w:val="4472C4" w:themeColor="accent1"/>
          </w:rPr>
          <w:t xml:space="preserve"> en el punto 10. Recepción y conformidad que El Informe de Conformidad</w:t>
        </w:r>
      </w:ins>
      <w:ins w:id="312" w:author="NAHIM" w:date="2023-03-21T12:52:00Z">
        <w:r>
          <w:rPr>
            <w:rFonts w:ascii="Arial Narrow" w:hAnsi="Arial Narrow" w:cs="Arial"/>
            <w:color w:val="4472C4" w:themeColor="accent1"/>
          </w:rPr>
          <w:t xml:space="preserve"> será emitido por el coordinador y supervisor del proyecto por el monto total</w:t>
        </w:r>
      </w:ins>
      <w:ins w:id="313" w:author="NAHIM" w:date="2023-03-21T12:53:00Z">
        <w:r>
          <w:rPr>
            <w:rFonts w:ascii="Arial Narrow" w:hAnsi="Arial Narrow" w:cs="Arial"/>
            <w:color w:val="4472C4" w:themeColor="accent1"/>
          </w:rPr>
          <w:t xml:space="preserve"> (…) </w:t>
        </w:r>
      </w:ins>
      <w:ins w:id="314" w:author="NAHIM" w:date="2023-03-21T12:55:00Z">
        <w:r w:rsidR="00950AA6">
          <w:rPr>
            <w:rFonts w:ascii="Arial Narrow" w:hAnsi="Arial Narrow" w:cs="Arial"/>
            <w:color w:val="4472C4" w:themeColor="accent1"/>
          </w:rPr>
          <w:t>Además</w:t>
        </w:r>
      </w:ins>
      <w:ins w:id="315" w:author="NAHIM" w:date="2023-03-21T12:53:00Z">
        <w:r>
          <w:rPr>
            <w:rFonts w:ascii="Arial Narrow" w:hAnsi="Arial Narrow" w:cs="Arial"/>
            <w:color w:val="4472C4" w:themeColor="accent1"/>
          </w:rPr>
          <w:t xml:space="preserve"> del informe el contratista debe de presentar:</w:t>
        </w:r>
      </w:ins>
    </w:p>
    <w:p w14:paraId="04A0E306" w14:textId="305678F5" w:rsidR="00AE6492" w:rsidRDefault="00AE6492">
      <w:pPr>
        <w:pStyle w:val="Prrafodelista"/>
        <w:numPr>
          <w:ilvl w:val="0"/>
          <w:numId w:val="51"/>
        </w:numPr>
        <w:tabs>
          <w:tab w:val="left" w:pos="142"/>
          <w:tab w:val="left" w:pos="1276"/>
        </w:tabs>
        <w:autoSpaceDE w:val="0"/>
        <w:autoSpaceDN w:val="0"/>
        <w:adjustRightInd w:val="0"/>
        <w:spacing w:after="0" w:line="240" w:lineRule="auto"/>
        <w:jc w:val="both"/>
        <w:rPr>
          <w:ins w:id="316" w:author="NAHIM" w:date="2023-03-21T12:53:00Z"/>
          <w:rFonts w:ascii="Arial Narrow" w:hAnsi="Arial Narrow" w:cs="Arial"/>
          <w:color w:val="4472C4" w:themeColor="accent1"/>
        </w:rPr>
        <w:pPrChange w:id="317" w:author="NAHIM" w:date="2023-03-21T12:55:00Z">
          <w:pPr>
            <w:pStyle w:val="Prrafodelista"/>
            <w:tabs>
              <w:tab w:val="left" w:pos="142"/>
              <w:tab w:val="left" w:pos="1276"/>
            </w:tabs>
            <w:autoSpaceDE w:val="0"/>
            <w:autoSpaceDN w:val="0"/>
            <w:adjustRightInd w:val="0"/>
            <w:spacing w:after="0" w:line="240" w:lineRule="auto"/>
            <w:ind w:left="993"/>
            <w:jc w:val="both"/>
          </w:pPr>
        </w:pPrChange>
      </w:pPr>
      <w:ins w:id="318" w:author="NAHIM" w:date="2023-03-21T12:53:00Z">
        <w:r>
          <w:rPr>
            <w:rFonts w:ascii="Arial Narrow" w:hAnsi="Arial Narrow" w:cs="Arial"/>
            <w:color w:val="4472C4" w:themeColor="accent1"/>
          </w:rPr>
          <w:t>El certificado de garantía</w:t>
        </w:r>
      </w:ins>
    </w:p>
    <w:p w14:paraId="78D54D87" w14:textId="7DF0E38F" w:rsidR="00AE6492" w:rsidRDefault="00AE6492">
      <w:pPr>
        <w:pStyle w:val="Prrafodelista"/>
        <w:numPr>
          <w:ilvl w:val="0"/>
          <w:numId w:val="51"/>
        </w:numPr>
        <w:tabs>
          <w:tab w:val="left" w:pos="142"/>
          <w:tab w:val="left" w:pos="1276"/>
        </w:tabs>
        <w:autoSpaceDE w:val="0"/>
        <w:autoSpaceDN w:val="0"/>
        <w:adjustRightInd w:val="0"/>
        <w:spacing w:after="0" w:line="240" w:lineRule="auto"/>
        <w:jc w:val="both"/>
        <w:rPr>
          <w:ins w:id="319" w:author="NAHIM" w:date="2023-03-21T12:55:00Z"/>
          <w:rFonts w:ascii="Arial Narrow" w:hAnsi="Arial Narrow" w:cs="Arial"/>
          <w:color w:val="4472C4" w:themeColor="accent1"/>
        </w:rPr>
        <w:pPrChange w:id="320" w:author="NAHIM" w:date="2023-03-21T12:55:00Z">
          <w:pPr>
            <w:pStyle w:val="Prrafodelista"/>
            <w:tabs>
              <w:tab w:val="left" w:pos="142"/>
              <w:tab w:val="left" w:pos="1276"/>
            </w:tabs>
            <w:autoSpaceDE w:val="0"/>
            <w:autoSpaceDN w:val="0"/>
            <w:adjustRightInd w:val="0"/>
            <w:spacing w:after="0" w:line="240" w:lineRule="auto"/>
            <w:ind w:left="993"/>
            <w:jc w:val="both"/>
          </w:pPr>
        </w:pPrChange>
      </w:pPr>
      <w:ins w:id="321" w:author="NAHIM" w:date="2023-03-21T12:53:00Z">
        <w:r>
          <w:rPr>
            <w:rFonts w:ascii="Arial Narrow" w:hAnsi="Arial Narrow" w:cs="Arial"/>
            <w:color w:val="4472C4" w:themeColor="accent1"/>
          </w:rPr>
          <w:t>Copia del certificado del bien</w:t>
        </w:r>
      </w:ins>
      <w:ins w:id="322" w:author="NAHIM" w:date="2023-03-21T12:54:00Z">
        <w:r>
          <w:rPr>
            <w:rFonts w:ascii="Arial Narrow" w:hAnsi="Arial Narrow" w:cs="Arial"/>
            <w:color w:val="4472C4" w:themeColor="accent1"/>
          </w:rPr>
          <w:t xml:space="preserve">, deberá adjuntar el documento </w:t>
        </w:r>
      </w:ins>
      <w:ins w:id="323" w:author="NAHIM" w:date="2023-03-21T12:55:00Z">
        <w:r w:rsidR="00950AA6">
          <w:rPr>
            <w:rFonts w:ascii="Arial Narrow" w:hAnsi="Arial Narrow" w:cs="Arial"/>
            <w:color w:val="4472C4" w:themeColor="accent1"/>
          </w:rPr>
          <w:t>sustenta torios</w:t>
        </w:r>
      </w:ins>
      <w:ins w:id="324" w:author="NAHIM" w:date="2023-03-21T12:54:00Z">
        <w:r w:rsidR="00950AA6">
          <w:rPr>
            <w:rFonts w:ascii="Arial Narrow" w:hAnsi="Arial Narrow" w:cs="Arial"/>
            <w:color w:val="4472C4" w:themeColor="accent1"/>
          </w:rPr>
          <w:t xml:space="preserve"> de la certificación CE-EMC y/o UL y/o</w:t>
        </w:r>
      </w:ins>
      <w:ins w:id="325" w:author="NAHIM" w:date="2023-03-21T12:55:00Z">
        <w:r w:rsidR="00950AA6">
          <w:rPr>
            <w:rFonts w:ascii="Arial Narrow" w:hAnsi="Arial Narrow" w:cs="Arial"/>
            <w:color w:val="4472C4" w:themeColor="accent1"/>
          </w:rPr>
          <w:t xml:space="preserve"> proceso de fabricación del bien.</w:t>
        </w:r>
      </w:ins>
    </w:p>
    <w:p w14:paraId="71C7DD8F" w14:textId="77777777" w:rsidR="00950AA6" w:rsidRDefault="00950AA6" w:rsidP="00212B52">
      <w:pPr>
        <w:pStyle w:val="Prrafodelista"/>
        <w:tabs>
          <w:tab w:val="left" w:pos="142"/>
          <w:tab w:val="left" w:pos="1276"/>
        </w:tabs>
        <w:autoSpaceDE w:val="0"/>
        <w:autoSpaceDN w:val="0"/>
        <w:adjustRightInd w:val="0"/>
        <w:spacing w:after="0" w:line="240" w:lineRule="auto"/>
        <w:ind w:left="993"/>
        <w:jc w:val="both"/>
        <w:rPr>
          <w:ins w:id="326" w:author="NAHIM" w:date="2023-03-21T12:29:00Z"/>
          <w:rFonts w:ascii="Arial Narrow" w:hAnsi="Arial Narrow" w:cs="Arial"/>
          <w:color w:val="4472C4" w:themeColor="accent1"/>
        </w:rPr>
      </w:pPr>
      <w:bookmarkStart w:id="327" w:name="_Hlk130315069"/>
    </w:p>
    <w:p w14:paraId="2E31698F" w14:textId="3236B260" w:rsidR="00BD01B6" w:rsidRDefault="00BD01B6" w:rsidP="00212B52">
      <w:pPr>
        <w:pStyle w:val="Prrafodelista"/>
        <w:tabs>
          <w:tab w:val="left" w:pos="142"/>
          <w:tab w:val="left" w:pos="1276"/>
        </w:tabs>
        <w:autoSpaceDE w:val="0"/>
        <w:autoSpaceDN w:val="0"/>
        <w:adjustRightInd w:val="0"/>
        <w:spacing w:after="0" w:line="240" w:lineRule="auto"/>
        <w:ind w:left="993"/>
        <w:jc w:val="both"/>
        <w:rPr>
          <w:ins w:id="328" w:author="NAHIM" w:date="2023-03-21T17:49:00Z"/>
          <w:rFonts w:ascii="Arial Narrow" w:hAnsi="Arial Narrow" w:cs="Arial"/>
          <w:color w:val="4472C4" w:themeColor="accent1"/>
        </w:rPr>
      </w:pPr>
      <w:ins w:id="329" w:author="NAHIM" w:date="2023-03-21T17:45:00Z">
        <w:r>
          <w:rPr>
            <w:rFonts w:ascii="Arial Narrow" w:hAnsi="Arial Narrow" w:cs="Arial"/>
            <w:color w:val="4472C4" w:themeColor="accent1"/>
          </w:rPr>
          <w:t>S</w:t>
        </w:r>
      </w:ins>
      <w:ins w:id="330" w:author="NAHIM" w:date="2023-03-21T17:41:00Z">
        <w:r>
          <w:rPr>
            <w:rFonts w:ascii="Arial Narrow" w:hAnsi="Arial Narrow" w:cs="Arial"/>
            <w:color w:val="4472C4" w:themeColor="accent1"/>
          </w:rPr>
          <w:t>e observa también que se solicita una certificación CE-</w:t>
        </w:r>
      </w:ins>
      <w:ins w:id="331" w:author="NAHIM" w:date="2023-03-21T17:44:00Z">
        <w:r>
          <w:rPr>
            <w:rFonts w:ascii="Arial Narrow" w:hAnsi="Arial Narrow" w:cs="Arial"/>
            <w:color w:val="4472C4" w:themeColor="accent1"/>
          </w:rPr>
          <w:t>ECM que</w:t>
        </w:r>
      </w:ins>
      <w:ins w:id="332" w:author="NAHIM" w:date="2023-03-21T17:43:00Z">
        <w:r>
          <w:rPr>
            <w:rFonts w:ascii="Arial Narrow" w:hAnsi="Arial Narrow" w:cs="Arial"/>
            <w:color w:val="4472C4" w:themeColor="accent1"/>
          </w:rPr>
          <w:t xml:space="preserve"> por sus siglas hace referencia a </w:t>
        </w:r>
      </w:ins>
      <w:ins w:id="333" w:author="NAHIM" w:date="2023-03-21T17:42:00Z">
        <w:r>
          <w:rPr>
            <w:rFonts w:ascii="Arial Narrow" w:hAnsi="Arial Narrow" w:cs="Arial"/>
            <w:color w:val="4472C4" w:themeColor="accent1"/>
          </w:rPr>
          <w:t>(</w:t>
        </w:r>
        <w:r w:rsidRPr="00BD01B6">
          <w:rPr>
            <w:rFonts w:ascii="Arial Narrow" w:hAnsi="Arial Narrow" w:cs="Arial"/>
            <w:color w:val="4472C4" w:themeColor="accent1"/>
          </w:rPr>
          <w:t xml:space="preserve">Compatibilidad </w:t>
        </w:r>
      </w:ins>
      <w:ins w:id="334" w:author="NAHIM" w:date="2023-03-21T17:44:00Z">
        <w:r>
          <w:rPr>
            <w:rFonts w:ascii="Arial Narrow" w:hAnsi="Arial Narrow" w:cs="Arial"/>
            <w:color w:val="4472C4" w:themeColor="accent1"/>
          </w:rPr>
          <w:t>E</w:t>
        </w:r>
        <w:r w:rsidRPr="00BD01B6">
          <w:rPr>
            <w:rFonts w:ascii="Arial Narrow" w:hAnsi="Arial Narrow" w:cs="Arial"/>
            <w:color w:val="4472C4" w:themeColor="accent1"/>
          </w:rPr>
          <w:t>lectro</w:t>
        </w:r>
        <w:r>
          <w:rPr>
            <w:rFonts w:ascii="Arial Narrow" w:hAnsi="Arial Narrow" w:cs="Arial"/>
            <w:color w:val="4472C4" w:themeColor="accent1"/>
          </w:rPr>
          <w:t>m</w:t>
        </w:r>
        <w:r w:rsidRPr="00BD01B6">
          <w:rPr>
            <w:rFonts w:ascii="Arial Narrow" w:hAnsi="Arial Narrow" w:cs="Arial"/>
            <w:color w:val="4472C4" w:themeColor="accent1"/>
          </w:rPr>
          <w:t>agnética</w:t>
        </w:r>
        <w:r>
          <w:rPr>
            <w:rFonts w:ascii="Arial Narrow" w:hAnsi="Arial Narrow" w:cs="Arial"/>
            <w:color w:val="4472C4" w:themeColor="accent1"/>
          </w:rPr>
          <w:t>), visto que las especificaciones técnicas no hacen referencia a un dispositivo que genere campo electromagnético como transformadores, condensadores</w:t>
        </w:r>
      </w:ins>
      <w:ins w:id="335" w:author="NAHIM" w:date="2023-03-21T17:45:00Z">
        <w:r>
          <w:rPr>
            <w:rFonts w:ascii="Arial Narrow" w:hAnsi="Arial Narrow" w:cs="Arial"/>
            <w:color w:val="4472C4" w:themeColor="accent1"/>
          </w:rPr>
          <w:t xml:space="preserve">, bobinas, etc. No aplicaría este tipo de certificación </w:t>
        </w:r>
      </w:ins>
      <w:ins w:id="336" w:author="NAHIM" w:date="2023-03-21T17:46:00Z">
        <w:r>
          <w:rPr>
            <w:rFonts w:ascii="Arial Narrow" w:hAnsi="Arial Narrow" w:cs="Arial"/>
            <w:color w:val="4472C4" w:themeColor="accent1"/>
          </w:rPr>
          <w:t xml:space="preserve">para dichos equipos de carga. </w:t>
        </w:r>
      </w:ins>
    </w:p>
    <w:p w14:paraId="7765E3DD" w14:textId="2C66FAE9" w:rsidR="00BD01B6" w:rsidRDefault="00BD01B6" w:rsidP="00212B52">
      <w:pPr>
        <w:pStyle w:val="Prrafodelista"/>
        <w:tabs>
          <w:tab w:val="left" w:pos="142"/>
          <w:tab w:val="left" w:pos="1276"/>
        </w:tabs>
        <w:autoSpaceDE w:val="0"/>
        <w:autoSpaceDN w:val="0"/>
        <w:adjustRightInd w:val="0"/>
        <w:spacing w:after="0" w:line="240" w:lineRule="auto"/>
        <w:ind w:left="993"/>
        <w:jc w:val="both"/>
        <w:rPr>
          <w:ins w:id="337" w:author="NAHIM" w:date="2023-03-21T17:49:00Z"/>
          <w:rFonts w:ascii="Arial Narrow" w:hAnsi="Arial Narrow" w:cs="Arial"/>
          <w:color w:val="4472C4" w:themeColor="accent1"/>
        </w:rPr>
      </w:pPr>
    </w:p>
    <w:p w14:paraId="05B478F7" w14:textId="67782124" w:rsidR="00BD01B6" w:rsidRDefault="00BD01B6" w:rsidP="00212B52">
      <w:pPr>
        <w:pStyle w:val="Prrafodelista"/>
        <w:tabs>
          <w:tab w:val="left" w:pos="142"/>
          <w:tab w:val="left" w:pos="1276"/>
        </w:tabs>
        <w:autoSpaceDE w:val="0"/>
        <w:autoSpaceDN w:val="0"/>
        <w:adjustRightInd w:val="0"/>
        <w:spacing w:after="0" w:line="240" w:lineRule="auto"/>
        <w:ind w:left="993"/>
        <w:jc w:val="both"/>
        <w:rPr>
          <w:ins w:id="338" w:author="NAHIM" w:date="2023-03-21T18:01:00Z"/>
          <w:rFonts w:ascii="Arial Narrow" w:hAnsi="Arial Narrow" w:cs="Arial"/>
          <w:color w:val="4472C4" w:themeColor="accent1"/>
        </w:rPr>
      </w:pPr>
      <w:ins w:id="339" w:author="NAHIM" w:date="2023-03-21T17:49:00Z">
        <w:r>
          <w:rPr>
            <w:rFonts w:ascii="Arial Narrow" w:hAnsi="Arial Narrow" w:cs="Arial"/>
            <w:color w:val="4472C4" w:themeColor="accent1"/>
          </w:rPr>
          <w:lastRenderedPageBreak/>
          <w:t xml:space="preserve">De la misma manera se solicita también </w:t>
        </w:r>
      </w:ins>
      <w:ins w:id="340" w:author="NAHIM" w:date="2023-03-21T17:50:00Z">
        <w:r>
          <w:rPr>
            <w:rFonts w:ascii="Arial Narrow" w:hAnsi="Arial Narrow" w:cs="Arial"/>
            <w:color w:val="4472C4" w:themeColor="accent1"/>
          </w:rPr>
          <w:t xml:space="preserve">paralelo a esta certificación el marcado CE </w:t>
        </w:r>
      </w:ins>
      <w:ins w:id="341" w:author="NAHIM" w:date="2023-03-21T17:57:00Z">
        <w:r w:rsidR="00A7100E">
          <w:rPr>
            <w:rFonts w:ascii="Arial Narrow" w:hAnsi="Arial Narrow" w:cs="Arial"/>
            <w:color w:val="4472C4" w:themeColor="accent1"/>
          </w:rPr>
          <w:t>que hace referenci</w:t>
        </w:r>
      </w:ins>
      <w:ins w:id="342" w:author="NAHIM" w:date="2023-03-21T17:58:00Z">
        <w:r w:rsidR="00A7100E">
          <w:rPr>
            <w:rFonts w:ascii="Arial Narrow" w:hAnsi="Arial Narrow" w:cs="Arial"/>
            <w:color w:val="4472C4" w:themeColor="accent1"/>
          </w:rPr>
          <w:t>a a la Conformidad Europea para ciertos productos industriales, y es validad para países miem</w:t>
        </w:r>
      </w:ins>
      <w:ins w:id="343" w:author="NAHIM" w:date="2023-03-21T17:59:00Z">
        <w:r w:rsidR="00A7100E">
          <w:rPr>
            <w:rFonts w:ascii="Arial Narrow" w:hAnsi="Arial Narrow" w:cs="Arial"/>
            <w:color w:val="4472C4" w:themeColor="accent1"/>
          </w:rPr>
          <w:t>bros de la Unión Europea. Dicha marca no permitiría participar a empresas</w:t>
        </w:r>
      </w:ins>
      <w:ins w:id="344" w:author="NAHIM" w:date="2023-03-21T18:01:00Z">
        <w:r w:rsidR="006E5CE7">
          <w:rPr>
            <w:rFonts w:ascii="Arial Narrow" w:hAnsi="Arial Narrow" w:cs="Arial"/>
            <w:color w:val="4472C4" w:themeColor="accent1"/>
          </w:rPr>
          <w:t xml:space="preserve"> de otros continentes.</w:t>
        </w:r>
      </w:ins>
    </w:p>
    <w:p w14:paraId="069C5180" w14:textId="5FDDC640" w:rsidR="006E5CE7" w:rsidRDefault="006E5CE7" w:rsidP="00212B52">
      <w:pPr>
        <w:pStyle w:val="Prrafodelista"/>
        <w:tabs>
          <w:tab w:val="left" w:pos="142"/>
          <w:tab w:val="left" w:pos="1276"/>
        </w:tabs>
        <w:autoSpaceDE w:val="0"/>
        <w:autoSpaceDN w:val="0"/>
        <w:adjustRightInd w:val="0"/>
        <w:spacing w:after="0" w:line="240" w:lineRule="auto"/>
        <w:ind w:left="993"/>
        <w:jc w:val="both"/>
        <w:rPr>
          <w:ins w:id="345" w:author="NAHIM" w:date="2023-03-21T18:01:00Z"/>
          <w:rFonts w:ascii="Arial Narrow" w:hAnsi="Arial Narrow" w:cs="Arial"/>
          <w:color w:val="4472C4" w:themeColor="accent1"/>
        </w:rPr>
      </w:pPr>
    </w:p>
    <w:p w14:paraId="5A0B690E" w14:textId="5F3C5159" w:rsidR="006E5CE7" w:rsidRDefault="006E5CE7" w:rsidP="00212B52">
      <w:pPr>
        <w:pStyle w:val="Prrafodelista"/>
        <w:tabs>
          <w:tab w:val="left" w:pos="142"/>
          <w:tab w:val="left" w:pos="1276"/>
        </w:tabs>
        <w:autoSpaceDE w:val="0"/>
        <w:autoSpaceDN w:val="0"/>
        <w:adjustRightInd w:val="0"/>
        <w:spacing w:after="0" w:line="240" w:lineRule="auto"/>
        <w:ind w:left="993"/>
        <w:jc w:val="both"/>
        <w:rPr>
          <w:ins w:id="346" w:author="NAHIM" w:date="2023-03-21T18:04:00Z"/>
          <w:rFonts w:ascii="Arial Narrow" w:hAnsi="Arial Narrow" w:cs="Arial"/>
          <w:color w:val="4472C4" w:themeColor="accent1"/>
        </w:rPr>
      </w:pPr>
      <w:ins w:id="347" w:author="NAHIM" w:date="2023-03-21T18:03:00Z">
        <w:r>
          <w:rPr>
            <w:rFonts w:ascii="Arial Narrow" w:hAnsi="Arial Narrow" w:cs="Arial"/>
            <w:color w:val="4472C4" w:themeColor="accent1"/>
          </w:rPr>
          <w:t xml:space="preserve">Se solicita también en las especificaciones técnicas una certificación UL </w:t>
        </w:r>
      </w:ins>
      <w:ins w:id="348" w:author="NAHIM" w:date="2023-03-21T18:04:00Z">
        <w:r>
          <w:rPr>
            <w:rFonts w:ascii="Arial Narrow" w:hAnsi="Arial Narrow" w:cs="Arial"/>
            <w:color w:val="4472C4" w:themeColor="accent1"/>
          </w:rPr>
          <w:t xml:space="preserve">que hace referencia a </w:t>
        </w:r>
        <w:r w:rsidRPr="006E5CE7">
          <w:rPr>
            <w:rFonts w:ascii="Arial Narrow" w:hAnsi="Arial Narrow" w:cs="Arial"/>
            <w:color w:val="4472C4" w:themeColor="accent1"/>
          </w:rPr>
          <w:t>requisitos de seguridad de EE. UU. y Canadá.</w:t>
        </w:r>
        <w:r>
          <w:rPr>
            <w:rFonts w:ascii="Arial Narrow" w:hAnsi="Arial Narrow" w:cs="Arial"/>
            <w:color w:val="4472C4" w:themeColor="accent1"/>
          </w:rPr>
          <w:t xml:space="preserve"> Estas certificaciones se encontrarían generalmente en productos importados.</w:t>
        </w:r>
      </w:ins>
    </w:p>
    <w:p w14:paraId="4E6C2449" w14:textId="77777777" w:rsidR="006E5CE7" w:rsidRDefault="006E5CE7" w:rsidP="00212B52">
      <w:pPr>
        <w:pStyle w:val="Prrafodelista"/>
        <w:tabs>
          <w:tab w:val="left" w:pos="142"/>
          <w:tab w:val="left" w:pos="1276"/>
        </w:tabs>
        <w:autoSpaceDE w:val="0"/>
        <w:autoSpaceDN w:val="0"/>
        <w:adjustRightInd w:val="0"/>
        <w:spacing w:after="0" w:line="240" w:lineRule="auto"/>
        <w:ind w:left="993"/>
        <w:jc w:val="both"/>
        <w:rPr>
          <w:ins w:id="349" w:author="NAHIM" w:date="2023-03-21T17:40:00Z"/>
          <w:rFonts w:ascii="Arial Narrow" w:hAnsi="Arial Narrow" w:cs="Arial"/>
          <w:color w:val="4472C4" w:themeColor="accent1"/>
        </w:rPr>
      </w:pPr>
    </w:p>
    <w:p w14:paraId="394D1CCA" w14:textId="23C504F4" w:rsidR="00E25A7B" w:rsidRDefault="00950AA6" w:rsidP="00212B52">
      <w:pPr>
        <w:pStyle w:val="Prrafodelista"/>
        <w:tabs>
          <w:tab w:val="left" w:pos="142"/>
          <w:tab w:val="left" w:pos="1276"/>
        </w:tabs>
        <w:autoSpaceDE w:val="0"/>
        <w:autoSpaceDN w:val="0"/>
        <w:adjustRightInd w:val="0"/>
        <w:spacing w:after="0" w:line="240" w:lineRule="auto"/>
        <w:ind w:left="993"/>
        <w:jc w:val="both"/>
        <w:rPr>
          <w:ins w:id="350" w:author="NAHIM" w:date="2023-03-21T12:57:00Z"/>
          <w:rFonts w:ascii="Arial Narrow" w:hAnsi="Arial Narrow" w:cs="Arial"/>
          <w:color w:val="4472C4" w:themeColor="accent1"/>
        </w:rPr>
      </w:pPr>
      <w:ins w:id="351" w:author="NAHIM" w:date="2023-03-21T12:55:00Z">
        <w:r>
          <w:rPr>
            <w:rFonts w:ascii="Arial Narrow" w:hAnsi="Arial Narrow" w:cs="Arial"/>
            <w:color w:val="4472C4" w:themeColor="accent1"/>
          </w:rPr>
          <w:t xml:space="preserve">Esto se debe de entender </w:t>
        </w:r>
      </w:ins>
      <w:ins w:id="352" w:author="NAHIM" w:date="2023-03-21T12:56:00Z">
        <w:r>
          <w:rPr>
            <w:rFonts w:ascii="Arial Narrow" w:hAnsi="Arial Narrow" w:cs="Arial"/>
            <w:color w:val="4472C4" w:themeColor="accent1"/>
          </w:rPr>
          <w:t>que el área usuaria en relación al conector lógico utilizado</w:t>
        </w:r>
      </w:ins>
      <w:ins w:id="353" w:author="NAHIM" w:date="2023-03-21T18:05:00Z">
        <w:r w:rsidR="006E5CE7">
          <w:rPr>
            <w:rFonts w:ascii="Arial Narrow" w:hAnsi="Arial Narrow" w:cs="Arial"/>
            <w:color w:val="4472C4" w:themeColor="accent1"/>
          </w:rPr>
          <w:t>,</w:t>
        </w:r>
      </w:ins>
      <w:ins w:id="354" w:author="NAHIM" w:date="2023-03-21T12:56:00Z">
        <w:r>
          <w:rPr>
            <w:rFonts w:ascii="Arial Narrow" w:hAnsi="Arial Narrow" w:cs="Arial"/>
            <w:color w:val="4472C4" w:themeColor="accent1"/>
          </w:rPr>
          <w:t xml:space="preserve"> el proveedor </w:t>
        </w:r>
      </w:ins>
      <w:ins w:id="355" w:author="NAHIM" w:date="2023-03-21T12:57:00Z">
        <w:r>
          <w:rPr>
            <w:rFonts w:ascii="Arial Narrow" w:hAnsi="Arial Narrow" w:cs="Arial"/>
            <w:color w:val="4472C4" w:themeColor="accent1"/>
          </w:rPr>
          <w:t>podía</w:t>
        </w:r>
      </w:ins>
      <w:ins w:id="356" w:author="NAHIM" w:date="2023-03-21T12:56:00Z">
        <w:r>
          <w:rPr>
            <w:rFonts w:ascii="Arial Narrow" w:hAnsi="Arial Narrow" w:cs="Arial"/>
            <w:color w:val="4472C4" w:themeColor="accent1"/>
          </w:rPr>
          <w:t xml:space="preserve"> presentar las tres certificaciones </w:t>
        </w:r>
      </w:ins>
      <w:ins w:id="357" w:author="NAHIM" w:date="2023-03-21T12:57:00Z">
        <w:r>
          <w:rPr>
            <w:rFonts w:ascii="Arial Narrow" w:hAnsi="Arial Narrow" w:cs="Arial"/>
            <w:color w:val="4472C4" w:themeColor="accent1"/>
          </w:rPr>
          <w:t>o solo una de ellas para poder cumplir con el proceso de recepción.</w:t>
        </w:r>
      </w:ins>
      <w:ins w:id="358" w:author="NAHIM" w:date="2023-03-21T18:05:00Z">
        <w:r w:rsidR="006E5CE7">
          <w:rPr>
            <w:rFonts w:ascii="Arial Narrow" w:hAnsi="Arial Narrow" w:cs="Arial"/>
            <w:color w:val="4472C4" w:themeColor="accent1"/>
          </w:rPr>
          <w:t xml:space="preserve"> </w:t>
        </w:r>
      </w:ins>
      <w:ins w:id="359" w:author="NAHIM" w:date="2023-03-21T18:17:00Z">
        <w:r w:rsidR="00515019">
          <w:rPr>
            <w:rFonts w:ascii="Arial Narrow" w:hAnsi="Arial Narrow" w:cs="Arial"/>
            <w:color w:val="4472C4" w:themeColor="accent1"/>
          </w:rPr>
          <w:t>Además,</w:t>
        </w:r>
      </w:ins>
      <w:ins w:id="360" w:author="NAHIM" w:date="2023-03-21T18:05:00Z">
        <w:r w:rsidR="006E5CE7">
          <w:rPr>
            <w:rFonts w:ascii="Arial Narrow" w:hAnsi="Arial Narrow" w:cs="Arial"/>
            <w:color w:val="4472C4" w:themeColor="accent1"/>
          </w:rPr>
          <w:t xml:space="preserve"> que lo requerido en las especif</w:t>
        </w:r>
      </w:ins>
      <w:ins w:id="361" w:author="NAHIM" w:date="2023-03-21T18:06:00Z">
        <w:r w:rsidR="006E5CE7">
          <w:rPr>
            <w:rFonts w:ascii="Arial Narrow" w:hAnsi="Arial Narrow" w:cs="Arial"/>
            <w:color w:val="4472C4" w:themeColor="accent1"/>
          </w:rPr>
          <w:t>icaciones técnicas serian excluyentes para empresas Nacionales.</w:t>
        </w:r>
      </w:ins>
      <w:ins w:id="362" w:author="NAHIM" w:date="2023-03-21T18:05:00Z">
        <w:r w:rsidR="006E5CE7">
          <w:rPr>
            <w:rFonts w:ascii="Arial Narrow" w:hAnsi="Arial Narrow" w:cs="Arial"/>
            <w:color w:val="4472C4" w:themeColor="accent1"/>
          </w:rPr>
          <w:t xml:space="preserve">  </w:t>
        </w:r>
      </w:ins>
    </w:p>
    <w:p w14:paraId="19A8AF4C" w14:textId="09991A60" w:rsidR="00950AA6" w:rsidRDefault="00950AA6" w:rsidP="00212B52">
      <w:pPr>
        <w:pStyle w:val="Prrafodelista"/>
        <w:tabs>
          <w:tab w:val="left" w:pos="142"/>
          <w:tab w:val="left" w:pos="1276"/>
        </w:tabs>
        <w:autoSpaceDE w:val="0"/>
        <w:autoSpaceDN w:val="0"/>
        <w:adjustRightInd w:val="0"/>
        <w:spacing w:after="0" w:line="240" w:lineRule="auto"/>
        <w:ind w:left="993"/>
        <w:jc w:val="both"/>
        <w:rPr>
          <w:ins w:id="363" w:author="NAHIM" w:date="2023-03-21T12:57:00Z"/>
          <w:rFonts w:ascii="Arial Narrow" w:hAnsi="Arial Narrow" w:cs="Arial"/>
          <w:color w:val="4472C4" w:themeColor="accent1"/>
        </w:rPr>
      </w:pPr>
    </w:p>
    <w:p w14:paraId="51959A55" w14:textId="4995E808" w:rsidR="00950AA6" w:rsidRDefault="00950AA6" w:rsidP="00212B52">
      <w:pPr>
        <w:pStyle w:val="Prrafodelista"/>
        <w:tabs>
          <w:tab w:val="left" w:pos="142"/>
          <w:tab w:val="left" w:pos="1276"/>
        </w:tabs>
        <w:autoSpaceDE w:val="0"/>
        <w:autoSpaceDN w:val="0"/>
        <w:adjustRightInd w:val="0"/>
        <w:spacing w:after="0" w:line="240" w:lineRule="auto"/>
        <w:ind w:left="993"/>
        <w:jc w:val="both"/>
        <w:rPr>
          <w:ins w:id="364" w:author="NAHIM" w:date="2023-03-21T12:57:00Z"/>
          <w:rFonts w:ascii="Arial Narrow" w:hAnsi="Arial Narrow" w:cs="Arial"/>
          <w:color w:val="4472C4" w:themeColor="accent1"/>
        </w:rPr>
      </w:pPr>
      <w:ins w:id="365" w:author="NAHIM" w:date="2023-03-21T12:57:00Z">
        <w:r>
          <w:rPr>
            <w:rFonts w:ascii="Arial Narrow" w:hAnsi="Arial Narrow" w:cs="Arial"/>
            <w:color w:val="4472C4" w:themeColor="accent1"/>
          </w:rPr>
          <w:t xml:space="preserve">Esta situación se </w:t>
        </w:r>
      </w:ins>
      <w:ins w:id="366" w:author="NAHIM" w:date="2023-03-21T12:58:00Z">
        <w:r>
          <w:rPr>
            <w:rFonts w:ascii="Arial Narrow" w:hAnsi="Arial Narrow" w:cs="Arial"/>
            <w:color w:val="4472C4" w:themeColor="accent1"/>
          </w:rPr>
          <w:t>podría</w:t>
        </w:r>
      </w:ins>
      <w:ins w:id="367" w:author="NAHIM" w:date="2023-03-21T12:57:00Z">
        <w:r>
          <w:rPr>
            <w:rFonts w:ascii="Arial Narrow" w:hAnsi="Arial Narrow" w:cs="Arial"/>
            <w:color w:val="4472C4" w:themeColor="accent1"/>
          </w:rPr>
          <w:t xml:space="preserve"> entender como una </w:t>
        </w:r>
      </w:ins>
      <w:ins w:id="368" w:author="NAHIM" w:date="2023-03-21T12:58:00Z">
        <w:r>
          <w:rPr>
            <w:rFonts w:ascii="Arial Narrow" w:hAnsi="Arial Narrow" w:cs="Arial"/>
            <w:color w:val="4472C4" w:themeColor="accent1"/>
          </w:rPr>
          <w:t xml:space="preserve">posible ambigüedad y/o imprecisión de las especificaciones técnicas </w:t>
        </w:r>
      </w:ins>
      <w:ins w:id="369" w:author="NAHIM" w:date="2023-03-21T15:50:00Z">
        <w:r w:rsidR="006B5D38">
          <w:rPr>
            <w:rFonts w:ascii="Arial Narrow" w:hAnsi="Arial Narrow" w:cs="Arial"/>
            <w:color w:val="4472C4" w:themeColor="accent1"/>
          </w:rPr>
          <w:t xml:space="preserve">consideradas por el área usuaria, </w:t>
        </w:r>
      </w:ins>
    </w:p>
    <w:bookmarkEnd w:id="327"/>
    <w:p w14:paraId="6651F29E" w14:textId="77777777" w:rsidR="00950AA6" w:rsidRPr="00E25A7B" w:rsidRDefault="00950AA6" w:rsidP="00212B52">
      <w:pPr>
        <w:pStyle w:val="Prrafodelista"/>
        <w:tabs>
          <w:tab w:val="left" w:pos="142"/>
          <w:tab w:val="left" w:pos="1276"/>
        </w:tabs>
        <w:autoSpaceDE w:val="0"/>
        <w:autoSpaceDN w:val="0"/>
        <w:adjustRightInd w:val="0"/>
        <w:spacing w:after="0" w:line="240" w:lineRule="auto"/>
        <w:ind w:left="993"/>
        <w:jc w:val="both"/>
        <w:rPr>
          <w:ins w:id="370" w:author="NAHIM" w:date="2023-03-21T12:21:00Z"/>
          <w:rFonts w:ascii="Arial Narrow" w:hAnsi="Arial Narrow" w:cs="Arial"/>
          <w:color w:val="4472C4" w:themeColor="accent1"/>
          <w:rPrChange w:id="371" w:author="NAHIM" w:date="2023-03-21T12:24:00Z">
            <w:rPr>
              <w:ins w:id="372" w:author="NAHIM" w:date="2023-03-21T12:21:00Z"/>
              <w:rFonts w:ascii="Arial Narrow" w:hAnsi="Arial Narrow" w:cs="Arial"/>
            </w:rPr>
          </w:rPrChange>
        </w:rPr>
      </w:pPr>
    </w:p>
    <w:p w14:paraId="63CEDF37" w14:textId="0461A083"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73" w:author="NAHIM" w:date="2023-03-21T12:30:00Z"/>
          <w:rFonts w:ascii="Arial Narrow" w:hAnsi="Arial Narrow" w:cs="Arial"/>
        </w:rPr>
      </w:pPr>
      <w:ins w:id="374" w:author="NAHIM" w:date="2023-03-21T12:30:00Z">
        <w:r>
          <w:rPr>
            <w:rFonts w:ascii="Arial Narrow" w:hAnsi="Arial Narrow" w:cs="Arial"/>
            <w:noProof/>
          </w:rPr>
          <w:lastRenderedPageBreak/>
          <w:drawing>
            <wp:inline distT="0" distB="0" distL="0" distR="0" wp14:anchorId="23B367CB" wp14:editId="4F4EC40E">
              <wp:extent cx="4868666" cy="6086104"/>
              <wp:effectExtent l="0" t="0" r="825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76074" cy="6095364"/>
                      </a:xfrm>
                      <a:prstGeom prst="rect">
                        <a:avLst/>
                      </a:prstGeom>
                      <a:noFill/>
                    </pic:spPr>
                  </pic:pic>
                </a:graphicData>
              </a:graphic>
            </wp:inline>
          </w:drawing>
        </w:r>
      </w:ins>
    </w:p>
    <w:p w14:paraId="30576ABA" w14:textId="24A630B2"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75" w:author="NAHIM" w:date="2023-03-21T12:30:00Z"/>
          <w:rFonts w:ascii="Arial Narrow" w:hAnsi="Arial Narrow" w:cs="Arial"/>
        </w:rPr>
      </w:pPr>
    </w:p>
    <w:p w14:paraId="16A6EF50" w14:textId="0BE0D46B"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76" w:author="NAHIM" w:date="2023-03-21T12:31:00Z"/>
          <w:rFonts w:ascii="Arial Narrow" w:hAnsi="Arial Narrow" w:cs="Arial"/>
        </w:rPr>
      </w:pPr>
      <w:ins w:id="377" w:author="NAHIM" w:date="2023-03-21T12:30:00Z">
        <w:r w:rsidRPr="00E05FE6">
          <w:rPr>
            <w:rFonts w:ascii="Arial" w:hAnsi="Arial" w:cs="Arial"/>
            <w:noProof/>
            <w:sz w:val="20"/>
          </w:rPr>
          <w:lastRenderedPageBreak/>
          <w:drawing>
            <wp:inline distT="0" distB="0" distL="0" distR="0" wp14:anchorId="122BDF9D" wp14:editId="2D71CCD7">
              <wp:extent cx="4495098" cy="6359236"/>
              <wp:effectExtent l="0" t="0" r="1270" b="3810"/>
              <wp:docPr id="21" name="Imagen 21" descr="C:\Users\Administrador\Desktop\escaneados\SBIZHUB 45422090220050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Desktop\escaneados\SBIZHUB 45422090220050_00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501496" cy="6368287"/>
                      </a:xfrm>
                      <a:prstGeom prst="rect">
                        <a:avLst/>
                      </a:prstGeom>
                      <a:noFill/>
                      <a:ln>
                        <a:noFill/>
                      </a:ln>
                    </pic:spPr>
                  </pic:pic>
                </a:graphicData>
              </a:graphic>
            </wp:inline>
          </w:drawing>
        </w:r>
      </w:ins>
    </w:p>
    <w:p w14:paraId="4B41B6C1" w14:textId="45530E87"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78" w:author="NAHIM" w:date="2023-03-21T12:31:00Z"/>
          <w:rFonts w:ascii="Arial Narrow" w:hAnsi="Arial Narrow" w:cs="Arial"/>
        </w:rPr>
      </w:pPr>
    </w:p>
    <w:p w14:paraId="1E612C75" w14:textId="42B3C508"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79" w:author="NAHIM" w:date="2023-03-21T12:31:00Z"/>
          <w:rFonts w:ascii="Arial Narrow" w:hAnsi="Arial Narrow" w:cs="Arial"/>
        </w:rPr>
      </w:pPr>
      <w:ins w:id="380" w:author="NAHIM" w:date="2023-03-21T12:31:00Z">
        <w:r w:rsidRPr="00E05FE6">
          <w:rPr>
            <w:rFonts w:ascii="Arial" w:hAnsi="Arial" w:cs="Arial"/>
            <w:noProof/>
            <w:sz w:val="20"/>
          </w:rPr>
          <w:lastRenderedPageBreak/>
          <w:drawing>
            <wp:inline distT="0" distB="0" distL="0" distR="0" wp14:anchorId="3B80B7F3" wp14:editId="10C3D1F5">
              <wp:extent cx="4616486" cy="6531429"/>
              <wp:effectExtent l="0" t="0" r="0" b="3175"/>
              <wp:docPr id="23" name="Imagen 23" descr="C:\Users\Administrador\Desktop\escaneados\SBIZHUB 45422090220050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esktop\escaneados\SBIZHUB 45422090220050_0003.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19602" cy="6535837"/>
                      </a:xfrm>
                      <a:prstGeom prst="rect">
                        <a:avLst/>
                      </a:prstGeom>
                      <a:noFill/>
                      <a:ln>
                        <a:noFill/>
                      </a:ln>
                    </pic:spPr>
                  </pic:pic>
                </a:graphicData>
              </a:graphic>
            </wp:inline>
          </w:drawing>
        </w:r>
      </w:ins>
    </w:p>
    <w:p w14:paraId="059AA52B" w14:textId="0E5878AE"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81" w:author="NAHIM" w:date="2023-03-21T12:31:00Z"/>
          <w:rFonts w:ascii="Arial Narrow" w:hAnsi="Arial Narrow" w:cs="Arial"/>
        </w:rPr>
      </w:pPr>
    </w:p>
    <w:p w14:paraId="3C8244DB" w14:textId="77777777" w:rsidR="00CD1213" w:rsidRDefault="00CD1213" w:rsidP="00212B52">
      <w:pPr>
        <w:pStyle w:val="Prrafodelista"/>
        <w:tabs>
          <w:tab w:val="left" w:pos="142"/>
          <w:tab w:val="left" w:pos="1276"/>
        </w:tabs>
        <w:autoSpaceDE w:val="0"/>
        <w:autoSpaceDN w:val="0"/>
        <w:adjustRightInd w:val="0"/>
        <w:spacing w:after="0" w:line="240" w:lineRule="auto"/>
        <w:ind w:left="993"/>
        <w:jc w:val="both"/>
        <w:rPr>
          <w:ins w:id="382" w:author="NAHIM" w:date="2023-03-21T12:34:00Z"/>
          <w:rFonts w:ascii="Times New Roman" w:eastAsia="Times New Roman" w:hAnsi="Times New Roman"/>
          <w:noProof/>
          <w:snapToGrid w:val="0"/>
          <w:w w:val="0"/>
          <w:sz w:val="0"/>
          <w:szCs w:val="0"/>
          <w:u w:color="000000"/>
          <w:bdr w:val="none" w:sz="0" w:space="0" w:color="000000"/>
          <w:shd w:val="clear" w:color="000000" w:fill="000000"/>
        </w:rPr>
      </w:pPr>
    </w:p>
    <w:p w14:paraId="731A57B7" w14:textId="79A7FC2D" w:rsidR="00E25A7B" w:rsidRDefault="00E25A7B" w:rsidP="00212B52">
      <w:pPr>
        <w:pStyle w:val="Prrafodelista"/>
        <w:tabs>
          <w:tab w:val="left" w:pos="142"/>
          <w:tab w:val="left" w:pos="1276"/>
        </w:tabs>
        <w:autoSpaceDE w:val="0"/>
        <w:autoSpaceDN w:val="0"/>
        <w:adjustRightInd w:val="0"/>
        <w:spacing w:after="0" w:line="240" w:lineRule="auto"/>
        <w:ind w:left="993"/>
        <w:jc w:val="both"/>
        <w:rPr>
          <w:ins w:id="383" w:author="NAHIM" w:date="2023-03-21T10:59:00Z"/>
          <w:rFonts w:ascii="Arial Narrow" w:hAnsi="Arial Narrow" w:cs="Arial"/>
        </w:rPr>
      </w:pPr>
      <w:ins w:id="384" w:author="NAHIM" w:date="2023-03-21T12:32:00Z">
        <w:r w:rsidRPr="00E05FE6">
          <w:rPr>
            <w:rFonts w:ascii="Times New Roman" w:eastAsia="Times New Roman" w:hAnsi="Times New Roman"/>
            <w:noProof/>
            <w:snapToGrid w:val="0"/>
            <w:w w:val="0"/>
            <w:sz w:val="0"/>
            <w:szCs w:val="0"/>
            <w:u w:color="000000"/>
            <w:bdr w:val="none" w:sz="0" w:space="0" w:color="000000"/>
            <w:shd w:val="clear" w:color="000000" w:fill="000000"/>
          </w:rPr>
          <w:lastRenderedPageBreak/>
          <w:drawing>
            <wp:inline distT="0" distB="0" distL="0" distR="0" wp14:anchorId="39A63FFE" wp14:editId="54268D50">
              <wp:extent cx="4466494" cy="4067252"/>
              <wp:effectExtent l="0" t="0" r="0" b="0"/>
              <wp:docPr id="24" name="Imagen 24" descr="C:\Users\Administrador\Desktop\escaneados\SBIZHUB 45422090220050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esktop\escaneados\SBIZHUB 45422090220050_0004.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35627"/>
                      <a:stretch/>
                    </pic:blipFill>
                    <pic:spPr bwMode="auto">
                      <a:xfrm>
                        <a:off x="0" y="0"/>
                        <a:ext cx="4472562" cy="4072778"/>
                      </a:xfrm>
                      <a:prstGeom prst="rect">
                        <a:avLst/>
                      </a:prstGeom>
                      <a:noFill/>
                      <a:ln>
                        <a:noFill/>
                      </a:ln>
                      <a:extLst>
                        <a:ext uri="{53640926-AAD7-44D8-BBD7-CCE9431645EC}">
                          <a14:shadowObscured xmlns:a14="http://schemas.microsoft.com/office/drawing/2010/main"/>
                        </a:ext>
                      </a:extLst>
                    </pic:spPr>
                  </pic:pic>
                </a:graphicData>
              </a:graphic>
            </wp:inline>
          </w:drawing>
        </w:r>
      </w:ins>
    </w:p>
    <w:p w14:paraId="5F680C21" w14:textId="39885B4F" w:rsidR="00212B52" w:rsidRDefault="00CD1213" w:rsidP="00212B52">
      <w:pPr>
        <w:pStyle w:val="Prrafodelista"/>
        <w:tabs>
          <w:tab w:val="left" w:pos="142"/>
          <w:tab w:val="left" w:pos="1276"/>
        </w:tabs>
        <w:autoSpaceDE w:val="0"/>
        <w:autoSpaceDN w:val="0"/>
        <w:adjustRightInd w:val="0"/>
        <w:spacing w:after="0" w:line="240" w:lineRule="auto"/>
        <w:ind w:left="709"/>
        <w:jc w:val="both"/>
        <w:rPr>
          <w:ins w:id="385" w:author="NAHIM" w:date="2023-03-21T12:34:00Z"/>
          <w:rFonts w:ascii="Arial Narrow" w:hAnsi="Arial Narrow" w:cs="Arial"/>
          <w:sz w:val="16"/>
          <w:szCs w:val="16"/>
        </w:rPr>
      </w:pPr>
      <w:ins w:id="386" w:author="NAHIM" w:date="2023-03-21T12:34:00Z">
        <w:r>
          <w:rPr>
            <w:rFonts w:ascii="Arial Narrow" w:hAnsi="Arial Narrow" w:cs="Arial"/>
            <w:b/>
            <w:bCs/>
            <w:sz w:val="16"/>
            <w:szCs w:val="16"/>
          </w:rPr>
          <w:tab/>
        </w:r>
      </w:ins>
      <w:ins w:id="387" w:author="NAHIM" w:date="2023-03-21T12:33:00Z">
        <w:r w:rsidRPr="00435B99">
          <w:rPr>
            <w:rFonts w:ascii="Arial Narrow" w:hAnsi="Arial Narrow" w:cs="Arial"/>
            <w:b/>
            <w:bCs/>
            <w:sz w:val="16"/>
            <w:szCs w:val="16"/>
          </w:rPr>
          <w:t>Fuente</w:t>
        </w:r>
        <w:r>
          <w:rPr>
            <w:rFonts w:ascii="Arial Narrow" w:hAnsi="Arial Narrow" w:cs="Arial"/>
            <w:sz w:val="16"/>
            <w:szCs w:val="16"/>
          </w:rPr>
          <w:t xml:space="preserve">: </w:t>
        </w:r>
      </w:ins>
      <w:ins w:id="388" w:author="NAHIM" w:date="2023-03-21T12:34:00Z">
        <w:r w:rsidR="007C29DA">
          <w:rPr>
            <w:rFonts w:ascii="Arial Narrow" w:hAnsi="Arial Narrow" w:cs="Arial"/>
            <w:sz w:val="16"/>
            <w:szCs w:val="16"/>
          </w:rPr>
          <w:t>Bases Integradas publicadas en el portal web del SEACE</w:t>
        </w:r>
      </w:ins>
    </w:p>
    <w:p w14:paraId="5B57F9FB" w14:textId="032343BE" w:rsidR="00CD1213" w:rsidRDefault="00CD1213" w:rsidP="00212B52">
      <w:pPr>
        <w:pStyle w:val="Prrafodelista"/>
        <w:tabs>
          <w:tab w:val="left" w:pos="142"/>
          <w:tab w:val="left" w:pos="1276"/>
        </w:tabs>
        <w:autoSpaceDE w:val="0"/>
        <w:autoSpaceDN w:val="0"/>
        <w:adjustRightInd w:val="0"/>
        <w:spacing w:after="0" w:line="240" w:lineRule="auto"/>
        <w:ind w:left="709"/>
        <w:jc w:val="both"/>
        <w:rPr>
          <w:ins w:id="389" w:author="NAHIM" w:date="2023-03-21T12:34:00Z"/>
          <w:rFonts w:ascii="Arial Narrow" w:hAnsi="Arial Narrow" w:cs="Arial"/>
        </w:rPr>
      </w:pPr>
    </w:p>
    <w:p w14:paraId="24EE14CB" w14:textId="77777777" w:rsidR="00212B52" w:rsidRDefault="00212B52" w:rsidP="00212B52">
      <w:pPr>
        <w:jc w:val="center"/>
        <w:rPr>
          <w:ins w:id="390" w:author="NAHIM" w:date="2023-03-21T10:59:00Z"/>
          <w:noProof/>
        </w:rPr>
      </w:pPr>
    </w:p>
    <w:p w14:paraId="4BEA99CD" w14:textId="03A182EA" w:rsidR="00212B52" w:rsidRPr="002765C0" w:rsidRDefault="006B5D38" w:rsidP="006B5D38">
      <w:pPr>
        <w:pStyle w:val="Prrafodelista"/>
        <w:tabs>
          <w:tab w:val="left" w:pos="142"/>
          <w:tab w:val="left" w:pos="1276"/>
        </w:tabs>
        <w:autoSpaceDE w:val="0"/>
        <w:autoSpaceDN w:val="0"/>
        <w:adjustRightInd w:val="0"/>
        <w:spacing w:after="0" w:line="240" w:lineRule="auto"/>
        <w:ind w:left="709"/>
        <w:jc w:val="both"/>
        <w:rPr>
          <w:ins w:id="391" w:author="NAHIM" w:date="2023-03-21T10:59:00Z"/>
          <w:rFonts w:ascii="Arial Narrow" w:hAnsi="Arial Narrow" w:cs="Arial"/>
          <w:color w:val="4472C4" w:themeColor="accent1"/>
          <w:rPrChange w:id="392" w:author="NAHIM" w:date="2023-03-21T16:00:00Z">
            <w:rPr>
              <w:ins w:id="393" w:author="NAHIM" w:date="2023-03-21T10:59:00Z"/>
              <w:rFonts w:ascii="Arial Narrow" w:hAnsi="Arial Narrow" w:cs="Arial"/>
            </w:rPr>
          </w:rPrChange>
        </w:rPr>
      </w:pPr>
      <w:ins w:id="394" w:author="NAHIM" w:date="2023-03-21T15:52:00Z">
        <w:r w:rsidRPr="002765C0">
          <w:rPr>
            <w:rFonts w:ascii="Arial Narrow" w:hAnsi="Arial Narrow" w:cs="Arial"/>
            <w:color w:val="4472C4" w:themeColor="accent1"/>
            <w:rPrChange w:id="395" w:author="NAHIM" w:date="2023-03-21T16:00:00Z">
              <w:rPr>
                <w:rFonts w:ascii="Arial Narrow" w:hAnsi="Arial Narrow" w:cs="Arial"/>
              </w:rPr>
            </w:rPrChange>
          </w:rPr>
          <w:t xml:space="preserve">La situación antes descrita estaría transgrediendo </w:t>
        </w:r>
      </w:ins>
      <w:ins w:id="396" w:author="NAHIM" w:date="2023-03-21T15:53:00Z">
        <w:r w:rsidRPr="002765C0">
          <w:rPr>
            <w:rFonts w:ascii="Arial Narrow" w:hAnsi="Arial Narrow" w:cs="Arial"/>
            <w:color w:val="4472C4" w:themeColor="accent1"/>
            <w:rPrChange w:id="397" w:author="NAHIM" w:date="2023-03-21T16:00:00Z">
              <w:rPr>
                <w:rFonts w:ascii="Arial Narrow" w:hAnsi="Arial Narrow" w:cs="Arial"/>
              </w:rPr>
            </w:rPrChange>
          </w:rPr>
          <w:t xml:space="preserve">lo dispuesto en </w:t>
        </w:r>
      </w:ins>
      <w:ins w:id="398" w:author="NAHIM" w:date="2023-03-21T15:54:00Z">
        <w:r w:rsidRPr="002765C0">
          <w:rPr>
            <w:rFonts w:ascii="Arial Narrow" w:hAnsi="Arial Narrow" w:cs="Arial"/>
            <w:color w:val="4472C4" w:themeColor="accent1"/>
            <w:rPrChange w:id="399" w:author="NAHIM" w:date="2023-03-21T16:00:00Z">
              <w:rPr>
                <w:rFonts w:ascii="Arial Narrow" w:hAnsi="Arial Narrow" w:cs="Arial"/>
              </w:rPr>
            </w:rPrChange>
          </w:rPr>
          <w:t xml:space="preserve">la Ley 30225 y el Reglamento de Contrataciones con el Estado </w:t>
        </w:r>
      </w:ins>
      <w:ins w:id="400" w:author="NAHIM" w:date="2023-03-21T15:53:00Z">
        <w:r w:rsidRPr="002765C0">
          <w:rPr>
            <w:rFonts w:ascii="Arial Narrow" w:hAnsi="Arial Narrow" w:cs="Arial"/>
            <w:color w:val="4472C4" w:themeColor="accent1"/>
            <w:rPrChange w:id="401" w:author="NAHIM" w:date="2023-03-21T16:00:00Z">
              <w:rPr>
                <w:rFonts w:ascii="Arial Narrow" w:hAnsi="Arial Narrow" w:cs="Arial"/>
              </w:rPr>
            </w:rPrChange>
          </w:rPr>
          <w:t xml:space="preserve">En el sentido de que las especificaciones técnicas </w:t>
        </w:r>
      </w:ins>
      <w:ins w:id="402" w:author="NAHIM" w:date="2023-03-21T15:52:00Z">
        <w:r w:rsidRPr="002765C0">
          <w:rPr>
            <w:rFonts w:ascii="Arial Narrow" w:hAnsi="Arial Narrow" w:cs="Arial"/>
            <w:color w:val="4472C4" w:themeColor="accent1"/>
            <w:rPrChange w:id="403" w:author="NAHIM" w:date="2023-03-21T16:00:00Z">
              <w:rPr/>
            </w:rPrChange>
          </w:rPr>
          <w:t>deben formularse de forma objetiva y precisa por el área usuaria</w:t>
        </w:r>
      </w:ins>
      <w:ins w:id="404" w:author="NAHIM" w:date="2023-03-21T15:53:00Z">
        <w:r w:rsidRPr="002765C0">
          <w:rPr>
            <w:rFonts w:ascii="Arial Narrow" w:hAnsi="Arial Narrow" w:cs="Arial"/>
            <w:color w:val="4472C4" w:themeColor="accent1"/>
            <w:rPrChange w:id="405" w:author="NAHIM" w:date="2023-03-21T16:00:00Z">
              <w:rPr>
                <w:rFonts w:ascii="Arial Narrow" w:hAnsi="Arial Narrow" w:cs="Arial"/>
              </w:rPr>
            </w:rPrChange>
          </w:rPr>
          <w:t>.</w:t>
        </w:r>
      </w:ins>
      <w:ins w:id="406" w:author="NAHIM" w:date="2023-03-21T10:59:00Z">
        <w:r w:rsidR="00212B52" w:rsidRPr="002765C0">
          <w:rPr>
            <w:rFonts w:ascii="Arial Narrow" w:hAnsi="Arial Narrow" w:cs="Arial"/>
            <w:color w:val="4472C4" w:themeColor="accent1"/>
            <w:rPrChange w:id="407" w:author="NAHIM" w:date="2023-03-21T16:00:00Z">
              <w:rPr>
                <w:rFonts w:ascii="Arial Narrow" w:hAnsi="Arial Narrow" w:cs="Arial"/>
              </w:rPr>
            </w:rPrChange>
          </w:rPr>
          <w:t xml:space="preserve"> </w:t>
        </w:r>
      </w:ins>
    </w:p>
    <w:p w14:paraId="021B33D4" w14:textId="77777777" w:rsidR="00212B52" w:rsidRPr="002765C0" w:rsidRDefault="00212B52" w:rsidP="00212B52">
      <w:pPr>
        <w:pStyle w:val="Prrafodelista"/>
        <w:tabs>
          <w:tab w:val="left" w:pos="367"/>
        </w:tabs>
        <w:spacing w:after="0" w:line="240" w:lineRule="auto"/>
        <w:ind w:left="1134"/>
        <w:jc w:val="both"/>
        <w:rPr>
          <w:ins w:id="408" w:author="NAHIM" w:date="2023-03-21T10:59:00Z"/>
          <w:rFonts w:ascii="Arial Narrow" w:hAnsi="Arial Narrow" w:cs="Arial"/>
          <w:b/>
          <w:bCs/>
          <w:color w:val="4472C4" w:themeColor="accent1"/>
          <w:rPrChange w:id="409" w:author="NAHIM" w:date="2023-03-21T16:00:00Z">
            <w:rPr>
              <w:ins w:id="410" w:author="NAHIM" w:date="2023-03-21T10:59:00Z"/>
              <w:rFonts w:ascii="Arial Narrow" w:hAnsi="Arial Narrow" w:cs="Arial"/>
              <w:b/>
              <w:bCs/>
              <w:color w:val="FF0000"/>
            </w:rPr>
          </w:rPrChange>
        </w:rPr>
      </w:pPr>
    </w:p>
    <w:p w14:paraId="68A00423" w14:textId="77777777" w:rsidR="00212B52" w:rsidRPr="002765C0" w:rsidRDefault="00212B52" w:rsidP="00212B52">
      <w:pPr>
        <w:pStyle w:val="Prrafodelista"/>
        <w:numPr>
          <w:ilvl w:val="0"/>
          <w:numId w:val="44"/>
        </w:numPr>
        <w:ind w:left="1134" w:hanging="283"/>
        <w:jc w:val="both"/>
        <w:rPr>
          <w:ins w:id="411" w:author="NAHIM" w:date="2023-03-21T10:59:00Z"/>
          <w:rFonts w:ascii="Arial Narrow" w:hAnsi="Arial Narrow" w:cs="Arial"/>
          <w:color w:val="4472C4" w:themeColor="accent1"/>
          <w:rPrChange w:id="412" w:author="NAHIM" w:date="2023-03-21T16:00:00Z">
            <w:rPr>
              <w:ins w:id="413" w:author="NAHIM" w:date="2023-03-21T10:59:00Z"/>
              <w:rFonts w:ascii="Arial Narrow" w:hAnsi="Arial Narrow" w:cs="Arial"/>
            </w:rPr>
          </w:rPrChange>
        </w:rPr>
      </w:pPr>
      <w:ins w:id="414" w:author="NAHIM" w:date="2023-03-21T10:59:00Z">
        <w:r w:rsidRPr="002765C0">
          <w:rPr>
            <w:rFonts w:ascii="Arial Narrow" w:hAnsi="Arial Narrow" w:cs="Arial"/>
            <w:b/>
            <w:color w:val="4472C4" w:themeColor="accent1"/>
            <w:rPrChange w:id="415" w:author="NAHIM" w:date="2023-03-21T16:00:00Z">
              <w:rPr>
                <w:rFonts w:ascii="Arial Narrow" w:hAnsi="Arial Narrow" w:cs="Arial"/>
                <w:b/>
              </w:rPr>
            </w:rPrChange>
          </w:rPr>
          <w:t>Ley 30225 y el Reglamento de Contrataciones con el Estado</w:t>
        </w:r>
        <w:r w:rsidRPr="002765C0">
          <w:rPr>
            <w:rFonts w:ascii="Arial Narrow" w:hAnsi="Arial Narrow" w:cs="Arial"/>
            <w:b/>
            <w:bCs/>
            <w:color w:val="4472C4" w:themeColor="accent1"/>
            <w:rPrChange w:id="416" w:author="NAHIM" w:date="2023-03-21T16:00:00Z">
              <w:rPr>
                <w:rFonts w:ascii="Arial Narrow" w:hAnsi="Arial Narrow" w:cs="Arial"/>
                <w:b/>
                <w:bCs/>
              </w:rPr>
            </w:rPrChange>
          </w:rPr>
          <w:t xml:space="preserve">, </w:t>
        </w:r>
        <w:r w:rsidRPr="002765C0">
          <w:rPr>
            <w:rFonts w:ascii="Arial Narrow" w:hAnsi="Arial Narrow" w:cs="Arial"/>
            <w:color w:val="4472C4" w:themeColor="accent1"/>
            <w:rPrChange w:id="417" w:author="NAHIM" w:date="2023-03-21T16:00:00Z">
              <w:rPr>
                <w:rFonts w:ascii="Arial Narrow" w:hAnsi="Arial Narrow" w:cs="Arial"/>
              </w:rPr>
            </w:rPrChange>
          </w:rPr>
          <w:t xml:space="preserve">modificado mediante Decreto Supremo </w:t>
        </w:r>
        <w:proofErr w:type="spellStart"/>
        <w:r w:rsidRPr="002765C0">
          <w:rPr>
            <w:rFonts w:ascii="Arial Narrow" w:hAnsi="Arial Narrow" w:cs="Arial"/>
            <w:color w:val="4472C4" w:themeColor="accent1"/>
            <w:rPrChange w:id="418" w:author="NAHIM" w:date="2023-03-21T16:00:00Z">
              <w:rPr>
                <w:rFonts w:ascii="Arial Narrow" w:hAnsi="Arial Narrow" w:cs="Arial"/>
              </w:rPr>
            </w:rPrChange>
          </w:rPr>
          <w:t>n.°</w:t>
        </w:r>
        <w:proofErr w:type="spellEnd"/>
        <w:r w:rsidRPr="002765C0">
          <w:rPr>
            <w:rFonts w:ascii="Arial Narrow" w:hAnsi="Arial Narrow" w:cs="Arial"/>
            <w:color w:val="4472C4" w:themeColor="accent1"/>
            <w:rPrChange w:id="419" w:author="NAHIM" w:date="2023-03-21T16:00:00Z">
              <w:rPr>
                <w:rFonts w:ascii="Arial Narrow" w:hAnsi="Arial Narrow" w:cs="Arial"/>
              </w:rPr>
            </w:rPrChange>
          </w:rPr>
          <w:t xml:space="preserve"> 162- 2021- EF. </w:t>
        </w:r>
        <w:r w:rsidRPr="002765C0">
          <w:rPr>
            <w:color w:val="4472C4" w:themeColor="accent1"/>
            <w:rPrChange w:id="420" w:author="NAHIM" w:date="2023-03-21T16:00:00Z">
              <w:rPr/>
            </w:rPrChange>
          </w:rPr>
          <w:t xml:space="preserve"> 25</w:t>
        </w:r>
        <w:r w:rsidRPr="002765C0">
          <w:rPr>
            <w:rFonts w:ascii="Arial Narrow" w:hAnsi="Arial Narrow" w:cs="Arial"/>
            <w:color w:val="4472C4" w:themeColor="accent1"/>
            <w:rPrChange w:id="421" w:author="NAHIM" w:date="2023-03-21T16:00:00Z">
              <w:rPr>
                <w:rFonts w:ascii="Arial Narrow" w:hAnsi="Arial Narrow" w:cs="Arial"/>
              </w:rPr>
            </w:rPrChange>
          </w:rPr>
          <w:t xml:space="preserve"> de junio de 2021, que establece lo siguiente:</w:t>
        </w:r>
      </w:ins>
    </w:p>
    <w:p w14:paraId="5DCB8E6E" w14:textId="62FE296E" w:rsidR="00212B52" w:rsidRPr="002765C0" w:rsidRDefault="00212B52" w:rsidP="00212B52">
      <w:pPr>
        <w:ind w:left="1134"/>
        <w:jc w:val="both"/>
        <w:rPr>
          <w:ins w:id="422" w:author="NAHIM" w:date="2023-03-21T10:59:00Z"/>
          <w:rFonts w:ascii="Arial Narrow" w:hAnsi="Arial Narrow" w:cs="Arial"/>
          <w:b/>
          <w:i/>
          <w:iCs/>
          <w:color w:val="4472C4" w:themeColor="accent1"/>
          <w:sz w:val="22"/>
          <w:szCs w:val="22"/>
          <w:rPrChange w:id="423" w:author="NAHIM" w:date="2023-03-21T16:00:00Z">
            <w:rPr>
              <w:ins w:id="424" w:author="NAHIM" w:date="2023-03-21T10:59:00Z"/>
              <w:rFonts w:ascii="Arial Narrow" w:hAnsi="Arial Narrow" w:cs="Arial"/>
              <w:b/>
              <w:i/>
              <w:iCs/>
              <w:sz w:val="22"/>
              <w:szCs w:val="22"/>
            </w:rPr>
          </w:rPrChange>
        </w:rPr>
      </w:pPr>
      <w:ins w:id="425" w:author="NAHIM" w:date="2023-03-21T10:59:00Z">
        <w:r w:rsidRPr="002765C0">
          <w:rPr>
            <w:rFonts w:ascii="Arial Narrow" w:hAnsi="Arial Narrow" w:cs="Arial"/>
            <w:b/>
            <w:i/>
            <w:iCs/>
            <w:color w:val="4472C4" w:themeColor="accent1"/>
            <w:sz w:val="22"/>
            <w:szCs w:val="22"/>
            <w:rPrChange w:id="426" w:author="NAHIM" w:date="2023-03-21T16:00:00Z">
              <w:rPr>
                <w:rFonts w:ascii="Arial Narrow" w:hAnsi="Arial Narrow" w:cs="Arial"/>
                <w:b/>
                <w:i/>
                <w:iCs/>
                <w:sz w:val="22"/>
                <w:szCs w:val="22"/>
              </w:rPr>
            </w:rPrChange>
          </w:rPr>
          <w:t xml:space="preserve">Artículo 16: </w:t>
        </w:r>
      </w:ins>
      <w:ins w:id="427" w:author="NAHIM" w:date="2023-03-21T11:26:00Z">
        <w:r w:rsidR="006D631B" w:rsidRPr="002765C0">
          <w:rPr>
            <w:rFonts w:ascii="Arial Narrow" w:hAnsi="Arial Narrow" w:cs="Arial"/>
            <w:b/>
            <w:i/>
            <w:iCs/>
            <w:color w:val="4472C4" w:themeColor="accent1"/>
            <w:sz w:val="22"/>
            <w:szCs w:val="22"/>
            <w:rPrChange w:id="428" w:author="NAHIM" w:date="2023-03-21T16:00:00Z">
              <w:rPr>
                <w:rFonts w:ascii="Arial Narrow" w:hAnsi="Arial Narrow" w:cs="Arial"/>
                <w:b/>
                <w:i/>
                <w:iCs/>
                <w:sz w:val="22"/>
                <w:szCs w:val="22"/>
              </w:rPr>
            </w:rPrChange>
          </w:rPr>
          <w:t>Requerimiento</w:t>
        </w:r>
      </w:ins>
    </w:p>
    <w:p w14:paraId="41145ACB" w14:textId="32FFC097" w:rsidR="006D631B" w:rsidRPr="002765C0" w:rsidRDefault="006D631B">
      <w:pPr>
        <w:tabs>
          <w:tab w:val="left" w:pos="367"/>
        </w:tabs>
        <w:jc w:val="both"/>
        <w:rPr>
          <w:ins w:id="429" w:author="NAHIM" w:date="2023-03-21T11:27:00Z"/>
          <w:rFonts w:ascii="Arial Narrow" w:hAnsi="Arial Narrow" w:cs="Arial"/>
          <w:i/>
          <w:iCs/>
          <w:color w:val="4472C4" w:themeColor="accent1"/>
          <w:lang w:eastAsia="es-PE"/>
          <w:rPrChange w:id="430" w:author="NAHIM" w:date="2023-03-21T16:00:00Z">
            <w:rPr>
              <w:ins w:id="431" w:author="NAHIM" w:date="2023-03-21T11:27:00Z"/>
              <w:lang w:eastAsia="es-PE"/>
            </w:rPr>
          </w:rPrChange>
        </w:rPr>
        <w:pPrChange w:id="432" w:author="NAHIM" w:date="2023-03-21T11:37:00Z">
          <w:pPr>
            <w:pStyle w:val="Prrafodelista"/>
            <w:tabs>
              <w:tab w:val="left" w:pos="367"/>
            </w:tabs>
            <w:spacing w:after="0" w:line="240" w:lineRule="auto"/>
            <w:ind w:left="1134"/>
            <w:jc w:val="both"/>
          </w:pPr>
        </w:pPrChange>
      </w:pPr>
    </w:p>
    <w:p w14:paraId="2EE20A6E" w14:textId="72A3C4E5" w:rsidR="006D631B" w:rsidRPr="002765C0" w:rsidRDefault="00301009" w:rsidP="006D631B">
      <w:pPr>
        <w:pStyle w:val="Prrafodelista"/>
        <w:tabs>
          <w:tab w:val="left" w:pos="367"/>
        </w:tabs>
        <w:ind w:left="1134"/>
        <w:jc w:val="both"/>
        <w:rPr>
          <w:ins w:id="433" w:author="NAHIM" w:date="2023-03-21T11:36:00Z"/>
          <w:rFonts w:ascii="Arial Narrow" w:hAnsi="Arial Narrow" w:cs="Arial"/>
          <w:i/>
          <w:iCs/>
          <w:color w:val="4472C4" w:themeColor="accent1"/>
          <w:lang w:eastAsia="es-PE"/>
          <w:rPrChange w:id="434" w:author="NAHIM" w:date="2023-03-21T16:00:00Z">
            <w:rPr>
              <w:ins w:id="435" w:author="NAHIM" w:date="2023-03-21T11:36:00Z"/>
              <w:rFonts w:ascii="Arial Narrow" w:hAnsi="Arial Narrow" w:cs="Arial"/>
              <w:i/>
              <w:iCs/>
              <w:lang w:eastAsia="es-PE"/>
            </w:rPr>
          </w:rPrChange>
        </w:rPr>
      </w:pPr>
      <w:ins w:id="436" w:author="NAHIM" w:date="2023-03-21T11:37:00Z">
        <w:r w:rsidRPr="002765C0">
          <w:rPr>
            <w:rFonts w:ascii="Arial Narrow" w:hAnsi="Arial Narrow" w:cs="Arial"/>
            <w:b/>
            <w:i/>
            <w:iCs/>
            <w:color w:val="4472C4" w:themeColor="accent1"/>
            <w:rPrChange w:id="437" w:author="NAHIM" w:date="2023-03-21T16:00:00Z">
              <w:rPr>
                <w:rFonts w:ascii="Arial Narrow" w:hAnsi="Arial Narrow" w:cs="Arial"/>
                <w:b/>
                <w:i/>
                <w:iCs/>
              </w:rPr>
            </w:rPrChange>
          </w:rPr>
          <w:t>Articulo</w:t>
        </w:r>
        <w:r w:rsidRPr="002765C0">
          <w:rPr>
            <w:rFonts w:ascii="Arial Narrow" w:hAnsi="Arial Narrow" w:cs="Arial"/>
            <w:i/>
            <w:iCs/>
            <w:color w:val="4472C4" w:themeColor="accent1"/>
            <w:lang w:eastAsia="es-PE"/>
            <w:rPrChange w:id="438" w:author="NAHIM" w:date="2023-03-21T16:00:00Z">
              <w:rPr>
                <w:rFonts w:ascii="Arial Narrow" w:hAnsi="Arial Narrow" w:cs="Arial"/>
                <w:i/>
                <w:iCs/>
                <w:lang w:eastAsia="es-PE"/>
              </w:rPr>
            </w:rPrChange>
          </w:rPr>
          <w:t xml:space="preserve"> </w:t>
        </w:r>
      </w:ins>
      <w:ins w:id="439" w:author="NAHIM" w:date="2023-03-21T11:27:00Z">
        <w:r w:rsidR="006D631B" w:rsidRPr="002765C0">
          <w:rPr>
            <w:rFonts w:ascii="Arial Narrow" w:hAnsi="Arial Narrow" w:cs="Arial"/>
            <w:i/>
            <w:iCs/>
            <w:color w:val="4472C4" w:themeColor="accent1"/>
            <w:lang w:eastAsia="es-PE"/>
            <w:rPrChange w:id="440" w:author="NAHIM" w:date="2023-03-21T16:00:00Z">
              <w:rPr>
                <w:rFonts w:ascii="Arial Narrow" w:hAnsi="Arial Narrow" w:cs="Arial"/>
                <w:i/>
                <w:iCs/>
                <w:lang w:eastAsia="es-PE"/>
              </w:rPr>
            </w:rPrChange>
          </w:rPr>
          <w:t>16.1 El área usuaria requiere los bienes,</w:t>
        </w:r>
      </w:ins>
      <w:ins w:id="441" w:author="NAHIM" w:date="2023-03-21T11:28:00Z">
        <w:r w:rsidR="006D631B" w:rsidRPr="002765C0">
          <w:rPr>
            <w:rFonts w:ascii="Arial Narrow" w:hAnsi="Arial Narrow" w:cs="Arial"/>
            <w:i/>
            <w:iCs/>
            <w:color w:val="4472C4" w:themeColor="accent1"/>
            <w:lang w:eastAsia="es-PE"/>
            <w:rPrChange w:id="442" w:author="NAHIM" w:date="2023-03-21T16:00:00Z">
              <w:rPr>
                <w:rFonts w:ascii="Arial Narrow" w:hAnsi="Arial Narrow" w:cs="Arial"/>
                <w:i/>
                <w:iCs/>
                <w:lang w:eastAsia="es-PE"/>
              </w:rPr>
            </w:rPrChange>
          </w:rPr>
          <w:t xml:space="preserve"> </w:t>
        </w:r>
      </w:ins>
      <w:ins w:id="443" w:author="NAHIM" w:date="2023-03-21T11:27:00Z">
        <w:r w:rsidR="006D631B" w:rsidRPr="002765C0">
          <w:rPr>
            <w:rFonts w:ascii="Arial Narrow" w:hAnsi="Arial Narrow" w:cs="Arial"/>
            <w:i/>
            <w:iCs/>
            <w:color w:val="4472C4" w:themeColor="accent1"/>
            <w:lang w:eastAsia="es-PE"/>
            <w:rPrChange w:id="444" w:author="NAHIM" w:date="2023-03-21T16:00:00Z">
              <w:rPr>
                <w:rFonts w:ascii="Arial Narrow" w:hAnsi="Arial Narrow" w:cs="Arial"/>
                <w:i/>
                <w:iCs/>
                <w:lang w:eastAsia="es-PE"/>
              </w:rPr>
            </w:rPrChange>
          </w:rPr>
          <w:t>servicios u obras a contratar, siendo responsable de</w:t>
        </w:r>
      </w:ins>
      <w:ins w:id="445" w:author="NAHIM" w:date="2023-03-21T11:34:00Z">
        <w:r w:rsidRPr="002765C0">
          <w:rPr>
            <w:rFonts w:ascii="Arial Narrow" w:hAnsi="Arial Narrow" w:cs="Arial"/>
            <w:i/>
            <w:iCs/>
            <w:color w:val="4472C4" w:themeColor="accent1"/>
            <w:lang w:eastAsia="es-PE"/>
            <w:rPrChange w:id="446" w:author="NAHIM" w:date="2023-03-21T16:00:00Z">
              <w:rPr>
                <w:rFonts w:ascii="Arial Narrow" w:hAnsi="Arial Narrow" w:cs="Arial"/>
                <w:i/>
                <w:iCs/>
                <w:lang w:eastAsia="es-PE"/>
              </w:rPr>
            </w:rPrChange>
          </w:rPr>
          <w:t xml:space="preserve"> </w:t>
        </w:r>
      </w:ins>
      <w:ins w:id="447" w:author="NAHIM" w:date="2023-03-21T11:27:00Z">
        <w:r w:rsidR="006D631B" w:rsidRPr="002765C0">
          <w:rPr>
            <w:rFonts w:ascii="Arial Narrow" w:hAnsi="Arial Narrow" w:cs="Arial"/>
            <w:i/>
            <w:iCs/>
            <w:color w:val="4472C4" w:themeColor="accent1"/>
            <w:lang w:eastAsia="es-PE"/>
            <w:rPrChange w:id="448" w:author="NAHIM" w:date="2023-03-21T16:00:00Z">
              <w:rPr>
                <w:rFonts w:ascii="Arial Narrow" w:hAnsi="Arial Narrow" w:cs="Arial"/>
                <w:i/>
                <w:iCs/>
                <w:lang w:eastAsia="es-PE"/>
              </w:rPr>
            </w:rPrChange>
          </w:rPr>
          <w:t>formular las especificaciones técnicas, términos de</w:t>
        </w:r>
      </w:ins>
      <w:ins w:id="449" w:author="NAHIM" w:date="2023-03-21T11:34:00Z">
        <w:r w:rsidRPr="002765C0">
          <w:rPr>
            <w:rFonts w:ascii="Arial Narrow" w:hAnsi="Arial Narrow" w:cs="Arial"/>
            <w:i/>
            <w:iCs/>
            <w:color w:val="4472C4" w:themeColor="accent1"/>
            <w:lang w:eastAsia="es-PE"/>
            <w:rPrChange w:id="450" w:author="NAHIM" w:date="2023-03-21T16:00:00Z">
              <w:rPr>
                <w:rFonts w:ascii="Arial Narrow" w:hAnsi="Arial Narrow" w:cs="Arial"/>
                <w:i/>
                <w:iCs/>
                <w:lang w:eastAsia="es-PE"/>
              </w:rPr>
            </w:rPrChange>
          </w:rPr>
          <w:t xml:space="preserve"> </w:t>
        </w:r>
      </w:ins>
      <w:ins w:id="451" w:author="NAHIM" w:date="2023-03-21T11:27:00Z">
        <w:r w:rsidR="006D631B" w:rsidRPr="002765C0">
          <w:rPr>
            <w:rFonts w:ascii="Arial Narrow" w:hAnsi="Arial Narrow" w:cs="Arial"/>
            <w:i/>
            <w:iCs/>
            <w:color w:val="4472C4" w:themeColor="accent1"/>
            <w:lang w:eastAsia="es-PE"/>
            <w:rPrChange w:id="452" w:author="NAHIM" w:date="2023-03-21T16:00:00Z">
              <w:rPr>
                <w:rFonts w:ascii="Arial Narrow" w:hAnsi="Arial Narrow" w:cs="Arial"/>
                <w:i/>
                <w:iCs/>
                <w:lang w:eastAsia="es-PE"/>
              </w:rPr>
            </w:rPrChange>
          </w:rPr>
          <w:t>referencia o expediente técnico, respectivamente,</w:t>
        </w:r>
      </w:ins>
      <w:ins w:id="453" w:author="NAHIM" w:date="2023-03-21T11:28:00Z">
        <w:r w:rsidR="006D631B" w:rsidRPr="002765C0">
          <w:rPr>
            <w:rFonts w:ascii="Arial Narrow" w:hAnsi="Arial Narrow" w:cs="Arial"/>
            <w:i/>
            <w:iCs/>
            <w:color w:val="4472C4" w:themeColor="accent1"/>
            <w:lang w:eastAsia="es-PE"/>
            <w:rPrChange w:id="454" w:author="NAHIM" w:date="2023-03-21T16:00:00Z">
              <w:rPr>
                <w:rFonts w:ascii="Arial Narrow" w:hAnsi="Arial Narrow" w:cs="Arial"/>
                <w:i/>
                <w:iCs/>
                <w:lang w:eastAsia="es-PE"/>
              </w:rPr>
            </w:rPrChange>
          </w:rPr>
          <w:t xml:space="preserve"> </w:t>
        </w:r>
      </w:ins>
      <w:ins w:id="455" w:author="NAHIM" w:date="2023-03-21T11:27:00Z">
        <w:r w:rsidR="006D631B" w:rsidRPr="002765C0">
          <w:rPr>
            <w:rFonts w:ascii="Arial Narrow" w:hAnsi="Arial Narrow" w:cs="Arial"/>
            <w:i/>
            <w:iCs/>
            <w:color w:val="4472C4" w:themeColor="accent1"/>
            <w:lang w:eastAsia="es-PE"/>
            <w:rPrChange w:id="456" w:author="NAHIM" w:date="2023-03-21T16:00:00Z">
              <w:rPr>
                <w:rFonts w:ascii="Arial Narrow" w:hAnsi="Arial Narrow" w:cs="Arial"/>
                <w:i/>
                <w:iCs/>
                <w:lang w:eastAsia="es-PE"/>
              </w:rPr>
            </w:rPrChange>
          </w:rPr>
          <w:t xml:space="preserve">así como los requisitos de calificación; además </w:t>
        </w:r>
      </w:ins>
      <w:ins w:id="457" w:author="NAHIM" w:date="2023-03-21T11:34:00Z">
        <w:r w:rsidRPr="002765C0">
          <w:rPr>
            <w:rFonts w:ascii="Arial Narrow" w:hAnsi="Arial Narrow" w:cs="Arial"/>
            <w:i/>
            <w:iCs/>
            <w:color w:val="4472C4" w:themeColor="accent1"/>
            <w:lang w:eastAsia="es-PE"/>
            <w:rPrChange w:id="458" w:author="NAHIM" w:date="2023-03-21T16:00:00Z">
              <w:rPr>
                <w:rFonts w:ascii="Arial Narrow" w:hAnsi="Arial Narrow" w:cs="Arial"/>
                <w:i/>
                <w:iCs/>
                <w:lang w:eastAsia="es-PE"/>
              </w:rPr>
            </w:rPrChange>
          </w:rPr>
          <w:t>de justificar</w:t>
        </w:r>
      </w:ins>
      <w:ins w:id="459" w:author="NAHIM" w:date="2023-03-21T11:27:00Z">
        <w:r w:rsidR="006D631B" w:rsidRPr="002765C0">
          <w:rPr>
            <w:rFonts w:ascii="Arial Narrow" w:hAnsi="Arial Narrow" w:cs="Arial"/>
            <w:i/>
            <w:iCs/>
            <w:color w:val="4472C4" w:themeColor="accent1"/>
            <w:lang w:eastAsia="es-PE"/>
            <w:rPrChange w:id="460" w:author="NAHIM" w:date="2023-03-21T16:00:00Z">
              <w:rPr>
                <w:rFonts w:ascii="Arial Narrow" w:hAnsi="Arial Narrow" w:cs="Arial"/>
                <w:i/>
                <w:iCs/>
                <w:lang w:eastAsia="es-PE"/>
              </w:rPr>
            </w:rPrChange>
          </w:rPr>
          <w:t xml:space="preserve"> la finalidad pública de la contratación. Los</w:t>
        </w:r>
      </w:ins>
      <w:ins w:id="461" w:author="NAHIM" w:date="2023-03-21T11:28:00Z">
        <w:r w:rsidR="006D631B" w:rsidRPr="002765C0">
          <w:rPr>
            <w:rFonts w:ascii="Arial Narrow" w:hAnsi="Arial Narrow" w:cs="Arial"/>
            <w:i/>
            <w:iCs/>
            <w:color w:val="4472C4" w:themeColor="accent1"/>
            <w:lang w:eastAsia="es-PE"/>
            <w:rPrChange w:id="462" w:author="NAHIM" w:date="2023-03-21T16:00:00Z">
              <w:rPr>
                <w:rFonts w:ascii="Arial Narrow" w:hAnsi="Arial Narrow" w:cs="Arial"/>
                <w:i/>
                <w:iCs/>
                <w:lang w:eastAsia="es-PE"/>
              </w:rPr>
            </w:rPrChange>
          </w:rPr>
          <w:t xml:space="preserve"> </w:t>
        </w:r>
      </w:ins>
      <w:ins w:id="463" w:author="NAHIM" w:date="2023-03-21T11:27:00Z">
        <w:r w:rsidR="006D631B" w:rsidRPr="002765C0">
          <w:rPr>
            <w:rFonts w:ascii="Arial Narrow" w:hAnsi="Arial Narrow" w:cs="Arial"/>
            <w:i/>
            <w:iCs/>
            <w:color w:val="4472C4" w:themeColor="accent1"/>
            <w:lang w:eastAsia="es-PE"/>
            <w:rPrChange w:id="464" w:author="NAHIM" w:date="2023-03-21T16:00:00Z">
              <w:rPr>
                <w:rFonts w:ascii="Arial Narrow" w:hAnsi="Arial Narrow" w:cs="Arial"/>
                <w:i/>
                <w:iCs/>
                <w:lang w:eastAsia="es-PE"/>
              </w:rPr>
            </w:rPrChange>
          </w:rPr>
          <w:t>bienes, servicios u obras que se requieran deben</w:t>
        </w:r>
      </w:ins>
      <w:ins w:id="465" w:author="NAHIM" w:date="2023-03-21T11:28:00Z">
        <w:r w:rsidR="006D631B" w:rsidRPr="002765C0">
          <w:rPr>
            <w:rFonts w:ascii="Arial Narrow" w:hAnsi="Arial Narrow" w:cs="Arial"/>
            <w:i/>
            <w:iCs/>
            <w:color w:val="4472C4" w:themeColor="accent1"/>
            <w:lang w:eastAsia="es-PE"/>
            <w:rPrChange w:id="466" w:author="NAHIM" w:date="2023-03-21T16:00:00Z">
              <w:rPr>
                <w:rFonts w:ascii="Arial Narrow" w:hAnsi="Arial Narrow" w:cs="Arial"/>
                <w:i/>
                <w:iCs/>
                <w:lang w:eastAsia="es-PE"/>
              </w:rPr>
            </w:rPrChange>
          </w:rPr>
          <w:t xml:space="preserve"> </w:t>
        </w:r>
      </w:ins>
      <w:ins w:id="467" w:author="NAHIM" w:date="2023-03-21T11:27:00Z">
        <w:r w:rsidR="006D631B" w:rsidRPr="002765C0">
          <w:rPr>
            <w:rFonts w:ascii="Arial Narrow" w:hAnsi="Arial Narrow" w:cs="Arial"/>
            <w:i/>
            <w:iCs/>
            <w:color w:val="4472C4" w:themeColor="accent1"/>
            <w:lang w:eastAsia="es-PE"/>
            <w:rPrChange w:id="468" w:author="NAHIM" w:date="2023-03-21T16:00:00Z">
              <w:rPr>
                <w:rFonts w:ascii="Arial Narrow" w:hAnsi="Arial Narrow" w:cs="Arial"/>
                <w:i/>
                <w:iCs/>
                <w:lang w:eastAsia="es-PE"/>
              </w:rPr>
            </w:rPrChange>
          </w:rPr>
          <w:t>estar orientados al cumplimiento de las funciones</w:t>
        </w:r>
      </w:ins>
      <w:ins w:id="469" w:author="NAHIM" w:date="2023-03-21T11:28:00Z">
        <w:r w:rsidR="006D631B" w:rsidRPr="002765C0">
          <w:rPr>
            <w:rFonts w:ascii="Arial Narrow" w:hAnsi="Arial Narrow" w:cs="Arial"/>
            <w:i/>
            <w:iCs/>
            <w:color w:val="4472C4" w:themeColor="accent1"/>
            <w:lang w:eastAsia="es-PE"/>
            <w:rPrChange w:id="470" w:author="NAHIM" w:date="2023-03-21T16:00:00Z">
              <w:rPr>
                <w:rFonts w:ascii="Arial Narrow" w:hAnsi="Arial Narrow" w:cs="Arial"/>
                <w:i/>
                <w:iCs/>
                <w:lang w:eastAsia="es-PE"/>
              </w:rPr>
            </w:rPrChange>
          </w:rPr>
          <w:t xml:space="preserve"> </w:t>
        </w:r>
      </w:ins>
      <w:ins w:id="471" w:author="NAHIM" w:date="2023-03-21T11:27:00Z">
        <w:r w:rsidR="006D631B" w:rsidRPr="002765C0">
          <w:rPr>
            <w:rFonts w:ascii="Arial Narrow" w:hAnsi="Arial Narrow" w:cs="Arial"/>
            <w:i/>
            <w:iCs/>
            <w:color w:val="4472C4" w:themeColor="accent1"/>
            <w:lang w:eastAsia="es-PE"/>
            <w:rPrChange w:id="472" w:author="NAHIM" w:date="2023-03-21T16:00:00Z">
              <w:rPr>
                <w:rFonts w:ascii="Arial Narrow" w:hAnsi="Arial Narrow" w:cs="Arial"/>
                <w:i/>
                <w:iCs/>
                <w:lang w:eastAsia="es-PE"/>
              </w:rPr>
            </w:rPrChange>
          </w:rPr>
          <w:t>de la Entidad.</w:t>
        </w:r>
      </w:ins>
    </w:p>
    <w:p w14:paraId="74F36904" w14:textId="77777777" w:rsidR="00301009" w:rsidRPr="002765C0" w:rsidRDefault="00301009" w:rsidP="006D631B">
      <w:pPr>
        <w:pStyle w:val="Prrafodelista"/>
        <w:tabs>
          <w:tab w:val="left" w:pos="367"/>
        </w:tabs>
        <w:ind w:left="1134"/>
        <w:jc w:val="both"/>
        <w:rPr>
          <w:ins w:id="473" w:author="NAHIM" w:date="2023-03-21T11:27:00Z"/>
          <w:rFonts w:ascii="Arial Narrow" w:hAnsi="Arial Narrow" w:cs="Arial"/>
          <w:i/>
          <w:iCs/>
          <w:color w:val="4472C4" w:themeColor="accent1"/>
          <w:lang w:eastAsia="es-PE"/>
          <w:rPrChange w:id="474" w:author="NAHIM" w:date="2023-03-21T16:00:00Z">
            <w:rPr>
              <w:ins w:id="475" w:author="NAHIM" w:date="2023-03-21T11:27:00Z"/>
              <w:rFonts w:ascii="Arial Narrow" w:hAnsi="Arial Narrow" w:cs="Arial"/>
              <w:i/>
              <w:iCs/>
              <w:lang w:eastAsia="es-PE"/>
            </w:rPr>
          </w:rPrChange>
        </w:rPr>
      </w:pPr>
    </w:p>
    <w:p w14:paraId="188C1F46" w14:textId="3802419F" w:rsidR="006D631B" w:rsidRPr="002765C0" w:rsidRDefault="00301009">
      <w:pPr>
        <w:pStyle w:val="Prrafodelista"/>
        <w:tabs>
          <w:tab w:val="left" w:pos="367"/>
        </w:tabs>
        <w:ind w:left="1134"/>
        <w:jc w:val="both"/>
        <w:rPr>
          <w:ins w:id="476" w:author="NAHIM" w:date="2023-03-21T10:59:00Z"/>
          <w:rFonts w:ascii="Arial Narrow" w:hAnsi="Arial Narrow" w:cs="Arial"/>
          <w:i/>
          <w:iCs/>
          <w:color w:val="4472C4" w:themeColor="accent1"/>
          <w:lang w:eastAsia="es-PE"/>
          <w:rPrChange w:id="477" w:author="NAHIM" w:date="2023-03-21T16:00:00Z">
            <w:rPr>
              <w:ins w:id="478" w:author="NAHIM" w:date="2023-03-21T10:59:00Z"/>
              <w:rFonts w:ascii="Arial Narrow" w:hAnsi="Arial Narrow" w:cs="Arial"/>
              <w:i/>
              <w:iCs/>
              <w:lang w:eastAsia="es-PE"/>
            </w:rPr>
          </w:rPrChange>
        </w:rPr>
        <w:pPrChange w:id="479" w:author="NAHIM" w:date="2023-03-21T11:36:00Z">
          <w:pPr>
            <w:pStyle w:val="Prrafodelista"/>
            <w:tabs>
              <w:tab w:val="left" w:pos="367"/>
            </w:tabs>
            <w:spacing w:after="0" w:line="240" w:lineRule="auto"/>
            <w:ind w:left="1134"/>
            <w:jc w:val="both"/>
          </w:pPr>
        </w:pPrChange>
      </w:pPr>
      <w:ins w:id="480" w:author="NAHIM" w:date="2023-03-21T11:37:00Z">
        <w:r w:rsidRPr="002765C0">
          <w:rPr>
            <w:rFonts w:ascii="Arial Narrow" w:hAnsi="Arial Narrow" w:cs="Arial"/>
            <w:b/>
            <w:i/>
            <w:iCs/>
            <w:color w:val="4472C4" w:themeColor="accent1"/>
            <w:rPrChange w:id="481" w:author="NAHIM" w:date="2023-03-21T16:00:00Z">
              <w:rPr>
                <w:rFonts w:ascii="Arial Narrow" w:hAnsi="Arial Narrow" w:cs="Arial"/>
                <w:b/>
                <w:i/>
                <w:iCs/>
              </w:rPr>
            </w:rPrChange>
          </w:rPr>
          <w:t>Articulo</w:t>
        </w:r>
        <w:r w:rsidRPr="002765C0">
          <w:rPr>
            <w:rFonts w:ascii="Arial Narrow" w:hAnsi="Arial Narrow" w:cs="Arial"/>
            <w:i/>
            <w:iCs/>
            <w:color w:val="4472C4" w:themeColor="accent1"/>
            <w:lang w:eastAsia="es-PE"/>
            <w:rPrChange w:id="482" w:author="NAHIM" w:date="2023-03-21T16:00:00Z">
              <w:rPr>
                <w:rFonts w:ascii="Arial Narrow" w:hAnsi="Arial Narrow" w:cs="Arial"/>
                <w:i/>
                <w:iCs/>
                <w:lang w:eastAsia="es-PE"/>
              </w:rPr>
            </w:rPrChange>
          </w:rPr>
          <w:t xml:space="preserve"> </w:t>
        </w:r>
      </w:ins>
      <w:ins w:id="483" w:author="NAHIM" w:date="2023-03-21T11:27:00Z">
        <w:r w:rsidR="006D631B" w:rsidRPr="002765C0">
          <w:rPr>
            <w:rFonts w:ascii="Arial Narrow" w:hAnsi="Arial Narrow" w:cs="Arial"/>
            <w:i/>
            <w:iCs/>
            <w:color w:val="4472C4" w:themeColor="accent1"/>
            <w:lang w:eastAsia="es-PE"/>
            <w:rPrChange w:id="484" w:author="NAHIM" w:date="2023-03-21T16:00:00Z">
              <w:rPr>
                <w:rFonts w:ascii="Arial Narrow" w:hAnsi="Arial Narrow" w:cs="Arial"/>
                <w:i/>
                <w:iCs/>
                <w:lang w:eastAsia="es-PE"/>
              </w:rPr>
            </w:rPrChange>
          </w:rPr>
          <w:t>16.2 Las especificaciones técnicas, términos</w:t>
        </w:r>
      </w:ins>
      <w:ins w:id="485" w:author="NAHIM" w:date="2023-03-21T11:35:00Z">
        <w:r w:rsidRPr="002765C0">
          <w:rPr>
            <w:rFonts w:ascii="Arial Narrow" w:hAnsi="Arial Narrow" w:cs="Arial"/>
            <w:i/>
            <w:iCs/>
            <w:color w:val="4472C4" w:themeColor="accent1"/>
            <w:lang w:eastAsia="es-PE"/>
            <w:rPrChange w:id="486" w:author="NAHIM" w:date="2023-03-21T16:00:00Z">
              <w:rPr>
                <w:rFonts w:ascii="Arial Narrow" w:hAnsi="Arial Narrow" w:cs="Arial"/>
                <w:i/>
                <w:iCs/>
                <w:lang w:eastAsia="es-PE"/>
              </w:rPr>
            </w:rPrChange>
          </w:rPr>
          <w:t xml:space="preserve"> </w:t>
        </w:r>
      </w:ins>
      <w:ins w:id="487" w:author="NAHIM" w:date="2023-03-21T11:27:00Z">
        <w:r w:rsidR="006D631B" w:rsidRPr="002765C0">
          <w:rPr>
            <w:rFonts w:ascii="Arial Narrow" w:hAnsi="Arial Narrow" w:cs="Arial"/>
            <w:i/>
            <w:iCs/>
            <w:color w:val="4472C4" w:themeColor="accent1"/>
            <w:lang w:eastAsia="es-PE"/>
            <w:rPrChange w:id="488" w:author="NAHIM" w:date="2023-03-21T16:00:00Z">
              <w:rPr>
                <w:rFonts w:ascii="Arial Narrow" w:hAnsi="Arial Narrow" w:cs="Arial"/>
                <w:i/>
                <w:iCs/>
                <w:lang w:eastAsia="es-PE"/>
              </w:rPr>
            </w:rPrChange>
          </w:rPr>
          <w:t>de referencia o expediente técnico deben</w:t>
        </w:r>
      </w:ins>
      <w:ins w:id="489" w:author="NAHIM" w:date="2023-03-21T11:35:00Z">
        <w:r w:rsidRPr="002765C0">
          <w:rPr>
            <w:rFonts w:ascii="Arial Narrow" w:hAnsi="Arial Narrow" w:cs="Arial"/>
            <w:i/>
            <w:iCs/>
            <w:color w:val="4472C4" w:themeColor="accent1"/>
            <w:lang w:eastAsia="es-PE"/>
            <w:rPrChange w:id="490" w:author="NAHIM" w:date="2023-03-21T16:00:00Z">
              <w:rPr>
                <w:rFonts w:ascii="Arial Narrow" w:hAnsi="Arial Narrow" w:cs="Arial"/>
                <w:i/>
                <w:iCs/>
                <w:lang w:eastAsia="es-PE"/>
              </w:rPr>
            </w:rPrChange>
          </w:rPr>
          <w:t xml:space="preserve"> </w:t>
        </w:r>
      </w:ins>
      <w:ins w:id="491" w:author="NAHIM" w:date="2023-03-21T11:27:00Z">
        <w:r w:rsidR="006D631B" w:rsidRPr="002765C0">
          <w:rPr>
            <w:rFonts w:ascii="Arial Narrow" w:hAnsi="Arial Narrow" w:cs="Arial"/>
            <w:i/>
            <w:iCs/>
            <w:color w:val="4472C4" w:themeColor="accent1"/>
            <w:lang w:eastAsia="es-PE"/>
            <w:rPrChange w:id="492" w:author="NAHIM" w:date="2023-03-21T16:00:00Z">
              <w:rPr>
                <w:rFonts w:ascii="Arial Narrow" w:hAnsi="Arial Narrow" w:cs="Arial"/>
                <w:i/>
                <w:iCs/>
                <w:lang w:eastAsia="es-PE"/>
              </w:rPr>
            </w:rPrChange>
          </w:rPr>
          <w:t>formularse de forma objetiva y precisa por el área</w:t>
        </w:r>
      </w:ins>
      <w:ins w:id="493" w:author="NAHIM" w:date="2023-03-21T11:35:00Z">
        <w:r w:rsidRPr="002765C0">
          <w:rPr>
            <w:rFonts w:ascii="Arial Narrow" w:hAnsi="Arial Narrow" w:cs="Arial"/>
            <w:i/>
            <w:iCs/>
            <w:color w:val="4472C4" w:themeColor="accent1"/>
            <w:lang w:eastAsia="es-PE"/>
            <w:rPrChange w:id="494" w:author="NAHIM" w:date="2023-03-21T16:00:00Z">
              <w:rPr>
                <w:rFonts w:ascii="Arial Narrow" w:hAnsi="Arial Narrow" w:cs="Arial"/>
                <w:i/>
                <w:iCs/>
                <w:lang w:eastAsia="es-PE"/>
              </w:rPr>
            </w:rPrChange>
          </w:rPr>
          <w:t xml:space="preserve"> </w:t>
        </w:r>
      </w:ins>
      <w:ins w:id="495" w:author="NAHIM" w:date="2023-03-21T11:27:00Z">
        <w:r w:rsidR="006D631B" w:rsidRPr="002765C0">
          <w:rPr>
            <w:rFonts w:ascii="Arial Narrow" w:hAnsi="Arial Narrow" w:cs="Arial"/>
            <w:i/>
            <w:iCs/>
            <w:color w:val="4472C4" w:themeColor="accent1"/>
            <w:lang w:eastAsia="es-PE"/>
            <w:rPrChange w:id="496" w:author="NAHIM" w:date="2023-03-21T16:00:00Z">
              <w:rPr>
                <w:rFonts w:ascii="Arial Narrow" w:hAnsi="Arial Narrow" w:cs="Arial"/>
                <w:i/>
                <w:iCs/>
                <w:lang w:eastAsia="es-PE"/>
              </w:rPr>
            </w:rPrChange>
          </w:rPr>
          <w:t>usuaria; alternativamente pueden ser formulados</w:t>
        </w:r>
      </w:ins>
      <w:ins w:id="497" w:author="NAHIM" w:date="2023-03-21T11:35:00Z">
        <w:r w:rsidRPr="002765C0">
          <w:rPr>
            <w:rFonts w:ascii="Arial Narrow" w:hAnsi="Arial Narrow" w:cs="Arial"/>
            <w:i/>
            <w:iCs/>
            <w:color w:val="4472C4" w:themeColor="accent1"/>
            <w:lang w:eastAsia="es-PE"/>
            <w:rPrChange w:id="498" w:author="NAHIM" w:date="2023-03-21T16:00:00Z">
              <w:rPr>
                <w:rFonts w:ascii="Arial Narrow" w:hAnsi="Arial Narrow" w:cs="Arial"/>
                <w:i/>
                <w:iCs/>
                <w:lang w:eastAsia="es-PE"/>
              </w:rPr>
            </w:rPrChange>
          </w:rPr>
          <w:t xml:space="preserve"> </w:t>
        </w:r>
      </w:ins>
      <w:ins w:id="499" w:author="NAHIM" w:date="2023-03-21T11:27:00Z">
        <w:r w:rsidR="006D631B" w:rsidRPr="002765C0">
          <w:rPr>
            <w:rFonts w:ascii="Arial Narrow" w:hAnsi="Arial Narrow" w:cs="Arial"/>
            <w:i/>
            <w:iCs/>
            <w:color w:val="4472C4" w:themeColor="accent1"/>
            <w:lang w:eastAsia="es-PE"/>
            <w:rPrChange w:id="500" w:author="NAHIM" w:date="2023-03-21T16:00:00Z">
              <w:rPr>
                <w:rFonts w:ascii="Arial Narrow" w:hAnsi="Arial Narrow" w:cs="Arial"/>
                <w:i/>
                <w:iCs/>
                <w:lang w:eastAsia="es-PE"/>
              </w:rPr>
            </w:rPrChange>
          </w:rPr>
          <w:t>por el órgano a cargo de las contrataciones</w:t>
        </w:r>
      </w:ins>
      <w:ins w:id="501" w:author="NAHIM" w:date="2023-03-21T11:35:00Z">
        <w:r w:rsidRPr="002765C0">
          <w:rPr>
            <w:rFonts w:ascii="Arial Narrow" w:hAnsi="Arial Narrow" w:cs="Arial"/>
            <w:i/>
            <w:iCs/>
            <w:color w:val="4472C4" w:themeColor="accent1"/>
            <w:lang w:eastAsia="es-PE"/>
            <w:rPrChange w:id="502" w:author="NAHIM" w:date="2023-03-21T16:00:00Z">
              <w:rPr>
                <w:rFonts w:ascii="Arial Narrow" w:hAnsi="Arial Narrow" w:cs="Arial"/>
                <w:i/>
                <w:iCs/>
                <w:lang w:eastAsia="es-PE"/>
              </w:rPr>
            </w:rPrChange>
          </w:rPr>
          <w:t xml:space="preserve"> </w:t>
        </w:r>
      </w:ins>
      <w:ins w:id="503" w:author="NAHIM" w:date="2023-03-21T11:27:00Z">
        <w:r w:rsidR="006D631B" w:rsidRPr="002765C0">
          <w:rPr>
            <w:rFonts w:ascii="Arial Narrow" w:hAnsi="Arial Narrow" w:cs="Arial"/>
            <w:i/>
            <w:iCs/>
            <w:color w:val="4472C4" w:themeColor="accent1"/>
            <w:lang w:eastAsia="es-PE"/>
            <w:rPrChange w:id="504" w:author="NAHIM" w:date="2023-03-21T16:00:00Z">
              <w:rPr>
                <w:rFonts w:ascii="Arial Narrow" w:hAnsi="Arial Narrow" w:cs="Arial"/>
                <w:i/>
                <w:iCs/>
                <w:lang w:eastAsia="es-PE"/>
              </w:rPr>
            </w:rPrChange>
          </w:rPr>
          <w:t>y aprobados por el área usuaria. Dichas</w:t>
        </w:r>
      </w:ins>
      <w:ins w:id="505" w:author="NAHIM" w:date="2023-03-21T11:35:00Z">
        <w:r w:rsidRPr="002765C0">
          <w:rPr>
            <w:rFonts w:ascii="Arial Narrow" w:hAnsi="Arial Narrow" w:cs="Arial"/>
            <w:i/>
            <w:iCs/>
            <w:color w:val="4472C4" w:themeColor="accent1"/>
            <w:lang w:eastAsia="es-PE"/>
            <w:rPrChange w:id="506" w:author="NAHIM" w:date="2023-03-21T16:00:00Z">
              <w:rPr>
                <w:rFonts w:ascii="Arial Narrow" w:hAnsi="Arial Narrow" w:cs="Arial"/>
                <w:i/>
                <w:iCs/>
                <w:lang w:eastAsia="es-PE"/>
              </w:rPr>
            </w:rPrChange>
          </w:rPr>
          <w:t xml:space="preserve"> </w:t>
        </w:r>
      </w:ins>
      <w:ins w:id="507" w:author="NAHIM" w:date="2023-03-21T11:27:00Z">
        <w:r w:rsidR="006D631B" w:rsidRPr="002765C0">
          <w:rPr>
            <w:rFonts w:ascii="Arial Narrow" w:hAnsi="Arial Narrow" w:cs="Arial"/>
            <w:i/>
            <w:iCs/>
            <w:color w:val="4472C4" w:themeColor="accent1"/>
            <w:lang w:eastAsia="es-PE"/>
            <w:rPrChange w:id="508" w:author="NAHIM" w:date="2023-03-21T16:00:00Z">
              <w:rPr>
                <w:rFonts w:ascii="Arial Narrow" w:hAnsi="Arial Narrow" w:cs="Arial"/>
                <w:i/>
                <w:iCs/>
                <w:lang w:eastAsia="es-PE"/>
              </w:rPr>
            </w:rPrChange>
          </w:rPr>
          <w:t>especificaciones técnicas, términos de referencia</w:t>
        </w:r>
      </w:ins>
      <w:ins w:id="509" w:author="NAHIM" w:date="2023-03-21T11:35:00Z">
        <w:r w:rsidRPr="002765C0">
          <w:rPr>
            <w:rFonts w:ascii="Arial Narrow" w:hAnsi="Arial Narrow" w:cs="Arial"/>
            <w:i/>
            <w:iCs/>
            <w:color w:val="4472C4" w:themeColor="accent1"/>
            <w:lang w:eastAsia="es-PE"/>
            <w:rPrChange w:id="510" w:author="NAHIM" w:date="2023-03-21T16:00:00Z">
              <w:rPr>
                <w:rFonts w:ascii="Arial Narrow" w:hAnsi="Arial Narrow" w:cs="Arial"/>
                <w:i/>
                <w:iCs/>
                <w:lang w:eastAsia="es-PE"/>
              </w:rPr>
            </w:rPrChange>
          </w:rPr>
          <w:t xml:space="preserve"> </w:t>
        </w:r>
      </w:ins>
      <w:ins w:id="511" w:author="NAHIM" w:date="2023-03-21T11:27:00Z">
        <w:r w:rsidR="006D631B" w:rsidRPr="002765C0">
          <w:rPr>
            <w:rFonts w:ascii="Arial Narrow" w:hAnsi="Arial Narrow" w:cs="Arial"/>
            <w:i/>
            <w:iCs/>
            <w:color w:val="4472C4" w:themeColor="accent1"/>
            <w:lang w:eastAsia="es-PE"/>
            <w:rPrChange w:id="512" w:author="NAHIM" w:date="2023-03-21T16:00:00Z">
              <w:rPr>
                <w:rFonts w:ascii="Arial Narrow" w:hAnsi="Arial Narrow" w:cs="Arial"/>
                <w:i/>
                <w:iCs/>
                <w:lang w:eastAsia="es-PE"/>
              </w:rPr>
            </w:rPrChange>
          </w:rPr>
          <w:t>o expediente técnico deben proporcionar acceso</w:t>
        </w:r>
      </w:ins>
      <w:ins w:id="513" w:author="NAHIM" w:date="2023-03-21T11:35:00Z">
        <w:r w:rsidRPr="002765C0">
          <w:rPr>
            <w:rFonts w:ascii="Arial Narrow" w:hAnsi="Arial Narrow" w:cs="Arial"/>
            <w:i/>
            <w:iCs/>
            <w:color w:val="4472C4" w:themeColor="accent1"/>
            <w:lang w:eastAsia="es-PE"/>
            <w:rPrChange w:id="514" w:author="NAHIM" w:date="2023-03-21T16:00:00Z">
              <w:rPr>
                <w:rFonts w:ascii="Arial Narrow" w:hAnsi="Arial Narrow" w:cs="Arial"/>
                <w:i/>
                <w:iCs/>
                <w:lang w:eastAsia="es-PE"/>
              </w:rPr>
            </w:rPrChange>
          </w:rPr>
          <w:t xml:space="preserve"> </w:t>
        </w:r>
      </w:ins>
      <w:ins w:id="515" w:author="NAHIM" w:date="2023-03-21T11:27:00Z">
        <w:r w:rsidR="006D631B" w:rsidRPr="002765C0">
          <w:rPr>
            <w:rFonts w:ascii="Arial Narrow" w:hAnsi="Arial Narrow" w:cs="Arial"/>
            <w:i/>
            <w:iCs/>
            <w:color w:val="4472C4" w:themeColor="accent1"/>
            <w:lang w:eastAsia="es-PE"/>
            <w:rPrChange w:id="516" w:author="NAHIM" w:date="2023-03-21T16:00:00Z">
              <w:rPr>
                <w:rFonts w:ascii="Arial Narrow" w:hAnsi="Arial Narrow" w:cs="Arial"/>
                <w:i/>
                <w:iCs/>
                <w:lang w:eastAsia="es-PE"/>
              </w:rPr>
            </w:rPrChange>
          </w:rPr>
          <w:t>al proceso de contratación en condiciones de</w:t>
        </w:r>
      </w:ins>
      <w:ins w:id="517" w:author="NAHIM" w:date="2023-03-21T11:35:00Z">
        <w:r w:rsidRPr="002765C0">
          <w:rPr>
            <w:rFonts w:ascii="Arial Narrow" w:hAnsi="Arial Narrow" w:cs="Arial"/>
            <w:i/>
            <w:iCs/>
            <w:color w:val="4472C4" w:themeColor="accent1"/>
            <w:lang w:eastAsia="es-PE"/>
            <w:rPrChange w:id="518" w:author="NAHIM" w:date="2023-03-21T16:00:00Z">
              <w:rPr>
                <w:rFonts w:ascii="Arial Narrow" w:hAnsi="Arial Narrow" w:cs="Arial"/>
                <w:i/>
                <w:iCs/>
                <w:lang w:eastAsia="es-PE"/>
              </w:rPr>
            </w:rPrChange>
          </w:rPr>
          <w:t xml:space="preserve"> </w:t>
        </w:r>
      </w:ins>
      <w:ins w:id="519" w:author="NAHIM" w:date="2023-03-21T11:27:00Z">
        <w:r w:rsidR="006D631B" w:rsidRPr="002765C0">
          <w:rPr>
            <w:rFonts w:ascii="Arial Narrow" w:hAnsi="Arial Narrow" w:cs="Arial"/>
            <w:i/>
            <w:iCs/>
            <w:color w:val="4472C4" w:themeColor="accent1"/>
            <w:lang w:eastAsia="es-PE"/>
            <w:rPrChange w:id="520" w:author="NAHIM" w:date="2023-03-21T16:00:00Z">
              <w:rPr>
                <w:rFonts w:ascii="Arial Narrow" w:hAnsi="Arial Narrow" w:cs="Arial"/>
                <w:i/>
                <w:iCs/>
                <w:lang w:eastAsia="es-PE"/>
              </w:rPr>
            </w:rPrChange>
          </w:rPr>
          <w:t>igualdad y no tienen por efecto la creación de</w:t>
        </w:r>
      </w:ins>
      <w:ins w:id="521" w:author="NAHIM" w:date="2023-03-21T11:36:00Z">
        <w:r w:rsidRPr="002765C0">
          <w:rPr>
            <w:rFonts w:ascii="Arial Narrow" w:hAnsi="Arial Narrow" w:cs="Arial"/>
            <w:i/>
            <w:iCs/>
            <w:color w:val="4472C4" w:themeColor="accent1"/>
            <w:lang w:eastAsia="es-PE"/>
            <w:rPrChange w:id="522" w:author="NAHIM" w:date="2023-03-21T16:00:00Z">
              <w:rPr>
                <w:rFonts w:ascii="Arial Narrow" w:hAnsi="Arial Narrow" w:cs="Arial"/>
                <w:i/>
                <w:iCs/>
                <w:lang w:eastAsia="es-PE"/>
              </w:rPr>
            </w:rPrChange>
          </w:rPr>
          <w:t xml:space="preserve"> </w:t>
        </w:r>
      </w:ins>
      <w:ins w:id="523" w:author="NAHIM" w:date="2023-03-21T11:27:00Z">
        <w:r w:rsidR="006D631B" w:rsidRPr="002765C0">
          <w:rPr>
            <w:rFonts w:ascii="Arial Narrow" w:hAnsi="Arial Narrow" w:cs="Arial"/>
            <w:i/>
            <w:iCs/>
            <w:color w:val="4472C4" w:themeColor="accent1"/>
            <w:lang w:eastAsia="es-PE"/>
            <w:rPrChange w:id="524" w:author="NAHIM" w:date="2023-03-21T16:00:00Z">
              <w:rPr>
                <w:rFonts w:ascii="Arial Narrow" w:hAnsi="Arial Narrow" w:cs="Arial"/>
                <w:i/>
                <w:iCs/>
                <w:lang w:eastAsia="es-PE"/>
              </w:rPr>
            </w:rPrChange>
          </w:rPr>
          <w:t>obstáculos ni direccionamiento que perjudiquen la</w:t>
        </w:r>
      </w:ins>
      <w:ins w:id="525" w:author="NAHIM" w:date="2023-03-21T11:36:00Z">
        <w:r w:rsidRPr="002765C0">
          <w:rPr>
            <w:rFonts w:ascii="Arial Narrow" w:hAnsi="Arial Narrow" w:cs="Arial"/>
            <w:i/>
            <w:iCs/>
            <w:color w:val="4472C4" w:themeColor="accent1"/>
            <w:lang w:eastAsia="es-PE"/>
            <w:rPrChange w:id="526" w:author="NAHIM" w:date="2023-03-21T16:00:00Z">
              <w:rPr>
                <w:rFonts w:ascii="Arial Narrow" w:hAnsi="Arial Narrow" w:cs="Arial"/>
                <w:i/>
                <w:iCs/>
                <w:lang w:eastAsia="es-PE"/>
              </w:rPr>
            </w:rPrChange>
          </w:rPr>
          <w:t xml:space="preserve"> </w:t>
        </w:r>
      </w:ins>
      <w:ins w:id="527" w:author="NAHIM" w:date="2023-03-21T11:27:00Z">
        <w:r w:rsidR="006D631B" w:rsidRPr="002765C0">
          <w:rPr>
            <w:rFonts w:ascii="Arial Narrow" w:hAnsi="Arial Narrow" w:cs="Arial"/>
            <w:i/>
            <w:iCs/>
            <w:color w:val="4472C4" w:themeColor="accent1"/>
            <w:lang w:eastAsia="es-PE"/>
            <w:rPrChange w:id="528" w:author="NAHIM" w:date="2023-03-21T16:00:00Z">
              <w:rPr>
                <w:rFonts w:ascii="Arial Narrow" w:hAnsi="Arial Narrow" w:cs="Arial"/>
                <w:i/>
                <w:iCs/>
                <w:lang w:eastAsia="es-PE"/>
              </w:rPr>
            </w:rPrChange>
          </w:rPr>
          <w:t>competencia en el mismo. Salvo las excepciones</w:t>
        </w:r>
      </w:ins>
      <w:ins w:id="529" w:author="NAHIM" w:date="2023-03-21T11:36:00Z">
        <w:r w:rsidRPr="002765C0">
          <w:rPr>
            <w:rFonts w:ascii="Arial Narrow" w:hAnsi="Arial Narrow" w:cs="Arial"/>
            <w:i/>
            <w:iCs/>
            <w:color w:val="4472C4" w:themeColor="accent1"/>
            <w:lang w:eastAsia="es-PE"/>
            <w:rPrChange w:id="530" w:author="NAHIM" w:date="2023-03-21T16:00:00Z">
              <w:rPr>
                <w:rFonts w:ascii="Arial Narrow" w:hAnsi="Arial Narrow" w:cs="Arial"/>
                <w:i/>
                <w:iCs/>
                <w:lang w:eastAsia="es-PE"/>
              </w:rPr>
            </w:rPrChange>
          </w:rPr>
          <w:t xml:space="preserve"> </w:t>
        </w:r>
      </w:ins>
      <w:ins w:id="531" w:author="NAHIM" w:date="2023-03-21T11:27:00Z">
        <w:r w:rsidR="006D631B" w:rsidRPr="002765C0">
          <w:rPr>
            <w:rFonts w:ascii="Arial Narrow" w:hAnsi="Arial Narrow" w:cs="Arial"/>
            <w:i/>
            <w:iCs/>
            <w:color w:val="4472C4" w:themeColor="accent1"/>
            <w:lang w:eastAsia="es-PE"/>
            <w:rPrChange w:id="532" w:author="NAHIM" w:date="2023-03-21T16:00:00Z">
              <w:rPr>
                <w:rFonts w:ascii="Arial Narrow" w:hAnsi="Arial Narrow" w:cs="Arial"/>
                <w:i/>
                <w:iCs/>
                <w:lang w:eastAsia="es-PE"/>
              </w:rPr>
            </w:rPrChange>
          </w:rPr>
          <w:t>previstas en el reglamento, en el requerimiento</w:t>
        </w:r>
      </w:ins>
      <w:ins w:id="533" w:author="NAHIM" w:date="2023-03-21T11:36:00Z">
        <w:r w:rsidRPr="002765C0">
          <w:rPr>
            <w:rFonts w:ascii="Arial Narrow" w:hAnsi="Arial Narrow" w:cs="Arial"/>
            <w:i/>
            <w:iCs/>
            <w:color w:val="4472C4" w:themeColor="accent1"/>
            <w:lang w:eastAsia="es-PE"/>
            <w:rPrChange w:id="534" w:author="NAHIM" w:date="2023-03-21T16:00:00Z">
              <w:rPr>
                <w:rFonts w:ascii="Arial Narrow" w:hAnsi="Arial Narrow" w:cs="Arial"/>
                <w:i/>
                <w:iCs/>
                <w:lang w:eastAsia="es-PE"/>
              </w:rPr>
            </w:rPrChange>
          </w:rPr>
          <w:t xml:space="preserve"> </w:t>
        </w:r>
      </w:ins>
      <w:ins w:id="535" w:author="NAHIM" w:date="2023-03-21T11:27:00Z">
        <w:r w:rsidR="006D631B" w:rsidRPr="002765C0">
          <w:rPr>
            <w:rFonts w:ascii="Arial Narrow" w:hAnsi="Arial Narrow" w:cs="Arial"/>
            <w:i/>
            <w:iCs/>
            <w:color w:val="4472C4" w:themeColor="accent1"/>
            <w:lang w:eastAsia="es-PE"/>
            <w:rPrChange w:id="536" w:author="NAHIM" w:date="2023-03-21T16:00:00Z">
              <w:rPr>
                <w:rFonts w:ascii="Arial Narrow" w:hAnsi="Arial Narrow" w:cs="Arial"/>
                <w:i/>
                <w:iCs/>
                <w:lang w:eastAsia="es-PE"/>
              </w:rPr>
            </w:rPrChange>
          </w:rPr>
          <w:t xml:space="preserve">no se hace </w:t>
        </w:r>
        <w:r w:rsidR="006D631B" w:rsidRPr="002765C0">
          <w:rPr>
            <w:rFonts w:ascii="Arial Narrow" w:hAnsi="Arial Narrow" w:cs="Arial"/>
            <w:i/>
            <w:iCs/>
            <w:color w:val="4472C4" w:themeColor="accent1"/>
            <w:lang w:eastAsia="es-PE"/>
            <w:rPrChange w:id="537" w:author="NAHIM" w:date="2023-03-21T16:00:00Z">
              <w:rPr>
                <w:rFonts w:ascii="Arial Narrow" w:hAnsi="Arial Narrow" w:cs="Arial"/>
                <w:i/>
                <w:iCs/>
                <w:lang w:eastAsia="es-PE"/>
              </w:rPr>
            </w:rPrChange>
          </w:rPr>
          <w:lastRenderedPageBreak/>
          <w:t>referencia a una fabricación o una</w:t>
        </w:r>
      </w:ins>
      <w:ins w:id="538" w:author="NAHIM" w:date="2023-03-21T11:36:00Z">
        <w:r w:rsidRPr="002765C0">
          <w:rPr>
            <w:rFonts w:ascii="Arial Narrow" w:hAnsi="Arial Narrow" w:cs="Arial"/>
            <w:i/>
            <w:iCs/>
            <w:color w:val="4472C4" w:themeColor="accent1"/>
            <w:lang w:eastAsia="es-PE"/>
            <w:rPrChange w:id="539" w:author="NAHIM" w:date="2023-03-21T16:00:00Z">
              <w:rPr>
                <w:rFonts w:ascii="Arial Narrow" w:hAnsi="Arial Narrow" w:cs="Arial"/>
                <w:i/>
                <w:iCs/>
                <w:lang w:eastAsia="es-PE"/>
              </w:rPr>
            </w:rPrChange>
          </w:rPr>
          <w:t xml:space="preserve"> </w:t>
        </w:r>
      </w:ins>
      <w:ins w:id="540" w:author="NAHIM" w:date="2023-03-21T11:27:00Z">
        <w:r w:rsidR="006D631B" w:rsidRPr="002765C0">
          <w:rPr>
            <w:rFonts w:ascii="Arial Narrow" w:hAnsi="Arial Narrow" w:cs="Arial"/>
            <w:i/>
            <w:iCs/>
            <w:color w:val="4472C4" w:themeColor="accent1"/>
            <w:lang w:eastAsia="es-PE"/>
            <w:rPrChange w:id="541" w:author="NAHIM" w:date="2023-03-21T16:00:00Z">
              <w:rPr>
                <w:rFonts w:ascii="Arial Narrow" w:hAnsi="Arial Narrow" w:cs="Arial"/>
                <w:i/>
                <w:iCs/>
                <w:lang w:eastAsia="es-PE"/>
              </w:rPr>
            </w:rPrChange>
          </w:rPr>
          <w:t>procedencia determinada, o a un procedimiento</w:t>
        </w:r>
      </w:ins>
      <w:ins w:id="542" w:author="NAHIM" w:date="2023-03-21T11:36:00Z">
        <w:r w:rsidRPr="002765C0">
          <w:rPr>
            <w:rFonts w:ascii="Arial Narrow" w:hAnsi="Arial Narrow" w:cs="Arial"/>
            <w:i/>
            <w:iCs/>
            <w:color w:val="4472C4" w:themeColor="accent1"/>
            <w:lang w:eastAsia="es-PE"/>
            <w:rPrChange w:id="543" w:author="NAHIM" w:date="2023-03-21T16:00:00Z">
              <w:rPr>
                <w:rFonts w:ascii="Arial Narrow" w:hAnsi="Arial Narrow" w:cs="Arial"/>
                <w:i/>
                <w:iCs/>
                <w:lang w:eastAsia="es-PE"/>
              </w:rPr>
            </w:rPrChange>
          </w:rPr>
          <w:t xml:space="preserve"> </w:t>
        </w:r>
      </w:ins>
      <w:ins w:id="544" w:author="NAHIM" w:date="2023-03-21T11:27:00Z">
        <w:r w:rsidR="006D631B" w:rsidRPr="002765C0">
          <w:rPr>
            <w:rFonts w:ascii="Arial Narrow" w:hAnsi="Arial Narrow" w:cs="Arial"/>
            <w:i/>
            <w:iCs/>
            <w:color w:val="4472C4" w:themeColor="accent1"/>
            <w:lang w:eastAsia="es-PE"/>
            <w:rPrChange w:id="545" w:author="NAHIM" w:date="2023-03-21T16:00:00Z">
              <w:rPr>
                <w:rFonts w:ascii="Arial Narrow" w:hAnsi="Arial Narrow" w:cs="Arial"/>
                <w:i/>
                <w:iCs/>
                <w:lang w:eastAsia="es-PE"/>
              </w:rPr>
            </w:rPrChange>
          </w:rPr>
          <w:t>concreto que caracterice a los bienes o servicios</w:t>
        </w:r>
      </w:ins>
      <w:ins w:id="546" w:author="NAHIM" w:date="2023-03-21T11:36:00Z">
        <w:r w:rsidRPr="002765C0">
          <w:rPr>
            <w:rFonts w:ascii="Arial Narrow" w:hAnsi="Arial Narrow" w:cs="Arial"/>
            <w:i/>
            <w:iCs/>
            <w:color w:val="4472C4" w:themeColor="accent1"/>
            <w:lang w:eastAsia="es-PE"/>
            <w:rPrChange w:id="547" w:author="NAHIM" w:date="2023-03-21T16:00:00Z">
              <w:rPr>
                <w:rFonts w:ascii="Arial Narrow" w:hAnsi="Arial Narrow" w:cs="Arial"/>
                <w:i/>
                <w:iCs/>
                <w:lang w:eastAsia="es-PE"/>
              </w:rPr>
            </w:rPrChange>
          </w:rPr>
          <w:t xml:space="preserve"> </w:t>
        </w:r>
      </w:ins>
      <w:ins w:id="548" w:author="NAHIM" w:date="2023-03-21T11:27:00Z">
        <w:r w:rsidR="006D631B" w:rsidRPr="002765C0">
          <w:rPr>
            <w:rFonts w:ascii="Arial Narrow" w:hAnsi="Arial Narrow" w:cs="Arial"/>
            <w:i/>
            <w:iCs/>
            <w:color w:val="4472C4" w:themeColor="accent1"/>
            <w:lang w:eastAsia="es-PE"/>
            <w:rPrChange w:id="549" w:author="NAHIM" w:date="2023-03-21T16:00:00Z">
              <w:rPr>
                <w:rFonts w:ascii="Arial Narrow" w:hAnsi="Arial Narrow" w:cs="Arial"/>
                <w:i/>
                <w:iCs/>
                <w:lang w:eastAsia="es-PE"/>
              </w:rPr>
            </w:rPrChange>
          </w:rPr>
          <w:t>ofrecidos por un proveedor determinado, o a</w:t>
        </w:r>
      </w:ins>
      <w:ins w:id="550" w:author="NAHIM" w:date="2023-03-21T11:36:00Z">
        <w:r w:rsidRPr="002765C0">
          <w:rPr>
            <w:rFonts w:ascii="Arial Narrow" w:hAnsi="Arial Narrow" w:cs="Arial"/>
            <w:i/>
            <w:iCs/>
            <w:color w:val="4472C4" w:themeColor="accent1"/>
            <w:lang w:eastAsia="es-PE"/>
            <w:rPrChange w:id="551" w:author="NAHIM" w:date="2023-03-21T16:00:00Z">
              <w:rPr>
                <w:rFonts w:ascii="Arial Narrow" w:hAnsi="Arial Narrow" w:cs="Arial"/>
                <w:i/>
                <w:iCs/>
                <w:lang w:eastAsia="es-PE"/>
              </w:rPr>
            </w:rPrChange>
          </w:rPr>
          <w:t xml:space="preserve"> </w:t>
        </w:r>
      </w:ins>
      <w:ins w:id="552" w:author="NAHIM" w:date="2023-03-21T11:27:00Z">
        <w:r w:rsidR="006D631B" w:rsidRPr="002765C0">
          <w:rPr>
            <w:rFonts w:ascii="Arial Narrow" w:hAnsi="Arial Narrow" w:cs="Arial"/>
            <w:i/>
            <w:iCs/>
            <w:color w:val="4472C4" w:themeColor="accent1"/>
            <w:lang w:eastAsia="es-PE"/>
            <w:rPrChange w:id="553" w:author="NAHIM" w:date="2023-03-21T16:00:00Z">
              <w:rPr>
                <w:rFonts w:ascii="Arial Narrow" w:hAnsi="Arial Narrow" w:cs="Arial"/>
                <w:i/>
                <w:iCs/>
                <w:lang w:eastAsia="es-PE"/>
              </w:rPr>
            </w:rPrChange>
          </w:rPr>
          <w:t>marcas, patentes o tipos, o a un origen o a</w:t>
        </w:r>
      </w:ins>
      <w:ins w:id="554" w:author="NAHIM" w:date="2023-03-21T11:36:00Z">
        <w:r w:rsidRPr="002765C0">
          <w:rPr>
            <w:rFonts w:ascii="Arial Narrow" w:hAnsi="Arial Narrow" w:cs="Arial"/>
            <w:i/>
            <w:iCs/>
            <w:color w:val="4472C4" w:themeColor="accent1"/>
            <w:lang w:eastAsia="es-PE"/>
            <w:rPrChange w:id="555" w:author="NAHIM" w:date="2023-03-21T16:00:00Z">
              <w:rPr>
                <w:rFonts w:ascii="Arial Narrow" w:hAnsi="Arial Narrow" w:cs="Arial"/>
                <w:i/>
                <w:iCs/>
                <w:lang w:eastAsia="es-PE"/>
              </w:rPr>
            </w:rPrChange>
          </w:rPr>
          <w:t xml:space="preserve"> </w:t>
        </w:r>
      </w:ins>
      <w:ins w:id="556" w:author="NAHIM" w:date="2023-03-21T11:27:00Z">
        <w:r w:rsidR="006D631B" w:rsidRPr="002765C0">
          <w:rPr>
            <w:rFonts w:ascii="Arial Narrow" w:hAnsi="Arial Narrow" w:cs="Arial"/>
            <w:i/>
            <w:iCs/>
            <w:color w:val="4472C4" w:themeColor="accent1"/>
            <w:lang w:eastAsia="es-PE"/>
            <w:rPrChange w:id="557" w:author="NAHIM" w:date="2023-03-21T16:00:00Z">
              <w:rPr>
                <w:rFonts w:ascii="Arial Narrow" w:hAnsi="Arial Narrow" w:cs="Arial"/>
                <w:i/>
                <w:iCs/>
                <w:lang w:eastAsia="es-PE"/>
              </w:rPr>
            </w:rPrChange>
          </w:rPr>
          <w:t>una producción determinados con la finalidad</w:t>
        </w:r>
      </w:ins>
      <w:ins w:id="558" w:author="NAHIM" w:date="2023-03-21T11:36:00Z">
        <w:r w:rsidRPr="002765C0">
          <w:rPr>
            <w:rFonts w:ascii="Arial Narrow" w:hAnsi="Arial Narrow" w:cs="Arial"/>
            <w:i/>
            <w:iCs/>
            <w:color w:val="4472C4" w:themeColor="accent1"/>
            <w:lang w:eastAsia="es-PE"/>
            <w:rPrChange w:id="559" w:author="NAHIM" w:date="2023-03-21T16:00:00Z">
              <w:rPr>
                <w:rFonts w:ascii="Arial Narrow" w:hAnsi="Arial Narrow" w:cs="Arial"/>
                <w:i/>
                <w:iCs/>
                <w:lang w:eastAsia="es-PE"/>
              </w:rPr>
            </w:rPrChange>
          </w:rPr>
          <w:t xml:space="preserve"> </w:t>
        </w:r>
      </w:ins>
      <w:ins w:id="560" w:author="NAHIM" w:date="2023-03-21T11:27:00Z">
        <w:r w:rsidR="006D631B" w:rsidRPr="002765C0">
          <w:rPr>
            <w:rFonts w:ascii="Arial Narrow" w:hAnsi="Arial Narrow" w:cs="Arial"/>
            <w:i/>
            <w:iCs/>
            <w:color w:val="4472C4" w:themeColor="accent1"/>
            <w:lang w:eastAsia="es-PE"/>
            <w:rPrChange w:id="561" w:author="NAHIM" w:date="2023-03-21T16:00:00Z">
              <w:rPr>
                <w:rFonts w:ascii="Arial Narrow" w:hAnsi="Arial Narrow" w:cs="Arial"/>
                <w:i/>
                <w:iCs/>
                <w:lang w:eastAsia="es-PE"/>
              </w:rPr>
            </w:rPrChange>
          </w:rPr>
          <w:t>de favorecer o descartar ciertos proveedores o</w:t>
        </w:r>
      </w:ins>
      <w:ins w:id="562" w:author="NAHIM" w:date="2023-03-21T11:36:00Z">
        <w:r w:rsidRPr="002765C0">
          <w:rPr>
            <w:rFonts w:ascii="Arial Narrow" w:hAnsi="Arial Narrow" w:cs="Arial"/>
            <w:i/>
            <w:iCs/>
            <w:color w:val="4472C4" w:themeColor="accent1"/>
            <w:lang w:eastAsia="es-PE"/>
            <w:rPrChange w:id="563" w:author="NAHIM" w:date="2023-03-21T16:00:00Z">
              <w:rPr>
                <w:rFonts w:ascii="Arial Narrow" w:hAnsi="Arial Narrow" w:cs="Arial"/>
                <w:i/>
                <w:iCs/>
                <w:lang w:eastAsia="es-PE"/>
              </w:rPr>
            </w:rPrChange>
          </w:rPr>
          <w:t xml:space="preserve"> </w:t>
        </w:r>
      </w:ins>
      <w:ins w:id="564" w:author="NAHIM" w:date="2023-03-21T11:27:00Z">
        <w:r w:rsidR="006D631B" w:rsidRPr="002765C0">
          <w:rPr>
            <w:rFonts w:ascii="Arial Narrow" w:hAnsi="Arial Narrow" w:cs="Arial"/>
            <w:i/>
            <w:iCs/>
            <w:color w:val="4472C4" w:themeColor="accent1"/>
            <w:lang w:eastAsia="es-PE"/>
            <w:rPrChange w:id="565" w:author="NAHIM" w:date="2023-03-21T16:00:00Z">
              <w:rPr>
                <w:rFonts w:ascii="Arial Narrow" w:hAnsi="Arial Narrow" w:cs="Arial"/>
                <w:i/>
                <w:iCs/>
                <w:lang w:eastAsia="es-PE"/>
              </w:rPr>
            </w:rPrChange>
          </w:rPr>
          <w:t>ciertos productos.</w:t>
        </w:r>
      </w:ins>
    </w:p>
    <w:p w14:paraId="5C08671A" w14:textId="77777777" w:rsidR="00212B52" w:rsidRPr="002765C0" w:rsidRDefault="00212B52" w:rsidP="00212B52">
      <w:pPr>
        <w:pStyle w:val="Prrafodelista"/>
        <w:tabs>
          <w:tab w:val="left" w:pos="367"/>
        </w:tabs>
        <w:spacing w:after="0" w:line="240" w:lineRule="auto"/>
        <w:ind w:left="1134"/>
        <w:jc w:val="both"/>
        <w:rPr>
          <w:ins w:id="566" w:author="NAHIM" w:date="2023-03-21T10:59:00Z"/>
          <w:rFonts w:ascii="Arial Narrow" w:hAnsi="Arial Narrow" w:cs="Arial"/>
          <w:i/>
          <w:iCs/>
          <w:color w:val="4472C4" w:themeColor="accent1"/>
          <w:lang w:eastAsia="es-PE"/>
          <w:rPrChange w:id="567" w:author="NAHIM" w:date="2023-03-21T16:00:00Z">
            <w:rPr>
              <w:ins w:id="568" w:author="NAHIM" w:date="2023-03-21T10:59:00Z"/>
              <w:rFonts w:ascii="Arial Narrow" w:hAnsi="Arial Narrow" w:cs="Arial"/>
              <w:i/>
              <w:iCs/>
              <w:lang w:eastAsia="es-PE"/>
            </w:rPr>
          </w:rPrChange>
        </w:rPr>
      </w:pPr>
    </w:p>
    <w:p w14:paraId="206ED1D5" w14:textId="77777777" w:rsidR="00212B52" w:rsidRPr="002765C0" w:rsidRDefault="00212B52" w:rsidP="00212B52">
      <w:pPr>
        <w:pStyle w:val="Prrafodelista"/>
        <w:numPr>
          <w:ilvl w:val="0"/>
          <w:numId w:val="44"/>
        </w:numPr>
        <w:ind w:left="1134" w:hanging="283"/>
        <w:jc w:val="both"/>
        <w:rPr>
          <w:ins w:id="569" w:author="NAHIM" w:date="2023-03-21T10:59:00Z"/>
          <w:rFonts w:ascii="Arial Narrow" w:hAnsi="Arial Narrow" w:cs="Arial"/>
          <w:color w:val="4472C4" w:themeColor="accent1"/>
          <w:rPrChange w:id="570" w:author="NAHIM" w:date="2023-03-21T16:00:00Z">
            <w:rPr>
              <w:ins w:id="571" w:author="NAHIM" w:date="2023-03-21T10:59:00Z"/>
              <w:rFonts w:ascii="Arial Narrow" w:hAnsi="Arial Narrow" w:cs="Arial"/>
            </w:rPr>
          </w:rPrChange>
        </w:rPr>
      </w:pPr>
      <w:ins w:id="572" w:author="NAHIM" w:date="2023-03-21T10:59:00Z">
        <w:r w:rsidRPr="002765C0">
          <w:rPr>
            <w:rFonts w:ascii="Arial Narrow" w:hAnsi="Arial Narrow" w:cs="Arial"/>
            <w:b/>
            <w:color w:val="4472C4" w:themeColor="accent1"/>
            <w:rPrChange w:id="573" w:author="NAHIM" w:date="2023-03-21T16:00:00Z">
              <w:rPr>
                <w:rFonts w:ascii="Arial Narrow" w:hAnsi="Arial Narrow" w:cs="Arial"/>
                <w:b/>
              </w:rPr>
            </w:rPrChange>
          </w:rPr>
          <w:t xml:space="preserve">Bases Integradas del proceso Adjudicación Simplificada </w:t>
        </w:r>
        <w:proofErr w:type="spellStart"/>
        <w:r w:rsidRPr="002765C0">
          <w:rPr>
            <w:rFonts w:ascii="Arial Narrow" w:hAnsi="Arial Narrow" w:cs="Arial"/>
            <w:b/>
            <w:color w:val="4472C4" w:themeColor="accent1"/>
            <w:rPrChange w:id="574" w:author="NAHIM" w:date="2023-03-21T16:00:00Z">
              <w:rPr>
                <w:rFonts w:ascii="Arial Narrow" w:hAnsi="Arial Narrow" w:cs="Arial"/>
                <w:b/>
              </w:rPr>
            </w:rPrChange>
          </w:rPr>
          <w:t>N°</w:t>
        </w:r>
        <w:proofErr w:type="spellEnd"/>
        <w:r w:rsidRPr="002765C0">
          <w:rPr>
            <w:rFonts w:ascii="Arial Narrow" w:hAnsi="Arial Narrow" w:cs="Arial"/>
            <w:b/>
            <w:color w:val="4472C4" w:themeColor="accent1"/>
            <w:rPrChange w:id="575" w:author="NAHIM" w:date="2023-03-21T16:00:00Z">
              <w:rPr>
                <w:rFonts w:ascii="Arial Narrow" w:hAnsi="Arial Narrow" w:cs="Arial"/>
                <w:b/>
              </w:rPr>
            </w:rPrChange>
          </w:rPr>
          <w:t xml:space="preserve"> 106-2022-GRAP-2</w:t>
        </w:r>
        <w:r w:rsidRPr="002765C0">
          <w:rPr>
            <w:rFonts w:ascii="Arial Narrow" w:hAnsi="Arial Narrow" w:cs="Arial"/>
            <w:b/>
            <w:bCs/>
            <w:color w:val="4472C4" w:themeColor="accent1"/>
            <w:rPrChange w:id="576" w:author="NAHIM" w:date="2023-03-21T16:00:00Z">
              <w:rPr>
                <w:rFonts w:ascii="Arial Narrow" w:hAnsi="Arial Narrow" w:cs="Arial"/>
                <w:b/>
                <w:bCs/>
              </w:rPr>
            </w:rPrChange>
          </w:rPr>
          <w:t xml:space="preserve">, </w:t>
        </w:r>
        <w:r w:rsidRPr="002765C0">
          <w:rPr>
            <w:rFonts w:ascii="Arial Narrow" w:hAnsi="Arial Narrow" w:cs="Arial"/>
            <w:color w:val="4472C4" w:themeColor="accent1"/>
            <w:rPrChange w:id="577" w:author="NAHIM" w:date="2023-03-21T16:00:00Z">
              <w:rPr>
                <w:rFonts w:ascii="Arial Narrow" w:hAnsi="Arial Narrow" w:cs="Arial"/>
              </w:rPr>
            </w:rPrChange>
          </w:rPr>
          <w:t>que señala lo siguiente:</w:t>
        </w:r>
      </w:ins>
    </w:p>
    <w:p w14:paraId="5674A22F" w14:textId="77777777" w:rsidR="00212B52" w:rsidRPr="002765C0" w:rsidRDefault="00212B52" w:rsidP="00212B52">
      <w:pPr>
        <w:ind w:left="1134"/>
        <w:jc w:val="both"/>
        <w:rPr>
          <w:ins w:id="578" w:author="NAHIM" w:date="2023-03-21T10:59:00Z"/>
          <w:rFonts w:ascii="Arial Narrow" w:hAnsi="Arial Narrow" w:cs="Arial"/>
          <w:b/>
          <w:i/>
          <w:iCs/>
          <w:color w:val="4472C4" w:themeColor="accent1"/>
          <w:sz w:val="22"/>
          <w:szCs w:val="22"/>
          <w:rPrChange w:id="579" w:author="NAHIM" w:date="2023-03-21T16:00:00Z">
            <w:rPr>
              <w:ins w:id="580" w:author="NAHIM" w:date="2023-03-21T10:59:00Z"/>
              <w:rFonts w:ascii="Arial Narrow" w:hAnsi="Arial Narrow" w:cs="Arial"/>
              <w:b/>
              <w:i/>
              <w:iCs/>
              <w:sz w:val="22"/>
              <w:szCs w:val="22"/>
            </w:rPr>
          </w:rPrChange>
        </w:rPr>
      </w:pPr>
      <w:ins w:id="581" w:author="NAHIM" w:date="2023-03-21T10:59:00Z">
        <w:r w:rsidRPr="002765C0">
          <w:rPr>
            <w:rFonts w:ascii="Arial Narrow" w:hAnsi="Arial Narrow" w:cs="Arial"/>
            <w:b/>
            <w:i/>
            <w:iCs/>
            <w:color w:val="4472C4" w:themeColor="accent1"/>
            <w:sz w:val="22"/>
            <w:szCs w:val="22"/>
            <w:rPrChange w:id="582" w:author="NAHIM" w:date="2023-03-21T16:00:00Z">
              <w:rPr>
                <w:rFonts w:ascii="Arial Narrow" w:hAnsi="Arial Narrow" w:cs="Arial"/>
                <w:b/>
                <w:i/>
                <w:iCs/>
                <w:sz w:val="22"/>
                <w:szCs w:val="22"/>
              </w:rPr>
            </w:rPrChange>
          </w:rPr>
          <w:t>CAPITULO III REQUERIMIENTO</w:t>
        </w:r>
      </w:ins>
    </w:p>
    <w:p w14:paraId="537EBBB1" w14:textId="77777777" w:rsidR="00212B52" w:rsidRPr="002765C0" w:rsidRDefault="00212B52" w:rsidP="00212B52">
      <w:pPr>
        <w:pStyle w:val="Prrafodelista"/>
        <w:tabs>
          <w:tab w:val="left" w:pos="142"/>
          <w:tab w:val="left" w:pos="851"/>
        </w:tabs>
        <w:autoSpaceDE w:val="0"/>
        <w:autoSpaceDN w:val="0"/>
        <w:adjustRightInd w:val="0"/>
        <w:spacing w:after="0" w:line="240" w:lineRule="auto"/>
        <w:ind w:left="851"/>
        <w:jc w:val="both"/>
        <w:rPr>
          <w:ins w:id="583" w:author="NAHIM" w:date="2023-03-21T10:59:00Z"/>
          <w:rFonts w:ascii="Arial Narrow" w:hAnsi="Arial Narrow" w:cs="Arial"/>
          <w:b/>
          <w:bCs/>
          <w:i/>
          <w:iCs/>
          <w:color w:val="4472C4" w:themeColor="accent1"/>
          <w:rPrChange w:id="584" w:author="NAHIM" w:date="2023-03-21T16:00:00Z">
            <w:rPr>
              <w:ins w:id="585" w:author="NAHIM" w:date="2023-03-21T10:59:00Z"/>
              <w:rFonts w:ascii="Arial Narrow" w:hAnsi="Arial Narrow" w:cs="Arial"/>
              <w:b/>
              <w:bCs/>
              <w:i/>
              <w:iCs/>
            </w:rPr>
          </w:rPrChange>
        </w:rPr>
      </w:pPr>
    </w:p>
    <w:p w14:paraId="3FF34E3E" w14:textId="77777777" w:rsidR="00212B52" w:rsidRPr="002765C0" w:rsidRDefault="00212B52" w:rsidP="00212B52">
      <w:pPr>
        <w:ind w:left="1134"/>
        <w:jc w:val="both"/>
        <w:rPr>
          <w:ins w:id="586" w:author="NAHIM" w:date="2023-03-21T10:59:00Z"/>
          <w:rFonts w:ascii="Arial Narrow" w:hAnsi="Arial Narrow" w:cs="Arial"/>
          <w:b/>
          <w:i/>
          <w:iCs/>
          <w:color w:val="4472C4" w:themeColor="accent1"/>
          <w:sz w:val="22"/>
          <w:szCs w:val="22"/>
          <w:rPrChange w:id="587" w:author="NAHIM" w:date="2023-03-21T16:00:00Z">
            <w:rPr>
              <w:ins w:id="588" w:author="NAHIM" w:date="2023-03-21T10:59:00Z"/>
              <w:rFonts w:ascii="Arial Narrow" w:hAnsi="Arial Narrow" w:cs="Arial"/>
              <w:b/>
              <w:i/>
              <w:iCs/>
              <w:sz w:val="22"/>
              <w:szCs w:val="22"/>
            </w:rPr>
          </w:rPrChange>
        </w:rPr>
      </w:pPr>
      <w:ins w:id="589" w:author="NAHIM" w:date="2023-03-21T10:59:00Z">
        <w:r w:rsidRPr="002765C0">
          <w:rPr>
            <w:rFonts w:ascii="Arial Narrow" w:hAnsi="Arial Narrow" w:cs="Arial"/>
            <w:b/>
            <w:i/>
            <w:iCs/>
            <w:color w:val="4472C4" w:themeColor="accent1"/>
            <w:sz w:val="22"/>
            <w:szCs w:val="22"/>
            <w:rPrChange w:id="590" w:author="NAHIM" w:date="2023-03-21T16:00:00Z">
              <w:rPr>
                <w:rFonts w:ascii="Arial Narrow" w:hAnsi="Arial Narrow" w:cs="Arial"/>
                <w:b/>
                <w:i/>
                <w:iCs/>
                <w:sz w:val="22"/>
                <w:szCs w:val="22"/>
              </w:rPr>
            </w:rPrChange>
          </w:rPr>
          <w:t>3.1 ESPECIFIACIONES TECNICAS</w:t>
        </w:r>
      </w:ins>
    </w:p>
    <w:p w14:paraId="1F03EBDB" w14:textId="77777777" w:rsidR="00E25A7B" w:rsidRPr="002765C0" w:rsidRDefault="00E25A7B" w:rsidP="00E25A7B">
      <w:pPr>
        <w:ind w:left="1134"/>
        <w:jc w:val="both"/>
        <w:rPr>
          <w:ins w:id="591" w:author="NAHIM" w:date="2023-03-21T12:20:00Z"/>
          <w:rFonts w:ascii="Arial Narrow" w:hAnsi="Arial Narrow" w:cs="Arial"/>
          <w:b/>
          <w:i/>
          <w:iCs/>
          <w:color w:val="4472C4" w:themeColor="accent1"/>
          <w:sz w:val="22"/>
          <w:szCs w:val="22"/>
          <w:rPrChange w:id="592" w:author="NAHIM" w:date="2023-03-21T16:00:00Z">
            <w:rPr>
              <w:ins w:id="593" w:author="NAHIM" w:date="2023-03-21T12:20:00Z"/>
              <w:rFonts w:ascii="Arial Narrow" w:hAnsi="Arial Narrow" w:cs="Arial"/>
              <w:b/>
              <w:i/>
              <w:iCs/>
              <w:sz w:val="22"/>
              <w:szCs w:val="22"/>
            </w:rPr>
          </w:rPrChange>
        </w:rPr>
      </w:pPr>
      <w:ins w:id="594" w:author="NAHIM" w:date="2023-03-21T12:20:00Z">
        <w:r w:rsidRPr="002765C0">
          <w:rPr>
            <w:rFonts w:ascii="Arial Narrow" w:hAnsi="Arial Narrow" w:cs="Arial"/>
            <w:b/>
            <w:i/>
            <w:iCs/>
            <w:color w:val="4472C4" w:themeColor="accent1"/>
            <w:sz w:val="22"/>
            <w:szCs w:val="22"/>
            <w:rPrChange w:id="595" w:author="NAHIM" w:date="2023-03-21T16:00:00Z">
              <w:rPr>
                <w:rFonts w:ascii="Arial Narrow" w:hAnsi="Arial Narrow" w:cs="Arial"/>
                <w:b/>
                <w:i/>
                <w:iCs/>
                <w:sz w:val="22"/>
                <w:szCs w:val="22"/>
              </w:rPr>
            </w:rPrChange>
          </w:rPr>
          <w:t>5. Características Técnicas</w:t>
        </w:r>
      </w:ins>
    </w:p>
    <w:p w14:paraId="747BF783" w14:textId="77777777" w:rsidR="00E25A7B" w:rsidRPr="002765C0" w:rsidRDefault="00E25A7B" w:rsidP="00E25A7B">
      <w:pPr>
        <w:ind w:left="1134"/>
        <w:jc w:val="both"/>
        <w:rPr>
          <w:ins w:id="596" w:author="NAHIM" w:date="2023-03-21T12:20:00Z"/>
          <w:rFonts w:ascii="Arial Narrow" w:hAnsi="Arial Narrow" w:cs="Arial"/>
          <w:bCs/>
          <w:i/>
          <w:iCs/>
          <w:color w:val="4472C4" w:themeColor="accent1"/>
          <w:sz w:val="22"/>
          <w:szCs w:val="22"/>
          <w:rPrChange w:id="597" w:author="NAHIM" w:date="2023-03-21T16:00:00Z">
            <w:rPr>
              <w:ins w:id="598" w:author="NAHIM" w:date="2023-03-21T12:20:00Z"/>
              <w:rFonts w:ascii="Arial Narrow" w:hAnsi="Arial Narrow" w:cs="Arial"/>
              <w:bCs/>
              <w:i/>
              <w:iCs/>
              <w:sz w:val="22"/>
              <w:szCs w:val="22"/>
            </w:rPr>
          </w:rPrChange>
        </w:rPr>
      </w:pPr>
      <w:ins w:id="599" w:author="NAHIM" w:date="2023-03-21T12:20:00Z">
        <w:r w:rsidRPr="002765C0">
          <w:rPr>
            <w:rFonts w:ascii="Arial Narrow" w:hAnsi="Arial Narrow" w:cs="Arial"/>
            <w:bCs/>
            <w:i/>
            <w:iCs/>
            <w:color w:val="4472C4" w:themeColor="accent1"/>
            <w:sz w:val="22"/>
            <w:szCs w:val="22"/>
            <w:rPrChange w:id="600" w:author="NAHIM" w:date="2023-03-21T16:00:00Z">
              <w:rPr>
                <w:rFonts w:ascii="Arial Narrow" w:hAnsi="Arial Narrow" w:cs="Arial"/>
                <w:bCs/>
                <w:i/>
                <w:iCs/>
                <w:sz w:val="22"/>
                <w:szCs w:val="22"/>
              </w:rPr>
            </w:rPrChange>
          </w:rPr>
          <w:t>Se requiere la compra de GABINETE DE CARGA DE PORTÁTILES DE ACUERDO A DISEÑO. (…).</w:t>
        </w:r>
      </w:ins>
    </w:p>
    <w:p w14:paraId="52D35D51" w14:textId="77777777" w:rsidR="00E25A7B" w:rsidRPr="002765C0" w:rsidRDefault="00E25A7B" w:rsidP="00E25A7B">
      <w:pPr>
        <w:ind w:left="1134"/>
        <w:jc w:val="both"/>
        <w:rPr>
          <w:ins w:id="601" w:author="NAHIM" w:date="2023-03-21T12:20:00Z"/>
          <w:rFonts w:ascii="Arial Narrow" w:hAnsi="Arial Narrow" w:cs="Arial"/>
          <w:bCs/>
          <w:i/>
          <w:iCs/>
          <w:color w:val="4472C4" w:themeColor="accent1"/>
          <w:sz w:val="22"/>
          <w:szCs w:val="22"/>
          <w:rPrChange w:id="602" w:author="NAHIM" w:date="2023-03-21T16:00:00Z">
            <w:rPr>
              <w:ins w:id="603" w:author="NAHIM" w:date="2023-03-21T12:20:00Z"/>
              <w:rFonts w:ascii="Arial Narrow" w:hAnsi="Arial Narrow" w:cs="Arial"/>
              <w:bCs/>
              <w:i/>
              <w:iCs/>
              <w:sz w:val="22"/>
              <w:szCs w:val="22"/>
            </w:rPr>
          </w:rPrChange>
        </w:rPr>
      </w:pPr>
      <w:ins w:id="604" w:author="NAHIM" w:date="2023-03-21T12:20:00Z">
        <w:r w:rsidRPr="002765C0">
          <w:rPr>
            <w:rFonts w:ascii="Arial Narrow" w:hAnsi="Arial Narrow" w:cs="Arial"/>
            <w:bCs/>
            <w:i/>
            <w:iCs/>
            <w:color w:val="4472C4" w:themeColor="accent1"/>
            <w:sz w:val="22"/>
            <w:szCs w:val="22"/>
            <w:rPrChange w:id="605" w:author="NAHIM" w:date="2023-03-21T16:00:00Z">
              <w:rPr>
                <w:rFonts w:ascii="Arial Narrow" w:hAnsi="Arial Narrow" w:cs="Arial"/>
                <w:bCs/>
                <w:i/>
                <w:iCs/>
                <w:sz w:val="22"/>
                <w:szCs w:val="22"/>
              </w:rPr>
            </w:rPrChange>
          </w:rPr>
          <w:tab/>
        </w:r>
        <w:r w:rsidRPr="002765C0">
          <w:rPr>
            <w:rFonts w:ascii="Arial Narrow" w:hAnsi="Arial Narrow" w:cs="Arial"/>
            <w:b/>
            <w:i/>
            <w:iCs/>
            <w:color w:val="4472C4" w:themeColor="accent1"/>
            <w:sz w:val="22"/>
            <w:szCs w:val="22"/>
            <w:rPrChange w:id="606" w:author="NAHIM" w:date="2023-03-21T16:00:00Z">
              <w:rPr>
                <w:rFonts w:ascii="Arial Narrow" w:hAnsi="Arial Narrow" w:cs="Arial"/>
                <w:b/>
                <w:i/>
                <w:iCs/>
                <w:sz w:val="22"/>
                <w:szCs w:val="22"/>
              </w:rPr>
            </w:rPrChange>
          </w:rPr>
          <w:t>Certificación.</w:t>
        </w:r>
        <w:r w:rsidRPr="002765C0">
          <w:rPr>
            <w:rFonts w:ascii="Arial Narrow" w:hAnsi="Arial Narrow" w:cs="Arial"/>
            <w:bCs/>
            <w:i/>
            <w:iCs/>
            <w:color w:val="4472C4" w:themeColor="accent1"/>
            <w:sz w:val="22"/>
            <w:szCs w:val="22"/>
            <w:rPrChange w:id="607" w:author="NAHIM" w:date="2023-03-21T16:00:00Z">
              <w:rPr>
                <w:rFonts w:ascii="Arial Narrow" w:hAnsi="Arial Narrow" w:cs="Arial"/>
                <w:bCs/>
                <w:i/>
                <w:iCs/>
                <w:sz w:val="22"/>
                <w:szCs w:val="22"/>
              </w:rPr>
            </w:rPrChange>
          </w:rPr>
          <w:t xml:space="preserve"> CE-EMC, UL, proceso de fabricación ISO9001</w:t>
        </w:r>
      </w:ins>
    </w:p>
    <w:p w14:paraId="7522A930" w14:textId="77777777" w:rsidR="00D57036" w:rsidRDefault="00D57036" w:rsidP="00212B52">
      <w:pPr>
        <w:ind w:left="1134"/>
        <w:jc w:val="both"/>
        <w:rPr>
          <w:ins w:id="608" w:author="NAHIM" w:date="2023-03-21T16:02:00Z"/>
          <w:rFonts w:ascii="Arial Narrow" w:hAnsi="Arial Narrow" w:cs="Arial"/>
          <w:bCs/>
          <w:i/>
          <w:iCs/>
          <w:noProof/>
          <w:color w:val="4472C4" w:themeColor="accent1"/>
          <w:sz w:val="22"/>
          <w:szCs w:val="22"/>
        </w:rPr>
      </w:pPr>
    </w:p>
    <w:p w14:paraId="26EA511D" w14:textId="6B7EA8E7" w:rsidR="00212B52" w:rsidRPr="002765C0" w:rsidRDefault="00D57036">
      <w:pPr>
        <w:ind w:left="1134"/>
        <w:rPr>
          <w:ins w:id="609" w:author="NAHIM" w:date="2023-03-21T10:59:00Z"/>
          <w:rFonts w:ascii="Arial Narrow" w:hAnsi="Arial Narrow" w:cs="Arial"/>
          <w:bCs/>
          <w:i/>
          <w:iCs/>
          <w:color w:val="4472C4" w:themeColor="accent1"/>
          <w:sz w:val="22"/>
          <w:szCs w:val="22"/>
          <w:rPrChange w:id="610" w:author="NAHIM" w:date="2023-03-21T16:00:00Z">
            <w:rPr>
              <w:ins w:id="611" w:author="NAHIM" w:date="2023-03-21T10:59:00Z"/>
              <w:rFonts w:ascii="Arial Narrow" w:hAnsi="Arial Narrow" w:cs="Arial"/>
              <w:bCs/>
              <w:i/>
              <w:iCs/>
              <w:sz w:val="22"/>
              <w:szCs w:val="22"/>
            </w:rPr>
          </w:rPrChange>
        </w:rPr>
        <w:pPrChange w:id="612" w:author="NAHIM" w:date="2023-03-21T16:03:00Z">
          <w:pPr>
            <w:ind w:left="1134"/>
            <w:jc w:val="both"/>
          </w:pPr>
        </w:pPrChange>
      </w:pPr>
      <w:ins w:id="613" w:author="NAHIM" w:date="2023-03-21T16:01:00Z">
        <w:r>
          <w:rPr>
            <w:rFonts w:ascii="Arial Narrow" w:hAnsi="Arial Narrow" w:cs="Arial"/>
            <w:bCs/>
            <w:i/>
            <w:iCs/>
            <w:noProof/>
            <w:color w:val="4472C4" w:themeColor="accent1"/>
            <w:sz w:val="22"/>
            <w:szCs w:val="22"/>
          </w:rPr>
          <w:drawing>
            <wp:inline distT="0" distB="0" distL="0" distR="0" wp14:anchorId="20FDE08F" wp14:editId="4D6EB90E">
              <wp:extent cx="4565760" cy="4726954"/>
              <wp:effectExtent l="152400" t="152400" r="368300" b="3594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4984" t="32991" r="4963" b="1086"/>
                      <a:stretch/>
                    </pic:blipFill>
                    <pic:spPr bwMode="auto">
                      <a:xfrm>
                        <a:off x="0" y="0"/>
                        <a:ext cx="4577837" cy="47394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ins>
    </w:p>
    <w:p w14:paraId="62A93A71" w14:textId="127720D9" w:rsidR="00212B52" w:rsidRPr="002765C0" w:rsidRDefault="00212B52">
      <w:pPr>
        <w:tabs>
          <w:tab w:val="left" w:pos="142"/>
          <w:tab w:val="left" w:pos="1276"/>
        </w:tabs>
        <w:autoSpaceDE w:val="0"/>
        <w:autoSpaceDN w:val="0"/>
        <w:adjustRightInd w:val="0"/>
        <w:ind w:left="709"/>
        <w:jc w:val="both"/>
        <w:rPr>
          <w:color w:val="4472C4" w:themeColor="accent1"/>
          <w:rPrChange w:id="614" w:author="NAHIM" w:date="2023-03-21T16:00:00Z">
            <w:rPr>
              <w:rFonts w:ascii="Arial Narrow" w:hAnsi="Arial Narrow" w:cs="Arial"/>
              <w:i/>
              <w:iCs/>
            </w:rPr>
          </w:rPrChange>
        </w:rPr>
        <w:pPrChange w:id="615" w:author="NAHIM" w:date="2023-03-21T15:57:00Z">
          <w:pPr>
            <w:pBdr>
              <w:bottom w:val="single" w:sz="12" w:space="1" w:color="auto"/>
            </w:pBdr>
            <w:tabs>
              <w:tab w:val="left" w:pos="142"/>
              <w:tab w:val="left" w:pos="1276"/>
            </w:tabs>
            <w:autoSpaceDE w:val="0"/>
            <w:autoSpaceDN w:val="0"/>
            <w:adjustRightInd w:val="0"/>
            <w:ind w:left="709"/>
            <w:jc w:val="both"/>
          </w:pPr>
        </w:pPrChange>
      </w:pPr>
      <w:ins w:id="616" w:author="NAHIM" w:date="2023-03-21T10:59:00Z">
        <w:r w:rsidRPr="002765C0">
          <w:rPr>
            <w:rFonts w:ascii="Arial Narrow" w:hAnsi="Arial Narrow" w:cs="Arial"/>
            <w:color w:val="4472C4" w:themeColor="accent1"/>
            <w:sz w:val="22"/>
            <w:szCs w:val="22"/>
            <w:rPrChange w:id="617" w:author="NAHIM" w:date="2023-03-21T16:00:00Z">
              <w:rPr>
                <w:rFonts w:ascii="Arial Narrow" w:hAnsi="Arial Narrow" w:cs="Arial"/>
                <w:sz w:val="22"/>
                <w:szCs w:val="22"/>
              </w:rPr>
            </w:rPrChange>
          </w:rPr>
          <w:lastRenderedPageBreak/>
          <w:t xml:space="preserve">La situación adversa antes descrita, pone en riesgo </w:t>
        </w:r>
      </w:ins>
      <w:ins w:id="618" w:author="NAHIM" w:date="2023-03-21T15:57:00Z">
        <w:r w:rsidR="006B5D38" w:rsidRPr="002765C0">
          <w:rPr>
            <w:rFonts w:ascii="Arial Narrow" w:hAnsi="Arial Narrow" w:cs="Arial"/>
            <w:color w:val="4472C4" w:themeColor="accent1"/>
            <w:sz w:val="22"/>
            <w:szCs w:val="22"/>
            <w:rPrChange w:id="619" w:author="NAHIM" w:date="2023-03-21T16:00:00Z">
              <w:rPr>
                <w:rFonts w:ascii="Arial Narrow" w:hAnsi="Arial Narrow" w:cs="Arial"/>
                <w:sz w:val="22"/>
                <w:szCs w:val="22"/>
              </w:rPr>
            </w:rPrChange>
          </w:rPr>
          <w:t>la ejecución física del proyecto ya que no se estarían cumpliendo con los plazos previsto en la programación con la finalidad lograr los objetivos planteados para el presente proyecto.</w:t>
        </w:r>
      </w:ins>
    </w:p>
    <w:p w14:paraId="1D820400" w14:textId="1768FEB4" w:rsidR="00784151" w:rsidDel="00212B52" w:rsidRDefault="00784151" w:rsidP="00C06A27">
      <w:pPr>
        <w:tabs>
          <w:tab w:val="left" w:pos="142"/>
          <w:tab w:val="left" w:pos="1276"/>
        </w:tabs>
        <w:autoSpaceDE w:val="0"/>
        <w:autoSpaceDN w:val="0"/>
        <w:adjustRightInd w:val="0"/>
        <w:ind w:left="426"/>
        <w:jc w:val="both"/>
        <w:rPr>
          <w:del w:id="620" w:author="NAHIM" w:date="2023-03-21T10:58:00Z"/>
          <w:rFonts w:ascii="Arial Narrow" w:hAnsi="Arial Narrow" w:cs="Arial"/>
          <w:sz w:val="22"/>
          <w:szCs w:val="22"/>
        </w:rPr>
      </w:pPr>
    </w:p>
    <w:p w14:paraId="5213075B" w14:textId="77777777" w:rsidR="00212B52" w:rsidRDefault="00212B52" w:rsidP="00EA1C4E">
      <w:pPr>
        <w:pBdr>
          <w:bottom w:val="single" w:sz="12" w:space="1" w:color="auto"/>
        </w:pBdr>
        <w:tabs>
          <w:tab w:val="left" w:pos="142"/>
          <w:tab w:val="left" w:pos="1276"/>
        </w:tabs>
        <w:autoSpaceDE w:val="0"/>
        <w:autoSpaceDN w:val="0"/>
        <w:adjustRightInd w:val="0"/>
        <w:ind w:left="709"/>
        <w:jc w:val="both"/>
        <w:rPr>
          <w:ins w:id="621" w:author="NAHIM" w:date="2023-03-21T10:57:00Z"/>
          <w:rFonts w:ascii="Arial Narrow" w:hAnsi="Arial Narrow" w:cs="Arial"/>
          <w:sz w:val="22"/>
          <w:szCs w:val="22"/>
        </w:rPr>
      </w:pPr>
    </w:p>
    <w:p w14:paraId="0676BCC3" w14:textId="77777777" w:rsidR="00212B52" w:rsidRDefault="00212B52" w:rsidP="00C06A27">
      <w:pPr>
        <w:tabs>
          <w:tab w:val="left" w:pos="142"/>
          <w:tab w:val="left" w:pos="1276"/>
        </w:tabs>
        <w:autoSpaceDE w:val="0"/>
        <w:autoSpaceDN w:val="0"/>
        <w:adjustRightInd w:val="0"/>
        <w:ind w:left="426"/>
        <w:jc w:val="both"/>
        <w:rPr>
          <w:rFonts w:ascii="Arial Narrow" w:hAnsi="Arial Narrow" w:cs="Arial"/>
          <w:sz w:val="22"/>
          <w:szCs w:val="22"/>
        </w:rPr>
      </w:pPr>
    </w:p>
    <w:p w14:paraId="36D60D5C" w14:textId="21817C67" w:rsidR="00AF1D27" w:rsidRDefault="00AF1D27" w:rsidP="003801F7">
      <w:pPr>
        <w:pStyle w:val="Ttulo1"/>
        <w:numPr>
          <w:ilvl w:val="0"/>
          <w:numId w:val="36"/>
        </w:numPr>
        <w:spacing w:before="0"/>
        <w:rPr>
          <w:rStyle w:val="Textoennegrita"/>
          <w:rFonts w:ascii="Arial Narrow" w:hAnsi="Arial Narrow"/>
          <w:b/>
          <w:bCs/>
          <w:color w:val="auto"/>
          <w:sz w:val="22"/>
          <w:szCs w:val="22"/>
        </w:rPr>
      </w:pPr>
      <w:bookmarkStart w:id="622" w:name="_Toc123200159"/>
      <w:r w:rsidRPr="00597EBB">
        <w:rPr>
          <w:rStyle w:val="Textoennegrita"/>
          <w:rFonts w:ascii="Arial Narrow" w:hAnsi="Arial Narrow"/>
          <w:b/>
          <w:bCs/>
          <w:color w:val="auto"/>
          <w:sz w:val="22"/>
          <w:szCs w:val="22"/>
        </w:rPr>
        <w:t>DOCUMENTACIÓN VINCULADA AL HITO DE CONTROL</w:t>
      </w:r>
      <w:bookmarkEnd w:id="622"/>
    </w:p>
    <w:p w14:paraId="07721FE9" w14:textId="77777777" w:rsidR="00DF471B" w:rsidRPr="00DF471B" w:rsidRDefault="00DF471B" w:rsidP="00DF471B"/>
    <w:p w14:paraId="2CF3524D" w14:textId="6D992E61" w:rsidR="00AF1D27" w:rsidRPr="00B36D5A" w:rsidRDefault="00AF1D27" w:rsidP="003801F7">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sidR="004A2BA1">
        <w:rPr>
          <w:rFonts w:ascii="Arial Narrow" w:eastAsia="Calibri" w:hAnsi="Arial Narrow" w:cs="Arial"/>
          <w:bCs/>
          <w:sz w:val="22"/>
          <w:szCs w:val="22"/>
        </w:rPr>
        <w:t xml:space="preserve">n.º </w:t>
      </w:r>
      <w:r w:rsidR="00A005E5">
        <w:rPr>
          <w:rFonts w:ascii="Arial Narrow" w:eastAsia="Calibri" w:hAnsi="Arial Narrow" w:cs="Arial"/>
          <w:bCs/>
          <w:sz w:val="22"/>
          <w:szCs w:val="22"/>
        </w:rPr>
        <w:t>1</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00C83D2C">
        <w:rPr>
          <w:rFonts w:ascii="Arial Narrow" w:hAnsi="Arial Narrow" w:cs="Arial"/>
          <w:bCs/>
          <w:sz w:val="22"/>
          <w:szCs w:val="22"/>
          <w:lang w:val="es-ES"/>
        </w:rPr>
        <w:t xml:space="preserve">Devengado a </w:t>
      </w:r>
      <w:r w:rsidR="00F036A9">
        <w:rPr>
          <w:rFonts w:ascii="Arial Narrow" w:hAnsi="Arial Narrow"/>
          <w:sz w:val="22"/>
          <w:szCs w:val="22"/>
        </w:rPr>
        <w:t>l</w:t>
      </w:r>
      <w:r w:rsidR="00C83D2C">
        <w:rPr>
          <w:rFonts w:ascii="Arial Narrow" w:hAnsi="Arial Narrow"/>
          <w:sz w:val="22"/>
          <w:szCs w:val="22"/>
        </w:rPr>
        <w:t>a adquisición del equipamiento de Gabinetes de Carga de Portátiles</w:t>
      </w:r>
      <w:r w:rsidR="004A2BA1">
        <w:rPr>
          <w:rFonts w:ascii="Arial Narrow" w:hAnsi="Arial Narrow" w:cs="Arial"/>
          <w:bCs/>
          <w:sz w:val="22"/>
          <w:szCs w:val="22"/>
          <w:lang w:val="es-ES"/>
        </w:rPr>
        <w:t>”</w:t>
      </w:r>
      <w:r w:rsidR="0057030E">
        <w:rPr>
          <w:rFonts w:ascii="Arial Narrow" w:hAnsi="Arial Narrow" w:cs="Arial"/>
          <w:bCs/>
          <w:sz w:val="22"/>
          <w:szCs w:val="22"/>
          <w:lang w:val="es-ES"/>
        </w:rPr>
        <w:t>.</w:t>
      </w:r>
    </w:p>
    <w:p w14:paraId="0DA9323C" w14:textId="77777777" w:rsidR="00AF1D27" w:rsidRDefault="00AF1D27" w:rsidP="003801F7">
      <w:pPr>
        <w:ind w:left="709" w:right="-1"/>
        <w:jc w:val="both"/>
        <w:rPr>
          <w:rFonts w:ascii="Arial Narrow" w:hAnsi="Arial Narrow" w:cs="Arial"/>
          <w:bCs/>
          <w:sz w:val="22"/>
          <w:szCs w:val="22"/>
          <w:lang w:val="es-ES"/>
        </w:rPr>
      </w:pPr>
    </w:p>
    <w:p w14:paraId="2EF8EE9B" w14:textId="77777777" w:rsidR="00AF1D27" w:rsidRDefault="00AF1D27">
      <w:pPr>
        <w:ind w:left="709" w:right="-1"/>
        <w:jc w:val="both"/>
        <w:rPr>
          <w:ins w:id="623" w:author="Usuario de Windows" w:date="2023-03-20T18:19:00Z"/>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4BA81FDD" w14:textId="77777777" w:rsidR="00330998" w:rsidRDefault="00330998">
      <w:pPr>
        <w:ind w:left="709" w:right="-1"/>
        <w:jc w:val="both"/>
        <w:rPr>
          <w:rFonts w:ascii="Arial Narrow" w:hAnsi="Arial Narrow" w:cs="Arial"/>
          <w:bCs/>
          <w:sz w:val="22"/>
          <w:szCs w:val="22"/>
          <w:lang w:val="es-ES"/>
        </w:rPr>
      </w:pPr>
    </w:p>
    <w:p w14:paraId="01F30849" w14:textId="4E83F62F" w:rsidR="00AF1D27" w:rsidRDefault="00AF1D27">
      <w:pPr>
        <w:pStyle w:val="Ttulo1"/>
        <w:numPr>
          <w:ilvl w:val="0"/>
          <w:numId w:val="36"/>
        </w:numPr>
        <w:spacing w:before="0"/>
        <w:rPr>
          <w:rStyle w:val="Textoennegrita"/>
          <w:rFonts w:ascii="Arial Narrow" w:hAnsi="Arial Narrow" w:cstheme="minorHAnsi"/>
          <w:b/>
          <w:bCs/>
          <w:color w:val="auto"/>
          <w:sz w:val="22"/>
          <w:szCs w:val="22"/>
        </w:rPr>
        <w:pPrChange w:id="624" w:author="Usuario de Windows" w:date="2023-03-20T18:19:00Z">
          <w:pPr>
            <w:pStyle w:val="Ttulo1"/>
            <w:numPr>
              <w:numId w:val="36"/>
            </w:numPr>
            <w:ind w:left="720" w:hanging="360"/>
          </w:pPr>
        </w:pPrChange>
      </w:pPr>
      <w:bookmarkStart w:id="625" w:name="_Toc123200160"/>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25"/>
    </w:p>
    <w:p w14:paraId="378837D3" w14:textId="77777777" w:rsidR="008175AA" w:rsidRPr="008175AA" w:rsidRDefault="008175AA" w:rsidP="008175AA"/>
    <w:p w14:paraId="6169CAAC" w14:textId="27A0ACD4" w:rsidR="00AF1D27" w:rsidRDefault="00EF1404" w:rsidP="003801F7">
      <w:pPr>
        <w:pStyle w:val="Prrafodelista"/>
        <w:spacing w:after="0" w:line="240" w:lineRule="auto"/>
        <w:ind w:left="709"/>
        <w:jc w:val="both"/>
        <w:rPr>
          <w:ins w:id="626" w:author="Usuario de Windows" w:date="2023-03-20T18:21:00Z"/>
          <w:rFonts w:ascii="Arial Narrow" w:eastAsia="Times New Roman" w:hAnsi="Arial Narrow"/>
          <w:lang w:val="es-ES" w:eastAsia="es-PE"/>
        </w:rPr>
      </w:pPr>
      <w:r>
        <w:rPr>
          <w:rFonts w:ascii="Arial Narrow" w:eastAsia="Times New Roman" w:hAnsi="Arial Narrow"/>
          <w:lang w:val="es-ES" w:eastAsia="es-PE"/>
        </w:rPr>
        <w:t>No aplica.</w:t>
      </w:r>
    </w:p>
    <w:p w14:paraId="38CFC444" w14:textId="77777777" w:rsidR="00330998" w:rsidRDefault="00330998" w:rsidP="003801F7">
      <w:pPr>
        <w:pStyle w:val="Prrafodelista"/>
        <w:spacing w:after="0" w:line="240" w:lineRule="auto"/>
        <w:ind w:left="709"/>
        <w:jc w:val="both"/>
        <w:rPr>
          <w:rFonts w:ascii="Arial Narrow" w:eastAsia="Times New Roman" w:hAnsi="Arial Narrow"/>
          <w:lang w:val="es-ES" w:eastAsia="es-PE"/>
        </w:rPr>
      </w:pPr>
    </w:p>
    <w:p w14:paraId="0243829C" w14:textId="716D9DDF" w:rsidR="00AF1D27" w:rsidRPr="00847E23" w:rsidRDefault="00AF1D27">
      <w:pPr>
        <w:pStyle w:val="Ttulo1"/>
        <w:numPr>
          <w:ilvl w:val="0"/>
          <w:numId w:val="36"/>
        </w:numPr>
        <w:spacing w:before="0"/>
        <w:rPr>
          <w:rStyle w:val="Textoennegrita"/>
          <w:rFonts w:ascii="Calibri" w:eastAsia="Calibri" w:hAnsi="Calibri" w:cstheme="minorHAnsi"/>
          <w:b/>
          <w:bCs/>
          <w:color w:val="auto"/>
          <w:sz w:val="22"/>
          <w:szCs w:val="22"/>
          <w:lang w:eastAsia="en-US"/>
        </w:rPr>
        <w:pPrChange w:id="627" w:author="Usuario de Windows" w:date="2023-03-20T18:21:00Z">
          <w:pPr>
            <w:pStyle w:val="Ttulo1"/>
            <w:numPr>
              <w:numId w:val="36"/>
            </w:numPr>
            <w:ind w:left="720" w:hanging="360"/>
          </w:pPr>
        </w:pPrChange>
      </w:pPr>
      <w:bookmarkStart w:id="628" w:name="_Toc123200161"/>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28"/>
    </w:p>
    <w:p w14:paraId="4718A0C8" w14:textId="77777777" w:rsidR="008175AA" w:rsidRDefault="008175AA" w:rsidP="0031018E">
      <w:pPr>
        <w:pStyle w:val="Prrafodelista"/>
        <w:tabs>
          <w:tab w:val="left" w:pos="567"/>
        </w:tabs>
        <w:spacing w:after="0" w:line="240" w:lineRule="auto"/>
        <w:ind w:left="567"/>
        <w:jc w:val="both"/>
        <w:rPr>
          <w:rFonts w:ascii="Arial Narrow" w:hAnsi="Arial Narrow" w:cs="Arial"/>
          <w:bCs/>
        </w:rPr>
      </w:pPr>
    </w:p>
    <w:p w14:paraId="72F64FB8" w14:textId="7FD26FD1" w:rsidR="00AF1D27" w:rsidRDefault="00EF1552" w:rsidP="003801F7">
      <w:pPr>
        <w:pStyle w:val="Prrafodelista"/>
        <w:spacing w:after="0" w:line="240" w:lineRule="auto"/>
        <w:ind w:left="709"/>
        <w:jc w:val="both"/>
        <w:rPr>
          <w:ins w:id="629" w:author="Usuario de Windows" w:date="2023-03-20T18:21:00Z"/>
          <w:rFonts w:ascii="Arial Narrow" w:hAnsi="Arial Narrow" w:cs="Arial"/>
          <w:bCs/>
        </w:rPr>
      </w:pPr>
      <w:r>
        <w:rPr>
          <w:rFonts w:ascii="Arial Narrow" w:hAnsi="Arial Narrow" w:cs="Arial"/>
          <w:bCs/>
        </w:rPr>
        <w:t>No aplica</w:t>
      </w:r>
      <w:r w:rsidR="00EF1404">
        <w:rPr>
          <w:rFonts w:ascii="Arial Narrow" w:hAnsi="Arial Narrow" w:cs="Arial"/>
          <w:bCs/>
        </w:rPr>
        <w:t>.</w:t>
      </w:r>
    </w:p>
    <w:p w14:paraId="792F378D" w14:textId="77777777" w:rsidR="00330998" w:rsidRPr="00B36D5A" w:rsidRDefault="00330998" w:rsidP="003801F7">
      <w:pPr>
        <w:pStyle w:val="Prrafodelista"/>
        <w:spacing w:after="0" w:line="240" w:lineRule="auto"/>
        <w:ind w:left="709"/>
        <w:jc w:val="both"/>
        <w:rPr>
          <w:rFonts w:ascii="Arial Narrow" w:eastAsia="Times New Roman" w:hAnsi="Arial Narrow"/>
          <w:lang w:val="es-ES" w:eastAsia="es-PE"/>
        </w:rPr>
      </w:pPr>
    </w:p>
    <w:p w14:paraId="090ABD6C" w14:textId="403EE52B" w:rsidR="00AF1D27" w:rsidRDefault="00AF1D27">
      <w:pPr>
        <w:pStyle w:val="Ttulo1"/>
        <w:numPr>
          <w:ilvl w:val="0"/>
          <w:numId w:val="36"/>
        </w:numPr>
        <w:spacing w:before="0"/>
        <w:rPr>
          <w:rStyle w:val="Textoennegrita"/>
          <w:rFonts w:ascii="Arial Narrow" w:eastAsia="Calibri" w:hAnsi="Arial Narrow" w:cstheme="minorHAnsi"/>
          <w:b/>
          <w:bCs/>
          <w:color w:val="auto"/>
          <w:sz w:val="22"/>
          <w:szCs w:val="22"/>
          <w:lang w:eastAsia="en-US"/>
        </w:rPr>
        <w:pPrChange w:id="630" w:author="Usuario de Windows" w:date="2023-03-20T18:21:00Z">
          <w:pPr>
            <w:pStyle w:val="Ttulo1"/>
            <w:numPr>
              <w:numId w:val="36"/>
            </w:numPr>
            <w:ind w:left="720" w:hanging="360"/>
          </w:pPr>
        </w:pPrChange>
      </w:pPr>
      <w:bookmarkStart w:id="631" w:name="_Toc123200162"/>
      <w:r w:rsidRPr="00847E23">
        <w:rPr>
          <w:rStyle w:val="Textoennegrita"/>
          <w:rFonts w:ascii="Arial Narrow" w:hAnsi="Arial Narrow" w:cstheme="minorHAnsi"/>
          <w:b/>
          <w:bCs/>
          <w:color w:val="auto"/>
          <w:sz w:val="22"/>
          <w:szCs w:val="22"/>
        </w:rPr>
        <w:t>CONCLUSIÓN</w:t>
      </w:r>
      <w:bookmarkEnd w:id="631"/>
    </w:p>
    <w:p w14:paraId="47EA6CF3" w14:textId="2D3802CA" w:rsidR="00DF471B" w:rsidRPr="00DF471B" w:rsidRDefault="005E4EF1" w:rsidP="00DF471B">
      <w:r>
        <w:t xml:space="preserve"> </w:t>
      </w:r>
    </w:p>
    <w:p w14:paraId="4640ECC6" w14:textId="5911FB4D" w:rsidR="00AF1D27" w:rsidRDefault="00AF1D27" w:rsidP="003801F7">
      <w:pPr>
        <w:ind w:left="709"/>
        <w:contextualSpacing/>
        <w:jc w:val="both"/>
        <w:rPr>
          <w:ins w:id="632" w:author="Usuario de Windows" w:date="2023-03-20T18:21:00Z"/>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sidR="00473E44">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sidR="00A005E5">
        <w:rPr>
          <w:rFonts w:ascii="Arial Narrow" w:eastAsia="Calibri" w:hAnsi="Arial Narrow"/>
          <w:sz w:val="22"/>
          <w:szCs w:val="22"/>
        </w:rPr>
        <w:t>1</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00DD774F">
        <w:rPr>
          <w:rFonts w:ascii="Arial Narrow" w:hAnsi="Arial Narrow" w:cs="Arial"/>
          <w:bCs/>
          <w:sz w:val="22"/>
          <w:szCs w:val="22"/>
          <w:lang w:val="es-ES"/>
        </w:rPr>
        <w:t xml:space="preserve">Devengado a </w:t>
      </w:r>
      <w:r w:rsidR="00DD774F">
        <w:rPr>
          <w:rFonts w:ascii="Arial Narrow" w:hAnsi="Arial Narrow"/>
          <w:sz w:val="22"/>
          <w:szCs w:val="22"/>
        </w:rPr>
        <w:t>la adquisición del equipamiento de Gabinetes de Carga de Portátiles</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sidR="00F036A9">
        <w:rPr>
          <w:rFonts w:ascii="Arial Narrow" w:hAnsi="Arial Narrow" w:cs="Arial"/>
          <w:bCs/>
          <w:sz w:val="22"/>
          <w:szCs w:val="22"/>
          <w:lang w:val="es-ES"/>
        </w:rPr>
        <w:t xml:space="preserve">advirtió </w:t>
      </w:r>
      <w:r w:rsidR="00473E44">
        <w:rPr>
          <w:rFonts w:ascii="Arial Narrow" w:hAnsi="Arial Narrow" w:cs="Arial"/>
          <w:bCs/>
          <w:sz w:val="22"/>
          <w:szCs w:val="22"/>
          <w:lang w:val="es-ES"/>
        </w:rPr>
        <w:t xml:space="preserve">una </w:t>
      </w:r>
      <w:r w:rsidRPr="00B36D5A">
        <w:rPr>
          <w:rFonts w:ascii="Arial Narrow" w:hAnsi="Arial Narrow" w:cs="Arial"/>
          <w:bCs/>
          <w:sz w:val="22"/>
          <w:szCs w:val="22"/>
          <w:lang w:val="es-ES"/>
        </w:rPr>
        <w:t>(</w:t>
      </w:r>
      <w:r w:rsidR="00A005E5">
        <w:rPr>
          <w:rFonts w:ascii="Arial Narrow" w:hAnsi="Arial Narrow" w:cs="Arial"/>
          <w:bCs/>
          <w:sz w:val="22"/>
          <w:szCs w:val="22"/>
          <w:lang w:val="es-ES"/>
        </w:rPr>
        <w:t>2</w:t>
      </w:r>
      <w:r w:rsidRPr="00B36D5A">
        <w:rPr>
          <w:rFonts w:ascii="Arial Narrow" w:hAnsi="Arial Narrow" w:cs="Arial"/>
          <w:bCs/>
          <w:sz w:val="22"/>
          <w:szCs w:val="22"/>
          <w:lang w:val="es-ES"/>
        </w:rPr>
        <w:t xml:space="preserve">) </w:t>
      </w:r>
      <w:r w:rsidR="00473E44" w:rsidRPr="00B36D5A">
        <w:rPr>
          <w:rFonts w:ascii="Arial Narrow" w:hAnsi="Arial Narrow" w:cs="Arial"/>
          <w:bCs/>
          <w:sz w:val="22"/>
          <w:szCs w:val="22"/>
          <w:lang w:val="es-ES"/>
        </w:rPr>
        <w:t>situación</w:t>
      </w:r>
      <w:r w:rsidRPr="00B36D5A">
        <w:rPr>
          <w:rFonts w:ascii="Arial Narrow" w:hAnsi="Arial Narrow" w:cs="Arial"/>
          <w:bCs/>
          <w:sz w:val="22"/>
          <w:szCs w:val="22"/>
          <w:lang w:val="es-ES"/>
        </w:rPr>
        <w:t xml:space="preserve"> adversa que afecta o </w:t>
      </w:r>
      <w:r w:rsidR="003801F7" w:rsidRPr="00B36D5A">
        <w:rPr>
          <w:rFonts w:ascii="Arial Narrow" w:hAnsi="Arial Narrow" w:cs="Arial"/>
          <w:bCs/>
          <w:sz w:val="22"/>
          <w:szCs w:val="22"/>
          <w:lang w:val="es-ES"/>
        </w:rPr>
        <w:t>podría</w:t>
      </w:r>
      <w:r w:rsidR="003801F7">
        <w:rPr>
          <w:rFonts w:ascii="Arial Narrow" w:hAnsi="Arial Narrow" w:cs="Arial"/>
          <w:bCs/>
          <w:sz w:val="22"/>
          <w:szCs w:val="22"/>
          <w:lang w:val="es-ES"/>
        </w:rPr>
        <w:t xml:space="preserve"> </w:t>
      </w:r>
      <w:r w:rsidR="003801F7" w:rsidRPr="00B36D5A">
        <w:rPr>
          <w:rFonts w:ascii="Arial Narrow" w:hAnsi="Arial Narrow" w:cs="Arial"/>
          <w:bCs/>
          <w:sz w:val="22"/>
          <w:szCs w:val="22"/>
          <w:lang w:val="es-ES"/>
        </w:rPr>
        <w:t>afectar</w:t>
      </w:r>
      <w:r w:rsidRPr="00B36D5A">
        <w:rPr>
          <w:rFonts w:ascii="Arial Narrow" w:hAnsi="Arial Narrow" w:cs="Arial"/>
          <w:bCs/>
          <w:sz w:val="22"/>
          <w:szCs w:val="22"/>
          <w:lang w:val="es-ES"/>
        </w:rPr>
        <w:t xml:space="preserve"> la continuidad del proceso, el resultado o logro de los objetivos </w:t>
      </w:r>
      <w:r>
        <w:rPr>
          <w:rFonts w:ascii="Arial Narrow" w:hAnsi="Arial Narrow" w:cs="Arial"/>
          <w:bCs/>
          <w:sz w:val="22"/>
          <w:szCs w:val="22"/>
          <w:lang w:val="es-ES"/>
        </w:rPr>
        <w:t>del proyecto</w:t>
      </w:r>
      <w:r w:rsidR="00A005E5">
        <w:rPr>
          <w:rFonts w:ascii="Arial Narrow" w:hAnsi="Arial Narrow" w:cs="Arial"/>
          <w:bCs/>
          <w:sz w:val="22"/>
          <w:szCs w:val="22"/>
          <w:lang w:val="es-ES"/>
        </w:rPr>
        <w:t>.</w:t>
      </w:r>
    </w:p>
    <w:p w14:paraId="121A8F6F" w14:textId="77777777" w:rsidR="00330998" w:rsidRDefault="00330998" w:rsidP="003801F7">
      <w:pPr>
        <w:ind w:left="709"/>
        <w:contextualSpacing/>
        <w:jc w:val="both"/>
        <w:rPr>
          <w:rFonts w:ascii="Arial Narrow" w:hAnsi="Arial Narrow" w:cs="Arial"/>
          <w:bCs/>
          <w:sz w:val="22"/>
          <w:szCs w:val="22"/>
          <w:lang w:val="es-ES"/>
        </w:rPr>
      </w:pPr>
    </w:p>
    <w:p w14:paraId="62DED139" w14:textId="77777777" w:rsidR="00D6793F" w:rsidRPr="00847E23" w:rsidRDefault="00D6793F">
      <w:pPr>
        <w:pStyle w:val="Ttulo1"/>
        <w:numPr>
          <w:ilvl w:val="0"/>
          <w:numId w:val="36"/>
        </w:numPr>
        <w:spacing w:before="0"/>
        <w:rPr>
          <w:rStyle w:val="Textoennegrita"/>
          <w:rFonts w:ascii="Arial Narrow" w:hAnsi="Arial Narrow" w:cstheme="minorHAnsi"/>
          <w:b/>
          <w:bCs/>
          <w:color w:val="auto"/>
          <w:sz w:val="22"/>
          <w:szCs w:val="22"/>
        </w:rPr>
        <w:pPrChange w:id="633" w:author="Usuario de Windows" w:date="2023-03-20T18:21:00Z">
          <w:pPr>
            <w:pStyle w:val="Ttulo1"/>
            <w:numPr>
              <w:numId w:val="36"/>
            </w:numPr>
            <w:ind w:left="720" w:hanging="360"/>
          </w:pPr>
        </w:pPrChange>
      </w:pPr>
      <w:bookmarkStart w:id="634" w:name="_Toc123200163"/>
      <w:r w:rsidRPr="00847E23">
        <w:rPr>
          <w:rStyle w:val="Textoennegrita"/>
          <w:rFonts w:ascii="Arial Narrow" w:hAnsi="Arial Narrow" w:cstheme="minorHAnsi"/>
          <w:b/>
          <w:bCs/>
          <w:color w:val="auto"/>
          <w:sz w:val="22"/>
          <w:szCs w:val="22"/>
        </w:rPr>
        <w:t>RECOMENDACIONES</w:t>
      </w:r>
      <w:bookmarkEnd w:id="634"/>
    </w:p>
    <w:p w14:paraId="190D5FB6" w14:textId="77777777" w:rsidR="00D6793F" w:rsidRPr="00967C59" w:rsidRDefault="00D6793F" w:rsidP="0031018E">
      <w:pPr>
        <w:pStyle w:val="Prrafodelista"/>
        <w:tabs>
          <w:tab w:val="left" w:pos="567"/>
        </w:tabs>
        <w:spacing w:after="0" w:line="240" w:lineRule="auto"/>
        <w:ind w:left="567"/>
        <w:jc w:val="both"/>
        <w:rPr>
          <w:rFonts w:ascii="Arial Narrow" w:eastAsia="Times New Roman" w:hAnsi="Arial Narrow"/>
          <w:b/>
          <w:iCs/>
          <w:lang w:eastAsia="es-PE"/>
        </w:rPr>
      </w:pPr>
    </w:p>
    <w:p w14:paraId="311D8117" w14:textId="3A29E393" w:rsidR="00D6793F" w:rsidRPr="00A837B9" w:rsidRDefault="00D6793F" w:rsidP="003C5CF2">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w:t>
      </w:r>
      <w:r w:rsidR="00F4348C" w:rsidRPr="00967C59">
        <w:rPr>
          <w:rFonts w:ascii="Arial Narrow" w:eastAsia="Times New Roman" w:hAnsi="Arial Narrow"/>
          <w:iCs/>
          <w:lang w:eastAsia="es-PE"/>
        </w:rPr>
        <w:t>Titular del Gobierno Regional de Apurímac</w:t>
      </w:r>
      <w:r w:rsidRPr="00967C59">
        <w:rPr>
          <w:rFonts w:ascii="Arial Narrow" w:eastAsia="Times New Roman" w:hAnsi="Arial Narrow"/>
          <w:iCs/>
          <w:lang w:eastAsia="es-PE"/>
        </w:rPr>
        <w:t xml:space="preserve">, el presente informe de Hito </w:t>
      </w:r>
      <w:r w:rsidR="00945FFD" w:rsidRPr="00967C59">
        <w:rPr>
          <w:rFonts w:ascii="Arial Narrow" w:eastAsia="Times New Roman" w:hAnsi="Arial Narrow"/>
          <w:iCs/>
          <w:lang w:eastAsia="es-PE"/>
        </w:rPr>
        <w:t>de Control, el cual contiene la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situaci</w:t>
      </w:r>
      <w:r w:rsidR="00967C59" w:rsidRPr="00967C59">
        <w:rPr>
          <w:rFonts w:ascii="Arial Narrow" w:eastAsia="Times New Roman" w:hAnsi="Arial Narrow"/>
          <w:iCs/>
          <w:lang w:eastAsia="es-PE"/>
        </w:rPr>
        <w:t>ones</w:t>
      </w:r>
      <w:r w:rsidR="00945FFD" w:rsidRPr="00967C59">
        <w:rPr>
          <w:rFonts w:ascii="Arial Narrow" w:eastAsia="Times New Roman" w:hAnsi="Arial Narrow"/>
          <w:iCs/>
          <w:lang w:eastAsia="es-PE"/>
        </w:rPr>
        <w:t xml:space="preserve"> adversa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identificada</w:t>
      </w:r>
      <w:r w:rsidR="00967C59" w:rsidRPr="00967C59">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w:t>
      </w:r>
      <w:r w:rsidR="000D144F" w:rsidRPr="00967C59">
        <w:rPr>
          <w:rFonts w:ascii="Arial Narrow" w:eastAsia="Times New Roman" w:hAnsi="Arial Narrow"/>
          <w:iCs/>
          <w:lang w:eastAsia="es-PE"/>
        </w:rPr>
        <w:t xml:space="preserve">Concurrente al Hito de Control </w:t>
      </w:r>
      <w:proofErr w:type="spellStart"/>
      <w:r w:rsidR="000D144F" w:rsidRPr="00967C59">
        <w:rPr>
          <w:rFonts w:ascii="Arial Narrow" w:eastAsia="Times New Roman" w:hAnsi="Arial Narrow"/>
          <w:iCs/>
          <w:lang w:eastAsia="es-PE"/>
        </w:rPr>
        <w:t>n.</w:t>
      </w:r>
      <w:r w:rsidRPr="00967C59">
        <w:rPr>
          <w:rFonts w:ascii="Arial Narrow" w:eastAsia="Times New Roman" w:hAnsi="Arial Narrow"/>
          <w:iCs/>
          <w:lang w:eastAsia="es-PE"/>
        </w:rPr>
        <w:t>°</w:t>
      </w:r>
      <w:proofErr w:type="spellEnd"/>
      <w:r w:rsidRPr="00967C59">
        <w:rPr>
          <w:rFonts w:ascii="Arial Narrow" w:eastAsia="Times New Roman" w:hAnsi="Arial Narrow"/>
          <w:iCs/>
          <w:lang w:eastAsia="es-PE"/>
        </w:rPr>
        <w:t xml:space="preserve"> </w:t>
      </w:r>
      <w:r w:rsidR="00A005E5">
        <w:rPr>
          <w:rFonts w:ascii="Arial Narrow" w:eastAsia="Times New Roman" w:hAnsi="Arial Narrow"/>
          <w:iCs/>
          <w:lang w:eastAsia="es-PE"/>
        </w:rPr>
        <w:t>1</w:t>
      </w:r>
      <w:r w:rsidRPr="00967C59">
        <w:rPr>
          <w:rFonts w:ascii="Arial Narrow" w:eastAsia="Times New Roman" w:hAnsi="Arial Narrow"/>
          <w:iCs/>
          <w:lang w:eastAsia="es-PE"/>
        </w:rPr>
        <w:t xml:space="preserve"> </w:t>
      </w:r>
      <w:r w:rsidRPr="00967C59">
        <w:rPr>
          <w:rFonts w:ascii="Arial Narrow" w:hAnsi="Arial Narrow" w:cs="Arial"/>
          <w:bCs/>
        </w:rPr>
        <w:t>“</w:t>
      </w:r>
      <w:r w:rsidR="00E77079">
        <w:rPr>
          <w:rFonts w:ascii="Arial Narrow" w:hAnsi="Arial Narrow" w:cs="Arial"/>
          <w:bCs/>
          <w:lang w:val="es-ES"/>
        </w:rPr>
        <w:t xml:space="preserve">Devengado a </w:t>
      </w:r>
      <w:r w:rsidR="00E77079">
        <w:rPr>
          <w:rFonts w:ascii="Arial Narrow" w:hAnsi="Arial Narrow"/>
        </w:rPr>
        <w:t>la adquisición del equipamiento de Gabinetes de Carga de Portátiles</w:t>
      </w:r>
      <w:r w:rsidR="00050933" w:rsidRPr="00967C59">
        <w:rPr>
          <w:rFonts w:ascii="Arial Narrow" w:hAnsi="Arial Narrow" w:cs="Arial"/>
        </w:rPr>
        <w:t>”</w:t>
      </w:r>
      <w:r w:rsidR="000D144F"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w:t>
      </w:r>
      <w:r w:rsidR="005504F2" w:rsidRPr="00967C59">
        <w:rPr>
          <w:rFonts w:ascii="Arial Narrow" w:hAnsi="Arial Narrow" w:cs="Arial"/>
          <w:bCs/>
        </w:rPr>
        <w:t>l presente proyecto.</w:t>
      </w:r>
    </w:p>
    <w:p w14:paraId="17E23F23" w14:textId="77777777" w:rsidR="00A837B9" w:rsidRPr="00967C59" w:rsidRDefault="00A837B9" w:rsidP="00A837B9">
      <w:pPr>
        <w:pStyle w:val="Prrafodelista"/>
        <w:tabs>
          <w:tab w:val="left" w:pos="567"/>
        </w:tabs>
        <w:spacing w:after="0" w:line="240" w:lineRule="auto"/>
        <w:ind w:left="927"/>
        <w:jc w:val="both"/>
        <w:rPr>
          <w:rFonts w:ascii="Arial Narrow" w:eastAsia="Times New Roman" w:hAnsi="Arial Narrow"/>
          <w:b/>
          <w:iCs/>
          <w:lang w:eastAsia="es-PE"/>
        </w:rPr>
      </w:pPr>
    </w:p>
    <w:p w14:paraId="70E069A8" w14:textId="4F00A787" w:rsidR="00D6793F" w:rsidRPr="00967C59" w:rsidRDefault="00D6793F" w:rsidP="003C5CF2">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00F4348C" w:rsidRPr="00967C59">
        <w:rPr>
          <w:rFonts w:ascii="Arial Narrow" w:eastAsia="Times New Roman" w:hAnsi="Arial Narrow"/>
          <w:iCs/>
          <w:lang w:eastAsia="es-PE"/>
        </w:rPr>
        <w:t>Titular de Gobierno Regional de Apurímac</w:t>
      </w:r>
      <w:r w:rsidRPr="00967C59">
        <w:rPr>
          <w:rFonts w:ascii="Arial Narrow" w:eastAsia="Times New Roman" w:hAnsi="Arial Narrow"/>
          <w:iCs/>
          <w:lang w:eastAsia="es-PE"/>
        </w:rPr>
        <w:t>,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F7DA4B7" w14:textId="1B10B78A" w:rsidR="0073243B" w:rsidRPr="00967C59" w:rsidRDefault="0073243B" w:rsidP="0031018E">
      <w:pPr>
        <w:pStyle w:val="Prrafodelista"/>
        <w:tabs>
          <w:tab w:val="left" w:pos="567"/>
        </w:tabs>
        <w:spacing w:after="0" w:line="240" w:lineRule="auto"/>
        <w:ind w:left="3600"/>
        <w:jc w:val="both"/>
        <w:rPr>
          <w:rFonts w:ascii="Arial Narrow" w:eastAsia="Times New Roman" w:hAnsi="Arial Narrow"/>
          <w:b/>
          <w:iCs/>
          <w:lang w:eastAsia="es-PE"/>
        </w:rPr>
      </w:pPr>
    </w:p>
    <w:p w14:paraId="6C4236BC" w14:textId="2B492B27" w:rsidR="00D6793F" w:rsidRPr="00967C59" w:rsidRDefault="00D6793F" w:rsidP="0031018E">
      <w:pPr>
        <w:pStyle w:val="Prrafodelista"/>
        <w:tabs>
          <w:tab w:val="left" w:pos="567"/>
        </w:tabs>
        <w:spacing w:after="0" w:line="240" w:lineRule="auto"/>
        <w:ind w:left="993"/>
        <w:jc w:val="both"/>
        <w:rPr>
          <w:rFonts w:ascii="Arial Narrow" w:eastAsia="Times New Roman" w:hAnsi="Arial Narrow"/>
          <w:b/>
          <w:iCs/>
          <w:lang w:eastAsia="es-PE"/>
        </w:rPr>
      </w:pPr>
    </w:p>
    <w:p w14:paraId="433AA8EE" w14:textId="72227282" w:rsidR="00D6793F" w:rsidRPr="00967C59" w:rsidRDefault="00D6793F" w:rsidP="0031018E">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sidR="00A005E5">
        <w:rPr>
          <w:rFonts w:ascii="Arial Narrow" w:hAnsi="Arial Narrow" w:cs="Arial"/>
          <w:sz w:val="22"/>
          <w:szCs w:val="22"/>
        </w:rPr>
        <w:t>17</w:t>
      </w:r>
      <w:r w:rsidR="00884B95" w:rsidRPr="00967C59">
        <w:rPr>
          <w:rFonts w:ascii="Arial Narrow" w:hAnsi="Arial Narrow" w:cs="Arial"/>
          <w:sz w:val="22"/>
          <w:szCs w:val="22"/>
        </w:rPr>
        <w:t xml:space="preserve"> de </w:t>
      </w:r>
      <w:r w:rsidR="00A005E5">
        <w:rPr>
          <w:rFonts w:ascii="Arial Narrow" w:hAnsi="Arial Narrow" w:cs="Arial"/>
          <w:sz w:val="22"/>
          <w:szCs w:val="22"/>
        </w:rPr>
        <w:t>marzo</w:t>
      </w:r>
      <w:r w:rsidR="00473E44">
        <w:rPr>
          <w:rFonts w:ascii="Arial Narrow" w:hAnsi="Arial Narrow" w:cs="Arial"/>
          <w:sz w:val="22"/>
          <w:szCs w:val="22"/>
        </w:rPr>
        <w:t xml:space="preserve"> </w:t>
      </w:r>
      <w:r w:rsidRPr="00967C59">
        <w:rPr>
          <w:rFonts w:ascii="Arial Narrow" w:hAnsi="Arial Narrow" w:cs="Arial"/>
          <w:sz w:val="22"/>
          <w:szCs w:val="22"/>
        </w:rPr>
        <w:t>de 202</w:t>
      </w:r>
      <w:r w:rsidR="00A005E5">
        <w:rPr>
          <w:rFonts w:ascii="Arial Narrow" w:hAnsi="Arial Narrow" w:cs="Arial"/>
          <w:sz w:val="22"/>
          <w:szCs w:val="22"/>
        </w:rPr>
        <w:t>3</w:t>
      </w:r>
    </w:p>
    <w:p w14:paraId="3C6F9C2F" w14:textId="77777777" w:rsidR="00D6793F" w:rsidRPr="009F1574" w:rsidRDefault="00D6793F" w:rsidP="0031018E">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0E4BB9" w:rsidRPr="009F1574" w14:paraId="41FCB9CC" w14:textId="77777777" w:rsidTr="008209A3">
        <w:tc>
          <w:tcPr>
            <w:tcW w:w="4249" w:type="dxa"/>
          </w:tcPr>
          <w:p w14:paraId="122F6ECD" w14:textId="77777777" w:rsidR="000E4BB9" w:rsidRPr="00DE12FA" w:rsidRDefault="000E4BB9" w:rsidP="0031018E">
            <w:pPr>
              <w:rPr>
                <w:rFonts w:ascii="Arial Narrow" w:hAnsi="Arial Narrow"/>
                <w:iCs/>
                <w:szCs w:val="18"/>
                <w:lang w:eastAsia="es-PE"/>
              </w:rPr>
            </w:pPr>
          </w:p>
          <w:p w14:paraId="47D6C9C3" w14:textId="31E8B666" w:rsidR="000E4BB9" w:rsidRPr="00DE12FA" w:rsidRDefault="000E4BB9" w:rsidP="0031018E">
            <w:pPr>
              <w:rPr>
                <w:rFonts w:ascii="Arial Narrow" w:hAnsi="Arial Narrow"/>
                <w:iCs/>
                <w:szCs w:val="18"/>
                <w:lang w:eastAsia="es-PE"/>
              </w:rPr>
            </w:pPr>
          </w:p>
          <w:p w14:paraId="5E9CB2BD" w14:textId="7D30F265" w:rsidR="00CA58EE" w:rsidRPr="00DE12FA" w:rsidRDefault="00CA58EE" w:rsidP="0031018E">
            <w:pPr>
              <w:rPr>
                <w:rFonts w:ascii="Arial Narrow" w:hAnsi="Arial Narrow"/>
                <w:iCs/>
                <w:szCs w:val="18"/>
                <w:lang w:eastAsia="es-PE"/>
              </w:rPr>
            </w:pPr>
          </w:p>
          <w:p w14:paraId="59D007CC" w14:textId="77777777" w:rsidR="005A57C0" w:rsidRPr="00DE12FA" w:rsidRDefault="005A57C0" w:rsidP="0031018E">
            <w:pPr>
              <w:rPr>
                <w:rFonts w:ascii="Arial Narrow" w:hAnsi="Arial Narrow"/>
                <w:iCs/>
                <w:szCs w:val="18"/>
                <w:lang w:eastAsia="es-PE"/>
              </w:rPr>
            </w:pPr>
          </w:p>
          <w:p w14:paraId="28DF42FD" w14:textId="480CAAF9" w:rsidR="000E4BB9" w:rsidRPr="00DE12FA" w:rsidRDefault="000E4BB9" w:rsidP="0031018E">
            <w:pPr>
              <w:rPr>
                <w:rFonts w:ascii="Arial Narrow" w:hAnsi="Arial Narrow"/>
                <w:iCs/>
                <w:szCs w:val="18"/>
                <w:lang w:eastAsia="es-PE"/>
              </w:rPr>
            </w:pPr>
          </w:p>
          <w:p w14:paraId="25D3A15C" w14:textId="61027A18" w:rsidR="000E4BB9" w:rsidRPr="00DE12FA" w:rsidRDefault="000E4BB9" w:rsidP="0031018E">
            <w:pPr>
              <w:jc w:val="center"/>
              <w:rPr>
                <w:rFonts w:ascii="Arial Narrow" w:hAnsi="Arial Narrow"/>
                <w:b/>
                <w:iCs/>
                <w:szCs w:val="18"/>
                <w:lang w:eastAsia="es-PE"/>
              </w:rPr>
            </w:pPr>
          </w:p>
          <w:p w14:paraId="578D0316" w14:textId="68D2386A" w:rsidR="008209A3" w:rsidRPr="00DE12FA" w:rsidRDefault="008209A3" w:rsidP="0031018E">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745174E5" w14:textId="287D8CEF" w:rsidR="000E4BB9" w:rsidRPr="00DE12FA" w:rsidRDefault="00DE12FA" w:rsidP="0031018E">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73FE6355" w14:textId="77777777"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Supervisor</w:t>
            </w:r>
          </w:p>
          <w:p w14:paraId="4716CECB" w14:textId="0135B4AF"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5B1F8B9" w14:textId="77777777" w:rsidR="000E4BB9" w:rsidRPr="00DE12FA" w:rsidRDefault="000E4BB9" w:rsidP="0031018E">
            <w:pPr>
              <w:rPr>
                <w:rFonts w:ascii="Arial Narrow" w:hAnsi="Arial Narrow"/>
                <w:bCs/>
                <w:szCs w:val="22"/>
              </w:rPr>
            </w:pPr>
          </w:p>
          <w:p w14:paraId="60DCE6A1" w14:textId="480B2D5C" w:rsidR="007612F2" w:rsidRPr="00DE12FA" w:rsidRDefault="007612F2" w:rsidP="0031018E">
            <w:pPr>
              <w:rPr>
                <w:rFonts w:ascii="Arial Narrow" w:hAnsi="Arial Narrow"/>
                <w:bCs/>
                <w:szCs w:val="22"/>
              </w:rPr>
            </w:pPr>
          </w:p>
          <w:p w14:paraId="31ED0CEE" w14:textId="4EC0DFA9" w:rsidR="000E4BB9" w:rsidRPr="00DE12FA" w:rsidRDefault="000E4BB9" w:rsidP="0031018E">
            <w:pPr>
              <w:rPr>
                <w:rFonts w:ascii="Arial Narrow" w:hAnsi="Arial Narrow"/>
                <w:bCs/>
                <w:szCs w:val="22"/>
              </w:rPr>
            </w:pPr>
          </w:p>
          <w:p w14:paraId="58513E3E" w14:textId="317F99D8" w:rsidR="00CA58EE" w:rsidRPr="00DE12FA" w:rsidRDefault="00CA58EE" w:rsidP="0031018E">
            <w:pPr>
              <w:rPr>
                <w:rFonts w:ascii="Arial Narrow" w:hAnsi="Arial Narrow"/>
                <w:bCs/>
                <w:szCs w:val="22"/>
              </w:rPr>
            </w:pPr>
          </w:p>
          <w:p w14:paraId="073DD45B" w14:textId="77777777" w:rsidR="005A57C0" w:rsidRPr="00DE12FA" w:rsidRDefault="005A57C0" w:rsidP="0031018E">
            <w:pPr>
              <w:rPr>
                <w:rFonts w:ascii="Arial Narrow" w:hAnsi="Arial Narrow"/>
                <w:bCs/>
                <w:szCs w:val="22"/>
              </w:rPr>
            </w:pPr>
          </w:p>
          <w:p w14:paraId="54208CBE" w14:textId="5CC533D5" w:rsidR="005A57C0" w:rsidRPr="00DE12FA" w:rsidRDefault="005A57C0" w:rsidP="0031018E">
            <w:pPr>
              <w:rPr>
                <w:rFonts w:ascii="Arial Narrow" w:hAnsi="Arial Narrow"/>
                <w:bCs/>
                <w:szCs w:val="22"/>
              </w:rPr>
            </w:pPr>
          </w:p>
          <w:p w14:paraId="3A3BA783" w14:textId="05D4B296" w:rsidR="008209A3" w:rsidRPr="00DE12FA" w:rsidRDefault="008209A3" w:rsidP="0031018E">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6E15CE2A" w14:textId="37E2B7DF" w:rsidR="000E4BB9" w:rsidRPr="00DE12FA" w:rsidRDefault="00A44079" w:rsidP="0031018E">
            <w:pPr>
              <w:ind w:left="708" w:hanging="708"/>
              <w:jc w:val="center"/>
              <w:rPr>
                <w:rFonts w:ascii="Arial Narrow" w:hAnsi="Arial Narrow"/>
                <w:b/>
                <w:iCs/>
                <w:szCs w:val="18"/>
                <w:lang w:eastAsia="es-PE"/>
              </w:rPr>
            </w:pPr>
            <w:r>
              <w:rPr>
                <w:rFonts w:ascii="Arial Narrow" w:hAnsi="Arial Narrow"/>
                <w:b/>
                <w:iCs/>
                <w:szCs w:val="18"/>
                <w:lang w:eastAsia="es-PE"/>
              </w:rPr>
              <w:t xml:space="preserve">Manuel </w:t>
            </w:r>
            <w:proofErr w:type="spellStart"/>
            <w:r>
              <w:rPr>
                <w:rFonts w:ascii="Arial Narrow" w:hAnsi="Arial Narrow"/>
                <w:b/>
                <w:iCs/>
                <w:szCs w:val="18"/>
                <w:lang w:eastAsia="es-PE"/>
              </w:rPr>
              <w:t>Raul</w:t>
            </w:r>
            <w:proofErr w:type="spellEnd"/>
            <w:r>
              <w:rPr>
                <w:rFonts w:ascii="Arial Narrow" w:hAnsi="Arial Narrow"/>
                <w:b/>
                <w:iCs/>
                <w:szCs w:val="18"/>
                <w:lang w:eastAsia="es-PE"/>
              </w:rPr>
              <w:t xml:space="preserve"> </w:t>
            </w:r>
            <w:proofErr w:type="spellStart"/>
            <w:r>
              <w:rPr>
                <w:rFonts w:ascii="Arial Narrow" w:hAnsi="Arial Narrow"/>
                <w:b/>
                <w:iCs/>
                <w:szCs w:val="18"/>
                <w:lang w:eastAsia="es-PE"/>
              </w:rPr>
              <w:t>Livano</w:t>
            </w:r>
            <w:proofErr w:type="spellEnd"/>
            <w:r>
              <w:rPr>
                <w:rFonts w:ascii="Arial Narrow" w:hAnsi="Arial Narrow"/>
                <w:b/>
                <w:iCs/>
                <w:szCs w:val="18"/>
                <w:lang w:eastAsia="es-PE"/>
              </w:rPr>
              <w:t xml:space="preserve"> Luna </w:t>
            </w:r>
          </w:p>
          <w:p w14:paraId="55931AF1" w14:textId="77777777"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Jefe de Comisión</w:t>
            </w:r>
          </w:p>
          <w:p w14:paraId="51082EEA" w14:textId="7129F408" w:rsidR="000E4BB9" w:rsidRPr="00DE12FA" w:rsidRDefault="000E4BB9" w:rsidP="0031018E">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0E4BB9" w:rsidRPr="009F1574" w14:paraId="06E53B5D" w14:textId="77777777" w:rsidTr="008209A3">
        <w:tc>
          <w:tcPr>
            <w:tcW w:w="8499" w:type="dxa"/>
            <w:gridSpan w:val="2"/>
            <w:vAlign w:val="center"/>
          </w:tcPr>
          <w:p w14:paraId="65D98168" w14:textId="77777777" w:rsidR="000E4BB9" w:rsidRPr="00DE12FA" w:rsidRDefault="000E4BB9" w:rsidP="0031018E">
            <w:pPr>
              <w:contextualSpacing/>
              <w:rPr>
                <w:rFonts w:ascii="Arial Narrow" w:hAnsi="Arial Narrow"/>
                <w:bCs/>
                <w:szCs w:val="22"/>
              </w:rPr>
            </w:pPr>
          </w:p>
          <w:p w14:paraId="79ED4ACC" w14:textId="77777777" w:rsidR="000E4BB9" w:rsidRPr="00DE12FA" w:rsidRDefault="000E4BB9" w:rsidP="0031018E">
            <w:pPr>
              <w:contextualSpacing/>
              <w:rPr>
                <w:rFonts w:ascii="Arial Narrow" w:hAnsi="Arial Narrow"/>
                <w:bCs/>
                <w:szCs w:val="22"/>
              </w:rPr>
            </w:pPr>
          </w:p>
          <w:p w14:paraId="16FD4BE2" w14:textId="77DAA738" w:rsidR="008209A3" w:rsidRPr="00DE12FA" w:rsidRDefault="008209A3" w:rsidP="0031018E">
            <w:pPr>
              <w:jc w:val="center"/>
              <w:rPr>
                <w:rFonts w:ascii="Arial Narrow" w:hAnsi="Arial Narrow"/>
                <w:b/>
                <w:iCs/>
                <w:szCs w:val="18"/>
                <w:lang w:eastAsia="es-PE"/>
              </w:rPr>
            </w:pPr>
          </w:p>
          <w:p w14:paraId="336EB533" w14:textId="694BB591" w:rsidR="008209A3" w:rsidRPr="00DE12FA" w:rsidRDefault="008209A3" w:rsidP="0031018E">
            <w:pPr>
              <w:jc w:val="center"/>
              <w:rPr>
                <w:rFonts w:ascii="Arial Narrow" w:hAnsi="Arial Narrow"/>
                <w:b/>
                <w:iCs/>
                <w:szCs w:val="18"/>
                <w:lang w:eastAsia="es-PE"/>
              </w:rPr>
            </w:pPr>
          </w:p>
          <w:p w14:paraId="18815CDD" w14:textId="77EB8066" w:rsidR="00CA58EE" w:rsidRPr="00DE12FA" w:rsidRDefault="00CA58EE" w:rsidP="0031018E">
            <w:pPr>
              <w:jc w:val="center"/>
              <w:rPr>
                <w:rFonts w:ascii="Arial Narrow" w:hAnsi="Arial Narrow"/>
                <w:b/>
                <w:iCs/>
                <w:szCs w:val="18"/>
                <w:lang w:eastAsia="es-PE"/>
              </w:rPr>
            </w:pPr>
          </w:p>
          <w:p w14:paraId="20A9B6C0" w14:textId="32034E32" w:rsidR="005A57C0" w:rsidRPr="00DE12FA" w:rsidRDefault="005A57C0" w:rsidP="0031018E">
            <w:pPr>
              <w:jc w:val="center"/>
              <w:rPr>
                <w:rFonts w:ascii="Arial Narrow" w:hAnsi="Arial Narrow"/>
                <w:b/>
                <w:iCs/>
                <w:szCs w:val="18"/>
                <w:lang w:eastAsia="es-PE"/>
              </w:rPr>
            </w:pPr>
          </w:p>
          <w:p w14:paraId="66E5B272" w14:textId="0EE7023B" w:rsidR="00CA58EE" w:rsidRPr="00DE12FA" w:rsidRDefault="00CA58EE" w:rsidP="0031018E">
            <w:pPr>
              <w:jc w:val="center"/>
              <w:rPr>
                <w:rFonts w:ascii="Arial Narrow" w:hAnsi="Arial Narrow"/>
                <w:b/>
                <w:iCs/>
                <w:szCs w:val="18"/>
                <w:lang w:eastAsia="es-PE"/>
              </w:rPr>
            </w:pPr>
          </w:p>
          <w:p w14:paraId="3461DF11" w14:textId="1AC0435F" w:rsidR="008209A3" w:rsidRPr="00DE12FA" w:rsidRDefault="008209A3" w:rsidP="0031018E">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9E00F15" w14:textId="01E33066" w:rsidR="000E4BB9" w:rsidRPr="00DE12FA" w:rsidRDefault="009B6A0C" w:rsidP="0031018E">
            <w:pPr>
              <w:jc w:val="center"/>
              <w:rPr>
                <w:rFonts w:ascii="Arial Narrow" w:hAnsi="Arial Narrow"/>
                <w:b/>
                <w:iCs/>
                <w:szCs w:val="18"/>
                <w:lang w:eastAsia="es-PE"/>
              </w:rPr>
            </w:pPr>
            <w:r>
              <w:rPr>
                <w:rFonts w:ascii="Arial Narrow" w:hAnsi="Arial Narrow"/>
                <w:b/>
                <w:iCs/>
                <w:szCs w:val="18"/>
                <w:lang w:eastAsia="es-PE"/>
              </w:rPr>
              <w:t>Pedro Meza Peña</w:t>
            </w:r>
          </w:p>
          <w:p w14:paraId="43AF64D5" w14:textId="06D01BDF" w:rsidR="000E4BB9" w:rsidRPr="00DE12FA" w:rsidRDefault="009B6A0C" w:rsidP="0031018E">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586DC9D8" w14:textId="5F5D7002" w:rsidR="000E4BB9" w:rsidRPr="009B6A0C" w:rsidRDefault="009B6A0C" w:rsidP="0031018E">
            <w:pPr>
              <w:jc w:val="center"/>
              <w:rPr>
                <w:rFonts w:ascii="Arial Narrow" w:hAnsi="Arial Narrow"/>
                <w:iCs/>
                <w:szCs w:val="18"/>
                <w:lang w:eastAsia="es-PE"/>
              </w:rPr>
            </w:pPr>
            <w:r>
              <w:rPr>
                <w:rFonts w:ascii="Arial Narrow" w:hAnsi="Arial Narrow"/>
                <w:iCs/>
                <w:szCs w:val="18"/>
                <w:lang w:eastAsia="es-PE"/>
              </w:rPr>
              <w:t xml:space="preserve">Gobierno </w:t>
            </w:r>
            <w:r w:rsidR="000E4BB9" w:rsidRPr="00DE12FA">
              <w:rPr>
                <w:rFonts w:ascii="Arial Narrow" w:hAnsi="Arial Narrow"/>
                <w:iCs/>
                <w:szCs w:val="18"/>
                <w:lang w:eastAsia="es-PE"/>
              </w:rPr>
              <w:t>Regional de Apurímac</w:t>
            </w:r>
          </w:p>
        </w:tc>
      </w:tr>
    </w:tbl>
    <w:p w14:paraId="49B5D202" w14:textId="236B763A" w:rsidR="00D6793F" w:rsidRPr="009F1574" w:rsidRDefault="00D6793F" w:rsidP="0031018E">
      <w:pPr>
        <w:rPr>
          <w:rFonts w:ascii="Arial Narrow" w:hAnsi="Arial Narrow"/>
          <w:sz w:val="22"/>
          <w:szCs w:val="22"/>
          <w:highlight w:val="yellow"/>
        </w:rPr>
        <w:sectPr w:rsidR="00D6793F" w:rsidRPr="009F1574" w:rsidSect="0008592D">
          <w:headerReference w:type="default" r:id="rId20"/>
          <w:footerReference w:type="default" r:id="rId21"/>
          <w:pgSz w:w="11906" w:h="16838"/>
          <w:pgMar w:top="1417" w:right="1700" w:bottom="1417" w:left="1701" w:header="708" w:footer="515" w:gutter="0"/>
          <w:pgNumType w:start="1"/>
          <w:cols w:space="708"/>
          <w:docGrid w:linePitch="360"/>
        </w:sectPr>
      </w:pPr>
    </w:p>
    <w:p w14:paraId="5F468518" w14:textId="7298EA46" w:rsidR="00D6793F" w:rsidRPr="009F6EBA" w:rsidRDefault="000D6A66" w:rsidP="0031018E">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00D6793F" w:rsidRPr="009F6EBA">
        <w:rPr>
          <w:rFonts w:ascii="Arial Narrow" w:eastAsia="Calibri" w:hAnsi="Arial Narrow" w:cs="Arial"/>
          <w:b/>
          <w:bCs/>
          <w:sz w:val="22"/>
          <w:szCs w:val="22"/>
        </w:rPr>
        <w:t xml:space="preserve">APÉNDICE </w:t>
      </w:r>
      <w:proofErr w:type="spellStart"/>
      <w:r w:rsidR="009C7133">
        <w:rPr>
          <w:rFonts w:ascii="Arial Narrow" w:eastAsia="Calibri" w:hAnsi="Arial Narrow" w:cs="Arial"/>
          <w:b/>
          <w:bCs/>
          <w:sz w:val="22"/>
          <w:szCs w:val="22"/>
        </w:rPr>
        <w:t>n.</w:t>
      </w:r>
      <w:r w:rsidR="00D6793F" w:rsidRPr="009F6EBA">
        <w:rPr>
          <w:rFonts w:ascii="Arial Narrow" w:eastAsia="Calibri" w:hAnsi="Arial Narrow" w:cs="Arial"/>
          <w:b/>
          <w:bCs/>
          <w:sz w:val="22"/>
          <w:szCs w:val="22"/>
        </w:rPr>
        <w:t>°</w:t>
      </w:r>
      <w:proofErr w:type="spellEnd"/>
      <w:r w:rsidR="00D6793F" w:rsidRPr="009F6EBA">
        <w:rPr>
          <w:rFonts w:ascii="Arial Narrow" w:eastAsia="Calibri" w:hAnsi="Arial Narrow" w:cs="Arial"/>
          <w:b/>
          <w:bCs/>
          <w:sz w:val="22"/>
          <w:szCs w:val="22"/>
        </w:rPr>
        <w:t xml:space="preserve"> 1</w:t>
      </w:r>
    </w:p>
    <w:p w14:paraId="2F6CD8EA" w14:textId="77777777" w:rsidR="00D6793F" w:rsidRPr="009F6EBA" w:rsidRDefault="00D6793F" w:rsidP="0031018E">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132D1691" w14:textId="4D6F40EC" w:rsidR="00AB32B1" w:rsidRPr="009F1574" w:rsidRDefault="00AB32B1" w:rsidP="0031018E">
      <w:pPr>
        <w:pStyle w:val="Prrafodelista"/>
        <w:tabs>
          <w:tab w:val="left" w:pos="142"/>
        </w:tabs>
        <w:spacing w:after="0" w:line="240" w:lineRule="auto"/>
        <w:ind w:left="426"/>
        <w:jc w:val="both"/>
        <w:rPr>
          <w:rFonts w:ascii="Arial Narrow" w:hAnsi="Arial Narrow" w:cs="Arial"/>
          <w:b/>
          <w:bCs/>
          <w:highlight w:val="yellow"/>
        </w:rPr>
      </w:pPr>
    </w:p>
    <w:p w14:paraId="516A069B" w14:textId="63017AA0" w:rsidR="00EF3242" w:rsidRPr="009C7133" w:rsidRDefault="000D6A66" w:rsidP="0031018E">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31E46FC8" w14:textId="77777777" w:rsidR="00F5549D" w:rsidRPr="009C7133" w:rsidRDefault="00F5549D" w:rsidP="0031018E">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402D51" w:rsidRPr="009F1574" w14:paraId="40A34C61" w14:textId="77777777" w:rsidTr="00986B90">
        <w:trPr>
          <w:jc w:val="right"/>
        </w:trPr>
        <w:tc>
          <w:tcPr>
            <w:tcW w:w="714" w:type="dxa"/>
            <w:shd w:val="clear" w:color="auto" w:fill="9CC2E5"/>
          </w:tcPr>
          <w:p w14:paraId="7FFAD0B4" w14:textId="77777777" w:rsidR="00402D51" w:rsidRPr="009C7133" w:rsidRDefault="00402D51" w:rsidP="0031018E">
            <w:pPr>
              <w:autoSpaceDE w:val="0"/>
              <w:autoSpaceDN w:val="0"/>
              <w:adjustRightInd w:val="0"/>
              <w:jc w:val="center"/>
              <w:rPr>
                <w:rFonts w:ascii="Arial Narrow" w:hAnsi="Arial Narrow" w:cs="Arial"/>
                <w:b/>
                <w:bCs/>
              </w:rPr>
            </w:pPr>
            <w:proofErr w:type="spellStart"/>
            <w:r w:rsidRPr="009C7133">
              <w:rPr>
                <w:rFonts w:ascii="Arial Narrow" w:hAnsi="Arial Narrow" w:cs="Arial"/>
                <w:b/>
                <w:bCs/>
              </w:rPr>
              <w:t>N°</w:t>
            </w:r>
            <w:proofErr w:type="spellEnd"/>
          </w:p>
        </w:tc>
        <w:tc>
          <w:tcPr>
            <w:tcW w:w="7370" w:type="dxa"/>
            <w:shd w:val="clear" w:color="auto" w:fill="9CC2E5"/>
          </w:tcPr>
          <w:p w14:paraId="542593C8" w14:textId="77777777" w:rsidR="00402D51" w:rsidRPr="009C7133" w:rsidRDefault="00402D51" w:rsidP="0031018E">
            <w:pPr>
              <w:autoSpaceDE w:val="0"/>
              <w:autoSpaceDN w:val="0"/>
              <w:adjustRightInd w:val="0"/>
              <w:jc w:val="center"/>
              <w:rPr>
                <w:rFonts w:ascii="Arial Narrow" w:hAnsi="Arial Narrow" w:cs="Arial"/>
                <w:b/>
                <w:bCs/>
              </w:rPr>
            </w:pPr>
            <w:r w:rsidRPr="009C7133">
              <w:rPr>
                <w:rFonts w:ascii="Arial Narrow" w:hAnsi="Arial Narrow" w:cs="Arial"/>
                <w:b/>
                <w:bCs/>
              </w:rPr>
              <w:t>Documento</w:t>
            </w:r>
          </w:p>
        </w:tc>
      </w:tr>
      <w:tr w:rsidR="00402D51" w:rsidRPr="009F1574" w14:paraId="3514862E" w14:textId="77777777" w:rsidTr="00986B90">
        <w:trPr>
          <w:jc w:val="right"/>
        </w:trPr>
        <w:tc>
          <w:tcPr>
            <w:tcW w:w="714" w:type="dxa"/>
            <w:shd w:val="clear" w:color="auto" w:fill="auto"/>
          </w:tcPr>
          <w:p w14:paraId="53B5EE38" w14:textId="77777777" w:rsidR="00402D51" w:rsidRPr="009F6EBA" w:rsidRDefault="00402D51" w:rsidP="0031018E">
            <w:pPr>
              <w:autoSpaceDE w:val="0"/>
              <w:autoSpaceDN w:val="0"/>
              <w:adjustRightInd w:val="0"/>
              <w:jc w:val="center"/>
              <w:rPr>
                <w:rFonts w:ascii="Arial Narrow" w:hAnsi="Arial Narrow" w:cs="Arial"/>
                <w:b/>
                <w:bCs/>
              </w:rPr>
            </w:pPr>
            <w:r w:rsidRPr="009F6EBA">
              <w:rPr>
                <w:rFonts w:ascii="Arial Narrow" w:hAnsi="Arial Narrow" w:cs="Arial"/>
                <w:b/>
                <w:bCs/>
              </w:rPr>
              <w:t>1</w:t>
            </w:r>
          </w:p>
        </w:tc>
        <w:tc>
          <w:tcPr>
            <w:tcW w:w="7370" w:type="dxa"/>
            <w:shd w:val="clear" w:color="auto" w:fill="auto"/>
          </w:tcPr>
          <w:p w14:paraId="0580B10A" w14:textId="140ED52D" w:rsidR="00402D51" w:rsidRPr="009F6EBA" w:rsidRDefault="009F6EBA" w:rsidP="00A44079">
            <w:pPr>
              <w:autoSpaceDE w:val="0"/>
              <w:autoSpaceDN w:val="0"/>
              <w:adjustRightInd w:val="0"/>
              <w:contextualSpacing/>
              <w:jc w:val="both"/>
              <w:rPr>
                <w:rFonts w:ascii="Arial Narrow" w:hAnsi="Arial Narrow"/>
                <w:lang w:eastAsia="es-PE"/>
              </w:rPr>
            </w:pPr>
            <w:r w:rsidRPr="009F6EBA">
              <w:rPr>
                <w:rFonts w:ascii="Arial Narrow" w:hAnsi="Arial Narrow"/>
                <w:lang w:eastAsia="es-PE"/>
              </w:rPr>
              <w:t xml:space="preserve">Orden de Compra – Guía de internamiento </w:t>
            </w:r>
            <w:proofErr w:type="spellStart"/>
            <w:r w:rsidRPr="009F6EBA">
              <w:rPr>
                <w:rFonts w:ascii="Arial Narrow" w:eastAsia="Calibri" w:hAnsi="Arial Narrow" w:cs="Arial"/>
                <w:sz w:val="22"/>
                <w:szCs w:val="22"/>
                <w:lang w:eastAsia="en-US"/>
              </w:rPr>
              <w:t>n.°</w:t>
            </w:r>
            <w:proofErr w:type="spellEnd"/>
            <w:r>
              <w:rPr>
                <w:rFonts w:ascii="Arial Narrow" w:eastAsia="Calibri" w:hAnsi="Arial Narrow" w:cs="Arial"/>
                <w:sz w:val="22"/>
                <w:szCs w:val="22"/>
                <w:lang w:eastAsia="en-US"/>
              </w:rPr>
              <w:t xml:space="preserve"> </w:t>
            </w:r>
            <w:r w:rsidR="00A44079">
              <w:rPr>
                <w:rFonts w:ascii="Arial Narrow" w:eastAsia="Calibri" w:hAnsi="Arial Narrow" w:cs="Arial"/>
                <w:sz w:val="22"/>
                <w:szCs w:val="22"/>
                <w:lang w:eastAsia="en-US"/>
              </w:rPr>
              <w:t>3961</w:t>
            </w:r>
            <w:r w:rsidRPr="009F6EBA">
              <w:rPr>
                <w:rFonts w:ascii="Arial Narrow" w:eastAsia="Calibri" w:hAnsi="Arial Narrow" w:cs="Arial"/>
                <w:sz w:val="22"/>
                <w:szCs w:val="22"/>
                <w:lang w:eastAsia="en-US"/>
              </w:rPr>
              <w:t xml:space="preserve">, de </w:t>
            </w:r>
            <w:r w:rsidR="00A44079">
              <w:rPr>
                <w:rFonts w:ascii="Arial Narrow" w:eastAsia="Calibri" w:hAnsi="Arial Narrow" w:cs="Arial"/>
                <w:sz w:val="22"/>
                <w:szCs w:val="22"/>
                <w:lang w:eastAsia="en-US"/>
              </w:rPr>
              <w:t>04</w:t>
            </w:r>
            <w:r w:rsidRPr="009F6EBA">
              <w:rPr>
                <w:rFonts w:ascii="Arial Narrow" w:eastAsia="Calibri" w:hAnsi="Arial Narrow" w:cs="Arial"/>
                <w:sz w:val="22"/>
                <w:szCs w:val="22"/>
                <w:lang w:eastAsia="en-US"/>
              </w:rPr>
              <w:t xml:space="preserve"> de </w:t>
            </w:r>
            <w:r w:rsidR="00905D0A">
              <w:rPr>
                <w:rFonts w:ascii="Arial Narrow" w:eastAsia="Calibri" w:hAnsi="Arial Narrow" w:cs="Arial"/>
                <w:sz w:val="22"/>
                <w:szCs w:val="22"/>
                <w:lang w:eastAsia="en-US"/>
              </w:rPr>
              <w:t xml:space="preserve">octubre </w:t>
            </w:r>
            <w:r w:rsidRPr="009F6EBA">
              <w:rPr>
                <w:rFonts w:ascii="Arial Narrow" w:eastAsia="Calibri" w:hAnsi="Arial Narrow" w:cs="Arial"/>
                <w:sz w:val="22"/>
                <w:szCs w:val="22"/>
                <w:lang w:eastAsia="en-US"/>
              </w:rPr>
              <w:t>de 2022</w:t>
            </w:r>
            <w:r w:rsidR="0057030E">
              <w:rPr>
                <w:rFonts w:ascii="Arial Narrow" w:eastAsia="Calibri" w:hAnsi="Arial Narrow" w:cs="Arial"/>
                <w:sz w:val="22"/>
                <w:szCs w:val="22"/>
                <w:lang w:eastAsia="en-US"/>
              </w:rPr>
              <w:t>.</w:t>
            </w:r>
          </w:p>
        </w:tc>
      </w:tr>
      <w:tr w:rsidR="00402D51" w:rsidRPr="009F1574" w14:paraId="55E2FCB8" w14:textId="77777777" w:rsidTr="00986B90">
        <w:trPr>
          <w:jc w:val="right"/>
        </w:trPr>
        <w:tc>
          <w:tcPr>
            <w:tcW w:w="714" w:type="dxa"/>
            <w:shd w:val="clear" w:color="auto" w:fill="auto"/>
          </w:tcPr>
          <w:p w14:paraId="6F6C595E" w14:textId="77777777" w:rsidR="00402D51" w:rsidRPr="009F1574" w:rsidRDefault="00402D51" w:rsidP="0031018E">
            <w:pPr>
              <w:autoSpaceDE w:val="0"/>
              <w:autoSpaceDN w:val="0"/>
              <w:adjustRightInd w:val="0"/>
              <w:jc w:val="center"/>
              <w:rPr>
                <w:rFonts w:ascii="Arial Narrow" w:hAnsi="Arial Narrow" w:cs="Arial"/>
                <w:b/>
                <w:bCs/>
                <w:highlight w:val="yellow"/>
              </w:rPr>
            </w:pPr>
            <w:r w:rsidRPr="009F6EBA">
              <w:rPr>
                <w:rFonts w:ascii="Arial Narrow" w:hAnsi="Arial Narrow" w:cs="Arial"/>
                <w:b/>
                <w:bCs/>
              </w:rPr>
              <w:t>2</w:t>
            </w:r>
          </w:p>
        </w:tc>
        <w:tc>
          <w:tcPr>
            <w:tcW w:w="7370" w:type="dxa"/>
            <w:shd w:val="clear" w:color="auto" w:fill="auto"/>
          </w:tcPr>
          <w:p w14:paraId="2AAD5001" w14:textId="42349EB0" w:rsidR="00402D51" w:rsidRPr="009F1574" w:rsidRDefault="00905D0A" w:rsidP="0031018E">
            <w:pPr>
              <w:autoSpaceDE w:val="0"/>
              <w:autoSpaceDN w:val="0"/>
              <w:adjustRightInd w:val="0"/>
              <w:contextualSpacing/>
              <w:jc w:val="both"/>
              <w:rPr>
                <w:rFonts w:ascii="Arial Narrow" w:hAnsi="Arial Narrow"/>
                <w:highlight w:val="yellow"/>
                <w:lang w:eastAsia="es-PE"/>
              </w:rPr>
            </w:pPr>
            <w:r>
              <w:rPr>
                <w:rFonts w:ascii="Arial Narrow" w:hAnsi="Arial Narrow"/>
                <w:lang w:eastAsia="es-PE"/>
              </w:rPr>
              <w:t xml:space="preserve">Informe n.º 335-2022-GRAP/11/SGPS/C.P./NCC de 7 de diciembre de 2022 </w:t>
            </w:r>
          </w:p>
        </w:tc>
      </w:tr>
      <w:tr w:rsidR="00905D0A" w:rsidRPr="009F1574" w14:paraId="29319B97" w14:textId="77777777" w:rsidTr="00986B90">
        <w:trPr>
          <w:jc w:val="right"/>
        </w:trPr>
        <w:tc>
          <w:tcPr>
            <w:tcW w:w="714" w:type="dxa"/>
            <w:shd w:val="clear" w:color="auto" w:fill="auto"/>
          </w:tcPr>
          <w:p w14:paraId="6173DE5E" w14:textId="3C546E7F" w:rsidR="00905D0A" w:rsidRPr="009F6EBA" w:rsidRDefault="00905D0A" w:rsidP="00905D0A">
            <w:pPr>
              <w:autoSpaceDE w:val="0"/>
              <w:autoSpaceDN w:val="0"/>
              <w:adjustRightInd w:val="0"/>
              <w:jc w:val="center"/>
              <w:rPr>
                <w:rFonts w:ascii="Arial Narrow" w:hAnsi="Arial Narrow" w:cs="Arial"/>
                <w:b/>
                <w:bCs/>
              </w:rPr>
            </w:pPr>
            <w:r>
              <w:rPr>
                <w:rFonts w:ascii="Arial Narrow" w:hAnsi="Arial Narrow" w:cs="Arial"/>
                <w:b/>
                <w:bCs/>
              </w:rPr>
              <w:t>3</w:t>
            </w:r>
          </w:p>
        </w:tc>
        <w:tc>
          <w:tcPr>
            <w:tcW w:w="7370" w:type="dxa"/>
            <w:shd w:val="clear" w:color="auto" w:fill="auto"/>
          </w:tcPr>
          <w:p w14:paraId="3526B66F" w14:textId="6A8AFC8C" w:rsidR="00905D0A" w:rsidRDefault="00905D0A" w:rsidP="00905D0A">
            <w:pPr>
              <w:autoSpaceDE w:val="0"/>
              <w:autoSpaceDN w:val="0"/>
              <w:adjustRightInd w:val="0"/>
              <w:contextualSpacing/>
              <w:jc w:val="both"/>
              <w:rPr>
                <w:rFonts w:ascii="Arial Narrow" w:hAnsi="Arial Narrow"/>
                <w:lang w:eastAsia="es-PE"/>
              </w:rPr>
            </w:pPr>
            <w:r>
              <w:rPr>
                <w:rFonts w:ascii="Arial Narrow" w:hAnsi="Arial Narrow"/>
                <w:lang w:eastAsia="es-PE"/>
              </w:rPr>
              <w:t xml:space="preserve">Informe n.º 341-2022-GRAP/11/SGPS/C.P./NCC de 19 de diciembre de 2022 </w:t>
            </w:r>
          </w:p>
        </w:tc>
      </w:tr>
      <w:tr w:rsidR="00410587" w:rsidRPr="009F1574" w14:paraId="5986C973" w14:textId="77777777" w:rsidTr="00986B90">
        <w:trPr>
          <w:jc w:val="right"/>
        </w:trPr>
        <w:tc>
          <w:tcPr>
            <w:tcW w:w="714" w:type="dxa"/>
            <w:shd w:val="clear" w:color="auto" w:fill="auto"/>
          </w:tcPr>
          <w:p w14:paraId="2E1FB631" w14:textId="62AA74FE" w:rsidR="00410587" w:rsidRDefault="00410587" w:rsidP="00410587">
            <w:pPr>
              <w:autoSpaceDE w:val="0"/>
              <w:autoSpaceDN w:val="0"/>
              <w:adjustRightInd w:val="0"/>
              <w:jc w:val="center"/>
              <w:rPr>
                <w:rFonts w:ascii="Arial Narrow" w:hAnsi="Arial Narrow" w:cs="Arial"/>
                <w:b/>
                <w:bCs/>
              </w:rPr>
            </w:pPr>
            <w:r>
              <w:rPr>
                <w:rFonts w:ascii="Arial Narrow" w:hAnsi="Arial Narrow" w:cs="Arial"/>
                <w:b/>
                <w:bCs/>
              </w:rPr>
              <w:t>4</w:t>
            </w:r>
          </w:p>
        </w:tc>
        <w:tc>
          <w:tcPr>
            <w:tcW w:w="7370" w:type="dxa"/>
            <w:shd w:val="clear" w:color="auto" w:fill="auto"/>
          </w:tcPr>
          <w:p w14:paraId="119D45AD" w14:textId="5FDDDE03" w:rsidR="00410587" w:rsidRDefault="00410587" w:rsidP="00410587">
            <w:pPr>
              <w:autoSpaceDE w:val="0"/>
              <w:autoSpaceDN w:val="0"/>
              <w:adjustRightInd w:val="0"/>
              <w:contextualSpacing/>
              <w:jc w:val="both"/>
              <w:rPr>
                <w:rFonts w:ascii="Arial Narrow" w:hAnsi="Arial Narrow"/>
                <w:lang w:eastAsia="es-PE"/>
              </w:rPr>
            </w:pPr>
            <w:r>
              <w:rPr>
                <w:rFonts w:ascii="Arial Narrow" w:hAnsi="Arial Narrow"/>
                <w:lang w:eastAsia="es-PE"/>
              </w:rPr>
              <w:t>Informe n.º 1867-2022-GRAP/11/G</w:t>
            </w:r>
            <w:r w:rsidR="00AA6C08">
              <w:rPr>
                <w:rFonts w:ascii="Arial Narrow" w:hAnsi="Arial Narrow"/>
                <w:lang w:eastAsia="es-PE"/>
              </w:rPr>
              <w:t>RDS</w:t>
            </w:r>
            <w:r>
              <w:rPr>
                <w:rFonts w:ascii="Arial Narrow" w:hAnsi="Arial Narrow"/>
                <w:lang w:eastAsia="es-PE"/>
              </w:rPr>
              <w:t>/</w:t>
            </w:r>
            <w:r w:rsidR="00AA6C08">
              <w:rPr>
                <w:rFonts w:ascii="Arial Narrow" w:hAnsi="Arial Narrow"/>
                <w:lang w:eastAsia="es-PE"/>
              </w:rPr>
              <w:t xml:space="preserve">SGPS </w:t>
            </w:r>
            <w:r>
              <w:rPr>
                <w:rFonts w:ascii="Arial Narrow" w:hAnsi="Arial Narrow"/>
                <w:lang w:eastAsia="es-PE"/>
              </w:rPr>
              <w:t>de 19 de diciembre de 2022</w:t>
            </w:r>
          </w:p>
        </w:tc>
      </w:tr>
      <w:tr w:rsidR="00410587" w:rsidRPr="009F1574" w14:paraId="73E35A3F" w14:textId="77777777" w:rsidTr="00986B90">
        <w:trPr>
          <w:jc w:val="right"/>
        </w:trPr>
        <w:tc>
          <w:tcPr>
            <w:tcW w:w="714" w:type="dxa"/>
            <w:shd w:val="clear" w:color="auto" w:fill="auto"/>
          </w:tcPr>
          <w:p w14:paraId="30141B3E" w14:textId="4C2CAD83" w:rsidR="00410587" w:rsidRPr="009F6EBA" w:rsidRDefault="00410587" w:rsidP="00410587">
            <w:pPr>
              <w:autoSpaceDE w:val="0"/>
              <w:autoSpaceDN w:val="0"/>
              <w:adjustRightInd w:val="0"/>
              <w:jc w:val="center"/>
              <w:rPr>
                <w:rFonts w:ascii="Arial Narrow" w:hAnsi="Arial Narrow" w:cs="Arial"/>
                <w:b/>
                <w:bCs/>
              </w:rPr>
            </w:pPr>
            <w:r>
              <w:rPr>
                <w:rFonts w:ascii="Arial Narrow" w:hAnsi="Arial Narrow" w:cs="Arial"/>
                <w:b/>
                <w:bCs/>
              </w:rPr>
              <w:t>5</w:t>
            </w:r>
          </w:p>
        </w:tc>
        <w:tc>
          <w:tcPr>
            <w:tcW w:w="7370" w:type="dxa"/>
            <w:shd w:val="clear" w:color="auto" w:fill="auto"/>
          </w:tcPr>
          <w:p w14:paraId="0E65D685" w14:textId="6946B204" w:rsidR="00410587" w:rsidRDefault="00410587" w:rsidP="00410587">
            <w:pPr>
              <w:autoSpaceDE w:val="0"/>
              <w:autoSpaceDN w:val="0"/>
              <w:adjustRightInd w:val="0"/>
              <w:contextualSpacing/>
              <w:jc w:val="both"/>
              <w:rPr>
                <w:rFonts w:ascii="Arial Narrow" w:hAnsi="Arial Narrow"/>
                <w:lang w:eastAsia="es-PE"/>
              </w:rPr>
            </w:pPr>
            <w:r>
              <w:rPr>
                <w:rFonts w:ascii="Arial Narrow" w:hAnsi="Arial Narrow"/>
                <w:lang w:eastAsia="es-PE"/>
              </w:rPr>
              <w:t xml:space="preserve">Informe n.º </w:t>
            </w:r>
            <w:r w:rsidR="00AA6C08">
              <w:rPr>
                <w:rFonts w:ascii="Arial Narrow" w:hAnsi="Arial Narrow"/>
                <w:lang w:eastAsia="es-PE"/>
              </w:rPr>
              <w:t>1806</w:t>
            </w:r>
            <w:r>
              <w:rPr>
                <w:rFonts w:ascii="Arial Narrow" w:hAnsi="Arial Narrow"/>
                <w:lang w:eastAsia="es-PE"/>
              </w:rPr>
              <w:t>-2022-GRAP/11/</w:t>
            </w:r>
            <w:r w:rsidR="00AA6C08">
              <w:rPr>
                <w:rFonts w:ascii="Arial Narrow" w:hAnsi="Arial Narrow"/>
                <w:lang w:eastAsia="es-PE"/>
              </w:rPr>
              <w:t>GRDS</w:t>
            </w:r>
            <w:r>
              <w:rPr>
                <w:rFonts w:ascii="Arial Narrow" w:hAnsi="Arial Narrow"/>
                <w:lang w:eastAsia="es-PE"/>
              </w:rPr>
              <w:t xml:space="preserve"> de 19 de diciembre de 2022</w:t>
            </w:r>
          </w:p>
        </w:tc>
      </w:tr>
      <w:tr w:rsidR="00410587" w:rsidRPr="009F1574" w14:paraId="7B176939" w14:textId="77777777" w:rsidTr="00986B90">
        <w:trPr>
          <w:jc w:val="right"/>
        </w:trPr>
        <w:tc>
          <w:tcPr>
            <w:tcW w:w="714" w:type="dxa"/>
            <w:shd w:val="clear" w:color="auto" w:fill="auto"/>
          </w:tcPr>
          <w:p w14:paraId="1DEEFB6D" w14:textId="69095387" w:rsidR="00410587" w:rsidRPr="009F6EBA" w:rsidRDefault="00410587" w:rsidP="00410587">
            <w:pPr>
              <w:autoSpaceDE w:val="0"/>
              <w:autoSpaceDN w:val="0"/>
              <w:adjustRightInd w:val="0"/>
              <w:jc w:val="center"/>
              <w:rPr>
                <w:rFonts w:ascii="Arial Narrow" w:hAnsi="Arial Narrow" w:cs="Arial"/>
                <w:b/>
                <w:bCs/>
              </w:rPr>
            </w:pPr>
            <w:r>
              <w:rPr>
                <w:rFonts w:ascii="Arial Narrow" w:hAnsi="Arial Narrow" w:cs="Arial"/>
                <w:b/>
                <w:bCs/>
              </w:rPr>
              <w:t>6</w:t>
            </w:r>
          </w:p>
        </w:tc>
        <w:tc>
          <w:tcPr>
            <w:tcW w:w="7370" w:type="dxa"/>
            <w:shd w:val="clear" w:color="auto" w:fill="auto"/>
          </w:tcPr>
          <w:p w14:paraId="743046C2" w14:textId="53426FFD" w:rsidR="00410587" w:rsidRDefault="00410587" w:rsidP="00410587">
            <w:pPr>
              <w:autoSpaceDE w:val="0"/>
              <w:autoSpaceDN w:val="0"/>
              <w:adjustRightInd w:val="0"/>
              <w:contextualSpacing/>
              <w:jc w:val="both"/>
              <w:rPr>
                <w:rFonts w:ascii="Arial Narrow" w:hAnsi="Arial Narrow"/>
                <w:lang w:eastAsia="es-PE"/>
              </w:rPr>
            </w:pPr>
          </w:p>
        </w:tc>
      </w:tr>
    </w:tbl>
    <w:p w14:paraId="6645BEF2" w14:textId="5122ECA4" w:rsidR="00402D51" w:rsidRPr="00172130" w:rsidRDefault="00402D51" w:rsidP="0031018E">
      <w:pPr>
        <w:pStyle w:val="Prrafodelista"/>
        <w:tabs>
          <w:tab w:val="left" w:pos="142"/>
        </w:tabs>
        <w:spacing w:after="0" w:line="240" w:lineRule="auto"/>
        <w:ind w:left="426"/>
        <w:jc w:val="both"/>
        <w:rPr>
          <w:rFonts w:ascii="Arial Narrow" w:hAnsi="Arial Narrow" w:cs="Arial"/>
          <w:b/>
          <w:bCs/>
        </w:rPr>
      </w:pPr>
    </w:p>
    <w:p w14:paraId="7598E84B"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267F2CC5" w14:textId="77E547FF" w:rsidR="006828BF" w:rsidRPr="00172130" w:rsidRDefault="006828BF" w:rsidP="0031018E">
      <w:pPr>
        <w:pStyle w:val="Prrafodelista"/>
        <w:tabs>
          <w:tab w:val="left" w:pos="142"/>
        </w:tabs>
        <w:spacing w:after="0" w:line="240" w:lineRule="auto"/>
        <w:ind w:left="426"/>
        <w:jc w:val="both"/>
        <w:rPr>
          <w:rFonts w:ascii="Arial Narrow" w:hAnsi="Arial Narrow" w:cs="Arial"/>
          <w:b/>
          <w:bCs/>
        </w:rPr>
      </w:pPr>
    </w:p>
    <w:p w14:paraId="185E5377" w14:textId="77777777" w:rsidR="006828BF" w:rsidRPr="00172130" w:rsidRDefault="006828BF" w:rsidP="0031018E">
      <w:pPr>
        <w:pStyle w:val="Prrafodelista"/>
        <w:tabs>
          <w:tab w:val="left" w:pos="142"/>
        </w:tabs>
        <w:spacing w:after="0" w:line="240" w:lineRule="auto"/>
        <w:ind w:left="426"/>
        <w:jc w:val="both"/>
        <w:rPr>
          <w:rFonts w:ascii="Arial Narrow" w:hAnsi="Arial Narrow" w:cs="Arial"/>
          <w:b/>
          <w:bCs/>
        </w:rPr>
      </w:pPr>
    </w:p>
    <w:p w14:paraId="5953C0EC"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7BC3AA30" w14:textId="75B4B88B" w:rsidR="00402D51" w:rsidRPr="00172130" w:rsidRDefault="00402D51" w:rsidP="0031018E">
      <w:pPr>
        <w:pStyle w:val="Prrafodelista"/>
        <w:tabs>
          <w:tab w:val="left" w:pos="142"/>
        </w:tabs>
        <w:spacing w:after="0" w:line="240" w:lineRule="auto"/>
        <w:ind w:left="426"/>
        <w:jc w:val="both"/>
        <w:rPr>
          <w:rFonts w:ascii="Arial Narrow" w:hAnsi="Arial Narrow" w:cs="Arial"/>
          <w:b/>
          <w:bCs/>
        </w:rPr>
      </w:pPr>
    </w:p>
    <w:p w14:paraId="5F99C2CD" w14:textId="77777777" w:rsidR="00F5549D" w:rsidRPr="00172130" w:rsidRDefault="00F5549D" w:rsidP="0031018E">
      <w:pPr>
        <w:pStyle w:val="Prrafodelista"/>
        <w:tabs>
          <w:tab w:val="left" w:pos="142"/>
        </w:tabs>
        <w:spacing w:after="0" w:line="240" w:lineRule="auto"/>
        <w:ind w:left="426"/>
        <w:jc w:val="both"/>
        <w:rPr>
          <w:rFonts w:ascii="Arial Narrow" w:hAnsi="Arial Narrow" w:cs="Arial"/>
          <w:b/>
          <w:bCs/>
        </w:rPr>
      </w:pPr>
    </w:p>
    <w:p w14:paraId="281BC7CA" w14:textId="77777777" w:rsidR="00D6793F" w:rsidRPr="00172130" w:rsidRDefault="00D6793F" w:rsidP="0031018E">
      <w:pPr>
        <w:rPr>
          <w:rFonts w:ascii="Arial Narrow" w:hAnsi="Arial Narrow"/>
          <w:sz w:val="22"/>
          <w:szCs w:val="22"/>
        </w:rPr>
      </w:pPr>
    </w:p>
    <w:p w14:paraId="4CCC5AF0" w14:textId="77777777" w:rsidR="00D6793F" w:rsidRPr="00172130" w:rsidRDefault="00D6793F" w:rsidP="0031018E">
      <w:pPr>
        <w:rPr>
          <w:rFonts w:ascii="Arial Narrow" w:hAnsi="Arial Narrow"/>
          <w:sz w:val="22"/>
          <w:szCs w:val="22"/>
        </w:rPr>
      </w:pPr>
    </w:p>
    <w:p w14:paraId="17477E33" w14:textId="77777777" w:rsidR="00D6793F" w:rsidRPr="00172130" w:rsidRDefault="00D6793F" w:rsidP="0031018E">
      <w:pPr>
        <w:rPr>
          <w:rFonts w:ascii="Arial Narrow" w:hAnsi="Arial Narrow"/>
        </w:rPr>
      </w:pPr>
    </w:p>
    <w:sectPr w:rsidR="00D6793F" w:rsidRPr="001721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5F88D2" w14:textId="77777777" w:rsidR="008252BE" w:rsidRDefault="008252BE" w:rsidP="00D6793F">
      <w:r>
        <w:separator/>
      </w:r>
    </w:p>
  </w:endnote>
  <w:endnote w:type="continuationSeparator" w:id="0">
    <w:p w14:paraId="3BBBC16E" w14:textId="77777777" w:rsidR="008252BE" w:rsidRDefault="008252BE"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D0B958A" w:rsidR="000F51CC" w:rsidRPr="003E4380" w:rsidRDefault="000F51CC" w:rsidP="003E4380">
    <w:pPr>
      <w:pStyle w:val="Piedepgina"/>
      <w:jc w:val="both"/>
      <w:rPr>
        <w:rFonts w:ascii="Arial Narrow" w:hAnsi="Arial Narrow"/>
        <w:b/>
        <w:sz w:val="16"/>
        <w:szCs w:val="16"/>
      </w:rPr>
    </w:pPr>
    <w:r>
      <w:rPr>
        <w:rFonts w:ascii="Arial Narrow" w:hAnsi="Arial Narrow"/>
        <w:noProof/>
        <w:sz w:val="16"/>
        <w:szCs w:val="16"/>
        <w:lang w:eastAsia="es-PE"/>
      </w:rPr>
      <mc:AlternateContent>
        <mc:Choice Requires="wps">
          <w:drawing>
            <wp:anchor distT="0" distB="0" distL="114300" distR="114300" simplePos="0" relativeHeight="251662336" behindDoc="0" locked="0" layoutInCell="1" allowOverlap="1" wp14:anchorId="4A1C72C7" wp14:editId="406C292A">
              <wp:simplePos x="0" y="0"/>
              <wp:positionH relativeFrom="column">
                <wp:posOffset>0</wp:posOffset>
              </wp:positionH>
              <wp:positionV relativeFrom="paragraph">
                <wp:posOffset>-80442</wp:posOffset>
              </wp:positionV>
              <wp:extent cx="5371465" cy="0"/>
              <wp:effectExtent l="0" t="0" r="19685" b="19050"/>
              <wp:wrapNone/>
              <wp:docPr id="55" name="Conector recto 55"/>
              <wp:cNvGraphicFramePr/>
              <a:graphic xmlns:a="http://schemas.openxmlformats.org/drawingml/2006/main">
                <a:graphicData uri="http://schemas.microsoft.com/office/word/2010/wordprocessingShape">
                  <wps:wsp>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6DA2EF4" id="Conector recto 55" o:spid="_x0000_s1026" style="position:absolute;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" strokecolor="black [3213]" strokeweight="1.5pt">
              <v:stroke joinstyle="miter"/>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w:t>
    </w:r>
    <w:r w:rsidR="00843B45">
      <w:rPr>
        <w:rFonts w:ascii="Arial Narrow" w:hAnsi="Arial Narrow"/>
        <w:b/>
        <w:sz w:val="16"/>
        <w:szCs w:val="16"/>
      </w:rPr>
      <w:t>a provincia de Chincheros</w:t>
    </w:r>
    <w:r>
      <w:rPr>
        <w:rFonts w:ascii="Arial Narrow" w:hAnsi="Arial Narrow"/>
        <w:b/>
        <w:sz w:val="16"/>
        <w:szCs w:val="16"/>
      </w:rPr>
      <w:t xml:space="preserve">, UGEL </w:t>
    </w:r>
    <w:r w:rsidR="00843B45">
      <w:rPr>
        <w:rFonts w:ascii="Arial Narrow" w:hAnsi="Arial Narrow"/>
        <w:b/>
        <w:sz w:val="16"/>
        <w:szCs w:val="16"/>
      </w:rPr>
      <w:t>Chinchero</w:t>
    </w:r>
    <w:r>
      <w:rPr>
        <w:rFonts w:ascii="Arial Narrow" w:hAnsi="Arial Narrow"/>
        <w:b/>
        <w:sz w:val="16"/>
        <w:szCs w:val="16"/>
      </w:rPr>
      <w:t>s – región Apurímac</w:t>
    </w:r>
    <w:r w:rsidRPr="003E4380">
      <w:rPr>
        <w:rFonts w:ascii="Arial Narrow" w:hAnsi="Arial Narrow"/>
        <w:b/>
        <w:sz w:val="16"/>
        <w:szCs w:val="16"/>
      </w:rPr>
      <w:t>”</w:t>
    </w:r>
  </w:p>
  <w:p w14:paraId="4CC89F61" w14:textId="1D3355EC" w:rsidR="000F51CC" w:rsidRPr="00E728A2" w:rsidRDefault="000F51CC"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2</w:t>
    </w:r>
    <w:r w:rsidR="00843B45">
      <w:rPr>
        <w:rFonts w:ascii="Arial Narrow" w:hAnsi="Arial Narrow"/>
        <w:b/>
        <w:sz w:val="16"/>
        <w:szCs w:val="16"/>
        <w:lang w:val="es-ES"/>
      </w:rPr>
      <w:t>5</w:t>
    </w:r>
    <w:r>
      <w:rPr>
        <w:rFonts w:ascii="Arial Narrow" w:hAnsi="Arial Narrow"/>
        <w:b/>
        <w:sz w:val="16"/>
        <w:szCs w:val="16"/>
        <w:lang w:val="es-ES"/>
      </w:rPr>
      <w:t xml:space="preserve"> de </w:t>
    </w:r>
    <w:r w:rsidR="00843B45">
      <w:rPr>
        <w:rFonts w:ascii="Arial Narrow" w:hAnsi="Arial Narrow"/>
        <w:b/>
        <w:sz w:val="16"/>
        <w:szCs w:val="16"/>
        <w:lang w:val="es-ES"/>
      </w:rPr>
      <w:t>febre</w:t>
    </w:r>
    <w:r>
      <w:rPr>
        <w:rFonts w:ascii="Arial Narrow" w:hAnsi="Arial Narrow"/>
        <w:b/>
        <w:sz w:val="16"/>
        <w:szCs w:val="16"/>
        <w:lang w:val="es-ES"/>
      </w:rPr>
      <w:t>r</w:t>
    </w:r>
    <w:r w:rsidR="00843B45">
      <w:rPr>
        <w:rFonts w:ascii="Arial Narrow" w:hAnsi="Arial Narrow"/>
        <w:b/>
        <w:sz w:val="16"/>
        <w:szCs w:val="16"/>
        <w:lang w:val="es-ES"/>
      </w:rPr>
      <w:t>o</w:t>
    </w:r>
    <w:r>
      <w:rPr>
        <w:rFonts w:ascii="Arial Narrow" w:hAnsi="Arial Narrow"/>
        <w:b/>
        <w:sz w:val="16"/>
        <w:szCs w:val="16"/>
        <w:lang w:val="es-ES"/>
      </w:rPr>
      <w:t xml:space="preserve"> </w:t>
    </w:r>
    <w:r w:rsidRPr="00FC109D">
      <w:rPr>
        <w:rFonts w:ascii="Arial Narrow" w:hAnsi="Arial Narrow"/>
        <w:b/>
        <w:sz w:val="16"/>
        <w:szCs w:val="16"/>
        <w:lang w:val="es-ES"/>
      </w:rPr>
      <w:t xml:space="preserve">al </w:t>
    </w:r>
    <w:r>
      <w:rPr>
        <w:rFonts w:ascii="Arial Narrow" w:hAnsi="Arial Narrow"/>
        <w:b/>
        <w:sz w:val="16"/>
        <w:szCs w:val="16"/>
        <w:lang w:val="es-ES"/>
      </w:rPr>
      <w:t>2</w:t>
    </w:r>
    <w:r w:rsidR="00843B45">
      <w:rPr>
        <w:rFonts w:ascii="Arial Narrow" w:hAnsi="Arial Narrow"/>
        <w:b/>
        <w:sz w:val="16"/>
        <w:szCs w:val="16"/>
        <w:lang w:val="es-ES"/>
      </w:rPr>
      <w:t>6</w:t>
    </w:r>
    <w:r>
      <w:rPr>
        <w:rFonts w:ascii="Arial Narrow" w:hAnsi="Arial Narrow"/>
        <w:b/>
        <w:sz w:val="16"/>
        <w:szCs w:val="16"/>
        <w:lang w:val="es-ES"/>
      </w:rPr>
      <w:t xml:space="preserve"> de </w:t>
    </w:r>
    <w:r w:rsidR="00843B45">
      <w:rPr>
        <w:rFonts w:ascii="Arial Narrow" w:hAnsi="Arial Narrow"/>
        <w:b/>
        <w:sz w:val="16"/>
        <w:szCs w:val="16"/>
        <w:lang w:val="es-ES"/>
      </w:rPr>
      <w:t>marzo</w:t>
    </w:r>
    <w:r>
      <w:rPr>
        <w:rFonts w:ascii="Arial Narrow" w:hAnsi="Arial Narrow"/>
        <w:b/>
        <w:sz w:val="16"/>
        <w:szCs w:val="16"/>
        <w:lang w:val="es-ES"/>
      </w:rPr>
      <w:t xml:space="preserve"> </w:t>
    </w:r>
    <w:r w:rsidRPr="00FC109D">
      <w:rPr>
        <w:rFonts w:ascii="Arial Narrow" w:hAnsi="Arial Narrow"/>
        <w:b/>
        <w:sz w:val="16"/>
        <w:szCs w:val="16"/>
        <w:lang w:val="es-ES"/>
      </w:rPr>
      <w:t>del 202</w:t>
    </w:r>
    <w:r w:rsidR="00843B45">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168AD7" w14:textId="77777777" w:rsidR="008252BE" w:rsidRDefault="008252BE" w:rsidP="00D6793F">
      <w:r>
        <w:separator/>
      </w:r>
    </w:p>
  </w:footnote>
  <w:footnote w:type="continuationSeparator" w:id="0">
    <w:p w14:paraId="2D6B8AF1" w14:textId="77777777" w:rsidR="008252BE" w:rsidRDefault="008252BE"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0F51CC" w:rsidRPr="00432143" w:rsidRDefault="000F51CC"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0F51CC" w:rsidRPr="00432143" w:rsidRDefault="000F51CC"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0F51CC" w:rsidRPr="00432143" w:rsidRDefault="000F51CC"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614BD38B" w:rsidR="000F51CC" w:rsidRPr="007957BB" w:rsidRDefault="000F51CC"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Pr>
        <w:rFonts w:ascii="Arial Narrow" w:hAnsi="Arial Narrow"/>
        <w:b/>
        <w:sz w:val="16"/>
        <w:szCs w:val="16"/>
      </w:rPr>
      <w:t>0</w:t>
    </w:r>
    <w:r w:rsidR="004C5043">
      <w:rPr>
        <w:rFonts w:ascii="Arial Narrow" w:hAnsi="Arial Narrow"/>
        <w:b/>
        <w:sz w:val="16"/>
        <w:szCs w:val="16"/>
      </w:rPr>
      <w:t>46</w:t>
    </w:r>
    <w:r w:rsidRPr="007957BB">
      <w:rPr>
        <w:rFonts w:ascii="Arial Narrow" w:hAnsi="Arial Narrow"/>
        <w:b/>
        <w:sz w:val="16"/>
        <w:szCs w:val="16"/>
      </w:rPr>
      <w:t>-2022-CG/GRAP-SCC</w:t>
    </w:r>
  </w:p>
  <w:p w14:paraId="76301299" w14:textId="77777777" w:rsidR="000F51CC" w:rsidRPr="00475156" w:rsidRDefault="000F51CC" w:rsidP="00986B90">
    <w:pPr>
      <w:pStyle w:val="Encabezado"/>
      <w:jc w:val="right"/>
      <w:rPr>
        <w:rFonts w:ascii="Arial Narrow" w:hAnsi="Arial Narrow"/>
        <w:sz w:val="4"/>
        <w:szCs w:val="4"/>
      </w:rPr>
    </w:pPr>
    <w:r w:rsidRPr="00475156">
      <w:rPr>
        <w:rFonts w:ascii="Arial Narrow" w:hAnsi="Arial Narrow"/>
        <w:noProof/>
        <w:sz w:val="4"/>
        <w:szCs w:val="4"/>
        <w:lang w:eastAsia="es-PE"/>
      </w:rPr>
      <mc:AlternateContent>
        <mc:Choice Requires="wps">
          <w:drawing>
            <wp:anchor distT="0" distB="0" distL="114300" distR="114300" simplePos="0" relativeHeight="251659264" behindDoc="0" locked="0" layoutInCell="1" allowOverlap="1" wp14:anchorId="070C12A0" wp14:editId="75333F9D">
              <wp:simplePos x="0" y="0"/>
              <wp:positionH relativeFrom="column">
                <wp:posOffset>1242</wp:posOffset>
              </wp:positionH>
              <wp:positionV relativeFrom="paragraph">
                <wp:posOffset>30922</wp:posOffset>
              </wp:positionV>
              <wp:extent cx="5422790" cy="0"/>
              <wp:effectExtent l="0" t="0" r="26035" b="19050"/>
              <wp:wrapNone/>
              <wp:docPr id="42" name="Conector recto 42"/>
              <wp:cNvGraphicFramePr/>
              <a:graphic xmlns:a="http://schemas.openxmlformats.org/drawingml/2006/main">
                <a:graphicData uri="http://schemas.microsoft.com/office/word/2010/wordprocessingShape">
                  <wps:wsp>
                    <wps:cNvCnPr/>
                    <wps:spPr>
                      <a:xfrm>
                        <a:off x="0" y="0"/>
                        <a:ext cx="54227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2E1ABD" id="Conector recto 4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" strokecolor="black [3213]" strokeweight="1.5pt">
              <v:stroke joinstyle="miter"/>
            </v:line>
          </w:pict>
        </mc:Fallback>
      </mc:AlternateContent>
    </w:r>
  </w:p>
  <w:p w14:paraId="2D465CBD" w14:textId="77777777" w:rsidR="000F51CC" w:rsidRPr="00E17335" w:rsidRDefault="000F51CC" w:rsidP="00986B90">
    <w:pPr>
      <w:pStyle w:val="Encabezado"/>
      <w:jc w:val="right"/>
      <w:rPr>
        <w:rFonts w:ascii="Arial Narrow" w:hAnsi="Arial Narrow"/>
        <w:sz w:val="6"/>
        <w:szCs w:val="6"/>
        <w:lang w:val="es-ES"/>
      </w:rPr>
    </w:pPr>
  </w:p>
  <w:p w14:paraId="7F607A86" w14:textId="635CF164" w:rsidR="000F51CC" w:rsidRDefault="000F51CC" w:rsidP="00986B90">
    <w:pPr>
      <w:pStyle w:val="Encabezado"/>
      <w:jc w:val="right"/>
      <w:rPr>
        <w:rFonts w:ascii="Arial Narrow" w:hAnsi="Arial Narrow"/>
        <w:b/>
        <w:bCs/>
        <w:sz w:val="16"/>
        <w:szCs w:val="16"/>
      </w:rPr>
    </w:pPr>
    <w:r w:rsidRPr="00475156">
      <w:rPr>
        <w:rFonts w:ascii="Arial Narrow" w:hAnsi="Arial Narrow"/>
        <w:sz w:val="16"/>
        <w:szCs w:val="16"/>
        <w:lang w:val="es-ES"/>
      </w:rPr>
      <w:t xml:space="preserve">Página </w:t>
    </w:r>
    <w:r w:rsidRPr="00475156">
      <w:rPr>
        <w:rFonts w:ascii="Arial Narrow" w:hAnsi="Arial Narrow"/>
        <w:b/>
        <w:bCs/>
        <w:sz w:val="16"/>
        <w:szCs w:val="16"/>
      </w:rPr>
      <w:fldChar w:fldCharType="begin"/>
    </w:r>
    <w:r w:rsidRPr="00475156">
      <w:rPr>
        <w:rFonts w:ascii="Arial Narrow" w:hAnsi="Arial Narrow"/>
        <w:b/>
        <w:bCs/>
        <w:sz w:val="16"/>
        <w:szCs w:val="16"/>
      </w:rPr>
      <w:instrText>PAGE  \* Arabic  \* MERGEFORMAT</w:instrText>
    </w:r>
    <w:r w:rsidRPr="00475156">
      <w:rPr>
        <w:rFonts w:ascii="Arial Narrow" w:hAnsi="Arial Narrow"/>
        <w:b/>
        <w:bCs/>
        <w:sz w:val="16"/>
        <w:szCs w:val="16"/>
      </w:rPr>
      <w:fldChar w:fldCharType="separate"/>
    </w:r>
    <w:r w:rsidR="00D55F19" w:rsidRPr="00D55F19">
      <w:rPr>
        <w:rFonts w:ascii="Arial Narrow" w:hAnsi="Arial Narrow"/>
        <w:b/>
        <w:bCs/>
        <w:noProof/>
        <w:sz w:val="16"/>
        <w:szCs w:val="16"/>
        <w:lang w:val="es-ES"/>
      </w:rPr>
      <w:t>9</w:t>
    </w:r>
    <w:r w:rsidRPr="00475156">
      <w:rPr>
        <w:rFonts w:ascii="Arial Narrow" w:hAnsi="Arial Narrow"/>
        <w:b/>
        <w:bCs/>
        <w:sz w:val="16"/>
        <w:szCs w:val="16"/>
      </w:rPr>
      <w:fldChar w:fldCharType="end"/>
    </w:r>
    <w:r w:rsidRPr="00475156">
      <w:rPr>
        <w:rFonts w:ascii="Arial Narrow" w:hAnsi="Arial Narrow"/>
        <w:sz w:val="16"/>
        <w:szCs w:val="16"/>
        <w:lang w:val="es-ES"/>
      </w:rPr>
      <w:t xml:space="preserve"> de </w:t>
    </w:r>
    <w:r w:rsidR="00FA4193">
      <w:rPr>
        <w:rFonts w:ascii="Arial Narrow" w:hAnsi="Arial Narrow"/>
        <w:sz w:val="16"/>
        <w:szCs w:val="16"/>
        <w:lang w:val="es-ES"/>
      </w:rPr>
      <w:t>1</w:t>
    </w:r>
    <w:r w:rsidR="00C5454B">
      <w:rPr>
        <w:rFonts w:ascii="Arial Narrow" w:hAnsi="Arial Narrow"/>
        <w:sz w:val="16"/>
        <w:szCs w:val="16"/>
        <w:lang w:val="es-ES"/>
      </w:rPr>
      <w:t>0</w:t>
    </w:r>
  </w:p>
  <w:p w14:paraId="33496BE7" w14:textId="77777777" w:rsidR="000F51CC" w:rsidRPr="00475156" w:rsidRDefault="000F51CC"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6"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7"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8"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9"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0"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3"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4"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5" w15:restartNumberingAfterBreak="0">
    <w:nsid w:val="28086322"/>
    <w:multiLevelType w:val="hybridMultilevel"/>
    <w:tmpl w:val="3B7EBF04"/>
    <w:lvl w:ilvl="0" w:tplc="A88C957E">
      <w:start w:val="1"/>
      <w:numFmt w:val="upperRoman"/>
      <w:lvlText w:val="%1."/>
      <w:lvlJc w:val="left"/>
      <w:pPr>
        <w:ind w:left="720" w:hanging="360"/>
      </w:pPr>
      <w:rPr>
        <w:rFonts w:ascii="Arial Narrow" w:hAnsi="Arial Narrow" w:hint="default"/>
        <w:b/>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7"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9"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0"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1" w15:restartNumberingAfterBreak="0">
    <w:nsid w:val="39F22B6B"/>
    <w:multiLevelType w:val="hybridMultilevel"/>
    <w:tmpl w:val="03A4FEB6"/>
    <w:lvl w:ilvl="0" w:tplc="65C6D84C">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2"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3"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24"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26"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28"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29"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0"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1"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32"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33"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4"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5"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6"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7"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9"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40"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42"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3"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45"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6"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33809882">
    <w:abstractNumId w:val="39"/>
  </w:num>
  <w:num w:numId="2" w16cid:durableId="501359606">
    <w:abstractNumId w:val="30"/>
  </w:num>
  <w:num w:numId="3" w16cid:durableId="286592512">
    <w:abstractNumId w:val="36"/>
  </w:num>
  <w:num w:numId="4" w16cid:durableId="1750694791">
    <w:abstractNumId w:val="20"/>
  </w:num>
  <w:num w:numId="5" w16cid:durableId="442267020">
    <w:abstractNumId w:val="28"/>
  </w:num>
  <w:num w:numId="6" w16cid:durableId="1648825607">
    <w:abstractNumId w:val="14"/>
  </w:num>
  <w:num w:numId="7" w16cid:durableId="504321054">
    <w:abstractNumId w:val="32"/>
  </w:num>
  <w:num w:numId="8" w16cid:durableId="1515922682">
    <w:abstractNumId w:val="25"/>
  </w:num>
  <w:num w:numId="9" w16cid:durableId="1108505908">
    <w:abstractNumId w:val="13"/>
  </w:num>
  <w:num w:numId="10" w16cid:durableId="2091584711">
    <w:abstractNumId w:val="23"/>
  </w:num>
  <w:num w:numId="11" w16cid:durableId="1023240020">
    <w:abstractNumId w:val="10"/>
  </w:num>
  <w:num w:numId="12" w16cid:durableId="1907303977">
    <w:abstractNumId w:val="26"/>
  </w:num>
  <w:num w:numId="13" w16cid:durableId="758136730">
    <w:abstractNumId w:val="16"/>
  </w:num>
  <w:num w:numId="14" w16cid:durableId="1309288176">
    <w:abstractNumId w:val="4"/>
  </w:num>
  <w:num w:numId="15" w16cid:durableId="1299333812">
    <w:abstractNumId w:val="26"/>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16cid:durableId="2322823">
    <w:abstractNumId w:val="26"/>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16cid:durableId="949506673">
    <w:abstractNumId w:val="2"/>
  </w:num>
  <w:num w:numId="18" w16cid:durableId="1365400119">
    <w:abstractNumId w:val="26"/>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16cid:durableId="613635905">
    <w:abstractNumId w:val="26"/>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16cid:durableId="1883055512">
    <w:abstractNumId w:val="38"/>
  </w:num>
  <w:num w:numId="21" w16cid:durableId="547647159">
    <w:abstractNumId w:val="37"/>
  </w:num>
  <w:num w:numId="22" w16cid:durableId="939920173">
    <w:abstractNumId w:val="12"/>
  </w:num>
  <w:num w:numId="23" w16cid:durableId="1117484104">
    <w:abstractNumId w:val="18"/>
  </w:num>
  <w:num w:numId="24" w16cid:durableId="792789417">
    <w:abstractNumId w:val="42"/>
  </w:num>
  <w:num w:numId="25" w16cid:durableId="562714557">
    <w:abstractNumId w:val="34"/>
  </w:num>
  <w:num w:numId="26" w16cid:durableId="654915736">
    <w:abstractNumId w:val="45"/>
  </w:num>
  <w:num w:numId="27" w16cid:durableId="1437679375">
    <w:abstractNumId w:val="31"/>
  </w:num>
  <w:num w:numId="28" w16cid:durableId="26682037">
    <w:abstractNumId w:val="40"/>
  </w:num>
  <w:num w:numId="29" w16cid:durableId="533737103">
    <w:abstractNumId w:val="0"/>
  </w:num>
  <w:num w:numId="30" w16cid:durableId="1411779880">
    <w:abstractNumId w:val="9"/>
  </w:num>
  <w:num w:numId="31" w16cid:durableId="2046442550">
    <w:abstractNumId w:val="46"/>
  </w:num>
  <w:num w:numId="32" w16cid:durableId="1763839502">
    <w:abstractNumId w:val="1"/>
  </w:num>
  <w:num w:numId="33" w16cid:durableId="459306951">
    <w:abstractNumId w:val="24"/>
  </w:num>
  <w:num w:numId="34" w16cid:durableId="292180603">
    <w:abstractNumId w:val="5"/>
  </w:num>
  <w:num w:numId="35" w16cid:durableId="1680960462">
    <w:abstractNumId w:val="43"/>
  </w:num>
  <w:num w:numId="36" w16cid:durableId="1149054917">
    <w:abstractNumId w:val="15"/>
  </w:num>
  <w:num w:numId="37" w16cid:durableId="2145539265">
    <w:abstractNumId w:val="22"/>
  </w:num>
  <w:num w:numId="38" w16cid:durableId="1662343696">
    <w:abstractNumId w:val="41"/>
  </w:num>
  <w:num w:numId="39" w16cid:durableId="1867712984">
    <w:abstractNumId w:val="17"/>
  </w:num>
  <w:num w:numId="40" w16cid:durableId="881750341">
    <w:abstractNumId w:val="19"/>
  </w:num>
  <w:num w:numId="41" w16cid:durableId="2041391279">
    <w:abstractNumId w:val="7"/>
  </w:num>
  <w:num w:numId="42" w16cid:durableId="551431272">
    <w:abstractNumId w:val="29"/>
  </w:num>
  <w:num w:numId="43" w16cid:durableId="1844973961">
    <w:abstractNumId w:val="35"/>
  </w:num>
  <w:num w:numId="44" w16cid:durableId="164134402">
    <w:abstractNumId w:val="6"/>
  </w:num>
  <w:num w:numId="45" w16cid:durableId="592780988">
    <w:abstractNumId w:val="3"/>
  </w:num>
  <w:num w:numId="46" w16cid:durableId="1309359518">
    <w:abstractNumId w:val="8"/>
  </w:num>
  <w:num w:numId="47" w16cid:durableId="607129394">
    <w:abstractNumId w:val="44"/>
  </w:num>
  <w:num w:numId="48" w16cid:durableId="1576040759">
    <w:abstractNumId w:val="27"/>
  </w:num>
  <w:num w:numId="49" w16cid:durableId="868833979">
    <w:abstractNumId w:val="21"/>
  </w:num>
  <w:num w:numId="50" w16cid:durableId="1906839376">
    <w:abstractNumId w:val="11"/>
  </w:num>
  <w:num w:numId="51" w16cid:durableId="239678653">
    <w:abstractNumId w:val="33"/>
  </w:num>
  <w:numIdMacAtCleanup w:val="5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uario de Windows">
    <w15:presenceInfo w15:providerId="None" w15:userId="Usuario de Windows"/>
  </w15:person>
  <w15:person w15:author="NAHIM">
    <w15:presenceInfo w15:providerId="None" w15:userId="NAHI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3CBA"/>
    <w:rsid w:val="00004281"/>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5D2"/>
    <w:rsid w:val="000359C7"/>
    <w:rsid w:val="000372CA"/>
    <w:rsid w:val="00041932"/>
    <w:rsid w:val="00043348"/>
    <w:rsid w:val="0004378B"/>
    <w:rsid w:val="000440D2"/>
    <w:rsid w:val="00045A08"/>
    <w:rsid w:val="00046897"/>
    <w:rsid w:val="00050933"/>
    <w:rsid w:val="000523FF"/>
    <w:rsid w:val="00052B2E"/>
    <w:rsid w:val="00053523"/>
    <w:rsid w:val="00053E05"/>
    <w:rsid w:val="000561CF"/>
    <w:rsid w:val="00057882"/>
    <w:rsid w:val="000610EC"/>
    <w:rsid w:val="000614DC"/>
    <w:rsid w:val="00062286"/>
    <w:rsid w:val="0006388A"/>
    <w:rsid w:val="00063C9B"/>
    <w:rsid w:val="000649F1"/>
    <w:rsid w:val="00066069"/>
    <w:rsid w:val="00066279"/>
    <w:rsid w:val="000664E6"/>
    <w:rsid w:val="000666F8"/>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FB4"/>
    <w:rsid w:val="000A3161"/>
    <w:rsid w:val="000A45F7"/>
    <w:rsid w:val="000A4C88"/>
    <w:rsid w:val="000A56C7"/>
    <w:rsid w:val="000A5A88"/>
    <w:rsid w:val="000A771F"/>
    <w:rsid w:val="000B0ED6"/>
    <w:rsid w:val="000B10E1"/>
    <w:rsid w:val="000B11C1"/>
    <w:rsid w:val="000B2596"/>
    <w:rsid w:val="000B3CA4"/>
    <w:rsid w:val="000B4547"/>
    <w:rsid w:val="000B6A23"/>
    <w:rsid w:val="000C00EE"/>
    <w:rsid w:val="000C11EB"/>
    <w:rsid w:val="000C3EC9"/>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2B8"/>
    <w:rsid w:val="000F1834"/>
    <w:rsid w:val="000F3900"/>
    <w:rsid w:val="000F39EE"/>
    <w:rsid w:val="000F4C04"/>
    <w:rsid w:val="000F5186"/>
    <w:rsid w:val="000F51CC"/>
    <w:rsid w:val="000F688A"/>
    <w:rsid w:val="00102164"/>
    <w:rsid w:val="001049C0"/>
    <w:rsid w:val="00104D32"/>
    <w:rsid w:val="00110B33"/>
    <w:rsid w:val="00110FDF"/>
    <w:rsid w:val="00111B93"/>
    <w:rsid w:val="00111C4D"/>
    <w:rsid w:val="001151B5"/>
    <w:rsid w:val="00116E48"/>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C95"/>
    <w:rsid w:val="00166D0E"/>
    <w:rsid w:val="00167B6A"/>
    <w:rsid w:val="00167FF3"/>
    <w:rsid w:val="00170AFF"/>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900C1"/>
    <w:rsid w:val="00190672"/>
    <w:rsid w:val="00190815"/>
    <w:rsid w:val="00190893"/>
    <w:rsid w:val="00191E9A"/>
    <w:rsid w:val="00191EAF"/>
    <w:rsid w:val="00196B41"/>
    <w:rsid w:val="001A072A"/>
    <w:rsid w:val="001A23F1"/>
    <w:rsid w:val="001A2A92"/>
    <w:rsid w:val="001A3650"/>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70C5"/>
    <w:rsid w:val="001D1EF8"/>
    <w:rsid w:val="001D3CDA"/>
    <w:rsid w:val="001D4BCD"/>
    <w:rsid w:val="001D50E5"/>
    <w:rsid w:val="001D5654"/>
    <w:rsid w:val="001D5FCA"/>
    <w:rsid w:val="001D7AEB"/>
    <w:rsid w:val="001E0990"/>
    <w:rsid w:val="001E0B08"/>
    <w:rsid w:val="001E1516"/>
    <w:rsid w:val="001E3DFC"/>
    <w:rsid w:val="001E7730"/>
    <w:rsid w:val="001F0949"/>
    <w:rsid w:val="001F18B2"/>
    <w:rsid w:val="001F23D2"/>
    <w:rsid w:val="001F5A43"/>
    <w:rsid w:val="001F5D2D"/>
    <w:rsid w:val="001F6682"/>
    <w:rsid w:val="001F7BE8"/>
    <w:rsid w:val="00201468"/>
    <w:rsid w:val="002017B0"/>
    <w:rsid w:val="00204409"/>
    <w:rsid w:val="00205BA4"/>
    <w:rsid w:val="00206E9D"/>
    <w:rsid w:val="002100E8"/>
    <w:rsid w:val="00210530"/>
    <w:rsid w:val="00210A6A"/>
    <w:rsid w:val="002110A1"/>
    <w:rsid w:val="00212235"/>
    <w:rsid w:val="0021243D"/>
    <w:rsid w:val="00212B52"/>
    <w:rsid w:val="00213986"/>
    <w:rsid w:val="002211ED"/>
    <w:rsid w:val="00221625"/>
    <w:rsid w:val="00222536"/>
    <w:rsid w:val="00222801"/>
    <w:rsid w:val="002234F0"/>
    <w:rsid w:val="002243AE"/>
    <w:rsid w:val="00230257"/>
    <w:rsid w:val="00231F61"/>
    <w:rsid w:val="00233178"/>
    <w:rsid w:val="002335B7"/>
    <w:rsid w:val="00234522"/>
    <w:rsid w:val="0023502F"/>
    <w:rsid w:val="00241242"/>
    <w:rsid w:val="0024156C"/>
    <w:rsid w:val="00244E30"/>
    <w:rsid w:val="002464BA"/>
    <w:rsid w:val="0024674C"/>
    <w:rsid w:val="00250E81"/>
    <w:rsid w:val="00251050"/>
    <w:rsid w:val="00251193"/>
    <w:rsid w:val="00251CAF"/>
    <w:rsid w:val="00254B2D"/>
    <w:rsid w:val="002567F6"/>
    <w:rsid w:val="00256FDF"/>
    <w:rsid w:val="00257D5D"/>
    <w:rsid w:val="0026192E"/>
    <w:rsid w:val="00261EAF"/>
    <w:rsid w:val="002654EC"/>
    <w:rsid w:val="00265C46"/>
    <w:rsid w:val="002668EE"/>
    <w:rsid w:val="002670A5"/>
    <w:rsid w:val="00267B6C"/>
    <w:rsid w:val="00267E13"/>
    <w:rsid w:val="002726B3"/>
    <w:rsid w:val="00273C20"/>
    <w:rsid w:val="00274190"/>
    <w:rsid w:val="002764EC"/>
    <w:rsid w:val="002765C0"/>
    <w:rsid w:val="00276F58"/>
    <w:rsid w:val="00277A49"/>
    <w:rsid w:val="00277D49"/>
    <w:rsid w:val="00277D86"/>
    <w:rsid w:val="00281504"/>
    <w:rsid w:val="00281CCB"/>
    <w:rsid w:val="0028222B"/>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EA7"/>
    <w:rsid w:val="002B2127"/>
    <w:rsid w:val="002B2A3E"/>
    <w:rsid w:val="002B3F0C"/>
    <w:rsid w:val="002B533D"/>
    <w:rsid w:val="002B6898"/>
    <w:rsid w:val="002B7953"/>
    <w:rsid w:val="002C155A"/>
    <w:rsid w:val="002C1C6C"/>
    <w:rsid w:val="002C2712"/>
    <w:rsid w:val="002C32AE"/>
    <w:rsid w:val="002C3773"/>
    <w:rsid w:val="002C4213"/>
    <w:rsid w:val="002C4266"/>
    <w:rsid w:val="002C4874"/>
    <w:rsid w:val="002C718E"/>
    <w:rsid w:val="002C77F7"/>
    <w:rsid w:val="002C7FD6"/>
    <w:rsid w:val="002D0AAE"/>
    <w:rsid w:val="002D1A54"/>
    <w:rsid w:val="002D322F"/>
    <w:rsid w:val="002D58EE"/>
    <w:rsid w:val="002D6F32"/>
    <w:rsid w:val="002E02FD"/>
    <w:rsid w:val="002E03C1"/>
    <w:rsid w:val="002E1D8E"/>
    <w:rsid w:val="002E1E1F"/>
    <w:rsid w:val="002E2CBC"/>
    <w:rsid w:val="002E5109"/>
    <w:rsid w:val="002E5456"/>
    <w:rsid w:val="002E5834"/>
    <w:rsid w:val="002E6C22"/>
    <w:rsid w:val="002F01F6"/>
    <w:rsid w:val="002F0A27"/>
    <w:rsid w:val="002F1C8B"/>
    <w:rsid w:val="002F1D66"/>
    <w:rsid w:val="002F1DA0"/>
    <w:rsid w:val="002F4788"/>
    <w:rsid w:val="00301009"/>
    <w:rsid w:val="003018DE"/>
    <w:rsid w:val="003019CE"/>
    <w:rsid w:val="003047AB"/>
    <w:rsid w:val="00305A94"/>
    <w:rsid w:val="00305FE6"/>
    <w:rsid w:val="00306F56"/>
    <w:rsid w:val="003076EB"/>
    <w:rsid w:val="0031018E"/>
    <w:rsid w:val="00311264"/>
    <w:rsid w:val="00313179"/>
    <w:rsid w:val="00314100"/>
    <w:rsid w:val="00317A2C"/>
    <w:rsid w:val="0032020E"/>
    <w:rsid w:val="003204C9"/>
    <w:rsid w:val="003253F8"/>
    <w:rsid w:val="003256AB"/>
    <w:rsid w:val="00326F18"/>
    <w:rsid w:val="00330541"/>
    <w:rsid w:val="0033061C"/>
    <w:rsid w:val="003308A6"/>
    <w:rsid w:val="00330998"/>
    <w:rsid w:val="00331549"/>
    <w:rsid w:val="00333857"/>
    <w:rsid w:val="00333B8D"/>
    <w:rsid w:val="00334C54"/>
    <w:rsid w:val="00335111"/>
    <w:rsid w:val="003352E1"/>
    <w:rsid w:val="003410B3"/>
    <w:rsid w:val="00341294"/>
    <w:rsid w:val="00341CA5"/>
    <w:rsid w:val="00342006"/>
    <w:rsid w:val="00342D1D"/>
    <w:rsid w:val="00343052"/>
    <w:rsid w:val="00344851"/>
    <w:rsid w:val="00344D83"/>
    <w:rsid w:val="00346AA5"/>
    <w:rsid w:val="00347FA8"/>
    <w:rsid w:val="003502F8"/>
    <w:rsid w:val="00352296"/>
    <w:rsid w:val="00353198"/>
    <w:rsid w:val="00353C89"/>
    <w:rsid w:val="003542AD"/>
    <w:rsid w:val="00354A2B"/>
    <w:rsid w:val="00355816"/>
    <w:rsid w:val="00356238"/>
    <w:rsid w:val="00356349"/>
    <w:rsid w:val="003569B1"/>
    <w:rsid w:val="00357D4B"/>
    <w:rsid w:val="00360105"/>
    <w:rsid w:val="00360B23"/>
    <w:rsid w:val="00361294"/>
    <w:rsid w:val="00362913"/>
    <w:rsid w:val="00363994"/>
    <w:rsid w:val="00366F34"/>
    <w:rsid w:val="003678E0"/>
    <w:rsid w:val="003709B7"/>
    <w:rsid w:val="003713FE"/>
    <w:rsid w:val="003715B0"/>
    <w:rsid w:val="00372153"/>
    <w:rsid w:val="003724E0"/>
    <w:rsid w:val="0037262D"/>
    <w:rsid w:val="003749C8"/>
    <w:rsid w:val="00376601"/>
    <w:rsid w:val="00377716"/>
    <w:rsid w:val="00377C97"/>
    <w:rsid w:val="00377F80"/>
    <w:rsid w:val="003801F7"/>
    <w:rsid w:val="00380857"/>
    <w:rsid w:val="003813A6"/>
    <w:rsid w:val="00382271"/>
    <w:rsid w:val="00382EF5"/>
    <w:rsid w:val="003833A3"/>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32D8"/>
    <w:rsid w:val="003C38E1"/>
    <w:rsid w:val="003C5CF2"/>
    <w:rsid w:val="003C6483"/>
    <w:rsid w:val="003C7383"/>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DF7"/>
    <w:rsid w:val="003F000A"/>
    <w:rsid w:val="003F0387"/>
    <w:rsid w:val="003F0A75"/>
    <w:rsid w:val="003F182B"/>
    <w:rsid w:val="003F1F1C"/>
    <w:rsid w:val="003F220F"/>
    <w:rsid w:val="003F2723"/>
    <w:rsid w:val="003F47F8"/>
    <w:rsid w:val="003F7070"/>
    <w:rsid w:val="00402920"/>
    <w:rsid w:val="00402D51"/>
    <w:rsid w:val="00402E09"/>
    <w:rsid w:val="00404A84"/>
    <w:rsid w:val="0040657F"/>
    <w:rsid w:val="00406647"/>
    <w:rsid w:val="00407BB5"/>
    <w:rsid w:val="004103EB"/>
    <w:rsid w:val="00410587"/>
    <w:rsid w:val="0041108E"/>
    <w:rsid w:val="004127C3"/>
    <w:rsid w:val="00414BEE"/>
    <w:rsid w:val="00415681"/>
    <w:rsid w:val="00416C74"/>
    <w:rsid w:val="004220B9"/>
    <w:rsid w:val="0042232B"/>
    <w:rsid w:val="00422801"/>
    <w:rsid w:val="00422906"/>
    <w:rsid w:val="00425A64"/>
    <w:rsid w:val="00426293"/>
    <w:rsid w:val="004264D9"/>
    <w:rsid w:val="00427684"/>
    <w:rsid w:val="00430627"/>
    <w:rsid w:val="00430840"/>
    <w:rsid w:val="00431A32"/>
    <w:rsid w:val="00433436"/>
    <w:rsid w:val="00433DCA"/>
    <w:rsid w:val="00433E62"/>
    <w:rsid w:val="004342E2"/>
    <w:rsid w:val="00435B99"/>
    <w:rsid w:val="00435FB1"/>
    <w:rsid w:val="00436BE0"/>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66366"/>
    <w:rsid w:val="004706FB"/>
    <w:rsid w:val="00473E44"/>
    <w:rsid w:val="00475361"/>
    <w:rsid w:val="004756D6"/>
    <w:rsid w:val="00475AEB"/>
    <w:rsid w:val="0047683C"/>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E6A"/>
    <w:rsid w:val="004A2BA1"/>
    <w:rsid w:val="004A2C90"/>
    <w:rsid w:val="004A3B0F"/>
    <w:rsid w:val="004A4630"/>
    <w:rsid w:val="004A7CEE"/>
    <w:rsid w:val="004B1577"/>
    <w:rsid w:val="004B17BA"/>
    <w:rsid w:val="004B22FB"/>
    <w:rsid w:val="004B2DE2"/>
    <w:rsid w:val="004B40E8"/>
    <w:rsid w:val="004B48F3"/>
    <w:rsid w:val="004B7998"/>
    <w:rsid w:val="004B7F6D"/>
    <w:rsid w:val="004C010A"/>
    <w:rsid w:val="004C01E3"/>
    <w:rsid w:val="004C0389"/>
    <w:rsid w:val="004C09E7"/>
    <w:rsid w:val="004C0E13"/>
    <w:rsid w:val="004C12A1"/>
    <w:rsid w:val="004C1311"/>
    <w:rsid w:val="004C2C95"/>
    <w:rsid w:val="004C471E"/>
    <w:rsid w:val="004C5043"/>
    <w:rsid w:val="004D3366"/>
    <w:rsid w:val="004D5846"/>
    <w:rsid w:val="004D7DBF"/>
    <w:rsid w:val="004E062D"/>
    <w:rsid w:val="004E0D51"/>
    <w:rsid w:val="004E1065"/>
    <w:rsid w:val="004E1B98"/>
    <w:rsid w:val="004E4D57"/>
    <w:rsid w:val="004E6206"/>
    <w:rsid w:val="004E6CA3"/>
    <w:rsid w:val="004E7971"/>
    <w:rsid w:val="004E7DF4"/>
    <w:rsid w:val="004F0922"/>
    <w:rsid w:val="004F0A01"/>
    <w:rsid w:val="004F1B0C"/>
    <w:rsid w:val="004F1FE6"/>
    <w:rsid w:val="004F4315"/>
    <w:rsid w:val="004F4DB4"/>
    <w:rsid w:val="004F5B25"/>
    <w:rsid w:val="005008F3"/>
    <w:rsid w:val="00501B09"/>
    <w:rsid w:val="0050235B"/>
    <w:rsid w:val="00504BFE"/>
    <w:rsid w:val="00505421"/>
    <w:rsid w:val="00505556"/>
    <w:rsid w:val="005056BD"/>
    <w:rsid w:val="00505BDF"/>
    <w:rsid w:val="00506AB7"/>
    <w:rsid w:val="0050716B"/>
    <w:rsid w:val="005073B8"/>
    <w:rsid w:val="00507690"/>
    <w:rsid w:val="00507F48"/>
    <w:rsid w:val="005114D7"/>
    <w:rsid w:val="00512DFA"/>
    <w:rsid w:val="00515019"/>
    <w:rsid w:val="00515CC4"/>
    <w:rsid w:val="00516C36"/>
    <w:rsid w:val="005173E9"/>
    <w:rsid w:val="00517964"/>
    <w:rsid w:val="00517BC3"/>
    <w:rsid w:val="00521B14"/>
    <w:rsid w:val="00523D02"/>
    <w:rsid w:val="00524BEF"/>
    <w:rsid w:val="00525D54"/>
    <w:rsid w:val="00525F05"/>
    <w:rsid w:val="00526456"/>
    <w:rsid w:val="0052655C"/>
    <w:rsid w:val="005304A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C37"/>
    <w:rsid w:val="00594174"/>
    <w:rsid w:val="005957E7"/>
    <w:rsid w:val="00596BDF"/>
    <w:rsid w:val="0059741B"/>
    <w:rsid w:val="00597EBB"/>
    <w:rsid w:val="005A0AAD"/>
    <w:rsid w:val="005A4C89"/>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EE8"/>
    <w:rsid w:val="005D62DB"/>
    <w:rsid w:val="005D6F59"/>
    <w:rsid w:val="005E2E97"/>
    <w:rsid w:val="005E3780"/>
    <w:rsid w:val="005E4C02"/>
    <w:rsid w:val="005E4EF1"/>
    <w:rsid w:val="005E5389"/>
    <w:rsid w:val="005F0EB5"/>
    <w:rsid w:val="005F241F"/>
    <w:rsid w:val="005F46BC"/>
    <w:rsid w:val="005F482D"/>
    <w:rsid w:val="005F7FB9"/>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20706"/>
    <w:rsid w:val="00620FE2"/>
    <w:rsid w:val="00621613"/>
    <w:rsid w:val="006226CC"/>
    <w:rsid w:val="006228FB"/>
    <w:rsid w:val="00622D99"/>
    <w:rsid w:val="006232EC"/>
    <w:rsid w:val="0062436B"/>
    <w:rsid w:val="00624D54"/>
    <w:rsid w:val="00624E31"/>
    <w:rsid w:val="00631A0A"/>
    <w:rsid w:val="00631EA9"/>
    <w:rsid w:val="006336CB"/>
    <w:rsid w:val="00636143"/>
    <w:rsid w:val="00636164"/>
    <w:rsid w:val="00637570"/>
    <w:rsid w:val="00641F08"/>
    <w:rsid w:val="006432C6"/>
    <w:rsid w:val="00643558"/>
    <w:rsid w:val="00645AC7"/>
    <w:rsid w:val="0064667C"/>
    <w:rsid w:val="006466C1"/>
    <w:rsid w:val="00651FBD"/>
    <w:rsid w:val="00652689"/>
    <w:rsid w:val="006527D3"/>
    <w:rsid w:val="00653929"/>
    <w:rsid w:val="0065413B"/>
    <w:rsid w:val="006544F7"/>
    <w:rsid w:val="00666C27"/>
    <w:rsid w:val="00666F09"/>
    <w:rsid w:val="00667680"/>
    <w:rsid w:val="006679E9"/>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B0DAB"/>
    <w:rsid w:val="006B52F7"/>
    <w:rsid w:val="006B5D35"/>
    <w:rsid w:val="006B5D38"/>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631B"/>
    <w:rsid w:val="006D78EA"/>
    <w:rsid w:val="006D7983"/>
    <w:rsid w:val="006E0793"/>
    <w:rsid w:val="006E5CE7"/>
    <w:rsid w:val="006E692D"/>
    <w:rsid w:val="006E6FA8"/>
    <w:rsid w:val="006F0062"/>
    <w:rsid w:val="006F0706"/>
    <w:rsid w:val="006F1420"/>
    <w:rsid w:val="006F1531"/>
    <w:rsid w:val="006F69CE"/>
    <w:rsid w:val="007000DB"/>
    <w:rsid w:val="00700603"/>
    <w:rsid w:val="00701F0B"/>
    <w:rsid w:val="00702BC2"/>
    <w:rsid w:val="007044AC"/>
    <w:rsid w:val="00706C33"/>
    <w:rsid w:val="00707C56"/>
    <w:rsid w:val="00712AD0"/>
    <w:rsid w:val="00715DB6"/>
    <w:rsid w:val="007160C3"/>
    <w:rsid w:val="00717431"/>
    <w:rsid w:val="00720EA8"/>
    <w:rsid w:val="00720F9E"/>
    <w:rsid w:val="00721DE4"/>
    <w:rsid w:val="0072342B"/>
    <w:rsid w:val="00724770"/>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28A4"/>
    <w:rsid w:val="00792B90"/>
    <w:rsid w:val="007933DC"/>
    <w:rsid w:val="00793E52"/>
    <w:rsid w:val="00795754"/>
    <w:rsid w:val="00795EEB"/>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C1F73"/>
    <w:rsid w:val="007C29DA"/>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61A8"/>
    <w:rsid w:val="007F29E4"/>
    <w:rsid w:val="007F4D88"/>
    <w:rsid w:val="007F62AD"/>
    <w:rsid w:val="007F6800"/>
    <w:rsid w:val="00801C9C"/>
    <w:rsid w:val="00804C42"/>
    <w:rsid w:val="0080508A"/>
    <w:rsid w:val="00805BB3"/>
    <w:rsid w:val="00806D8D"/>
    <w:rsid w:val="008103EA"/>
    <w:rsid w:val="0081518D"/>
    <w:rsid w:val="008175AA"/>
    <w:rsid w:val="00817BC2"/>
    <w:rsid w:val="008201CF"/>
    <w:rsid w:val="00820869"/>
    <w:rsid w:val="008209A3"/>
    <w:rsid w:val="00822BD5"/>
    <w:rsid w:val="0082300A"/>
    <w:rsid w:val="008252BE"/>
    <w:rsid w:val="00825799"/>
    <w:rsid w:val="008274BC"/>
    <w:rsid w:val="008275A6"/>
    <w:rsid w:val="00831FAD"/>
    <w:rsid w:val="0083238D"/>
    <w:rsid w:val="008347BD"/>
    <w:rsid w:val="008350BF"/>
    <w:rsid w:val="00835437"/>
    <w:rsid w:val="008368C0"/>
    <w:rsid w:val="00837828"/>
    <w:rsid w:val="00840003"/>
    <w:rsid w:val="00843B45"/>
    <w:rsid w:val="00844FC2"/>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FC0"/>
    <w:rsid w:val="00860089"/>
    <w:rsid w:val="00860E2E"/>
    <w:rsid w:val="00861C6F"/>
    <w:rsid w:val="0086338B"/>
    <w:rsid w:val="0086603A"/>
    <w:rsid w:val="008718C0"/>
    <w:rsid w:val="008749E7"/>
    <w:rsid w:val="0087771A"/>
    <w:rsid w:val="00880D92"/>
    <w:rsid w:val="00881A04"/>
    <w:rsid w:val="0088371A"/>
    <w:rsid w:val="00884014"/>
    <w:rsid w:val="00884549"/>
    <w:rsid w:val="00884B95"/>
    <w:rsid w:val="00885DB3"/>
    <w:rsid w:val="00886619"/>
    <w:rsid w:val="008875BF"/>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E088E"/>
    <w:rsid w:val="008E1DDF"/>
    <w:rsid w:val="008E2EFD"/>
    <w:rsid w:val="008E3391"/>
    <w:rsid w:val="008E3DA4"/>
    <w:rsid w:val="008E4496"/>
    <w:rsid w:val="008E4F44"/>
    <w:rsid w:val="008E5B97"/>
    <w:rsid w:val="008F0DE8"/>
    <w:rsid w:val="008F3BE5"/>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14E3"/>
    <w:rsid w:val="0093227C"/>
    <w:rsid w:val="00932786"/>
    <w:rsid w:val="00932F21"/>
    <w:rsid w:val="0093342B"/>
    <w:rsid w:val="00933783"/>
    <w:rsid w:val="0093622D"/>
    <w:rsid w:val="00936481"/>
    <w:rsid w:val="00937812"/>
    <w:rsid w:val="00937CAB"/>
    <w:rsid w:val="00942125"/>
    <w:rsid w:val="00942D56"/>
    <w:rsid w:val="0094345A"/>
    <w:rsid w:val="00943E34"/>
    <w:rsid w:val="00943F34"/>
    <w:rsid w:val="00945FFD"/>
    <w:rsid w:val="00946004"/>
    <w:rsid w:val="00946E22"/>
    <w:rsid w:val="009506A7"/>
    <w:rsid w:val="00950AA6"/>
    <w:rsid w:val="0095171A"/>
    <w:rsid w:val="00951E51"/>
    <w:rsid w:val="00951EF6"/>
    <w:rsid w:val="00952560"/>
    <w:rsid w:val="00952728"/>
    <w:rsid w:val="00952F26"/>
    <w:rsid w:val="00952F73"/>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CF3"/>
    <w:rsid w:val="00994808"/>
    <w:rsid w:val="00996B16"/>
    <w:rsid w:val="009A098A"/>
    <w:rsid w:val="009A0AB9"/>
    <w:rsid w:val="009A0E21"/>
    <w:rsid w:val="009A2D4C"/>
    <w:rsid w:val="009A3175"/>
    <w:rsid w:val="009A32DB"/>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2B3A"/>
    <w:rsid w:val="009E3817"/>
    <w:rsid w:val="009E3D2B"/>
    <w:rsid w:val="009E4B37"/>
    <w:rsid w:val="009E4EBE"/>
    <w:rsid w:val="009E4FAC"/>
    <w:rsid w:val="009E53BB"/>
    <w:rsid w:val="009E5526"/>
    <w:rsid w:val="009E5A25"/>
    <w:rsid w:val="009E5F57"/>
    <w:rsid w:val="009E7A9E"/>
    <w:rsid w:val="009F1574"/>
    <w:rsid w:val="009F1C7A"/>
    <w:rsid w:val="009F1E0A"/>
    <w:rsid w:val="009F27DF"/>
    <w:rsid w:val="009F550B"/>
    <w:rsid w:val="009F605D"/>
    <w:rsid w:val="009F6EBA"/>
    <w:rsid w:val="00A005E5"/>
    <w:rsid w:val="00A006C9"/>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6438"/>
    <w:rsid w:val="00A36821"/>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E72"/>
    <w:rsid w:val="00A70125"/>
    <w:rsid w:val="00A704C7"/>
    <w:rsid w:val="00A7100E"/>
    <w:rsid w:val="00A71983"/>
    <w:rsid w:val="00A7301E"/>
    <w:rsid w:val="00A73E06"/>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83F"/>
    <w:rsid w:val="00A9433F"/>
    <w:rsid w:val="00A945E0"/>
    <w:rsid w:val="00A95B86"/>
    <w:rsid w:val="00A976F4"/>
    <w:rsid w:val="00A9770F"/>
    <w:rsid w:val="00A97F8D"/>
    <w:rsid w:val="00AA21D8"/>
    <w:rsid w:val="00AA2352"/>
    <w:rsid w:val="00AA2910"/>
    <w:rsid w:val="00AA3B43"/>
    <w:rsid w:val="00AA47C9"/>
    <w:rsid w:val="00AA4BDA"/>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E0662"/>
    <w:rsid w:val="00AE1489"/>
    <w:rsid w:val="00AE1A94"/>
    <w:rsid w:val="00AE1CCE"/>
    <w:rsid w:val="00AE2F7E"/>
    <w:rsid w:val="00AE3D18"/>
    <w:rsid w:val="00AE4C3B"/>
    <w:rsid w:val="00AE5006"/>
    <w:rsid w:val="00AE5D45"/>
    <w:rsid w:val="00AE633F"/>
    <w:rsid w:val="00AE6492"/>
    <w:rsid w:val="00AE658A"/>
    <w:rsid w:val="00AE6674"/>
    <w:rsid w:val="00AF0658"/>
    <w:rsid w:val="00AF1191"/>
    <w:rsid w:val="00AF1D27"/>
    <w:rsid w:val="00AF7D81"/>
    <w:rsid w:val="00B0093A"/>
    <w:rsid w:val="00B02B16"/>
    <w:rsid w:val="00B03F41"/>
    <w:rsid w:val="00B04680"/>
    <w:rsid w:val="00B05081"/>
    <w:rsid w:val="00B064B8"/>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C66"/>
    <w:rsid w:val="00B477B1"/>
    <w:rsid w:val="00B50D39"/>
    <w:rsid w:val="00B513B6"/>
    <w:rsid w:val="00B529F1"/>
    <w:rsid w:val="00B52DF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7C7"/>
    <w:rsid w:val="00B816C5"/>
    <w:rsid w:val="00B81F68"/>
    <w:rsid w:val="00B82D6C"/>
    <w:rsid w:val="00B8325F"/>
    <w:rsid w:val="00B833BE"/>
    <w:rsid w:val="00B83676"/>
    <w:rsid w:val="00B8378C"/>
    <w:rsid w:val="00B84197"/>
    <w:rsid w:val="00B845DA"/>
    <w:rsid w:val="00B85CB0"/>
    <w:rsid w:val="00B863B9"/>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89D"/>
    <w:rsid w:val="00BB7976"/>
    <w:rsid w:val="00BB7BF1"/>
    <w:rsid w:val="00BC2229"/>
    <w:rsid w:val="00BC2F4F"/>
    <w:rsid w:val="00BC38A2"/>
    <w:rsid w:val="00BC3B61"/>
    <w:rsid w:val="00BC3B78"/>
    <w:rsid w:val="00BC4200"/>
    <w:rsid w:val="00BC45C7"/>
    <w:rsid w:val="00BC76EA"/>
    <w:rsid w:val="00BD01B6"/>
    <w:rsid w:val="00BD0C08"/>
    <w:rsid w:val="00BD2A0F"/>
    <w:rsid w:val="00BD66C5"/>
    <w:rsid w:val="00BE06F0"/>
    <w:rsid w:val="00BE1F26"/>
    <w:rsid w:val="00BE2258"/>
    <w:rsid w:val="00BE29F9"/>
    <w:rsid w:val="00BE4317"/>
    <w:rsid w:val="00BE77EC"/>
    <w:rsid w:val="00BE7DF6"/>
    <w:rsid w:val="00BF026D"/>
    <w:rsid w:val="00BF0DA3"/>
    <w:rsid w:val="00BF176C"/>
    <w:rsid w:val="00BF44D8"/>
    <w:rsid w:val="00BF5A49"/>
    <w:rsid w:val="00BF5E93"/>
    <w:rsid w:val="00C00D27"/>
    <w:rsid w:val="00C0157C"/>
    <w:rsid w:val="00C049E0"/>
    <w:rsid w:val="00C04A21"/>
    <w:rsid w:val="00C06A27"/>
    <w:rsid w:val="00C0761E"/>
    <w:rsid w:val="00C11690"/>
    <w:rsid w:val="00C1334F"/>
    <w:rsid w:val="00C139A8"/>
    <w:rsid w:val="00C14E7D"/>
    <w:rsid w:val="00C16B6A"/>
    <w:rsid w:val="00C21190"/>
    <w:rsid w:val="00C23291"/>
    <w:rsid w:val="00C23530"/>
    <w:rsid w:val="00C23621"/>
    <w:rsid w:val="00C23A0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5555"/>
    <w:rsid w:val="00C47780"/>
    <w:rsid w:val="00C50A14"/>
    <w:rsid w:val="00C513B2"/>
    <w:rsid w:val="00C5165F"/>
    <w:rsid w:val="00C51B31"/>
    <w:rsid w:val="00C51D94"/>
    <w:rsid w:val="00C52233"/>
    <w:rsid w:val="00C5454B"/>
    <w:rsid w:val="00C54899"/>
    <w:rsid w:val="00C56562"/>
    <w:rsid w:val="00C579C2"/>
    <w:rsid w:val="00C62F8A"/>
    <w:rsid w:val="00C639C1"/>
    <w:rsid w:val="00C640D5"/>
    <w:rsid w:val="00C64DB1"/>
    <w:rsid w:val="00C653CD"/>
    <w:rsid w:val="00C66259"/>
    <w:rsid w:val="00C66ACC"/>
    <w:rsid w:val="00C6737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C1B9F"/>
    <w:rsid w:val="00CC225D"/>
    <w:rsid w:val="00CC4058"/>
    <w:rsid w:val="00CC5D23"/>
    <w:rsid w:val="00CD1213"/>
    <w:rsid w:val="00CD6D52"/>
    <w:rsid w:val="00CE00E7"/>
    <w:rsid w:val="00CE0385"/>
    <w:rsid w:val="00CE0F13"/>
    <w:rsid w:val="00CE1D4D"/>
    <w:rsid w:val="00CE2AF8"/>
    <w:rsid w:val="00CE4AA1"/>
    <w:rsid w:val="00CE58F6"/>
    <w:rsid w:val="00CF280A"/>
    <w:rsid w:val="00CF3D32"/>
    <w:rsid w:val="00CF4272"/>
    <w:rsid w:val="00CF590A"/>
    <w:rsid w:val="00CF62E2"/>
    <w:rsid w:val="00CF6CB4"/>
    <w:rsid w:val="00CF6F10"/>
    <w:rsid w:val="00CF7587"/>
    <w:rsid w:val="00CF7EFA"/>
    <w:rsid w:val="00D01DC4"/>
    <w:rsid w:val="00D03042"/>
    <w:rsid w:val="00D04102"/>
    <w:rsid w:val="00D058F1"/>
    <w:rsid w:val="00D06AD8"/>
    <w:rsid w:val="00D10F7D"/>
    <w:rsid w:val="00D12A0F"/>
    <w:rsid w:val="00D14AAB"/>
    <w:rsid w:val="00D1503F"/>
    <w:rsid w:val="00D17A3B"/>
    <w:rsid w:val="00D20126"/>
    <w:rsid w:val="00D21421"/>
    <w:rsid w:val="00D22273"/>
    <w:rsid w:val="00D2284D"/>
    <w:rsid w:val="00D233D8"/>
    <w:rsid w:val="00D23E5A"/>
    <w:rsid w:val="00D27ACE"/>
    <w:rsid w:val="00D31EC1"/>
    <w:rsid w:val="00D32A0E"/>
    <w:rsid w:val="00D366EF"/>
    <w:rsid w:val="00D36A9B"/>
    <w:rsid w:val="00D3717F"/>
    <w:rsid w:val="00D37239"/>
    <w:rsid w:val="00D40A42"/>
    <w:rsid w:val="00D40D64"/>
    <w:rsid w:val="00D4119F"/>
    <w:rsid w:val="00D41999"/>
    <w:rsid w:val="00D42243"/>
    <w:rsid w:val="00D4466A"/>
    <w:rsid w:val="00D4468B"/>
    <w:rsid w:val="00D45255"/>
    <w:rsid w:val="00D468DF"/>
    <w:rsid w:val="00D47F29"/>
    <w:rsid w:val="00D51B39"/>
    <w:rsid w:val="00D51EB6"/>
    <w:rsid w:val="00D55F19"/>
    <w:rsid w:val="00D57036"/>
    <w:rsid w:val="00D6101D"/>
    <w:rsid w:val="00D61DC9"/>
    <w:rsid w:val="00D62E51"/>
    <w:rsid w:val="00D63EC7"/>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911AF"/>
    <w:rsid w:val="00D924F7"/>
    <w:rsid w:val="00D931A2"/>
    <w:rsid w:val="00D9362B"/>
    <w:rsid w:val="00D947C9"/>
    <w:rsid w:val="00D968D5"/>
    <w:rsid w:val="00D96E29"/>
    <w:rsid w:val="00DA046A"/>
    <w:rsid w:val="00DA236C"/>
    <w:rsid w:val="00DA3F84"/>
    <w:rsid w:val="00DA41FC"/>
    <w:rsid w:val="00DA4E64"/>
    <w:rsid w:val="00DA5BFA"/>
    <w:rsid w:val="00DA7922"/>
    <w:rsid w:val="00DB023B"/>
    <w:rsid w:val="00DB048E"/>
    <w:rsid w:val="00DB2583"/>
    <w:rsid w:val="00DB2A83"/>
    <w:rsid w:val="00DB3430"/>
    <w:rsid w:val="00DB46B5"/>
    <w:rsid w:val="00DB70A8"/>
    <w:rsid w:val="00DB7CA8"/>
    <w:rsid w:val="00DC188D"/>
    <w:rsid w:val="00DC33A3"/>
    <w:rsid w:val="00DC37D0"/>
    <w:rsid w:val="00DC5EA2"/>
    <w:rsid w:val="00DC63CF"/>
    <w:rsid w:val="00DD048B"/>
    <w:rsid w:val="00DD36BE"/>
    <w:rsid w:val="00DD3CD4"/>
    <w:rsid w:val="00DD3E08"/>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33B2"/>
    <w:rsid w:val="00E145D8"/>
    <w:rsid w:val="00E151A5"/>
    <w:rsid w:val="00E163B2"/>
    <w:rsid w:val="00E203FC"/>
    <w:rsid w:val="00E20AC7"/>
    <w:rsid w:val="00E21885"/>
    <w:rsid w:val="00E24524"/>
    <w:rsid w:val="00E24781"/>
    <w:rsid w:val="00E24AAC"/>
    <w:rsid w:val="00E25618"/>
    <w:rsid w:val="00E2584A"/>
    <w:rsid w:val="00E25A7B"/>
    <w:rsid w:val="00E26E69"/>
    <w:rsid w:val="00E26FBC"/>
    <w:rsid w:val="00E278A1"/>
    <w:rsid w:val="00E31045"/>
    <w:rsid w:val="00E31B5B"/>
    <w:rsid w:val="00E32C5C"/>
    <w:rsid w:val="00E362CB"/>
    <w:rsid w:val="00E36543"/>
    <w:rsid w:val="00E36AE1"/>
    <w:rsid w:val="00E37297"/>
    <w:rsid w:val="00E37544"/>
    <w:rsid w:val="00E37830"/>
    <w:rsid w:val="00E3789C"/>
    <w:rsid w:val="00E40249"/>
    <w:rsid w:val="00E4062B"/>
    <w:rsid w:val="00E42AF1"/>
    <w:rsid w:val="00E46E11"/>
    <w:rsid w:val="00E47045"/>
    <w:rsid w:val="00E4764B"/>
    <w:rsid w:val="00E4771A"/>
    <w:rsid w:val="00E4780F"/>
    <w:rsid w:val="00E50CB8"/>
    <w:rsid w:val="00E51195"/>
    <w:rsid w:val="00E53490"/>
    <w:rsid w:val="00E53EB2"/>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C18"/>
    <w:rsid w:val="00EC0635"/>
    <w:rsid w:val="00EC0971"/>
    <w:rsid w:val="00EC1DD8"/>
    <w:rsid w:val="00EC2F9C"/>
    <w:rsid w:val="00EC36A2"/>
    <w:rsid w:val="00EC62BB"/>
    <w:rsid w:val="00EC712A"/>
    <w:rsid w:val="00EC75E8"/>
    <w:rsid w:val="00EC7C09"/>
    <w:rsid w:val="00ED157E"/>
    <w:rsid w:val="00ED1D96"/>
    <w:rsid w:val="00ED279F"/>
    <w:rsid w:val="00ED2EC0"/>
    <w:rsid w:val="00ED2F69"/>
    <w:rsid w:val="00ED3C30"/>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AFD"/>
    <w:rsid w:val="00F01D84"/>
    <w:rsid w:val="00F028A2"/>
    <w:rsid w:val="00F032AA"/>
    <w:rsid w:val="00F036A9"/>
    <w:rsid w:val="00F0435B"/>
    <w:rsid w:val="00F04F00"/>
    <w:rsid w:val="00F06856"/>
    <w:rsid w:val="00F068FE"/>
    <w:rsid w:val="00F1013D"/>
    <w:rsid w:val="00F11050"/>
    <w:rsid w:val="00F11AD9"/>
    <w:rsid w:val="00F125A7"/>
    <w:rsid w:val="00F135F3"/>
    <w:rsid w:val="00F146B3"/>
    <w:rsid w:val="00F16C4D"/>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23E4"/>
    <w:rsid w:val="00F42607"/>
    <w:rsid w:val="00F42815"/>
    <w:rsid w:val="00F42925"/>
    <w:rsid w:val="00F4348C"/>
    <w:rsid w:val="00F44ECB"/>
    <w:rsid w:val="00F45494"/>
    <w:rsid w:val="00F462DA"/>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57F5"/>
    <w:rsid w:val="00F6689F"/>
    <w:rsid w:val="00F67257"/>
    <w:rsid w:val="00F70DCD"/>
    <w:rsid w:val="00F72A96"/>
    <w:rsid w:val="00F72CC4"/>
    <w:rsid w:val="00F75E9F"/>
    <w:rsid w:val="00F80E14"/>
    <w:rsid w:val="00F81364"/>
    <w:rsid w:val="00F821C1"/>
    <w:rsid w:val="00F843EA"/>
    <w:rsid w:val="00F86139"/>
    <w:rsid w:val="00F87CC8"/>
    <w:rsid w:val="00F914AB"/>
    <w:rsid w:val="00F9257E"/>
    <w:rsid w:val="00F93A8B"/>
    <w:rsid w:val="00F956BD"/>
    <w:rsid w:val="00F95848"/>
    <w:rsid w:val="00F9670A"/>
    <w:rsid w:val="00F97CF3"/>
    <w:rsid w:val="00FA0D85"/>
    <w:rsid w:val="00FA1F93"/>
    <w:rsid w:val="00FA299E"/>
    <w:rsid w:val="00FA353F"/>
    <w:rsid w:val="00FA379E"/>
    <w:rsid w:val="00FA4193"/>
    <w:rsid w:val="00FA5F7F"/>
    <w:rsid w:val="00FA6B3B"/>
    <w:rsid w:val="00FA7A07"/>
    <w:rsid w:val="00FB1A8F"/>
    <w:rsid w:val="00FB2AFB"/>
    <w:rsid w:val="00FB68C5"/>
    <w:rsid w:val="00FB7755"/>
    <w:rsid w:val="00FC07BF"/>
    <w:rsid w:val="00FC2C1C"/>
    <w:rsid w:val="00FC3F07"/>
    <w:rsid w:val="00FC66E3"/>
    <w:rsid w:val="00FC680D"/>
    <w:rsid w:val="00FD5BC7"/>
    <w:rsid w:val="00FD731F"/>
    <w:rsid w:val="00FD7D0E"/>
    <w:rsid w:val="00FE02A1"/>
    <w:rsid w:val="00FE2CBD"/>
    <w:rsid w:val="00FE4199"/>
    <w:rsid w:val="00FE473E"/>
    <w:rsid w:val="00FE50FD"/>
    <w:rsid w:val="00FE5ADB"/>
    <w:rsid w:val="00FE5C8B"/>
    <w:rsid w:val="00FE6549"/>
    <w:rsid w:val="00FE746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FBBE6"/>
  <w15:chartTrackingRefBased/>
  <w15:docId w15:val="{F85CB2C7-5241-48F4-85BA-797C41E32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2B52"/>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2950AF"/>
    <w:pPr>
      <w:tabs>
        <w:tab w:val="left" w:pos="426"/>
        <w:tab w:val="left" w:pos="7938"/>
      </w:tabs>
      <w:ind w:left="426" w:right="112" w:hanging="425"/>
    </w:pPr>
    <w:rPr>
      <w:rFonts w:ascii="Arial Narrow" w:hAnsi="Arial Narrow"/>
      <w:bCs/>
      <w:noProof/>
      <w:sz w:val="22"/>
      <w:szCs w:val="22"/>
      <w:lang w:val="es-MX"/>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D6793F"/>
    <w:pPr>
      <w:spacing w:after="100"/>
      <w:ind w:left="200"/>
    </w:p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354CF-CA57-46D1-B39B-BB42F2625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TotalTime>
  <Pages>23</Pages>
  <Words>6061</Words>
  <Characters>33339</Characters>
  <Application>Microsoft Office Word</Application>
  <DocSecurity>0</DocSecurity>
  <Lines>277</Lines>
  <Paragraphs>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NAHIM</cp:lastModifiedBy>
  <cp:revision>16</cp:revision>
  <cp:lastPrinted>2022-08-19T19:47:00Z</cp:lastPrinted>
  <dcterms:created xsi:type="dcterms:W3CDTF">2023-03-21T15:29:00Z</dcterms:created>
  <dcterms:modified xsi:type="dcterms:W3CDTF">2023-03-21T23:22:00Z</dcterms:modified>
</cp:coreProperties>
</file>