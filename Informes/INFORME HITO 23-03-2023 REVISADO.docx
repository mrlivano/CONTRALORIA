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1" w:name="_Hlk130310234"/>
    <w:bookmarkEnd w:id="1"/>
    <w:p w14:paraId="6D50773A" w14:textId="5B21A50E" w:rsidR="00D6793F" w:rsidRPr="00172130" w:rsidRDefault="00617564" w:rsidP="00224934">
      <w:pPr>
        <w:jc w:val="center"/>
        <w:rPr>
          <w:rFonts w:ascii="Arial" w:hAnsi="Arial" w:cs="Arial"/>
          <w:b/>
        </w:rPr>
      </w:pPr>
      <w:r>
        <w:rPr>
          <w:noProof/>
          <w:lang w:eastAsia="es-PE"/>
        </w:rPr>
        <mc:AlternateContent>
          <mc:Choice Requires="wps">
            <w:drawing>
              <wp:anchor distT="0" distB="0" distL="114300" distR="114300" simplePos="0" relativeHeight="251656191" behindDoc="1" locked="0" layoutInCell="1" allowOverlap="1" wp14:anchorId="188B91E7" wp14:editId="26AD22ED">
                <wp:simplePos x="0" y="0"/>
                <wp:positionH relativeFrom="column">
                  <wp:posOffset>-1128395</wp:posOffset>
                </wp:positionH>
                <wp:positionV relativeFrom="paragraph">
                  <wp:posOffset>1403350</wp:posOffset>
                </wp:positionV>
                <wp:extent cx="7621270" cy="343535"/>
                <wp:effectExtent l="0" t="0" r="17780" b="18415"/>
                <wp:wrapNone/>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34353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28DFD17" id="Rectángulo 17" o:spid="_x0000_s1026" style="position:absolute;margin-left:-88.85pt;margin-top:110.5pt;width:600.1pt;height:27.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" fillcolor="#00863d" strokecolor="green" strokeweight="1pt">
                <v:path arrowok="t"/>
              </v:rect>
            </w:pict>
          </mc:Fallback>
        </mc:AlternateContent>
      </w:r>
      <w:r>
        <w:rPr>
          <w:noProof/>
          <w:lang w:eastAsia="es-PE"/>
        </w:rPr>
        <mc:AlternateContent>
          <mc:Choice Requires="wps">
            <w:drawing>
              <wp:anchor distT="0" distB="0" distL="114300" distR="114300" simplePos="0" relativeHeight="251657216" behindDoc="0" locked="0" layoutInCell="1" allowOverlap="1" wp14:anchorId="05DC3AF5" wp14:editId="69284D80">
                <wp:simplePos x="0" y="0"/>
                <wp:positionH relativeFrom="column">
                  <wp:posOffset>-1104900</wp:posOffset>
                </wp:positionH>
                <wp:positionV relativeFrom="paragraph">
                  <wp:posOffset>-53975</wp:posOffset>
                </wp:positionV>
                <wp:extent cx="7621270" cy="73025"/>
                <wp:effectExtent l="0" t="0" r="17780" b="22225"/>
                <wp:wrapNone/>
                <wp:docPr id="16"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7302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5D6E7445" id="Rectángulo 16" o:spid="_x0000_s1026" style="position:absolute;margin-left:-87pt;margin-top:-4.25pt;width:600.1pt;height: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" fillcolor="#00863d" strokecolor="green" strokeweight="1pt">
                <v:path arrowok="t"/>
              </v:rect>
            </w:pict>
          </mc:Fallback>
        </mc:AlternateContent>
      </w:r>
      <w:r w:rsidR="00565473">
        <w:rPr>
          <w:rFonts w:ascii="Arial" w:hAnsi="Arial" w:cs="Arial"/>
          <w:b/>
        </w:rPr>
        <w:t xml:space="preserve"> </w:t>
      </w:r>
      <w:r w:rsidR="00D6793F" w:rsidRPr="00172130">
        <w:rPr>
          <w:rFonts w:ascii="Arial" w:hAnsi="Arial" w:cs="Arial"/>
          <w:b/>
          <w:noProof/>
          <w:lang w:eastAsia="es-PE"/>
        </w:rPr>
        <w:drawing>
          <wp:inline distT="0" distB="0" distL="0" distR="0" wp14:anchorId="56C978C3" wp14:editId="24CD1C81">
            <wp:extent cx="2720839" cy="1389413"/>
            <wp:effectExtent l="0" t="0" r="3810" b="1270"/>
            <wp:docPr id="19" name="Imagen 19" descr="D:\MANUAL DE IDENTIDAD CORPORATIVA\Logotipo CGR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UAL DE IDENTIDAD CORPORATIVA\Logotipo CGR vertical.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742523" cy="1400486"/>
                    </a:xfrm>
                    <a:prstGeom prst="rect">
                      <a:avLst/>
                    </a:prstGeom>
                    <a:noFill/>
                    <a:ln>
                      <a:noFill/>
                    </a:ln>
                  </pic:spPr>
                </pic:pic>
              </a:graphicData>
            </a:graphic>
          </wp:inline>
        </w:drawing>
      </w:r>
    </w:p>
    <w:p w14:paraId="2FB44643" w14:textId="292CE87F" w:rsidR="00D6793F" w:rsidRPr="00172130" w:rsidRDefault="00D6793F" w:rsidP="00224934">
      <w:pPr>
        <w:tabs>
          <w:tab w:val="left" w:pos="1985"/>
          <w:tab w:val="center" w:pos="4419"/>
          <w:tab w:val="right" w:pos="8838"/>
        </w:tabs>
        <w:jc w:val="center"/>
        <w:rPr>
          <w:rFonts w:ascii="Arial Narrow" w:hAnsi="Arial Narrow"/>
        </w:rPr>
      </w:pPr>
    </w:p>
    <w:p w14:paraId="31F8558D" w14:textId="77777777" w:rsidR="00D6793F" w:rsidRPr="00172130" w:rsidRDefault="00D6793F" w:rsidP="00224934">
      <w:pPr>
        <w:jc w:val="center"/>
        <w:rPr>
          <w:rFonts w:ascii="Arial" w:hAnsi="Arial" w:cs="Arial"/>
          <w:b/>
        </w:rPr>
      </w:pPr>
    </w:p>
    <w:p w14:paraId="1EF6DA91" w14:textId="77777777" w:rsidR="00D6793F" w:rsidRPr="00172130" w:rsidRDefault="00D6793F" w:rsidP="00224934">
      <w:pPr>
        <w:jc w:val="center"/>
        <w:rPr>
          <w:rFonts w:ascii="Arial" w:hAnsi="Arial" w:cs="Arial"/>
          <w:b/>
        </w:rPr>
      </w:pPr>
    </w:p>
    <w:p w14:paraId="7F2BA611" w14:textId="77777777" w:rsidR="00D6793F" w:rsidRPr="00172130" w:rsidRDefault="00D6793F" w:rsidP="00224934">
      <w:pPr>
        <w:tabs>
          <w:tab w:val="left" w:pos="142"/>
        </w:tabs>
        <w:jc w:val="center"/>
        <w:rPr>
          <w:rFonts w:ascii="Arial Narrow" w:hAnsi="Arial Narrow" w:cs="Arial"/>
          <w:b/>
          <w:sz w:val="32"/>
          <w:szCs w:val="32"/>
        </w:rPr>
      </w:pPr>
    </w:p>
    <w:p w14:paraId="488EDF9F" w14:textId="77777777" w:rsidR="00D6793F" w:rsidRPr="00172130" w:rsidRDefault="00D6793F" w:rsidP="00224934">
      <w:pPr>
        <w:tabs>
          <w:tab w:val="left" w:pos="142"/>
        </w:tabs>
        <w:jc w:val="center"/>
        <w:rPr>
          <w:rFonts w:ascii="Arial Narrow" w:hAnsi="Arial Narrow" w:cs="Arial"/>
          <w:b/>
          <w:sz w:val="32"/>
          <w:szCs w:val="32"/>
        </w:rPr>
      </w:pPr>
      <w:r w:rsidRPr="00172130">
        <w:rPr>
          <w:rFonts w:ascii="Arial Narrow" w:hAnsi="Arial Narrow" w:cs="Arial"/>
          <w:b/>
          <w:sz w:val="32"/>
          <w:szCs w:val="32"/>
        </w:rPr>
        <w:t xml:space="preserve">GERENCIA REGIONAL DE CONTROL DE APURÍMAC </w:t>
      </w:r>
    </w:p>
    <w:p w14:paraId="2C25C3EF" w14:textId="77777777" w:rsidR="00D6793F" w:rsidRPr="00172130" w:rsidRDefault="00D6793F" w:rsidP="00224934">
      <w:pPr>
        <w:jc w:val="center"/>
        <w:rPr>
          <w:rFonts w:ascii="Arial Narrow" w:hAnsi="Arial Narrow" w:cs="Arial"/>
          <w:b/>
          <w:sz w:val="24"/>
          <w:szCs w:val="40"/>
          <w:u w:val="single"/>
        </w:rPr>
      </w:pPr>
    </w:p>
    <w:p w14:paraId="3FDA7440" w14:textId="77777777" w:rsidR="00D6793F" w:rsidRPr="00172130" w:rsidRDefault="00D6793F" w:rsidP="00224934">
      <w:pPr>
        <w:jc w:val="center"/>
        <w:rPr>
          <w:rFonts w:ascii="Arial Narrow" w:hAnsi="Arial Narrow" w:cs="Arial"/>
          <w:b/>
          <w:sz w:val="40"/>
          <w:szCs w:val="40"/>
          <w:u w:val="single"/>
        </w:rPr>
      </w:pPr>
      <w:r w:rsidRPr="00172130">
        <w:rPr>
          <w:rFonts w:ascii="Arial Narrow" w:hAnsi="Arial Narrow" w:cs="Arial"/>
          <w:b/>
          <w:sz w:val="40"/>
          <w:szCs w:val="40"/>
          <w:u w:val="single"/>
        </w:rPr>
        <w:t>INFORME DE HITO DE CONTROL</w:t>
      </w:r>
    </w:p>
    <w:p w14:paraId="3AAA9F94" w14:textId="56A0BD47" w:rsidR="00D6793F" w:rsidRPr="00172130" w:rsidRDefault="00D6793F" w:rsidP="00224934">
      <w:pPr>
        <w:jc w:val="center"/>
        <w:rPr>
          <w:rFonts w:ascii="Arial Narrow" w:hAnsi="Arial Narrow" w:cs="Arial"/>
          <w:b/>
          <w:sz w:val="40"/>
          <w:szCs w:val="40"/>
          <w:u w:val="single"/>
        </w:rPr>
      </w:pPr>
      <w:proofErr w:type="spellStart"/>
      <w:r w:rsidRPr="00FC07BF">
        <w:rPr>
          <w:rFonts w:ascii="Arial Narrow" w:hAnsi="Arial Narrow" w:cs="Arial"/>
          <w:b/>
          <w:sz w:val="40"/>
          <w:szCs w:val="40"/>
          <w:u w:val="single"/>
        </w:rPr>
        <w:t>N°</w:t>
      </w:r>
      <w:proofErr w:type="spellEnd"/>
      <w:r w:rsidRPr="00FC07BF">
        <w:rPr>
          <w:rFonts w:ascii="Arial Narrow" w:hAnsi="Arial Narrow" w:cs="Arial"/>
          <w:b/>
          <w:sz w:val="40"/>
          <w:szCs w:val="40"/>
          <w:u w:val="single"/>
        </w:rPr>
        <w:t xml:space="preserve"> </w:t>
      </w:r>
      <w:r w:rsidR="00026127">
        <w:rPr>
          <w:rFonts w:ascii="Arial Narrow" w:hAnsi="Arial Narrow" w:cs="Arial"/>
          <w:b/>
          <w:sz w:val="40"/>
          <w:szCs w:val="40"/>
          <w:u w:val="single"/>
        </w:rPr>
        <w:t>XXX</w:t>
      </w:r>
      <w:r w:rsidRPr="00FC07BF">
        <w:rPr>
          <w:rFonts w:ascii="Arial Narrow" w:hAnsi="Arial Narrow" w:cs="Arial"/>
          <w:b/>
          <w:sz w:val="40"/>
          <w:szCs w:val="40"/>
          <w:u w:val="single"/>
        </w:rPr>
        <w:t>-202</w:t>
      </w:r>
      <w:r w:rsidR="00026127">
        <w:rPr>
          <w:rFonts w:ascii="Arial Narrow" w:hAnsi="Arial Narrow" w:cs="Arial"/>
          <w:b/>
          <w:sz w:val="40"/>
          <w:szCs w:val="40"/>
          <w:u w:val="single"/>
        </w:rPr>
        <w:t>3</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OCI</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5333-</w:t>
      </w:r>
      <w:r w:rsidRPr="00FC07BF">
        <w:rPr>
          <w:rFonts w:ascii="Arial Narrow" w:hAnsi="Arial Narrow" w:cs="Arial"/>
          <w:b/>
          <w:sz w:val="40"/>
          <w:szCs w:val="40"/>
          <w:u w:val="single"/>
        </w:rPr>
        <w:t>SCC</w:t>
      </w:r>
    </w:p>
    <w:p w14:paraId="3EB8D2EC" w14:textId="77777777" w:rsidR="00D6793F" w:rsidRPr="00172130" w:rsidRDefault="00D6793F" w:rsidP="00224934">
      <w:pPr>
        <w:jc w:val="center"/>
        <w:rPr>
          <w:rFonts w:ascii="Arial Narrow" w:hAnsi="Arial Narrow" w:cs="Arial"/>
          <w:b/>
          <w:sz w:val="36"/>
          <w:szCs w:val="36"/>
        </w:rPr>
      </w:pPr>
    </w:p>
    <w:p w14:paraId="53807FA0" w14:textId="4B91DE74" w:rsidR="00D6793F" w:rsidRPr="00172130" w:rsidRDefault="00D6793F" w:rsidP="00224934">
      <w:pPr>
        <w:jc w:val="center"/>
        <w:rPr>
          <w:rFonts w:ascii="Arial Narrow" w:hAnsi="Arial Narrow" w:cs="Arial"/>
          <w:b/>
          <w:sz w:val="36"/>
          <w:szCs w:val="36"/>
        </w:rPr>
      </w:pPr>
      <w:r w:rsidRPr="00172130">
        <w:rPr>
          <w:rFonts w:ascii="Arial Narrow" w:hAnsi="Arial Narrow" w:cs="Arial"/>
          <w:b/>
          <w:sz w:val="36"/>
          <w:szCs w:val="36"/>
        </w:rPr>
        <w:t>CONTROL CONCURRENTE</w:t>
      </w:r>
    </w:p>
    <w:p w14:paraId="03ACF971" w14:textId="77777777" w:rsidR="00D6793F" w:rsidRPr="00172130" w:rsidRDefault="00D6793F" w:rsidP="00224934">
      <w:pPr>
        <w:tabs>
          <w:tab w:val="left" w:pos="142"/>
        </w:tabs>
        <w:jc w:val="center"/>
        <w:rPr>
          <w:rFonts w:ascii="Arial Narrow" w:hAnsi="Arial Narrow" w:cs="Arial"/>
          <w:b/>
          <w:sz w:val="36"/>
          <w:szCs w:val="36"/>
        </w:rPr>
      </w:pPr>
      <w:r w:rsidRPr="00172130">
        <w:rPr>
          <w:rFonts w:ascii="Arial Narrow" w:hAnsi="Arial Narrow" w:cs="Arial"/>
          <w:b/>
          <w:sz w:val="36"/>
          <w:szCs w:val="36"/>
        </w:rPr>
        <w:t>GOBIERNO REGIONAL DE APURÍMAC</w:t>
      </w:r>
    </w:p>
    <w:p w14:paraId="1DEA0F23" w14:textId="77777777" w:rsidR="00D6793F" w:rsidRPr="00172130" w:rsidRDefault="00D6793F" w:rsidP="00224934">
      <w:pPr>
        <w:ind w:left="-567" w:right="-314"/>
        <w:jc w:val="center"/>
        <w:rPr>
          <w:rFonts w:ascii="Arial Narrow" w:hAnsi="Arial Narrow" w:cs="Arial"/>
          <w:b/>
          <w:sz w:val="36"/>
          <w:szCs w:val="36"/>
        </w:rPr>
      </w:pPr>
      <w:r w:rsidRPr="00172130">
        <w:rPr>
          <w:rFonts w:ascii="Arial Narrow" w:hAnsi="Arial Narrow" w:cs="Arial"/>
          <w:b/>
          <w:sz w:val="36"/>
          <w:szCs w:val="36"/>
        </w:rPr>
        <w:t>ABANCAY-ABANCAY-APURÍMAC</w:t>
      </w:r>
    </w:p>
    <w:p w14:paraId="37537633" w14:textId="77777777" w:rsidR="00D6793F" w:rsidRPr="00172130" w:rsidRDefault="00D6793F" w:rsidP="00224934">
      <w:pPr>
        <w:ind w:left="-567" w:right="-314"/>
        <w:jc w:val="center"/>
        <w:rPr>
          <w:rFonts w:ascii="Arial Narrow" w:hAnsi="Arial Narrow" w:cs="Arial"/>
          <w:b/>
          <w:sz w:val="36"/>
          <w:szCs w:val="36"/>
        </w:rPr>
      </w:pPr>
    </w:p>
    <w:p w14:paraId="4C2BCED2" w14:textId="5747D8F1" w:rsidR="00B07C44" w:rsidRPr="00C72826" w:rsidRDefault="00B07C44" w:rsidP="00224934">
      <w:pPr>
        <w:jc w:val="center"/>
        <w:rPr>
          <w:rFonts w:ascii="Arial Narrow" w:hAnsi="Arial Narrow" w:cs="Arial"/>
          <w:b/>
          <w:sz w:val="36"/>
          <w:szCs w:val="36"/>
        </w:rPr>
      </w:pPr>
      <w:r w:rsidRPr="00C72826">
        <w:rPr>
          <w:rFonts w:ascii="Arial Narrow" w:hAnsi="Arial Narrow" w:cs="Arial"/>
          <w:b/>
          <w:sz w:val="36"/>
          <w:szCs w:val="36"/>
        </w:rPr>
        <w:t xml:space="preserve">PROYECTO: “MEJORAMIENTO DE LA APLICACIÓN DE LAS TIC PARA EL ADECUADO DESARROLLO DE LAS COMPETENCIAS DE ESTUDIANTES Y DOCENTES EN LAS IIEE DE NIVEL SECUNDARIA </w:t>
      </w:r>
      <w:r w:rsidR="00311264">
        <w:rPr>
          <w:rFonts w:ascii="Arial Narrow" w:hAnsi="Arial Narrow" w:cs="Arial"/>
          <w:b/>
          <w:sz w:val="36"/>
          <w:szCs w:val="36"/>
        </w:rPr>
        <w:t>DE LA PROVINCIA DE CHINCHEROS</w:t>
      </w:r>
      <w:r w:rsidRPr="00C72826">
        <w:rPr>
          <w:rFonts w:ascii="Arial Narrow" w:hAnsi="Arial Narrow" w:cs="Arial"/>
          <w:b/>
          <w:sz w:val="36"/>
          <w:szCs w:val="36"/>
        </w:rPr>
        <w:t xml:space="preserve">, UGEL </w:t>
      </w:r>
      <w:r w:rsidR="00311264">
        <w:rPr>
          <w:rFonts w:ascii="Arial Narrow" w:hAnsi="Arial Narrow" w:cs="Arial"/>
          <w:b/>
          <w:sz w:val="36"/>
          <w:szCs w:val="36"/>
        </w:rPr>
        <w:t>CHINCHEROS</w:t>
      </w:r>
      <w:r w:rsidRPr="00C72826">
        <w:rPr>
          <w:rFonts w:ascii="Arial Narrow" w:hAnsi="Arial Narrow" w:cs="Arial"/>
          <w:b/>
          <w:sz w:val="36"/>
          <w:szCs w:val="36"/>
        </w:rPr>
        <w:t xml:space="preserve"> - REGIÓN APURÍMAC”</w:t>
      </w:r>
    </w:p>
    <w:p w14:paraId="1F5F6CCA" w14:textId="77777777" w:rsidR="009849D3" w:rsidRPr="00172130" w:rsidRDefault="009849D3" w:rsidP="00224934">
      <w:pPr>
        <w:tabs>
          <w:tab w:val="left" w:pos="5445"/>
        </w:tabs>
        <w:ind w:left="-567" w:right="-314"/>
        <w:jc w:val="center"/>
        <w:rPr>
          <w:rFonts w:ascii="Arial Narrow" w:hAnsi="Arial Narrow" w:cs="Arial"/>
          <w:b/>
          <w:sz w:val="36"/>
          <w:szCs w:val="36"/>
        </w:rPr>
      </w:pPr>
    </w:p>
    <w:p w14:paraId="31EA9B96" w14:textId="7C644A7E" w:rsidR="00D6793F" w:rsidRPr="00172130" w:rsidRDefault="00D6793F" w:rsidP="00224934">
      <w:pPr>
        <w:tabs>
          <w:tab w:val="left" w:pos="5445"/>
        </w:tabs>
        <w:ind w:left="-567" w:right="-314"/>
        <w:jc w:val="center"/>
        <w:rPr>
          <w:rFonts w:ascii="Arial Narrow" w:hAnsi="Arial Narrow" w:cs="Arial"/>
          <w:b/>
          <w:sz w:val="36"/>
          <w:szCs w:val="36"/>
        </w:rPr>
      </w:pPr>
      <w:r w:rsidRPr="00172130">
        <w:rPr>
          <w:rFonts w:ascii="Arial Narrow" w:hAnsi="Arial Narrow" w:cs="Arial"/>
          <w:b/>
          <w:sz w:val="36"/>
          <w:szCs w:val="36"/>
        </w:rPr>
        <w:t xml:space="preserve">HITO DE CONTROL </w:t>
      </w:r>
      <w:proofErr w:type="spellStart"/>
      <w:r w:rsidRPr="00172130">
        <w:rPr>
          <w:rFonts w:ascii="Arial Narrow" w:hAnsi="Arial Narrow" w:cs="Arial"/>
          <w:b/>
          <w:sz w:val="36"/>
          <w:szCs w:val="36"/>
        </w:rPr>
        <w:t>N°</w:t>
      </w:r>
      <w:proofErr w:type="spellEnd"/>
      <w:r w:rsidRPr="00172130">
        <w:rPr>
          <w:rFonts w:ascii="Arial Narrow" w:hAnsi="Arial Narrow" w:cs="Arial"/>
          <w:b/>
          <w:sz w:val="36"/>
          <w:szCs w:val="36"/>
        </w:rPr>
        <w:t xml:space="preserve"> </w:t>
      </w:r>
      <w:r w:rsidR="00311264">
        <w:rPr>
          <w:rFonts w:ascii="Arial Narrow" w:hAnsi="Arial Narrow" w:cs="Arial"/>
          <w:b/>
          <w:sz w:val="36"/>
          <w:szCs w:val="36"/>
        </w:rPr>
        <w:t>1</w:t>
      </w:r>
    </w:p>
    <w:p w14:paraId="105F9B78" w14:textId="779A238A" w:rsidR="00D6793F" w:rsidRPr="00172130" w:rsidRDefault="00CC4058" w:rsidP="00224934">
      <w:pPr>
        <w:tabs>
          <w:tab w:val="left" w:pos="5445"/>
        </w:tabs>
        <w:ind w:left="-567" w:right="-314"/>
        <w:jc w:val="center"/>
        <w:rPr>
          <w:rFonts w:ascii="Arial Narrow" w:hAnsi="Arial Narrow" w:cs="Arial"/>
          <w:b/>
          <w:sz w:val="28"/>
          <w:szCs w:val="28"/>
        </w:rPr>
      </w:pPr>
      <w:r w:rsidRPr="00172130">
        <w:rPr>
          <w:rFonts w:ascii="Arial Narrow" w:hAnsi="Arial Narrow" w:cs="Arial"/>
          <w:b/>
          <w:sz w:val="36"/>
          <w:szCs w:val="36"/>
        </w:rPr>
        <w:t>“</w:t>
      </w:r>
      <w:del w:id="2" w:author="Usuario de Windows" w:date="2023-03-23T12:10:00Z">
        <w:r w:rsidR="00A60C8C" w:rsidDel="000F248C">
          <w:rPr>
            <w:rFonts w:ascii="Arial Narrow" w:hAnsi="Arial Narrow" w:cs="Arial"/>
            <w:b/>
            <w:sz w:val="36"/>
            <w:szCs w:val="36"/>
          </w:rPr>
          <w:delText>DEVENGADO A LA</w:delText>
        </w:r>
        <w:r w:rsidR="002E5456" w:rsidDel="000F248C">
          <w:rPr>
            <w:rFonts w:ascii="Arial Narrow" w:hAnsi="Arial Narrow" w:cs="Arial"/>
            <w:b/>
            <w:sz w:val="36"/>
            <w:szCs w:val="36"/>
          </w:rPr>
          <w:delText xml:space="preserve"> </w:delText>
        </w:r>
      </w:del>
      <w:r>
        <w:rPr>
          <w:rFonts w:ascii="Arial Narrow" w:hAnsi="Arial Narrow" w:cs="Arial"/>
          <w:b/>
          <w:sz w:val="36"/>
          <w:szCs w:val="36"/>
        </w:rPr>
        <w:t>ADQUIS</w:t>
      </w:r>
      <w:r w:rsidR="00A60C8C">
        <w:rPr>
          <w:rFonts w:ascii="Arial Narrow" w:hAnsi="Arial Narrow" w:cs="Arial"/>
          <w:b/>
          <w:sz w:val="36"/>
          <w:szCs w:val="36"/>
        </w:rPr>
        <w:t>ICION DE</w:t>
      </w:r>
      <w:r w:rsidR="003D6837">
        <w:rPr>
          <w:rFonts w:ascii="Arial Narrow" w:hAnsi="Arial Narrow" w:cs="Arial"/>
          <w:b/>
          <w:sz w:val="36"/>
          <w:szCs w:val="36"/>
        </w:rPr>
        <w:t>L</w:t>
      </w:r>
      <w:r w:rsidR="00A60C8C">
        <w:rPr>
          <w:rFonts w:ascii="Arial Narrow" w:hAnsi="Arial Narrow" w:cs="Arial"/>
          <w:b/>
          <w:sz w:val="36"/>
          <w:szCs w:val="36"/>
        </w:rPr>
        <w:t xml:space="preserve"> EQUIPAMIENTO DE GABINETES DE CARGA DE PORTATILES</w:t>
      </w:r>
      <w:r w:rsidR="00D6793F" w:rsidRPr="00172130">
        <w:rPr>
          <w:rFonts w:ascii="Arial Narrow" w:hAnsi="Arial Narrow" w:cs="Arial"/>
          <w:b/>
          <w:sz w:val="36"/>
          <w:szCs w:val="36"/>
        </w:rPr>
        <w:t>”</w:t>
      </w:r>
    </w:p>
    <w:p w14:paraId="3EDBF321" w14:textId="77777777" w:rsidR="00D6793F" w:rsidRPr="00172130" w:rsidRDefault="00D6793F" w:rsidP="00224934">
      <w:pPr>
        <w:jc w:val="center"/>
        <w:rPr>
          <w:rFonts w:ascii="Arial Narrow" w:hAnsi="Arial Narrow" w:cs="Arial"/>
          <w:b/>
          <w:sz w:val="28"/>
          <w:szCs w:val="28"/>
        </w:rPr>
      </w:pPr>
    </w:p>
    <w:p w14:paraId="170B1D18" w14:textId="77777777" w:rsidR="00D6793F" w:rsidRPr="00172130" w:rsidRDefault="00D6793F" w:rsidP="00224934">
      <w:pPr>
        <w:jc w:val="center"/>
        <w:rPr>
          <w:rFonts w:ascii="Arial Narrow" w:hAnsi="Arial Narrow" w:cs="Arial"/>
          <w:b/>
          <w:sz w:val="28"/>
          <w:szCs w:val="28"/>
        </w:rPr>
      </w:pPr>
      <w:r w:rsidRPr="00172130">
        <w:rPr>
          <w:rFonts w:ascii="Arial Narrow" w:hAnsi="Arial Narrow" w:cs="Arial"/>
          <w:b/>
          <w:sz w:val="28"/>
          <w:szCs w:val="28"/>
        </w:rPr>
        <w:t>PERÍODO DE EVALUACIÓN DEL HITO DE CONTROL:</w:t>
      </w:r>
    </w:p>
    <w:p w14:paraId="2067EEF9" w14:textId="200B60DF" w:rsidR="00D6793F" w:rsidRPr="00172130" w:rsidRDefault="00D6793F" w:rsidP="00224934">
      <w:pPr>
        <w:jc w:val="center"/>
        <w:rPr>
          <w:rFonts w:ascii="Arial Narrow" w:hAnsi="Arial Narrow" w:cs="Arial"/>
          <w:b/>
          <w:sz w:val="28"/>
          <w:szCs w:val="28"/>
        </w:rPr>
      </w:pPr>
      <w:r w:rsidRPr="00AB3387">
        <w:rPr>
          <w:rFonts w:ascii="Arial Narrow" w:hAnsi="Arial Narrow" w:cs="Arial"/>
          <w:b/>
          <w:sz w:val="28"/>
          <w:szCs w:val="28"/>
        </w:rPr>
        <w:t xml:space="preserve">DEL </w:t>
      </w:r>
      <w:r w:rsidR="00430627">
        <w:rPr>
          <w:rFonts w:ascii="Arial Narrow" w:hAnsi="Arial Narrow" w:cs="Arial"/>
          <w:b/>
          <w:sz w:val="28"/>
          <w:szCs w:val="28"/>
        </w:rPr>
        <w:t xml:space="preserve">8 </w:t>
      </w:r>
      <w:r w:rsidRPr="00AB3387">
        <w:rPr>
          <w:rFonts w:ascii="Arial Narrow" w:hAnsi="Arial Narrow" w:cs="Arial"/>
          <w:b/>
          <w:sz w:val="28"/>
          <w:szCs w:val="28"/>
        </w:rPr>
        <w:t xml:space="preserve">AL </w:t>
      </w:r>
      <w:r w:rsidR="00430627">
        <w:rPr>
          <w:rFonts w:ascii="Arial Narrow" w:hAnsi="Arial Narrow" w:cs="Arial"/>
          <w:b/>
          <w:sz w:val="28"/>
          <w:szCs w:val="28"/>
        </w:rPr>
        <w:t xml:space="preserve">21 </w:t>
      </w:r>
      <w:r w:rsidR="009B52F1" w:rsidRPr="00AB3387">
        <w:rPr>
          <w:rFonts w:ascii="Arial Narrow" w:hAnsi="Arial Narrow" w:cs="Arial"/>
          <w:b/>
          <w:sz w:val="28"/>
          <w:szCs w:val="28"/>
        </w:rPr>
        <w:t xml:space="preserve">DE </w:t>
      </w:r>
      <w:r w:rsidR="00CC4058">
        <w:rPr>
          <w:rFonts w:ascii="Arial Narrow" w:hAnsi="Arial Narrow" w:cs="Arial"/>
          <w:b/>
          <w:sz w:val="28"/>
          <w:szCs w:val="28"/>
        </w:rPr>
        <w:t>MARZO</w:t>
      </w:r>
      <w:r w:rsidR="00ED3C30">
        <w:rPr>
          <w:rFonts w:ascii="Arial Narrow" w:hAnsi="Arial Narrow" w:cs="Arial"/>
          <w:b/>
          <w:sz w:val="28"/>
          <w:szCs w:val="28"/>
        </w:rPr>
        <w:t xml:space="preserve"> </w:t>
      </w:r>
      <w:r w:rsidRPr="00AB3387">
        <w:rPr>
          <w:rFonts w:ascii="Arial Narrow" w:hAnsi="Arial Narrow" w:cs="Arial"/>
          <w:b/>
          <w:sz w:val="28"/>
          <w:szCs w:val="28"/>
        </w:rPr>
        <w:t>DE 202</w:t>
      </w:r>
      <w:r w:rsidR="00CC4058">
        <w:rPr>
          <w:rFonts w:ascii="Arial Narrow" w:hAnsi="Arial Narrow" w:cs="Arial"/>
          <w:b/>
          <w:sz w:val="28"/>
          <w:szCs w:val="28"/>
        </w:rPr>
        <w:t>3</w:t>
      </w:r>
    </w:p>
    <w:p w14:paraId="4E478459" w14:textId="77777777" w:rsidR="00D6793F" w:rsidRPr="00172130" w:rsidRDefault="00D6793F" w:rsidP="00224934">
      <w:pPr>
        <w:jc w:val="center"/>
        <w:rPr>
          <w:rFonts w:ascii="Arial Narrow" w:hAnsi="Arial Narrow" w:cs="Arial"/>
          <w:b/>
          <w:sz w:val="28"/>
          <w:szCs w:val="28"/>
        </w:rPr>
      </w:pPr>
    </w:p>
    <w:p w14:paraId="28AD2586" w14:textId="77777777" w:rsidR="00D6793F" w:rsidRPr="00172130" w:rsidRDefault="00D6793F" w:rsidP="00224934">
      <w:pPr>
        <w:jc w:val="center"/>
        <w:rPr>
          <w:rFonts w:ascii="Arial Narrow" w:hAnsi="Arial Narrow" w:cs="Arial"/>
          <w:b/>
          <w:sz w:val="22"/>
        </w:rPr>
      </w:pPr>
      <w:r w:rsidRPr="00172130">
        <w:rPr>
          <w:rFonts w:ascii="Arial Narrow" w:hAnsi="Arial Narrow" w:cs="Arial"/>
          <w:b/>
          <w:sz w:val="22"/>
        </w:rPr>
        <w:t xml:space="preserve">TOMO I </w:t>
      </w:r>
      <w:r w:rsidRPr="00FF7321">
        <w:rPr>
          <w:rFonts w:ascii="Arial Narrow" w:hAnsi="Arial Narrow" w:cs="Arial"/>
          <w:b/>
          <w:sz w:val="22"/>
        </w:rPr>
        <w:t>DE</w:t>
      </w:r>
      <w:r w:rsidRPr="00172130">
        <w:rPr>
          <w:rFonts w:ascii="Arial Narrow" w:hAnsi="Arial Narrow" w:cs="Arial"/>
          <w:b/>
          <w:sz w:val="22"/>
        </w:rPr>
        <w:t xml:space="preserve"> I</w:t>
      </w:r>
    </w:p>
    <w:p w14:paraId="15853B55" w14:textId="77777777" w:rsidR="00D6793F" w:rsidRPr="00172130" w:rsidRDefault="00D6793F" w:rsidP="00224934">
      <w:pPr>
        <w:jc w:val="center"/>
        <w:rPr>
          <w:rFonts w:ascii="Arial Narrow" w:hAnsi="Arial Narrow" w:cs="Arial"/>
          <w:b/>
          <w:sz w:val="22"/>
        </w:rPr>
      </w:pPr>
    </w:p>
    <w:p w14:paraId="3341E174" w14:textId="76560B50" w:rsidR="00D6793F" w:rsidRPr="00172130" w:rsidRDefault="00D6793F" w:rsidP="00224934">
      <w:pPr>
        <w:jc w:val="center"/>
        <w:rPr>
          <w:rFonts w:ascii="Arial Narrow" w:hAnsi="Arial Narrow" w:cs="Arial"/>
          <w:b/>
          <w:sz w:val="28"/>
          <w:szCs w:val="28"/>
        </w:rPr>
      </w:pPr>
      <w:r w:rsidRPr="00AB3387">
        <w:rPr>
          <w:rFonts w:ascii="Arial Narrow" w:hAnsi="Arial Narrow" w:cs="Arial"/>
          <w:b/>
          <w:sz w:val="28"/>
          <w:szCs w:val="28"/>
        </w:rPr>
        <w:t>ABANCA</w:t>
      </w:r>
      <w:r w:rsidR="00430627">
        <w:rPr>
          <w:rFonts w:ascii="Arial Narrow" w:hAnsi="Arial Narrow" w:cs="Arial"/>
          <w:b/>
          <w:sz w:val="28"/>
          <w:szCs w:val="28"/>
        </w:rPr>
        <w:t>Y</w:t>
      </w:r>
      <w:r w:rsidR="00CF4272">
        <w:rPr>
          <w:rFonts w:ascii="Arial Narrow" w:hAnsi="Arial Narrow" w:cs="Arial"/>
          <w:b/>
          <w:sz w:val="28"/>
          <w:szCs w:val="28"/>
        </w:rPr>
        <w:t xml:space="preserve">, </w:t>
      </w:r>
      <w:del w:id="3" w:author="Usuario de Windows" w:date="2023-03-23T11:24:00Z">
        <w:r w:rsidR="00430627" w:rsidDel="000403C1">
          <w:rPr>
            <w:rFonts w:ascii="Arial Narrow" w:hAnsi="Arial Narrow" w:cs="Arial"/>
            <w:b/>
            <w:sz w:val="28"/>
            <w:szCs w:val="28"/>
          </w:rPr>
          <w:delText>21</w:delText>
        </w:r>
        <w:r w:rsidR="00430627" w:rsidRPr="00AB3387" w:rsidDel="000403C1">
          <w:rPr>
            <w:rFonts w:ascii="Arial Narrow" w:hAnsi="Arial Narrow" w:cs="Arial"/>
            <w:b/>
            <w:sz w:val="28"/>
            <w:szCs w:val="28"/>
          </w:rPr>
          <w:delText xml:space="preserve"> </w:delText>
        </w:r>
      </w:del>
      <w:ins w:id="4" w:author="Usuario de Windows" w:date="2023-03-23T11:24:00Z">
        <w:r w:rsidR="000403C1">
          <w:rPr>
            <w:rFonts w:ascii="Arial Narrow" w:hAnsi="Arial Narrow" w:cs="Arial"/>
            <w:b/>
            <w:sz w:val="28"/>
            <w:szCs w:val="28"/>
          </w:rPr>
          <w:t>24</w:t>
        </w:r>
        <w:r w:rsidR="000403C1" w:rsidRPr="00AB3387">
          <w:rPr>
            <w:rFonts w:ascii="Arial Narrow" w:hAnsi="Arial Narrow" w:cs="Arial"/>
            <w:b/>
            <w:sz w:val="28"/>
            <w:szCs w:val="28"/>
          </w:rPr>
          <w:t xml:space="preserve"> </w:t>
        </w:r>
      </w:ins>
      <w:r w:rsidR="009B52F1" w:rsidRPr="00AB3387">
        <w:rPr>
          <w:rFonts w:ascii="Arial Narrow" w:hAnsi="Arial Narrow" w:cs="Arial"/>
          <w:b/>
          <w:sz w:val="28"/>
          <w:szCs w:val="28"/>
        </w:rPr>
        <w:t xml:space="preserve">DE </w:t>
      </w:r>
      <w:r w:rsidR="00CF4272">
        <w:rPr>
          <w:rFonts w:ascii="Arial Narrow" w:hAnsi="Arial Narrow" w:cs="Arial"/>
          <w:b/>
          <w:sz w:val="28"/>
          <w:szCs w:val="28"/>
        </w:rPr>
        <w:t>MARZO</w:t>
      </w:r>
      <w:r w:rsidR="00ED3C30">
        <w:rPr>
          <w:rFonts w:ascii="Arial Narrow" w:hAnsi="Arial Narrow" w:cs="Arial"/>
          <w:b/>
          <w:sz w:val="28"/>
          <w:szCs w:val="28"/>
        </w:rPr>
        <w:t xml:space="preserve"> </w:t>
      </w:r>
      <w:r w:rsidR="00AB3387" w:rsidRPr="00AB3387">
        <w:rPr>
          <w:rFonts w:ascii="Arial Narrow" w:hAnsi="Arial Narrow" w:cs="Arial"/>
          <w:b/>
          <w:sz w:val="28"/>
          <w:szCs w:val="28"/>
        </w:rPr>
        <w:t>DE</w:t>
      </w:r>
      <w:r w:rsidRPr="00AB3387">
        <w:rPr>
          <w:rFonts w:ascii="Arial Narrow" w:hAnsi="Arial Narrow" w:cs="Arial"/>
          <w:b/>
          <w:sz w:val="28"/>
          <w:szCs w:val="28"/>
        </w:rPr>
        <w:t>L 202</w:t>
      </w:r>
      <w:r w:rsidR="00CF4272">
        <w:rPr>
          <w:rFonts w:ascii="Arial Narrow" w:hAnsi="Arial Narrow" w:cs="Arial"/>
          <w:b/>
          <w:sz w:val="28"/>
          <w:szCs w:val="28"/>
        </w:rPr>
        <w:t>3</w:t>
      </w:r>
    </w:p>
    <w:p w14:paraId="0172F41D" w14:textId="77777777" w:rsidR="00D6793F" w:rsidRPr="00172130" w:rsidRDefault="00D6793F" w:rsidP="00224934">
      <w:pPr>
        <w:jc w:val="center"/>
        <w:rPr>
          <w:rFonts w:ascii="Arial Narrow" w:hAnsi="Arial Narrow" w:cs="Arial"/>
          <w:noProof/>
          <w:sz w:val="18"/>
          <w:szCs w:val="18"/>
        </w:rPr>
      </w:pPr>
    </w:p>
    <w:p w14:paraId="320BAF43" w14:textId="77777777" w:rsidR="00D6793F" w:rsidRPr="00172130" w:rsidRDefault="00D6793F" w:rsidP="00224934">
      <w:pPr>
        <w:tabs>
          <w:tab w:val="center" w:pos="4252"/>
          <w:tab w:val="right" w:pos="8504"/>
        </w:tabs>
        <w:rPr>
          <w:rFonts w:ascii="Arial Narrow" w:hAnsi="Arial Narrow" w:cs="Arial"/>
          <w:noProof/>
          <w:sz w:val="18"/>
          <w:szCs w:val="18"/>
        </w:rPr>
      </w:pPr>
      <w:r w:rsidRPr="00172130">
        <w:rPr>
          <w:rFonts w:ascii="Arial Narrow" w:hAnsi="Arial Narrow" w:cs="Arial"/>
          <w:noProof/>
          <w:sz w:val="18"/>
          <w:szCs w:val="18"/>
        </w:rPr>
        <w:tab/>
        <w:t>"</w:t>
      </w:r>
      <w:r w:rsidRPr="007635A2">
        <w:rPr>
          <w:rFonts w:ascii="Arial Narrow" w:hAnsi="Arial Narrow" w:cs="Arial"/>
          <w:noProof/>
          <w:sz w:val="18"/>
          <w:szCs w:val="18"/>
        </w:rPr>
        <w:t>Decenio</w:t>
      </w:r>
      <w:r w:rsidRPr="00172130">
        <w:rPr>
          <w:rFonts w:ascii="Arial Narrow" w:hAnsi="Arial Narrow" w:cs="Arial"/>
          <w:noProof/>
          <w:sz w:val="18"/>
          <w:szCs w:val="18"/>
        </w:rPr>
        <w:t xml:space="preserve"> de la Igualdad de oportunidades para mujeres y hombres"</w:t>
      </w:r>
      <w:r w:rsidRPr="00172130">
        <w:rPr>
          <w:rFonts w:ascii="Arial Narrow" w:hAnsi="Arial Narrow" w:cs="Arial"/>
          <w:noProof/>
          <w:sz w:val="18"/>
          <w:szCs w:val="18"/>
        </w:rPr>
        <w:tab/>
      </w:r>
    </w:p>
    <w:p w14:paraId="5470DED3" w14:textId="381DAD67" w:rsidR="00D6793F" w:rsidRPr="00172130" w:rsidRDefault="00D6793F" w:rsidP="00224934">
      <w:pPr>
        <w:jc w:val="center"/>
        <w:rPr>
          <w:rFonts w:ascii="Arial Narrow" w:hAnsi="Arial Narrow" w:cs="Arial"/>
          <w:noProof/>
          <w:sz w:val="18"/>
          <w:szCs w:val="18"/>
        </w:rPr>
        <w:sectPr w:rsidR="00D6793F" w:rsidRPr="00172130" w:rsidSect="008C5DE6">
          <w:headerReference w:type="default" r:id="rId9"/>
          <w:pgSz w:w="11906" w:h="16838"/>
          <w:pgMar w:top="851" w:right="1701" w:bottom="1417" w:left="1701" w:header="708" w:footer="708" w:gutter="0"/>
          <w:cols w:space="708"/>
          <w:docGrid w:linePitch="360"/>
        </w:sectPr>
      </w:pPr>
      <w:r w:rsidRPr="00172130">
        <w:rPr>
          <w:rFonts w:ascii="Arial Narrow" w:hAnsi="Arial Narrow" w:cs="Arial"/>
          <w:noProof/>
          <w:sz w:val="18"/>
          <w:szCs w:val="18"/>
        </w:rPr>
        <w:t>"Año del Fortalecimiento de la soberania Nacional”</w:t>
      </w:r>
    </w:p>
    <w:p w14:paraId="09211DC9" w14:textId="77777777" w:rsidR="00D6793F" w:rsidRPr="00172130" w:rsidRDefault="00D6793F" w:rsidP="00224934">
      <w:pPr>
        <w:jc w:val="center"/>
        <w:rPr>
          <w:rFonts w:ascii="Arial Narrow" w:hAnsi="Arial Narrow" w:cs="Arial"/>
          <w:noProof/>
          <w:sz w:val="18"/>
          <w:szCs w:val="18"/>
        </w:rPr>
      </w:pPr>
      <w:r w:rsidRPr="00172130">
        <w:rPr>
          <w:rFonts w:ascii="Arial Narrow" w:hAnsi="Arial Narrow" w:cs="Arial"/>
          <w:b/>
          <w:sz w:val="28"/>
          <w:szCs w:val="28"/>
          <w:u w:val="single"/>
        </w:rPr>
        <w:lastRenderedPageBreak/>
        <w:t xml:space="preserve">INFORME DE HITO DE CONTROL </w:t>
      </w:r>
    </w:p>
    <w:p w14:paraId="56804AA3" w14:textId="0D49A743" w:rsidR="00D6793F" w:rsidRPr="00172130" w:rsidRDefault="00D6793F" w:rsidP="00224934">
      <w:pPr>
        <w:jc w:val="center"/>
        <w:rPr>
          <w:rFonts w:ascii="Arial Narrow" w:hAnsi="Arial Narrow" w:cs="Arial"/>
          <w:b/>
          <w:sz w:val="28"/>
          <w:szCs w:val="28"/>
          <w:u w:val="single"/>
        </w:rPr>
      </w:pPr>
      <w:proofErr w:type="spellStart"/>
      <w:r w:rsidRPr="00FF7321">
        <w:rPr>
          <w:rFonts w:ascii="Arial Narrow" w:hAnsi="Arial Narrow" w:cs="Arial"/>
          <w:b/>
          <w:sz w:val="28"/>
          <w:szCs w:val="28"/>
          <w:u w:val="single"/>
        </w:rPr>
        <w:t>N°</w:t>
      </w:r>
      <w:proofErr w:type="spellEnd"/>
      <w:r w:rsidRPr="00FF7321">
        <w:rPr>
          <w:rFonts w:ascii="Arial Narrow" w:hAnsi="Arial Narrow" w:cs="Arial"/>
          <w:b/>
          <w:sz w:val="28"/>
          <w:szCs w:val="28"/>
          <w:u w:val="single"/>
        </w:rPr>
        <w:t xml:space="preserve"> </w:t>
      </w:r>
      <w:r w:rsidR="00026127">
        <w:rPr>
          <w:rFonts w:ascii="Arial Narrow" w:hAnsi="Arial Narrow" w:cs="Arial"/>
          <w:b/>
          <w:sz w:val="28"/>
          <w:szCs w:val="28"/>
          <w:u w:val="single"/>
        </w:rPr>
        <w:t>XXX</w:t>
      </w:r>
      <w:r w:rsidRPr="00FF7321">
        <w:rPr>
          <w:rFonts w:ascii="Arial Narrow" w:hAnsi="Arial Narrow" w:cs="Arial"/>
          <w:b/>
          <w:sz w:val="28"/>
          <w:szCs w:val="28"/>
          <w:u w:val="single"/>
        </w:rPr>
        <w:t>-2022-</w:t>
      </w:r>
      <w:r w:rsidR="000D25E2" w:rsidRPr="00FF7321">
        <w:rPr>
          <w:rFonts w:ascii="Arial Narrow" w:hAnsi="Arial Narrow" w:cs="Arial"/>
          <w:b/>
          <w:sz w:val="28"/>
          <w:szCs w:val="28"/>
          <w:u w:val="single"/>
        </w:rPr>
        <w:t>OCI</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5333</w:t>
      </w:r>
      <w:r w:rsidRPr="00FF7321">
        <w:rPr>
          <w:rFonts w:ascii="Arial Narrow" w:hAnsi="Arial Narrow" w:cs="Arial"/>
          <w:b/>
          <w:sz w:val="28"/>
          <w:szCs w:val="28"/>
          <w:u w:val="single"/>
        </w:rPr>
        <w:t>-SCC</w:t>
      </w:r>
    </w:p>
    <w:p w14:paraId="12BC25E9" w14:textId="77777777" w:rsidR="00D6793F" w:rsidRPr="00937CAB" w:rsidRDefault="00D6793F" w:rsidP="00224934">
      <w:pPr>
        <w:tabs>
          <w:tab w:val="left" w:pos="5895"/>
        </w:tabs>
        <w:rPr>
          <w:rStyle w:val="nfasis"/>
        </w:rPr>
      </w:pPr>
    </w:p>
    <w:p w14:paraId="45C4BF75" w14:textId="728723E5" w:rsidR="00D6793F" w:rsidRDefault="00955AD3" w:rsidP="00224934">
      <w:pPr>
        <w:tabs>
          <w:tab w:val="left" w:pos="142"/>
        </w:tabs>
        <w:jc w:val="center"/>
        <w:rPr>
          <w:rFonts w:ascii="Arial Narrow" w:hAnsi="Arial Narrow" w:cs="Arial"/>
          <w:b/>
          <w:sz w:val="24"/>
          <w:szCs w:val="24"/>
        </w:rPr>
      </w:pPr>
      <w:r w:rsidRPr="00172130">
        <w:rPr>
          <w:rFonts w:ascii="Arial Narrow" w:hAnsi="Arial Narrow" w:cs="Arial"/>
          <w:b/>
          <w:sz w:val="24"/>
          <w:szCs w:val="24"/>
        </w:rPr>
        <w:t>PROYECTO: “</w:t>
      </w:r>
      <w:r w:rsidR="00B07C44" w:rsidRPr="00C72826">
        <w:rPr>
          <w:rFonts w:ascii="Arial Narrow" w:hAnsi="Arial Narrow" w:cs="Arial"/>
          <w:b/>
          <w:sz w:val="24"/>
          <w:szCs w:val="24"/>
        </w:rPr>
        <w:t>MEJORAMIENTO DE LA APLICACIÓN DE LAS TIC PARA EL ADECUADO DESARROLLO DE LAS COMPETENCIAS DE ESTUDIANTES Y DOCENTES EN LAS IIEE DE NIVEL SECUNDARIA DE L</w:t>
      </w:r>
      <w:r w:rsidR="002E5456">
        <w:rPr>
          <w:rFonts w:ascii="Arial Narrow" w:hAnsi="Arial Narrow" w:cs="Arial"/>
          <w:b/>
          <w:sz w:val="24"/>
          <w:szCs w:val="24"/>
        </w:rPr>
        <w:t>A PROVINCIA DE CHINCHEROS</w:t>
      </w:r>
      <w:r w:rsidR="00B07C44" w:rsidRPr="00C72826">
        <w:rPr>
          <w:rFonts w:ascii="Arial Narrow" w:hAnsi="Arial Narrow" w:cs="Arial"/>
          <w:b/>
          <w:sz w:val="24"/>
          <w:szCs w:val="24"/>
        </w:rPr>
        <w:t xml:space="preserve">, UGEL </w:t>
      </w:r>
      <w:r w:rsidR="002E5456">
        <w:rPr>
          <w:rFonts w:ascii="Arial Narrow" w:hAnsi="Arial Narrow" w:cs="Arial"/>
          <w:b/>
          <w:sz w:val="24"/>
          <w:szCs w:val="24"/>
        </w:rPr>
        <w:t>CHINCHEROS</w:t>
      </w:r>
      <w:r w:rsidR="00B07C44" w:rsidRPr="00C72826">
        <w:rPr>
          <w:rFonts w:ascii="Arial Narrow" w:hAnsi="Arial Narrow" w:cs="Arial"/>
          <w:b/>
          <w:sz w:val="24"/>
          <w:szCs w:val="24"/>
        </w:rPr>
        <w:t xml:space="preserve"> - REGIÓN APURÍMAC</w:t>
      </w:r>
      <w:r w:rsidRPr="00172130">
        <w:rPr>
          <w:rFonts w:ascii="Arial Narrow" w:hAnsi="Arial Narrow" w:cs="Arial"/>
          <w:b/>
          <w:sz w:val="24"/>
          <w:szCs w:val="24"/>
        </w:rPr>
        <w:t>”</w:t>
      </w:r>
    </w:p>
    <w:p w14:paraId="73AE65F0" w14:textId="77777777" w:rsidR="00B07C44" w:rsidRPr="00172130" w:rsidRDefault="00B07C44" w:rsidP="00224934">
      <w:pPr>
        <w:tabs>
          <w:tab w:val="left" w:pos="142"/>
        </w:tabs>
        <w:jc w:val="center"/>
        <w:rPr>
          <w:rFonts w:ascii="Arial Narrow" w:hAnsi="Arial Narrow" w:cs="Arial"/>
          <w:b/>
          <w:sz w:val="24"/>
          <w:szCs w:val="24"/>
        </w:rPr>
      </w:pPr>
    </w:p>
    <w:p w14:paraId="787144E4" w14:textId="77777777" w:rsidR="00D6793F" w:rsidRPr="00172130" w:rsidRDefault="00D6793F" w:rsidP="00224934">
      <w:pPr>
        <w:tabs>
          <w:tab w:val="center" w:pos="8364"/>
          <w:tab w:val="right" w:pos="8838"/>
        </w:tabs>
        <w:jc w:val="center"/>
        <w:rPr>
          <w:rFonts w:ascii="Arial Narrow" w:hAnsi="Arial Narrow"/>
          <w:b/>
          <w:sz w:val="24"/>
          <w:szCs w:val="24"/>
        </w:rPr>
      </w:pPr>
      <w:r w:rsidRPr="00172130">
        <w:rPr>
          <w:rFonts w:ascii="Arial Narrow" w:hAnsi="Arial Narrow"/>
          <w:b/>
          <w:sz w:val="24"/>
          <w:szCs w:val="24"/>
        </w:rPr>
        <w:t>____________________________________________________________________________</w:t>
      </w:r>
    </w:p>
    <w:p w14:paraId="0271D66E" w14:textId="643BF514" w:rsidR="008B2520" w:rsidRDefault="008B2520" w:rsidP="00224934">
      <w:pPr>
        <w:tabs>
          <w:tab w:val="left" w:pos="2770"/>
        </w:tabs>
        <w:rPr>
          <w:rFonts w:ascii="Arial Narrow" w:hAnsi="Arial Narrow"/>
          <w:sz w:val="24"/>
          <w:szCs w:val="24"/>
        </w:rPr>
      </w:pPr>
    </w:p>
    <w:p w14:paraId="6B35E62B" w14:textId="77777777" w:rsidR="008B2520" w:rsidRPr="002950AF" w:rsidRDefault="008B2520">
      <w:pPr>
        <w:tabs>
          <w:tab w:val="left" w:pos="2770"/>
        </w:tabs>
        <w:rPr>
          <w:rFonts w:ascii="Arial Narrow" w:hAnsi="Arial Narrow"/>
          <w:bCs/>
          <w:sz w:val="24"/>
          <w:szCs w:val="24"/>
        </w:rPr>
      </w:pPr>
    </w:p>
    <w:p w14:paraId="6A152DCD" w14:textId="589C2601" w:rsidR="008B2520" w:rsidRPr="00A864C6" w:rsidDel="005E153D" w:rsidRDefault="008B2520">
      <w:pPr>
        <w:tabs>
          <w:tab w:val="left" w:pos="2770"/>
        </w:tabs>
        <w:rPr>
          <w:del w:id="5" w:author="NAHIM" w:date="2023-03-23T16:28:00Z"/>
          <w:rFonts w:ascii="Arial Narrow" w:hAnsi="Arial Narrow"/>
          <w:sz w:val="24"/>
          <w:szCs w:val="24"/>
        </w:rPr>
      </w:pPr>
    </w:p>
    <w:p w14:paraId="7668B492" w14:textId="29E4325C" w:rsidR="008B2520" w:rsidRDefault="008B2520">
      <w:pPr>
        <w:tabs>
          <w:tab w:val="left" w:pos="2770"/>
        </w:tabs>
        <w:rPr>
          <w:rFonts w:ascii="Arial Narrow" w:hAnsi="Arial Narrow"/>
          <w:sz w:val="24"/>
          <w:szCs w:val="24"/>
        </w:rPr>
      </w:pPr>
    </w:p>
    <w:p w14:paraId="326CCDDD" w14:textId="0F364FC9" w:rsidR="008B2520" w:rsidRDefault="005E153D" w:rsidP="005E153D">
      <w:pPr>
        <w:tabs>
          <w:tab w:val="left" w:pos="2338"/>
        </w:tabs>
        <w:rPr>
          <w:rFonts w:ascii="Arial Narrow" w:hAnsi="Arial Narrow"/>
          <w:sz w:val="24"/>
          <w:szCs w:val="24"/>
        </w:rPr>
        <w:pPrChange w:id="6" w:author="NAHIM" w:date="2023-03-23T16:26:00Z">
          <w:pPr>
            <w:tabs>
              <w:tab w:val="left" w:pos="2770"/>
            </w:tabs>
          </w:pPr>
        </w:pPrChange>
      </w:pPr>
      <w:ins w:id="7" w:author="NAHIM" w:date="2023-03-23T16:26:00Z">
        <w:r>
          <w:rPr>
            <w:rFonts w:ascii="Arial Narrow" w:hAnsi="Arial Narrow"/>
            <w:sz w:val="24"/>
            <w:szCs w:val="24"/>
          </w:rPr>
          <w:tab/>
        </w:r>
      </w:ins>
    </w:p>
    <w:customXmlInsRangeStart w:id="8" w:author="NAHIM" w:date="2023-03-23T16:28:00Z"/>
    <w:sdt>
      <w:sdtPr>
        <w:id w:val="-1744020199"/>
        <w:docPartObj>
          <w:docPartGallery w:val="Table of Contents"/>
          <w:docPartUnique/>
        </w:docPartObj>
      </w:sdtPr>
      <w:sdtEndPr>
        <w:rPr>
          <w:rFonts w:ascii="Times New Roman" w:eastAsia="Times New Roman" w:hAnsi="Times New Roman" w:cs="Times New Roman"/>
          <w:b/>
          <w:bCs/>
          <w:color w:val="auto"/>
          <w:sz w:val="20"/>
          <w:szCs w:val="20"/>
        </w:rPr>
      </w:sdtEndPr>
      <w:sdtContent>
        <w:customXmlInsRangeEnd w:id="8"/>
        <w:p w14:paraId="341675B4" w14:textId="7D128F0A" w:rsidR="005E153D" w:rsidRDefault="005E153D">
          <w:pPr>
            <w:pStyle w:val="TtuloTDC"/>
            <w:rPr>
              <w:ins w:id="9" w:author="NAHIM" w:date="2023-03-23T16:28:00Z"/>
            </w:rPr>
          </w:pPr>
          <w:ins w:id="10" w:author="NAHIM" w:date="2023-03-23T16:28:00Z">
            <w:r>
              <w:t>Contenido</w:t>
            </w:r>
          </w:ins>
        </w:p>
        <w:p w14:paraId="2854F618" w14:textId="540F038A" w:rsidR="00F81BFD" w:rsidRDefault="005E153D">
          <w:pPr>
            <w:pStyle w:val="TDC1"/>
            <w:tabs>
              <w:tab w:val="left" w:pos="400"/>
              <w:tab w:val="right" w:pos="8495"/>
            </w:tabs>
            <w:rPr>
              <w:ins w:id="11" w:author="NAHIM" w:date="2023-03-23T16:56:00Z"/>
              <w:rFonts w:eastAsiaTheme="minorEastAsia" w:cstheme="minorBidi"/>
              <w:b w:val="0"/>
              <w:bCs w:val="0"/>
              <w:noProof/>
              <w:sz w:val="22"/>
              <w:szCs w:val="22"/>
              <w:lang w:eastAsia="es-PE"/>
            </w:rPr>
          </w:pPr>
          <w:ins w:id="12" w:author="NAHIM" w:date="2023-03-23T16:28:00Z">
            <w:r>
              <w:fldChar w:fldCharType="begin"/>
            </w:r>
            <w:r>
              <w:instrText xml:space="preserve"> TOC \o "1-3" \h \z \u </w:instrText>
            </w:r>
            <w:r>
              <w:fldChar w:fldCharType="separate"/>
            </w:r>
          </w:ins>
          <w:ins w:id="13" w:author="NAHIM" w:date="2023-03-23T16:56:00Z">
            <w:r w:rsidR="00F81BFD" w:rsidRPr="00CA3201">
              <w:rPr>
                <w:rStyle w:val="Hipervnculo"/>
                <w:noProof/>
              </w:rPr>
              <w:fldChar w:fldCharType="begin"/>
            </w:r>
            <w:r w:rsidR="00F81BFD" w:rsidRPr="00CA3201">
              <w:rPr>
                <w:rStyle w:val="Hipervnculo"/>
                <w:noProof/>
              </w:rPr>
              <w:instrText xml:space="preserve"> </w:instrText>
            </w:r>
            <w:r w:rsidR="00F81BFD">
              <w:rPr>
                <w:noProof/>
              </w:rPr>
              <w:instrText>HYPERLINK \l "_Toc130482994"</w:instrText>
            </w:r>
            <w:r w:rsidR="00F81BFD" w:rsidRPr="00CA3201">
              <w:rPr>
                <w:rStyle w:val="Hipervnculo"/>
                <w:noProof/>
              </w:rPr>
              <w:instrText xml:space="preserve"> </w:instrText>
            </w:r>
            <w:r w:rsidR="00F81BFD" w:rsidRPr="00CA3201">
              <w:rPr>
                <w:rStyle w:val="Hipervnculo"/>
                <w:noProof/>
              </w:rPr>
            </w:r>
            <w:r w:rsidR="00F81BFD" w:rsidRPr="00CA3201">
              <w:rPr>
                <w:rStyle w:val="Hipervnculo"/>
                <w:noProof/>
              </w:rPr>
              <w:fldChar w:fldCharType="separate"/>
            </w:r>
            <w:r w:rsidR="00F81BFD" w:rsidRPr="00CA3201">
              <w:rPr>
                <w:rStyle w:val="Hipervnculo"/>
                <w:rFonts w:ascii="Arial Narrow" w:hAnsi="Arial Narrow"/>
                <w:noProof/>
              </w:rPr>
              <w:t>I.</w:t>
            </w:r>
            <w:r w:rsidR="00F81BFD">
              <w:rPr>
                <w:rFonts w:eastAsiaTheme="minorEastAsia" w:cstheme="minorBidi"/>
                <w:b w:val="0"/>
                <w:bCs w:val="0"/>
                <w:noProof/>
                <w:sz w:val="22"/>
                <w:szCs w:val="22"/>
                <w:lang w:eastAsia="es-PE"/>
              </w:rPr>
              <w:tab/>
            </w:r>
            <w:r w:rsidR="00F81BFD" w:rsidRPr="00CA3201">
              <w:rPr>
                <w:rStyle w:val="Hipervnculo"/>
                <w:rFonts w:ascii="Arial Narrow" w:hAnsi="Arial Narrow"/>
                <w:noProof/>
              </w:rPr>
              <w:t>ORIGEN</w:t>
            </w:r>
            <w:r w:rsidR="00F81BFD">
              <w:rPr>
                <w:noProof/>
                <w:webHidden/>
              </w:rPr>
              <w:tab/>
            </w:r>
            <w:r w:rsidR="00F81BFD">
              <w:rPr>
                <w:noProof/>
                <w:webHidden/>
              </w:rPr>
              <w:fldChar w:fldCharType="begin"/>
            </w:r>
            <w:r w:rsidR="00F81BFD">
              <w:rPr>
                <w:noProof/>
                <w:webHidden/>
              </w:rPr>
              <w:instrText xml:space="preserve"> PAGEREF _Toc130482994 \h </w:instrText>
            </w:r>
            <w:r w:rsidR="00F81BFD">
              <w:rPr>
                <w:noProof/>
                <w:webHidden/>
              </w:rPr>
            </w:r>
          </w:ins>
          <w:r w:rsidR="00F81BFD">
            <w:rPr>
              <w:noProof/>
              <w:webHidden/>
            </w:rPr>
            <w:fldChar w:fldCharType="separate"/>
          </w:r>
          <w:ins w:id="14" w:author="NAHIM" w:date="2023-03-23T16:56:00Z">
            <w:r w:rsidR="00F81BFD">
              <w:rPr>
                <w:noProof/>
                <w:webHidden/>
              </w:rPr>
              <w:t>2</w:t>
            </w:r>
            <w:r w:rsidR="00F81BFD">
              <w:rPr>
                <w:noProof/>
                <w:webHidden/>
              </w:rPr>
              <w:fldChar w:fldCharType="end"/>
            </w:r>
            <w:r w:rsidR="00F81BFD" w:rsidRPr="00CA3201">
              <w:rPr>
                <w:rStyle w:val="Hipervnculo"/>
                <w:noProof/>
              </w:rPr>
              <w:fldChar w:fldCharType="end"/>
            </w:r>
          </w:ins>
        </w:p>
        <w:p w14:paraId="5E71C1F2" w14:textId="23061E5C" w:rsidR="00F81BFD" w:rsidRDefault="00F81BFD">
          <w:pPr>
            <w:pStyle w:val="TDC1"/>
            <w:tabs>
              <w:tab w:val="left" w:pos="400"/>
              <w:tab w:val="right" w:pos="8495"/>
            </w:tabs>
            <w:rPr>
              <w:ins w:id="15" w:author="NAHIM" w:date="2023-03-23T16:56:00Z"/>
              <w:rFonts w:eastAsiaTheme="minorEastAsia" w:cstheme="minorBidi"/>
              <w:b w:val="0"/>
              <w:bCs w:val="0"/>
              <w:noProof/>
              <w:sz w:val="22"/>
              <w:szCs w:val="22"/>
              <w:lang w:eastAsia="es-PE"/>
            </w:rPr>
          </w:pPr>
          <w:ins w:id="16" w:author="NAHIM" w:date="2023-03-23T16:56:00Z">
            <w:r w:rsidRPr="00CA3201">
              <w:rPr>
                <w:rStyle w:val="Hipervnculo"/>
                <w:noProof/>
              </w:rPr>
              <w:fldChar w:fldCharType="begin"/>
            </w:r>
            <w:r w:rsidRPr="00CA3201">
              <w:rPr>
                <w:rStyle w:val="Hipervnculo"/>
                <w:noProof/>
              </w:rPr>
              <w:instrText xml:space="preserve"> </w:instrText>
            </w:r>
            <w:r>
              <w:rPr>
                <w:noProof/>
              </w:rPr>
              <w:instrText>HYPERLINK \l "_Toc130482995"</w:instrText>
            </w:r>
            <w:r w:rsidRPr="00CA3201">
              <w:rPr>
                <w:rStyle w:val="Hipervnculo"/>
                <w:noProof/>
              </w:rPr>
              <w:instrText xml:space="preserve"> </w:instrText>
            </w:r>
            <w:r w:rsidRPr="00CA3201">
              <w:rPr>
                <w:rStyle w:val="Hipervnculo"/>
                <w:noProof/>
              </w:rPr>
            </w:r>
            <w:r w:rsidRPr="00CA3201">
              <w:rPr>
                <w:rStyle w:val="Hipervnculo"/>
                <w:noProof/>
              </w:rPr>
              <w:fldChar w:fldCharType="separate"/>
            </w:r>
            <w:r w:rsidRPr="00CA3201">
              <w:rPr>
                <w:rStyle w:val="Hipervnculo"/>
                <w:rFonts w:ascii="Arial Narrow" w:hAnsi="Arial Narrow"/>
                <w:noProof/>
              </w:rPr>
              <w:t>II.</w:t>
            </w:r>
            <w:r>
              <w:rPr>
                <w:rFonts w:eastAsiaTheme="minorEastAsia" w:cstheme="minorBidi"/>
                <w:b w:val="0"/>
                <w:bCs w:val="0"/>
                <w:noProof/>
                <w:sz w:val="22"/>
                <w:szCs w:val="22"/>
                <w:lang w:eastAsia="es-PE"/>
              </w:rPr>
              <w:tab/>
            </w:r>
            <w:r w:rsidRPr="00CA3201">
              <w:rPr>
                <w:rStyle w:val="Hipervnculo"/>
                <w:rFonts w:ascii="Arial Narrow" w:hAnsi="Arial Narrow"/>
                <w:noProof/>
              </w:rPr>
              <w:t>OBJETIVOS</w:t>
            </w:r>
            <w:r>
              <w:rPr>
                <w:noProof/>
                <w:webHidden/>
              </w:rPr>
              <w:tab/>
            </w:r>
            <w:r>
              <w:rPr>
                <w:noProof/>
                <w:webHidden/>
              </w:rPr>
              <w:fldChar w:fldCharType="begin"/>
            </w:r>
            <w:r>
              <w:rPr>
                <w:noProof/>
                <w:webHidden/>
              </w:rPr>
              <w:instrText xml:space="preserve"> PAGEREF _Toc130482995 \h </w:instrText>
            </w:r>
            <w:r>
              <w:rPr>
                <w:noProof/>
                <w:webHidden/>
              </w:rPr>
            </w:r>
          </w:ins>
          <w:r>
            <w:rPr>
              <w:noProof/>
              <w:webHidden/>
            </w:rPr>
            <w:fldChar w:fldCharType="separate"/>
          </w:r>
          <w:ins w:id="17" w:author="NAHIM" w:date="2023-03-23T16:56:00Z">
            <w:r>
              <w:rPr>
                <w:noProof/>
                <w:webHidden/>
              </w:rPr>
              <w:t>2</w:t>
            </w:r>
            <w:r>
              <w:rPr>
                <w:noProof/>
                <w:webHidden/>
              </w:rPr>
              <w:fldChar w:fldCharType="end"/>
            </w:r>
            <w:r w:rsidRPr="00CA3201">
              <w:rPr>
                <w:rStyle w:val="Hipervnculo"/>
                <w:noProof/>
              </w:rPr>
              <w:fldChar w:fldCharType="end"/>
            </w:r>
          </w:ins>
        </w:p>
        <w:p w14:paraId="4D2A48D7" w14:textId="1F09EB46" w:rsidR="00F81BFD" w:rsidRDefault="00F81BFD">
          <w:pPr>
            <w:pStyle w:val="TDC1"/>
            <w:tabs>
              <w:tab w:val="left" w:pos="600"/>
              <w:tab w:val="right" w:pos="8495"/>
            </w:tabs>
            <w:rPr>
              <w:ins w:id="18" w:author="NAHIM" w:date="2023-03-23T16:56:00Z"/>
              <w:rFonts w:eastAsiaTheme="minorEastAsia" w:cstheme="minorBidi"/>
              <w:b w:val="0"/>
              <w:bCs w:val="0"/>
              <w:noProof/>
              <w:sz w:val="22"/>
              <w:szCs w:val="22"/>
              <w:lang w:eastAsia="es-PE"/>
            </w:rPr>
          </w:pPr>
          <w:ins w:id="19" w:author="NAHIM" w:date="2023-03-23T16:56:00Z">
            <w:r w:rsidRPr="00CA3201">
              <w:rPr>
                <w:rStyle w:val="Hipervnculo"/>
                <w:noProof/>
              </w:rPr>
              <w:fldChar w:fldCharType="begin"/>
            </w:r>
            <w:r w:rsidRPr="00CA3201">
              <w:rPr>
                <w:rStyle w:val="Hipervnculo"/>
                <w:noProof/>
              </w:rPr>
              <w:instrText xml:space="preserve"> </w:instrText>
            </w:r>
            <w:r>
              <w:rPr>
                <w:noProof/>
              </w:rPr>
              <w:instrText>HYPERLINK \l "_Toc130482996"</w:instrText>
            </w:r>
            <w:r w:rsidRPr="00CA3201">
              <w:rPr>
                <w:rStyle w:val="Hipervnculo"/>
                <w:noProof/>
              </w:rPr>
              <w:instrText xml:space="preserve"> </w:instrText>
            </w:r>
            <w:r w:rsidRPr="00CA3201">
              <w:rPr>
                <w:rStyle w:val="Hipervnculo"/>
                <w:noProof/>
              </w:rPr>
            </w:r>
            <w:r w:rsidRPr="00CA3201">
              <w:rPr>
                <w:rStyle w:val="Hipervnculo"/>
                <w:noProof/>
              </w:rPr>
              <w:fldChar w:fldCharType="separate"/>
            </w:r>
            <w:r w:rsidRPr="00CA3201">
              <w:rPr>
                <w:rStyle w:val="Hipervnculo"/>
                <w:rFonts w:ascii="Arial Narrow" w:hAnsi="Arial Narrow"/>
                <w:noProof/>
              </w:rPr>
              <w:t>III.</w:t>
            </w:r>
            <w:r>
              <w:rPr>
                <w:rFonts w:eastAsiaTheme="minorEastAsia" w:cstheme="minorBidi"/>
                <w:b w:val="0"/>
                <w:bCs w:val="0"/>
                <w:noProof/>
                <w:sz w:val="22"/>
                <w:szCs w:val="22"/>
                <w:lang w:eastAsia="es-PE"/>
              </w:rPr>
              <w:tab/>
            </w:r>
            <w:r w:rsidRPr="00CA3201">
              <w:rPr>
                <w:rStyle w:val="Hipervnculo"/>
                <w:rFonts w:ascii="Arial Narrow" w:hAnsi="Arial Narrow"/>
                <w:noProof/>
              </w:rPr>
              <w:t>ALCANCE</w:t>
            </w:r>
            <w:r>
              <w:rPr>
                <w:noProof/>
                <w:webHidden/>
              </w:rPr>
              <w:tab/>
            </w:r>
            <w:r>
              <w:rPr>
                <w:noProof/>
                <w:webHidden/>
              </w:rPr>
              <w:fldChar w:fldCharType="begin"/>
            </w:r>
            <w:r>
              <w:rPr>
                <w:noProof/>
                <w:webHidden/>
              </w:rPr>
              <w:instrText xml:space="preserve"> PAGEREF _Toc130482996 \h </w:instrText>
            </w:r>
            <w:r>
              <w:rPr>
                <w:noProof/>
                <w:webHidden/>
              </w:rPr>
            </w:r>
          </w:ins>
          <w:r>
            <w:rPr>
              <w:noProof/>
              <w:webHidden/>
            </w:rPr>
            <w:fldChar w:fldCharType="separate"/>
          </w:r>
          <w:ins w:id="20" w:author="NAHIM" w:date="2023-03-23T16:56:00Z">
            <w:r>
              <w:rPr>
                <w:noProof/>
                <w:webHidden/>
              </w:rPr>
              <w:t>2</w:t>
            </w:r>
            <w:r>
              <w:rPr>
                <w:noProof/>
                <w:webHidden/>
              </w:rPr>
              <w:fldChar w:fldCharType="end"/>
            </w:r>
            <w:r w:rsidRPr="00CA3201">
              <w:rPr>
                <w:rStyle w:val="Hipervnculo"/>
                <w:noProof/>
              </w:rPr>
              <w:fldChar w:fldCharType="end"/>
            </w:r>
          </w:ins>
        </w:p>
        <w:p w14:paraId="6A393778" w14:textId="491FEDF7" w:rsidR="00F81BFD" w:rsidRDefault="00F81BFD">
          <w:pPr>
            <w:pStyle w:val="TDC1"/>
            <w:tabs>
              <w:tab w:val="left" w:pos="600"/>
              <w:tab w:val="right" w:pos="8495"/>
            </w:tabs>
            <w:rPr>
              <w:ins w:id="21" w:author="NAHIM" w:date="2023-03-23T16:56:00Z"/>
              <w:rFonts w:eastAsiaTheme="minorEastAsia" w:cstheme="minorBidi"/>
              <w:b w:val="0"/>
              <w:bCs w:val="0"/>
              <w:noProof/>
              <w:sz w:val="22"/>
              <w:szCs w:val="22"/>
              <w:lang w:eastAsia="es-PE"/>
            </w:rPr>
          </w:pPr>
          <w:ins w:id="22" w:author="NAHIM" w:date="2023-03-23T16:56:00Z">
            <w:r w:rsidRPr="00CA3201">
              <w:rPr>
                <w:rStyle w:val="Hipervnculo"/>
                <w:noProof/>
              </w:rPr>
              <w:fldChar w:fldCharType="begin"/>
            </w:r>
            <w:r w:rsidRPr="00CA3201">
              <w:rPr>
                <w:rStyle w:val="Hipervnculo"/>
                <w:noProof/>
              </w:rPr>
              <w:instrText xml:space="preserve"> </w:instrText>
            </w:r>
            <w:r>
              <w:rPr>
                <w:noProof/>
              </w:rPr>
              <w:instrText>HYPERLINK \l "_Toc130482997"</w:instrText>
            </w:r>
            <w:r w:rsidRPr="00CA3201">
              <w:rPr>
                <w:rStyle w:val="Hipervnculo"/>
                <w:noProof/>
              </w:rPr>
              <w:instrText xml:space="preserve"> </w:instrText>
            </w:r>
            <w:r w:rsidRPr="00CA3201">
              <w:rPr>
                <w:rStyle w:val="Hipervnculo"/>
                <w:noProof/>
              </w:rPr>
            </w:r>
            <w:r w:rsidRPr="00CA3201">
              <w:rPr>
                <w:rStyle w:val="Hipervnculo"/>
                <w:noProof/>
              </w:rPr>
              <w:fldChar w:fldCharType="separate"/>
            </w:r>
            <w:r w:rsidRPr="00CA3201">
              <w:rPr>
                <w:rStyle w:val="Hipervnculo"/>
                <w:rFonts w:ascii="Arial Narrow" w:hAnsi="Arial Narrow"/>
                <w:noProof/>
              </w:rPr>
              <w:t>IV.</w:t>
            </w:r>
            <w:r>
              <w:rPr>
                <w:rFonts w:eastAsiaTheme="minorEastAsia" w:cstheme="minorBidi"/>
                <w:b w:val="0"/>
                <w:bCs w:val="0"/>
                <w:noProof/>
                <w:sz w:val="22"/>
                <w:szCs w:val="22"/>
                <w:lang w:eastAsia="es-PE"/>
              </w:rPr>
              <w:tab/>
            </w:r>
            <w:r w:rsidRPr="00CA3201">
              <w:rPr>
                <w:rStyle w:val="Hipervnculo"/>
                <w:rFonts w:ascii="Arial Narrow" w:hAnsi="Arial Narrow"/>
                <w:noProof/>
              </w:rPr>
              <w:t>INFORMACIÓN RESPECTO DEL HITO DE CONTROL</w:t>
            </w:r>
            <w:r>
              <w:rPr>
                <w:noProof/>
                <w:webHidden/>
              </w:rPr>
              <w:tab/>
            </w:r>
            <w:r>
              <w:rPr>
                <w:noProof/>
                <w:webHidden/>
              </w:rPr>
              <w:fldChar w:fldCharType="begin"/>
            </w:r>
            <w:r>
              <w:rPr>
                <w:noProof/>
                <w:webHidden/>
              </w:rPr>
              <w:instrText xml:space="preserve"> PAGEREF _Toc130482997 \h </w:instrText>
            </w:r>
            <w:r>
              <w:rPr>
                <w:noProof/>
                <w:webHidden/>
              </w:rPr>
            </w:r>
          </w:ins>
          <w:r>
            <w:rPr>
              <w:noProof/>
              <w:webHidden/>
            </w:rPr>
            <w:fldChar w:fldCharType="separate"/>
          </w:r>
          <w:ins w:id="23" w:author="NAHIM" w:date="2023-03-23T16:56:00Z">
            <w:r>
              <w:rPr>
                <w:noProof/>
                <w:webHidden/>
              </w:rPr>
              <w:t>7</w:t>
            </w:r>
            <w:r>
              <w:rPr>
                <w:noProof/>
                <w:webHidden/>
              </w:rPr>
              <w:fldChar w:fldCharType="end"/>
            </w:r>
            <w:r w:rsidRPr="00CA3201">
              <w:rPr>
                <w:rStyle w:val="Hipervnculo"/>
                <w:noProof/>
              </w:rPr>
              <w:fldChar w:fldCharType="end"/>
            </w:r>
          </w:ins>
        </w:p>
        <w:p w14:paraId="3011EEDB" w14:textId="1EF52628" w:rsidR="00F81BFD" w:rsidRDefault="00F81BFD">
          <w:pPr>
            <w:pStyle w:val="TDC1"/>
            <w:tabs>
              <w:tab w:val="left" w:pos="400"/>
              <w:tab w:val="right" w:pos="8495"/>
            </w:tabs>
            <w:rPr>
              <w:ins w:id="24" w:author="NAHIM" w:date="2023-03-23T16:56:00Z"/>
              <w:rFonts w:eastAsiaTheme="minorEastAsia" w:cstheme="minorBidi"/>
              <w:b w:val="0"/>
              <w:bCs w:val="0"/>
              <w:noProof/>
              <w:sz w:val="22"/>
              <w:szCs w:val="22"/>
              <w:lang w:eastAsia="es-PE"/>
            </w:rPr>
          </w:pPr>
          <w:ins w:id="25" w:author="NAHIM" w:date="2023-03-23T16:56:00Z">
            <w:r w:rsidRPr="00CA3201">
              <w:rPr>
                <w:rStyle w:val="Hipervnculo"/>
                <w:noProof/>
              </w:rPr>
              <w:fldChar w:fldCharType="begin"/>
            </w:r>
            <w:r w:rsidRPr="00CA3201">
              <w:rPr>
                <w:rStyle w:val="Hipervnculo"/>
                <w:noProof/>
              </w:rPr>
              <w:instrText xml:space="preserve"> </w:instrText>
            </w:r>
            <w:r>
              <w:rPr>
                <w:noProof/>
              </w:rPr>
              <w:instrText>HYPERLINK \l "_Toc130482998"</w:instrText>
            </w:r>
            <w:r w:rsidRPr="00CA3201">
              <w:rPr>
                <w:rStyle w:val="Hipervnculo"/>
                <w:noProof/>
              </w:rPr>
              <w:instrText xml:space="preserve"> </w:instrText>
            </w:r>
            <w:r w:rsidRPr="00CA3201">
              <w:rPr>
                <w:rStyle w:val="Hipervnculo"/>
                <w:noProof/>
              </w:rPr>
            </w:r>
            <w:r w:rsidRPr="00CA3201">
              <w:rPr>
                <w:rStyle w:val="Hipervnculo"/>
                <w:noProof/>
              </w:rPr>
              <w:fldChar w:fldCharType="separate"/>
            </w:r>
            <w:r w:rsidRPr="00CA3201">
              <w:rPr>
                <w:rStyle w:val="Hipervnculo"/>
                <w:rFonts w:ascii="Arial Narrow" w:eastAsia="Calibri" w:hAnsi="Arial Narrow"/>
                <w:noProof/>
                <w:lang w:eastAsia="en-US"/>
              </w:rPr>
              <w:t>V.</w:t>
            </w:r>
            <w:r>
              <w:rPr>
                <w:rFonts w:eastAsiaTheme="minorEastAsia" w:cstheme="minorBidi"/>
                <w:b w:val="0"/>
                <w:bCs w:val="0"/>
                <w:noProof/>
                <w:sz w:val="22"/>
                <w:szCs w:val="22"/>
                <w:lang w:eastAsia="es-PE"/>
              </w:rPr>
              <w:tab/>
            </w:r>
            <w:r w:rsidRPr="00CA3201">
              <w:rPr>
                <w:rStyle w:val="Hipervnculo"/>
                <w:rFonts w:ascii="Arial Narrow" w:hAnsi="Arial Narrow"/>
                <w:noProof/>
              </w:rPr>
              <w:t>SITUACIONES ADVERSAS</w:t>
            </w:r>
            <w:r>
              <w:rPr>
                <w:noProof/>
                <w:webHidden/>
              </w:rPr>
              <w:tab/>
            </w:r>
            <w:r>
              <w:rPr>
                <w:noProof/>
                <w:webHidden/>
              </w:rPr>
              <w:fldChar w:fldCharType="begin"/>
            </w:r>
            <w:r>
              <w:rPr>
                <w:noProof/>
                <w:webHidden/>
              </w:rPr>
              <w:instrText xml:space="preserve"> PAGEREF _Toc130482998 \h </w:instrText>
            </w:r>
            <w:r>
              <w:rPr>
                <w:noProof/>
                <w:webHidden/>
              </w:rPr>
            </w:r>
          </w:ins>
          <w:r>
            <w:rPr>
              <w:noProof/>
              <w:webHidden/>
            </w:rPr>
            <w:fldChar w:fldCharType="separate"/>
          </w:r>
          <w:ins w:id="26" w:author="NAHIM" w:date="2023-03-23T16:56:00Z">
            <w:r>
              <w:rPr>
                <w:noProof/>
                <w:webHidden/>
              </w:rPr>
              <w:t>10</w:t>
            </w:r>
            <w:r>
              <w:rPr>
                <w:noProof/>
                <w:webHidden/>
              </w:rPr>
              <w:fldChar w:fldCharType="end"/>
            </w:r>
            <w:r w:rsidRPr="00CA3201">
              <w:rPr>
                <w:rStyle w:val="Hipervnculo"/>
                <w:noProof/>
              </w:rPr>
              <w:fldChar w:fldCharType="end"/>
            </w:r>
          </w:ins>
        </w:p>
        <w:p w14:paraId="3B050F7E" w14:textId="6EFC3778" w:rsidR="00F81BFD" w:rsidRPr="00F81BFD" w:rsidRDefault="00F81BFD" w:rsidP="00F81BFD">
          <w:pPr>
            <w:pStyle w:val="TDC2"/>
            <w:rPr>
              <w:ins w:id="27" w:author="NAHIM" w:date="2023-03-23T16:56:00Z"/>
              <w:rFonts w:eastAsiaTheme="minorEastAsia" w:cstheme="minorBidi"/>
              <w:noProof/>
              <w:sz w:val="22"/>
              <w:szCs w:val="22"/>
              <w:lang w:eastAsia="es-PE"/>
            </w:rPr>
          </w:pPr>
          <w:ins w:id="28" w:author="NAHIM" w:date="2023-03-23T16:56:00Z">
            <w:r w:rsidRPr="00F81BFD">
              <w:rPr>
                <w:rStyle w:val="Hipervnculo"/>
                <w:noProof/>
              </w:rPr>
              <w:fldChar w:fldCharType="begin"/>
            </w:r>
            <w:r w:rsidRPr="00F81BFD">
              <w:rPr>
                <w:rStyle w:val="Hipervnculo"/>
                <w:noProof/>
              </w:rPr>
              <w:instrText xml:space="preserve"> </w:instrText>
            </w:r>
            <w:r w:rsidRPr="00F81BFD">
              <w:rPr>
                <w:noProof/>
              </w:rPr>
              <w:instrText>HYPERLINK \l "_Toc130482999"</w:instrText>
            </w:r>
            <w:r w:rsidRPr="00F81BFD">
              <w:rPr>
                <w:rStyle w:val="Hipervnculo"/>
                <w:noProof/>
              </w:rPr>
              <w:instrText xml:space="preserve"> </w:instrText>
            </w:r>
            <w:r w:rsidRPr="00F81BFD">
              <w:rPr>
                <w:rStyle w:val="Hipervnculo"/>
                <w:noProof/>
              </w:rPr>
            </w:r>
            <w:r w:rsidRPr="00F81BFD">
              <w:rPr>
                <w:rStyle w:val="Hipervnculo"/>
                <w:noProof/>
              </w:rPr>
              <w:fldChar w:fldCharType="separate"/>
            </w:r>
            <w:r w:rsidRPr="00F81BFD">
              <w:rPr>
                <w:rStyle w:val="Hipervnculo"/>
                <w:rFonts w:ascii="Arial Narrow" w:hAnsi="Arial Narrow" w:cs="Arial"/>
                <w:noProof/>
              </w:rPr>
              <w:t>1.</w:t>
            </w:r>
            <w:r w:rsidRPr="00F81BFD">
              <w:rPr>
                <w:rFonts w:eastAsiaTheme="minorEastAsia" w:cstheme="minorBidi"/>
                <w:noProof/>
                <w:sz w:val="22"/>
                <w:szCs w:val="22"/>
                <w:lang w:eastAsia="es-PE"/>
              </w:rPr>
              <w:tab/>
            </w:r>
            <w:r w:rsidRPr="00F81BFD">
              <w:rPr>
                <w:rStyle w:val="Hipervnculo"/>
                <w:rFonts w:ascii="Arial Narrow" w:hAnsi="Arial Narrow" w:cs="Arial"/>
                <w:noProof/>
              </w:rPr>
              <w:t>Incumplimiento de las especificaciones técnicas requeridas de gabinetes de metal de carga de portátiles entregados por contratista, no fueron comunicadas oportunamente al proveedor, generando el riesgo de recepcionar bienes que no cumplan con el objetivo del proyecto; así como, el incumplimiento a la normativa de contrataciones.</w:t>
            </w:r>
            <w:r w:rsidRPr="00F81BFD">
              <w:rPr>
                <w:noProof/>
                <w:webHidden/>
              </w:rPr>
              <w:tab/>
            </w:r>
            <w:r w:rsidRPr="00F81BFD">
              <w:rPr>
                <w:rStyle w:val="Hipervnculo"/>
                <w:noProof/>
              </w:rPr>
              <w:fldChar w:fldCharType="end"/>
            </w:r>
          </w:ins>
        </w:p>
        <w:p w14:paraId="4C3016A3" w14:textId="57A83388" w:rsidR="00F81BFD" w:rsidRPr="00F81BFD" w:rsidRDefault="00F81BFD" w:rsidP="00F81BFD">
          <w:pPr>
            <w:pStyle w:val="TDC2"/>
            <w:rPr>
              <w:ins w:id="29" w:author="NAHIM" w:date="2023-03-23T16:56:00Z"/>
              <w:rFonts w:eastAsiaTheme="minorEastAsia" w:cstheme="minorBidi"/>
              <w:noProof/>
              <w:sz w:val="22"/>
              <w:szCs w:val="22"/>
              <w:lang w:eastAsia="es-PE"/>
            </w:rPr>
          </w:pPr>
          <w:ins w:id="30" w:author="NAHIM" w:date="2023-03-23T16:56:00Z">
            <w:r w:rsidRPr="00F81BFD">
              <w:rPr>
                <w:rStyle w:val="Hipervnculo"/>
                <w:noProof/>
              </w:rPr>
              <w:fldChar w:fldCharType="begin"/>
            </w:r>
            <w:r w:rsidRPr="00F81BFD">
              <w:rPr>
                <w:rStyle w:val="Hipervnculo"/>
                <w:noProof/>
              </w:rPr>
              <w:instrText xml:space="preserve"> </w:instrText>
            </w:r>
            <w:r w:rsidRPr="00F81BFD">
              <w:rPr>
                <w:noProof/>
              </w:rPr>
              <w:instrText>HYPERLINK \l "_Toc130483000"</w:instrText>
            </w:r>
            <w:r w:rsidRPr="00F81BFD">
              <w:rPr>
                <w:rStyle w:val="Hipervnculo"/>
                <w:noProof/>
              </w:rPr>
              <w:instrText xml:space="preserve"> </w:instrText>
            </w:r>
            <w:r w:rsidRPr="00F81BFD">
              <w:rPr>
                <w:rStyle w:val="Hipervnculo"/>
                <w:noProof/>
              </w:rPr>
            </w:r>
            <w:r w:rsidRPr="00F81BFD">
              <w:rPr>
                <w:rStyle w:val="Hipervnculo"/>
                <w:noProof/>
              </w:rPr>
              <w:fldChar w:fldCharType="separate"/>
            </w:r>
            <w:r w:rsidRPr="00F81BFD">
              <w:rPr>
                <w:rStyle w:val="Hipervnculo"/>
                <w:rFonts w:ascii="Arial Narrow" w:hAnsi="Arial Narrow" w:cs="Arial"/>
                <w:noProof/>
              </w:rPr>
              <w:t>2.</w:t>
            </w:r>
            <w:r w:rsidRPr="00F81BFD">
              <w:rPr>
                <w:rFonts w:eastAsiaTheme="minorEastAsia" w:cstheme="minorBidi"/>
                <w:noProof/>
                <w:sz w:val="22"/>
                <w:szCs w:val="22"/>
                <w:lang w:eastAsia="es-PE"/>
              </w:rPr>
              <w:tab/>
            </w:r>
            <w:r w:rsidRPr="00F81BFD">
              <w:rPr>
                <w:rStyle w:val="Hipervnculo"/>
                <w:rFonts w:ascii="Arial Narrow" w:hAnsi="Arial Narrow" w:cs="Arial"/>
                <w:noProof/>
              </w:rPr>
              <w:t>Gabinete de carga de portatiles almacenados en el almacén central de la entidad no cuentan con registro documental de ingreso y/o movimiento, generando el riesgo de pérdida o deterioro, así como retrasos en la ejecución del proyecto y perjuicio económico a la entidad.</w:t>
            </w:r>
            <w:r w:rsidRPr="00F81BFD">
              <w:rPr>
                <w:noProof/>
                <w:webHidden/>
              </w:rPr>
              <w:tab/>
            </w:r>
            <w:r w:rsidRPr="00F81BFD">
              <w:rPr>
                <w:rStyle w:val="Hipervnculo"/>
                <w:noProof/>
              </w:rPr>
              <w:fldChar w:fldCharType="end"/>
            </w:r>
          </w:ins>
        </w:p>
        <w:p w14:paraId="6BE13817" w14:textId="5923DADD" w:rsidR="00F81BFD" w:rsidRPr="00F81BFD" w:rsidRDefault="00F81BFD" w:rsidP="00F81BFD">
          <w:pPr>
            <w:pStyle w:val="TDC2"/>
            <w:rPr>
              <w:ins w:id="31" w:author="NAHIM" w:date="2023-03-23T16:56:00Z"/>
              <w:rFonts w:eastAsiaTheme="minorEastAsia" w:cstheme="minorBidi"/>
              <w:noProof/>
              <w:sz w:val="22"/>
              <w:szCs w:val="22"/>
              <w:lang w:eastAsia="es-PE"/>
            </w:rPr>
          </w:pPr>
          <w:ins w:id="32" w:author="NAHIM" w:date="2023-03-23T16:56:00Z">
            <w:r w:rsidRPr="00F81BFD">
              <w:rPr>
                <w:rStyle w:val="Hipervnculo"/>
                <w:noProof/>
              </w:rPr>
              <w:fldChar w:fldCharType="begin"/>
            </w:r>
            <w:r w:rsidRPr="00F81BFD">
              <w:rPr>
                <w:rStyle w:val="Hipervnculo"/>
                <w:noProof/>
              </w:rPr>
              <w:instrText xml:space="preserve"> </w:instrText>
            </w:r>
            <w:r w:rsidRPr="00F81BFD">
              <w:rPr>
                <w:noProof/>
              </w:rPr>
              <w:instrText>HYPERLINK \l "_Toc130483001"</w:instrText>
            </w:r>
            <w:r w:rsidRPr="00F81BFD">
              <w:rPr>
                <w:rStyle w:val="Hipervnculo"/>
                <w:noProof/>
              </w:rPr>
              <w:instrText xml:space="preserve"> </w:instrText>
            </w:r>
            <w:r w:rsidRPr="00F81BFD">
              <w:rPr>
                <w:rStyle w:val="Hipervnculo"/>
                <w:noProof/>
              </w:rPr>
            </w:r>
            <w:r w:rsidRPr="00F81BFD">
              <w:rPr>
                <w:rStyle w:val="Hipervnculo"/>
                <w:noProof/>
              </w:rPr>
              <w:fldChar w:fldCharType="separate"/>
            </w:r>
            <w:r w:rsidRPr="00F81BFD">
              <w:rPr>
                <w:rStyle w:val="Hipervnculo"/>
                <w:rFonts w:ascii="Arial Narrow" w:hAnsi="Arial Narrow" w:cs="Arial"/>
                <w:noProof/>
              </w:rPr>
              <w:t>3.</w:t>
            </w:r>
            <w:r w:rsidRPr="00F81BFD">
              <w:rPr>
                <w:rFonts w:eastAsiaTheme="minorEastAsia" w:cstheme="minorBidi"/>
                <w:noProof/>
                <w:sz w:val="22"/>
                <w:szCs w:val="22"/>
                <w:lang w:eastAsia="es-PE"/>
              </w:rPr>
              <w:tab/>
            </w:r>
            <w:r w:rsidRPr="00F81BFD">
              <w:rPr>
                <w:rStyle w:val="Hipervnculo"/>
                <w:rFonts w:ascii="Arial Narrow" w:hAnsi="Arial Narrow" w:cs="Arial"/>
                <w:noProof/>
              </w:rPr>
              <w:t>La entidad formalizó, autorizó y registró devengado a favor de la empresa contratista, sin haberse acreditado la recepcion y conformidad del area usuaria del gabinete de carga de portatiles; generando el riesgo de inadecuada utilizacion de los recursos públicos.</w:t>
            </w:r>
            <w:r w:rsidRPr="00F81BFD">
              <w:rPr>
                <w:noProof/>
                <w:webHidden/>
              </w:rPr>
              <w:tab/>
            </w:r>
            <w:r w:rsidRPr="00F81BFD">
              <w:rPr>
                <w:rStyle w:val="Hipervnculo"/>
                <w:noProof/>
              </w:rPr>
              <w:fldChar w:fldCharType="end"/>
            </w:r>
          </w:ins>
        </w:p>
        <w:p w14:paraId="3A31B222" w14:textId="1F9818CE" w:rsidR="00F81BFD" w:rsidRDefault="00F81BFD">
          <w:pPr>
            <w:pStyle w:val="TDC1"/>
            <w:tabs>
              <w:tab w:val="left" w:pos="600"/>
              <w:tab w:val="right" w:pos="8495"/>
            </w:tabs>
            <w:rPr>
              <w:ins w:id="33" w:author="NAHIM" w:date="2023-03-23T16:56:00Z"/>
              <w:rFonts w:eastAsiaTheme="minorEastAsia" w:cstheme="minorBidi"/>
              <w:b w:val="0"/>
              <w:bCs w:val="0"/>
              <w:noProof/>
              <w:sz w:val="22"/>
              <w:szCs w:val="22"/>
              <w:lang w:eastAsia="es-PE"/>
            </w:rPr>
          </w:pPr>
          <w:ins w:id="34" w:author="NAHIM" w:date="2023-03-23T16:56:00Z">
            <w:r w:rsidRPr="00CA3201">
              <w:rPr>
                <w:rStyle w:val="Hipervnculo"/>
                <w:noProof/>
              </w:rPr>
              <w:fldChar w:fldCharType="begin"/>
            </w:r>
            <w:r w:rsidRPr="00CA3201">
              <w:rPr>
                <w:rStyle w:val="Hipervnculo"/>
                <w:noProof/>
              </w:rPr>
              <w:instrText xml:space="preserve"> </w:instrText>
            </w:r>
            <w:r>
              <w:rPr>
                <w:noProof/>
              </w:rPr>
              <w:instrText>HYPERLINK \l "_Toc130483056"</w:instrText>
            </w:r>
            <w:r w:rsidRPr="00CA3201">
              <w:rPr>
                <w:rStyle w:val="Hipervnculo"/>
                <w:noProof/>
              </w:rPr>
              <w:instrText xml:space="preserve"> </w:instrText>
            </w:r>
            <w:r w:rsidRPr="00CA3201">
              <w:rPr>
                <w:rStyle w:val="Hipervnculo"/>
                <w:noProof/>
              </w:rPr>
            </w:r>
            <w:r w:rsidRPr="00CA3201">
              <w:rPr>
                <w:rStyle w:val="Hipervnculo"/>
                <w:noProof/>
              </w:rPr>
              <w:fldChar w:fldCharType="separate"/>
            </w:r>
            <w:r w:rsidRPr="00CA3201">
              <w:rPr>
                <w:rStyle w:val="Hipervnculo"/>
                <w:rFonts w:ascii="Arial Narrow" w:hAnsi="Arial Narrow"/>
                <w:noProof/>
              </w:rPr>
              <w:t>VI.</w:t>
            </w:r>
            <w:r>
              <w:rPr>
                <w:rFonts w:eastAsiaTheme="minorEastAsia" w:cstheme="minorBidi"/>
                <w:b w:val="0"/>
                <w:bCs w:val="0"/>
                <w:noProof/>
                <w:sz w:val="22"/>
                <w:szCs w:val="22"/>
                <w:lang w:eastAsia="es-PE"/>
              </w:rPr>
              <w:tab/>
            </w:r>
            <w:r w:rsidRPr="00CA3201">
              <w:rPr>
                <w:rStyle w:val="Hipervnculo"/>
                <w:rFonts w:ascii="Arial Narrow" w:hAnsi="Arial Narrow"/>
                <w:noProof/>
              </w:rPr>
              <w:t>DOCUMENTACIÓN VINCULADA AL HITO DE CONTROL</w:t>
            </w:r>
            <w:r>
              <w:rPr>
                <w:noProof/>
                <w:webHidden/>
              </w:rPr>
              <w:tab/>
            </w:r>
            <w:r>
              <w:rPr>
                <w:noProof/>
                <w:webHidden/>
              </w:rPr>
              <w:fldChar w:fldCharType="begin"/>
            </w:r>
            <w:r>
              <w:rPr>
                <w:noProof/>
                <w:webHidden/>
              </w:rPr>
              <w:instrText xml:space="preserve"> PAGEREF _Toc130483056 \h </w:instrText>
            </w:r>
            <w:r>
              <w:rPr>
                <w:noProof/>
                <w:webHidden/>
              </w:rPr>
            </w:r>
          </w:ins>
          <w:r>
            <w:rPr>
              <w:noProof/>
              <w:webHidden/>
            </w:rPr>
            <w:fldChar w:fldCharType="separate"/>
          </w:r>
          <w:ins w:id="35" w:author="NAHIM" w:date="2023-03-23T16:56:00Z">
            <w:r>
              <w:rPr>
                <w:noProof/>
                <w:webHidden/>
              </w:rPr>
              <w:t>18</w:t>
            </w:r>
            <w:r>
              <w:rPr>
                <w:noProof/>
                <w:webHidden/>
              </w:rPr>
              <w:fldChar w:fldCharType="end"/>
            </w:r>
            <w:r w:rsidRPr="00CA3201">
              <w:rPr>
                <w:rStyle w:val="Hipervnculo"/>
                <w:noProof/>
              </w:rPr>
              <w:fldChar w:fldCharType="end"/>
            </w:r>
          </w:ins>
        </w:p>
        <w:p w14:paraId="1F8B8BDC" w14:textId="35E493D4" w:rsidR="00F81BFD" w:rsidRDefault="00F81BFD">
          <w:pPr>
            <w:pStyle w:val="TDC1"/>
            <w:tabs>
              <w:tab w:val="left" w:pos="600"/>
              <w:tab w:val="right" w:pos="8495"/>
            </w:tabs>
            <w:rPr>
              <w:ins w:id="36" w:author="NAHIM" w:date="2023-03-23T16:56:00Z"/>
              <w:rFonts w:eastAsiaTheme="minorEastAsia" w:cstheme="minorBidi"/>
              <w:b w:val="0"/>
              <w:bCs w:val="0"/>
              <w:noProof/>
              <w:sz w:val="22"/>
              <w:szCs w:val="22"/>
              <w:lang w:eastAsia="es-PE"/>
            </w:rPr>
          </w:pPr>
          <w:ins w:id="37" w:author="NAHIM" w:date="2023-03-23T16:56:00Z">
            <w:r w:rsidRPr="00CA3201">
              <w:rPr>
                <w:rStyle w:val="Hipervnculo"/>
                <w:noProof/>
              </w:rPr>
              <w:fldChar w:fldCharType="begin"/>
            </w:r>
            <w:r w:rsidRPr="00CA3201">
              <w:rPr>
                <w:rStyle w:val="Hipervnculo"/>
                <w:noProof/>
              </w:rPr>
              <w:instrText xml:space="preserve"> </w:instrText>
            </w:r>
            <w:r>
              <w:rPr>
                <w:noProof/>
              </w:rPr>
              <w:instrText>HYPERLINK \l "_Toc130483058"</w:instrText>
            </w:r>
            <w:r w:rsidRPr="00CA3201">
              <w:rPr>
                <w:rStyle w:val="Hipervnculo"/>
                <w:noProof/>
              </w:rPr>
              <w:instrText xml:space="preserve"> </w:instrText>
            </w:r>
            <w:r w:rsidRPr="00CA3201">
              <w:rPr>
                <w:rStyle w:val="Hipervnculo"/>
                <w:noProof/>
              </w:rPr>
            </w:r>
            <w:r w:rsidRPr="00CA3201">
              <w:rPr>
                <w:rStyle w:val="Hipervnculo"/>
                <w:noProof/>
              </w:rPr>
              <w:fldChar w:fldCharType="separate"/>
            </w:r>
            <w:r w:rsidRPr="00CA3201">
              <w:rPr>
                <w:rStyle w:val="Hipervnculo"/>
                <w:rFonts w:ascii="Arial Narrow" w:hAnsi="Arial Narrow"/>
                <w:noProof/>
              </w:rPr>
              <w:t>VII.</w:t>
            </w:r>
            <w:r>
              <w:rPr>
                <w:rFonts w:eastAsiaTheme="minorEastAsia" w:cstheme="minorBidi"/>
                <w:b w:val="0"/>
                <w:bCs w:val="0"/>
                <w:noProof/>
                <w:sz w:val="22"/>
                <w:szCs w:val="22"/>
                <w:lang w:eastAsia="es-PE"/>
              </w:rPr>
              <w:tab/>
            </w:r>
            <w:r w:rsidRPr="00CA3201">
              <w:rPr>
                <w:rStyle w:val="Hipervnculo"/>
                <w:rFonts w:ascii="Arial Narrow" w:hAnsi="Arial Narrow"/>
                <w:noProof/>
              </w:rPr>
              <w:t>INFORMACIÓN DEL REPORTE DE AVANCE ANTE SITUACIONES ADVERSAS</w:t>
            </w:r>
            <w:r>
              <w:rPr>
                <w:noProof/>
                <w:webHidden/>
              </w:rPr>
              <w:tab/>
            </w:r>
            <w:r>
              <w:rPr>
                <w:noProof/>
                <w:webHidden/>
              </w:rPr>
              <w:fldChar w:fldCharType="begin"/>
            </w:r>
            <w:r>
              <w:rPr>
                <w:noProof/>
                <w:webHidden/>
              </w:rPr>
              <w:instrText xml:space="preserve"> PAGEREF _Toc130483058 \h </w:instrText>
            </w:r>
            <w:r>
              <w:rPr>
                <w:noProof/>
                <w:webHidden/>
              </w:rPr>
            </w:r>
          </w:ins>
          <w:r>
            <w:rPr>
              <w:noProof/>
              <w:webHidden/>
            </w:rPr>
            <w:fldChar w:fldCharType="separate"/>
          </w:r>
          <w:ins w:id="38" w:author="NAHIM" w:date="2023-03-23T16:56:00Z">
            <w:r>
              <w:rPr>
                <w:noProof/>
                <w:webHidden/>
              </w:rPr>
              <w:t>19</w:t>
            </w:r>
            <w:r>
              <w:rPr>
                <w:noProof/>
                <w:webHidden/>
              </w:rPr>
              <w:fldChar w:fldCharType="end"/>
            </w:r>
            <w:r w:rsidRPr="00CA3201">
              <w:rPr>
                <w:rStyle w:val="Hipervnculo"/>
                <w:noProof/>
              </w:rPr>
              <w:fldChar w:fldCharType="end"/>
            </w:r>
          </w:ins>
        </w:p>
        <w:p w14:paraId="478131AA" w14:textId="4C4D184B" w:rsidR="00F81BFD" w:rsidRDefault="00F81BFD">
          <w:pPr>
            <w:pStyle w:val="TDC1"/>
            <w:tabs>
              <w:tab w:val="left" w:pos="600"/>
              <w:tab w:val="right" w:pos="8495"/>
            </w:tabs>
            <w:rPr>
              <w:ins w:id="39" w:author="NAHIM" w:date="2023-03-23T16:56:00Z"/>
              <w:rFonts w:eastAsiaTheme="minorEastAsia" w:cstheme="minorBidi"/>
              <w:b w:val="0"/>
              <w:bCs w:val="0"/>
              <w:noProof/>
              <w:sz w:val="22"/>
              <w:szCs w:val="22"/>
              <w:lang w:eastAsia="es-PE"/>
            </w:rPr>
          </w:pPr>
          <w:ins w:id="40" w:author="NAHIM" w:date="2023-03-23T16:56:00Z">
            <w:r w:rsidRPr="00CA3201">
              <w:rPr>
                <w:rStyle w:val="Hipervnculo"/>
                <w:noProof/>
              </w:rPr>
              <w:fldChar w:fldCharType="begin"/>
            </w:r>
            <w:r w:rsidRPr="00CA3201">
              <w:rPr>
                <w:rStyle w:val="Hipervnculo"/>
                <w:noProof/>
              </w:rPr>
              <w:instrText xml:space="preserve"> </w:instrText>
            </w:r>
            <w:r>
              <w:rPr>
                <w:noProof/>
              </w:rPr>
              <w:instrText>HYPERLINK \l "_Toc130483059"</w:instrText>
            </w:r>
            <w:r w:rsidRPr="00CA3201">
              <w:rPr>
                <w:rStyle w:val="Hipervnculo"/>
                <w:noProof/>
              </w:rPr>
              <w:instrText xml:space="preserve"> </w:instrText>
            </w:r>
            <w:r w:rsidRPr="00CA3201">
              <w:rPr>
                <w:rStyle w:val="Hipervnculo"/>
                <w:noProof/>
              </w:rPr>
            </w:r>
            <w:r w:rsidRPr="00CA3201">
              <w:rPr>
                <w:rStyle w:val="Hipervnculo"/>
                <w:noProof/>
              </w:rPr>
              <w:fldChar w:fldCharType="separate"/>
            </w:r>
            <w:r w:rsidRPr="00CA3201">
              <w:rPr>
                <w:rStyle w:val="Hipervnculo"/>
                <w:rFonts w:ascii="Arial Narrow" w:eastAsia="Calibri" w:hAnsi="Arial Narrow"/>
                <w:noProof/>
                <w:lang w:eastAsia="en-US"/>
              </w:rPr>
              <w:t>VIII.</w:t>
            </w:r>
            <w:r>
              <w:rPr>
                <w:rFonts w:eastAsiaTheme="minorEastAsia" w:cstheme="minorBidi"/>
                <w:b w:val="0"/>
                <w:bCs w:val="0"/>
                <w:noProof/>
                <w:sz w:val="22"/>
                <w:szCs w:val="22"/>
                <w:lang w:eastAsia="es-PE"/>
              </w:rPr>
              <w:tab/>
            </w:r>
            <w:r w:rsidRPr="00CA3201">
              <w:rPr>
                <w:rStyle w:val="Hipervnculo"/>
                <w:rFonts w:ascii="Arial Narrow" w:hAnsi="Arial Narrow"/>
                <w:noProof/>
              </w:rPr>
              <w:t>INFORMACIÓN DE LAS SITUACIONES ADVERSAS COMUNICADAS EN INFORMES DE HITO DE CONTROL ANTERIORES</w:t>
            </w:r>
            <w:r>
              <w:rPr>
                <w:noProof/>
                <w:webHidden/>
              </w:rPr>
              <w:tab/>
            </w:r>
            <w:r>
              <w:rPr>
                <w:noProof/>
                <w:webHidden/>
              </w:rPr>
              <w:fldChar w:fldCharType="begin"/>
            </w:r>
            <w:r>
              <w:rPr>
                <w:noProof/>
                <w:webHidden/>
              </w:rPr>
              <w:instrText xml:space="preserve"> PAGEREF _Toc130483059 \h </w:instrText>
            </w:r>
            <w:r>
              <w:rPr>
                <w:noProof/>
                <w:webHidden/>
              </w:rPr>
            </w:r>
          </w:ins>
          <w:r>
            <w:rPr>
              <w:noProof/>
              <w:webHidden/>
            </w:rPr>
            <w:fldChar w:fldCharType="separate"/>
          </w:r>
          <w:ins w:id="41" w:author="NAHIM" w:date="2023-03-23T16:56:00Z">
            <w:r>
              <w:rPr>
                <w:noProof/>
                <w:webHidden/>
              </w:rPr>
              <w:t>19</w:t>
            </w:r>
            <w:r>
              <w:rPr>
                <w:noProof/>
                <w:webHidden/>
              </w:rPr>
              <w:fldChar w:fldCharType="end"/>
            </w:r>
            <w:r w:rsidRPr="00CA3201">
              <w:rPr>
                <w:rStyle w:val="Hipervnculo"/>
                <w:noProof/>
              </w:rPr>
              <w:fldChar w:fldCharType="end"/>
            </w:r>
          </w:ins>
        </w:p>
        <w:p w14:paraId="425B302F" w14:textId="47189774" w:rsidR="00F81BFD" w:rsidRDefault="00F81BFD">
          <w:pPr>
            <w:pStyle w:val="TDC1"/>
            <w:tabs>
              <w:tab w:val="left" w:pos="600"/>
              <w:tab w:val="right" w:pos="8495"/>
            </w:tabs>
            <w:rPr>
              <w:ins w:id="42" w:author="NAHIM" w:date="2023-03-23T16:56:00Z"/>
              <w:rFonts w:eastAsiaTheme="minorEastAsia" w:cstheme="minorBidi"/>
              <w:b w:val="0"/>
              <w:bCs w:val="0"/>
              <w:noProof/>
              <w:sz w:val="22"/>
              <w:szCs w:val="22"/>
              <w:lang w:eastAsia="es-PE"/>
            </w:rPr>
          </w:pPr>
          <w:ins w:id="43" w:author="NAHIM" w:date="2023-03-23T16:56:00Z">
            <w:r w:rsidRPr="00CA3201">
              <w:rPr>
                <w:rStyle w:val="Hipervnculo"/>
                <w:noProof/>
              </w:rPr>
              <w:fldChar w:fldCharType="begin"/>
            </w:r>
            <w:r w:rsidRPr="00CA3201">
              <w:rPr>
                <w:rStyle w:val="Hipervnculo"/>
                <w:noProof/>
              </w:rPr>
              <w:instrText xml:space="preserve"> </w:instrText>
            </w:r>
            <w:r>
              <w:rPr>
                <w:noProof/>
              </w:rPr>
              <w:instrText>HYPERLINK \l "_Toc130483060"</w:instrText>
            </w:r>
            <w:r w:rsidRPr="00CA3201">
              <w:rPr>
                <w:rStyle w:val="Hipervnculo"/>
                <w:noProof/>
              </w:rPr>
              <w:instrText xml:space="preserve"> </w:instrText>
            </w:r>
            <w:r w:rsidRPr="00CA3201">
              <w:rPr>
                <w:rStyle w:val="Hipervnculo"/>
                <w:noProof/>
              </w:rPr>
            </w:r>
            <w:r w:rsidRPr="00CA3201">
              <w:rPr>
                <w:rStyle w:val="Hipervnculo"/>
                <w:noProof/>
              </w:rPr>
              <w:fldChar w:fldCharType="separate"/>
            </w:r>
            <w:r w:rsidRPr="00CA3201">
              <w:rPr>
                <w:rStyle w:val="Hipervnculo"/>
                <w:rFonts w:ascii="Arial Narrow" w:eastAsia="Calibri" w:hAnsi="Arial Narrow"/>
                <w:noProof/>
                <w:lang w:eastAsia="en-US"/>
              </w:rPr>
              <w:t>IX.</w:t>
            </w:r>
            <w:r>
              <w:rPr>
                <w:rFonts w:eastAsiaTheme="minorEastAsia" w:cstheme="minorBidi"/>
                <w:b w:val="0"/>
                <w:bCs w:val="0"/>
                <w:noProof/>
                <w:sz w:val="22"/>
                <w:szCs w:val="22"/>
                <w:lang w:eastAsia="es-PE"/>
              </w:rPr>
              <w:tab/>
            </w:r>
            <w:r w:rsidRPr="00CA3201">
              <w:rPr>
                <w:rStyle w:val="Hipervnculo"/>
                <w:rFonts w:ascii="Arial Narrow" w:hAnsi="Arial Narrow"/>
                <w:noProof/>
              </w:rPr>
              <w:t>CONCLUSIÓN</w:t>
            </w:r>
            <w:r>
              <w:rPr>
                <w:noProof/>
                <w:webHidden/>
              </w:rPr>
              <w:tab/>
            </w:r>
            <w:r>
              <w:rPr>
                <w:noProof/>
                <w:webHidden/>
              </w:rPr>
              <w:fldChar w:fldCharType="begin"/>
            </w:r>
            <w:r>
              <w:rPr>
                <w:noProof/>
                <w:webHidden/>
              </w:rPr>
              <w:instrText xml:space="preserve"> PAGEREF _Toc130483060 \h </w:instrText>
            </w:r>
            <w:r>
              <w:rPr>
                <w:noProof/>
                <w:webHidden/>
              </w:rPr>
            </w:r>
          </w:ins>
          <w:r>
            <w:rPr>
              <w:noProof/>
              <w:webHidden/>
            </w:rPr>
            <w:fldChar w:fldCharType="separate"/>
          </w:r>
          <w:ins w:id="44" w:author="NAHIM" w:date="2023-03-23T16:56:00Z">
            <w:r>
              <w:rPr>
                <w:noProof/>
                <w:webHidden/>
              </w:rPr>
              <w:t>19</w:t>
            </w:r>
            <w:r>
              <w:rPr>
                <w:noProof/>
                <w:webHidden/>
              </w:rPr>
              <w:fldChar w:fldCharType="end"/>
            </w:r>
            <w:r w:rsidRPr="00CA3201">
              <w:rPr>
                <w:rStyle w:val="Hipervnculo"/>
                <w:noProof/>
              </w:rPr>
              <w:fldChar w:fldCharType="end"/>
            </w:r>
          </w:ins>
        </w:p>
        <w:p w14:paraId="3F54445B" w14:textId="6F783F62" w:rsidR="00F81BFD" w:rsidRDefault="00F81BFD">
          <w:pPr>
            <w:pStyle w:val="TDC1"/>
            <w:tabs>
              <w:tab w:val="left" w:pos="400"/>
              <w:tab w:val="right" w:pos="8495"/>
            </w:tabs>
            <w:rPr>
              <w:ins w:id="45" w:author="NAHIM" w:date="2023-03-23T16:56:00Z"/>
              <w:rFonts w:eastAsiaTheme="minorEastAsia" w:cstheme="minorBidi"/>
              <w:b w:val="0"/>
              <w:bCs w:val="0"/>
              <w:noProof/>
              <w:sz w:val="22"/>
              <w:szCs w:val="22"/>
              <w:lang w:eastAsia="es-PE"/>
            </w:rPr>
          </w:pPr>
          <w:ins w:id="46" w:author="NAHIM" w:date="2023-03-23T16:56:00Z">
            <w:r w:rsidRPr="00CA3201">
              <w:rPr>
                <w:rStyle w:val="Hipervnculo"/>
                <w:noProof/>
              </w:rPr>
              <w:fldChar w:fldCharType="begin"/>
            </w:r>
            <w:r w:rsidRPr="00CA3201">
              <w:rPr>
                <w:rStyle w:val="Hipervnculo"/>
                <w:noProof/>
              </w:rPr>
              <w:instrText xml:space="preserve"> </w:instrText>
            </w:r>
            <w:r>
              <w:rPr>
                <w:noProof/>
              </w:rPr>
              <w:instrText>HYPERLINK \l "_Toc130483061"</w:instrText>
            </w:r>
            <w:r w:rsidRPr="00CA3201">
              <w:rPr>
                <w:rStyle w:val="Hipervnculo"/>
                <w:noProof/>
              </w:rPr>
              <w:instrText xml:space="preserve"> </w:instrText>
            </w:r>
            <w:r w:rsidRPr="00CA3201">
              <w:rPr>
                <w:rStyle w:val="Hipervnculo"/>
                <w:noProof/>
              </w:rPr>
            </w:r>
            <w:r w:rsidRPr="00CA3201">
              <w:rPr>
                <w:rStyle w:val="Hipervnculo"/>
                <w:noProof/>
              </w:rPr>
              <w:fldChar w:fldCharType="separate"/>
            </w:r>
            <w:r w:rsidRPr="00CA3201">
              <w:rPr>
                <w:rStyle w:val="Hipervnculo"/>
                <w:rFonts w:ascii="Arial Narrow" w:hAnsi="Arial Narrow"/>
                <w:noProof/>
              </w:rPr>
              <w:t>X.</w:t>
            </w:r>
            <w:r>
              <w:rPr>
                <w:rFonts w:eastAsiaTheme="minorEastAsia" w:cstheme="minorBidi"/>
                <w:b w:val="0"/>
                <w:bCs w:val="0"/>
                <w:noProof/>
                <w:sz w:val="22"/>
                <w:szCs w:val="22"/>
                <w:lang w:eastAsia="es-PE"/>
              </w:rPr>
              <w:tab/>
            </w:r>
            <w:r w:rsidRPr="00CA3201">
              <w:rPr>
                <w:rStyle w:val="Hipervnculo"/>
                <w:rFonts w:ascii="Arial Narrow" w:hAnsi="Arial Narrow"/>
                <w:noProof/>
              </w:rPr>
              <w:t>RECOMENDACIONES</w:t>
            </w:r>
            <w:r>
              <w:rPr>
                <w:noProof/>
                <w:webHidden/>
              </w:rPr>
              <w:tab/>
            </w:r>
            <w:r>
              <w:rPr>
                <w:noProof/>
                <w:webHidden/>
              </w:rPr>
              <w:fldChar w:fldCharType="begin"/>
            </w:r>
            <w:r>
              <w:rPr>
                <w:noProof/>
                <w:webHidden/>
              </w:rPr>
              <w:instrText xml:space="preserve"> PAGEREF _Toc130483061 \h </w:instrText>
            </w:r>
            <w:r>
              <w:rPr>
                <w:noProof/>
                <w:webHidden/>
              </w:rPr>
            </w:r>
          </w:ins>
          <w:r>
            <w:rPr>
              <w:noProof/>
              <w:webHidden/>
            </w:rPr>
            <w:fldChar w:fldCharType="separate"/>
          </w:r>
          <w:ins w:id="47" w:author="NAHIM" w:date="2023-03-23T16:56:00Z">
            <w:r>
              <w:rPr>
                <w:noProof/>
                <w:webHidden/>
              </w:rPr>
              <w:t>19</w:t>
            </w:r>
            <w:r>
              <w:rPr>
                <w:noProof/>
                <w:webHidden/>
              </w:rPr>
              <w:fldChar w:fldCharType="end"/>
            </w:r>
            <w:r w:rsidRPr="00CA3201">
              <w:rPr>
                <w:rStyle w:val="Hipervnculo"/>
                <w:noProof/>
              </w:rPr>
              <w:fldChar w:fldCharType="end"/>
            </w:r>
          </w:ins>
        </w:p>
        <w:p w14:paraId="74FDEBE1" w14:textId="1ECF2343" w:rsidR="005E153D" w:rsidDel="00F81BFD" w:rsidRDefault="005E153D">
          <w:pPr>
            <w:pStyle w:val="TDC1"/>
            <w:tabs>
              <w:tab w:val="left" w:pos="400"/>
              <w:tab w:val="right" w:pos="8495"/>
            </w:tabs>
            <w:rPr>
              <w:del w:id="48" w:author="NAHIM" w:date="2023-03-23T16:56:00Z"/>
              <w:rFonts w:eastAsiaTheme="minorEastAsia" w:cstheme="minorBidi"/>
              <w:b w:val="0"/>
              <w:bCs w:val="0"/>
              <w:noProof/>
              <w:sz w:val="22"/>
              <w:szCs w:val="22"/>
              <w:lang w:eastAsia="es-PE"/>
            </w:rPr>
          </w:pPr>
          <w:del w:id="49" w:author="NAHIM" w:date="2023-03-23T16:56:00Z">
            <w:r w:rsidRPr="00F81BFD" w:rsidDel="00F81BFD">
              <w:rPr>
                <w:rStyle w:val="Hipervnculo"/>
                <w:rFonts w:ascii="Arial Narrow" w:hAnsi="Arial Narrow"/>
                <w:noProof/>
              </w:rPr>
              <w:delText>I.</w:delText>
            </w:r>
            <w:r w:rsidDel="00F81BFD">
              <w:rPr>
                <w:rFonts w:eastAsiaTheme="minorEastAsia" w:cstheme="minorBidi"/>
                <w:b w:val="0"/>
                <w:bCs w:val="0"/>
                <w:noProof/>
                <w:sz w:val="22"/>
                <w:szCs w:val="22"/>
                <w:lang w:eastAsia="es-PE"/>
              </w:rPr>
              <w:tab/>
            </w:r>
            <w:r w:rsidRPr="00F81BFD" w:rsidDel="00F81BFD">
              <w:rPr>
                <w:rStyle w:val="Hipervnculo"/>
                <w:rFonts w:ascii="Arial Narrow" w:hAnsi="Arial Narrow"/>
                <w:noProof/>
              </w:rPr>
              <w:delText>ORIGEN</w:delText>
            </w:r>
            <w:r w:rsidDel="00F81BFD">
              <w:rPr>
                <w:noProof/>
                <w:webHidden/>
              </w:rPr>
              <w:tab/>
              <w:delText>1</w:delText>
            </w:r>
          </w:del>
        </w:p>
        <w:p w14:paraId="4C4F1E6F" w14:textId="0566FE93" w:rsidR="005E153D" w:rsidDel="00F81BFD" w:rsidRDefault="005E153D">
          <w:pPr>
            <w:pStyle w:val="TDC1"/>
            <w:tabs>
              <w:tab w:val="left" w:pos="400"/>
              <w:tab w:val="right" w:pos="8495"/>
            </w:tabs>
            <w:rPr>
              <w:del w:id="50" w:author="NAHIM" w:date="2023-03-23T16:56:00Z"/>
              <w:rFonts w:eastAsiaTheme="minorEastAsia" w:cstheme="minorBidi"/>
              <w:b w:val="0"/>
              <w:bCs w:val="0"/>
              <w:noProof/>
              <w:sz w:val="22"/>
              <w:szCs w:val="22"/>
              <w:lang w:eastAsia="es-PE"/>
            </w:rPr>
          </w:pPr>
          <w:del w:id="51" w:author="NAHIM" w:date="2023-03-23T16:56:00Z">
            <w:r w:rsidRPr="00F81BFD" w:rsidDel="00F81BFD">
              <w:rPr>
                <w:rStyle w:val="Hipervnculo"/>
                <w:rFonts w:ascii="Arial Narrow" w:hAnsi="Arial Narrow"/>
                <w:noProof/>
              </w:rPr>
              <w:delText>II.</w:delText>
            </w:r>
            <w:r w:rsidDel="00F81BFD">
              <w:rPr>
                <w:rFonts w:eastAsiaTheme="minorEastAsia" w:cstheme="minorBidi"/>
                <w:b w:val="0"/>
                <w:bCs w:val="0"/>
                <w:noProof/>
                <w:sz w:val="22"/>
                <w:szCs w:val="22"/>
                <w:lang w:eastAsia="es-PE"/>
              </w:rPr>
              <w:tab/>
            </w:r>
            <w:r w:rsidRPr="00F81BFD" w:rsidDel="00F81BFD">
              <w:rPr>
                <w:rStyle w:val="Hipervnculo"/>
                <w:rFonts w:ascii="Arial Narrow" w:hAnsi="Arial Narrow"/>
                <w:noProof/>
              </w:rPr>
              <w:delText>OBJETIVOS</w:delText>
            </w:r>
            <w:r w:rsidDel="00F81BFD">
              <w:rPr>
                <w:noProof/>
                <w:webHidden/>
              </w:rPr>
              <w:tab/>
              <w:delText>2</w:delText>
            </w:r>
          </w:del>
        </w:p>
        <w:p w14:paraId="124F605E" w14:textId="08395A26" w:rsidR="005E153D" w:rsidDel="00F81BFD" w:rsidRDefault="005E153D">
          <w:pPr>
            <w:pStyle w:val="TDC1"/>
            <w:tabs>
              <w:tab w:val="left" w:pos="600"/>
              <w:tab w:val="right" w:pos="8495"/>
            </w:tabs>
            <w:rPr>
              <w:del w:id="52" w:author="NAHIM" w:date="2023-03-23T16:56:00Z"/>
              <w:rFonts w:eastAsiaTheme="minorEastAsia" w:cstheme="minorBidi"/>
              <w:b w:val="0"/>
              <w:bCs w:val="0"/>
              <w:noProof/>
              <w:sz w:val="22"/>
              <w:szCs w:val="22"/>
              <w:lang w:eastAsia="es-PE"/>
            </w:rPr>
          </w:pPr>
          <w:del w:id="53" w:author="NAHIM" w:date="2023-03-23T16:56:00Z">
            <w:r w:rsidRPr="00F81BFD" w:rsidDel="00F81BFD">
              <w:rPr>
                <w:rStyle w:val="Hipervnculo"/>
                <w:rFonts w:ascii="Arial Narrow" w:hAnsi="Arial Narrow"/>
                <w:noProof/>
              </w:rPr>
              <w:delText>III.</w:delText>
            </w:r>
            <w:r w:rsidDel="00F81BFD">
              <w:rPr>
                <w:rFonts w:eastAsiaTheme="minorEastAsia" w:cstheme="minorBidi"/>
                <w:b w:val="0"/>
                <w:bCs w:val="0"/>
                <w:noProof/>
                <w:sz w:val="22"/>
                <w:szCs w:val="22"/>
                <w:lang w:eastAsia="es-PE"/>
              </w:rPr>
              <w:tab/>
            </w:r>
            <w:r w:rsidRPr="00F81BFD" w:rsidDel="00F81BFD">
              <w:rPr>
                <w:rStyle w:val="Hipervnculo"/>
                <w:rFonts w:ascii="Arial Narrow" w:hAnsi="Arial Narrow"/>
                <w:noProof/>
              </w:rPr>
              <w:delText>ALCANCE</w:delText>
            </w:r>
            <w:r w:rsidDel="00F81BFD">
              <w:rPr>
                <w:noProof/>
                <w:webHidden/>
              </w:rPr>
              <w:tab/>
              <w:delText>2</w:delText>
            </w:r>
          </w:del>
        </w:p>
        <w:p w14:paraId="0A30BA09" w14:textId="765F4131" w:rsidR="005E153D" w:rsidDel="00F81BFD" w:rsidRDefault="005E153D">
          <w:pPr>
            <w:pStyle w:val="TDC1"/>
            <w:tabs>
              <w:tab w:val="left" w:pos="600"/>
              <w:tab w:val="right" w:pos="8495"/>
            </w:tabs>
            <w:rPr>
              <w:del w:id="54" w:author="NAHIM" w:date="2023-03-23T16:56:00Z"/>
              <w:rFonts w:eastAsiaTheme="minorEastAsia" w:cstheme="minorBidi"/>
              <w:b w:val="0"/>
              <w:bCs w:val="0"/>
              <w:noProof/>
              <w:sz w:val="22"/>
              <w:szCs w:val="22"/>
              <w:lang w:eastAsia="es-PE"/>
            </w:rPr>
          </w:pPr>
          <w:del w:id="55" w:author="NAHIM" w:date="2023-03-23T16:56:00Z">
            <w:r w:rsidRPr="00F81BFD" w:rsidDel="00F81BFD">
              <w:rPr>
                <w:rStyle w:val="Hipervnculo"/>
                <w:rFonts w:ascii="Arial Narrow" w:hAnsi="Arial Narrow"/>
                <w:noProof/>
              </w:rPr>
              <w:delText>IV.</w:delText>
            </w:r>
            <w:r w:rsidDel="00F81BFD">
              <w:rPr>
                <w:rFonts w:eastAsiaTheme="minorEastAsia" w:cstheme="minorBidi"/>
                <w:b w:val="0"/>
                <w:bCs w:val="0"/>
                <w:noProof/>
                <w:sz w:val="22"/>
                <w:szCs w:val="22"/>
                <w:lang w:eastAsia="es-PE"/>
              </w:rPr>
              <w:tab/>
            </w:r>
            <w:r w:rsidRPr="00F81BFD" w:rsidDel="00F81BFD">
              <w:rPr>
                <w:rStyle w:val="Hipervnculo"/>
                <w:rFonts w:ascii="Arial Narrow" w:hAnsi="Arial Narrow"/>
                <w:noProof/>
              </w:rPr>
              <w:delText>INFORMACIÓN RESPECTO DEL HITO DE CONTROL</w:delText>
            </w:r>
            <w:r w:rsidDel="00F81BFD">
              <w:rPr>
                <w:noProof/>
                <w:webHidden/>
              </w:rPr>
              <w:tab/>
              <w:delText>6</w:delText>
            </w:r>
          </w:del>
        </w:p>
        <w:p w14:paraId="0A5DB47A" w14:textId="00171720" w:rsidR="005E153D" w:rsidDel="00F81BFD" w:rsidRDefault="005E153D">
          <w:pPr>
            <w:pStyle w:val="TDC1"/>
            <w:tabs>
              <w:tab w:val="left" w:pos="400"/>
              <w:tab w:val="right" w:pos="8495"/>
            </w:tabs>
            <w:rPr>
              <w:del w:id="56" w:author="NAHIM" w:date="2023-03-23T16:56:00Z"/>
              <w:rFonts w:eastAsiaTheme="minorEastAsia" w:cstheme="minorBidi"/>
              <w:b w:val="0"/>
              <w:bCs w:val="0"/>
              <w:noProof/>
              <w:sz w:val="22"/>
              <w:szCs w:val="22"/>
              <w:lang w:eastAsia="es-PE"/>
            </w:rPr>
          </w:pPr>
          <w:del w:id="57" w:author="NAHIM" w:date="2023-03-23T16:56:00Z">
            <w:r w:rsidRPr="00F81BFD" w:rsidDel="00F81BFD">
              <w:rPr>
                <w:rStyle w:val="Hipervnculo"/>
                <w:rFonts w:ascii="Arial Narrow" w:eastAsia="Calibri" w:hAnsi="Arial Narrow"/>
                <w:noProof/>
                <w:lang w:eastAsia="en-US"/>
              </w:rPr>
              <w:delText>V.</w:delText>
            </w:r>
            <w:r w:rsidDel="00F81BFD">
              <w:rPr>
                <w:rFonts w:eastAsiaTheme="minorEastAsia" w:cstheme="minorBidi"/>
                <w:b w:val="0"/>
                <w:bCs w:val="0"/>
                <w:noProof/>
                <w:sz w:val="22"/>
                <w:szCs w:val="22"/>
                <w:lang w:eastAsia="es-PE"/>
              </w:rPr>
              <w:tab/>
            </w:r>
            <w:r w:rsidRPr="00F81BFD" w:rsidDel="00F81BFD">
              <w:rPr>
                <w:rStyle w:val="Hipervnculo"/>
                <w:rFonts w:ascii="Arial Narrow" w:hAnsi="Arial Narrow"/>
                <w:noProof/>
              </w:rPr>
              <w:delText>SITUACIONES ADVERSAS</w:delText>
            </w:r>
            <w:r w:rsidDel="00F81BFD">
              <w:rPr>
                <w:noProof/>
                <w:webHidden/>
              </w:rPr>
              <w:tab/>
              <w:delText>9</w:delText>
            </w:r>
          </w:del>
        </w:p>
        <w:p w14:paraId="47E1718E" w14:textId="1DAAD720" w:rsidR="005E153D" w:rsidRPr="005E153D" w:rsidDel="00F81BFD" w:rsidRDefault="005E153D" w:rsidP="00871017">
          <w:pPr>
            <w:pStyle w:val="TDC2"/>
            <w:rPr>
              <w:del w:id="58" w:author="NAHIM" w:date="2023-03-23T16:56:00Z"/>
              <w:rFonts w:eastAsiaTheme="minorEastAsia" w:cstheme="minorBidi"/>
              <w:noProof/>
              <w:sz w:val="22"/>
              <w:szCs w:val="22"/>
              <w:lang w:eastAsia="es-PE"/>
            </w:rPr>
          </w:pPr>
          <w:del w:id="59" w:author="NAHIM" w:date="2023-03-23T16:56:00Z">
            <w:r w:rsidRPr="00F81BFD" w:rsidDel="00F81BFD">
              <w:rPr>
                <w:rStyle w:val="Hipervnculo"/>
                <w:rFonts w:ascii="Arial Narrow" w:hAnsi="Arial Narrow" w:cs="Arial"/>
                <w:noProof/>
                <w:rPrChange w:id="60" w:author="NAHIM" w:date="2023-03-23T16:56:00Z">
                  <w:rPr>
                    <w:rStyle w:val="Hipervnculo"/>
                    <w:rFonts w:ascii="Arial Narrow" w:hAnsi="Arial Narrow" w:cs="Arial"/>
                    <w:b/>
                    <w:bCs/>
                    <w:noProof/>
                  </w:rPr>
                </w:rPrChange>
              </w:rPr>
              <w:delText>1.</w:delText>
            </w:r>
            <w:r w:rsidRPr="005E153D" w:rsidDel="00F81BFD">
              <w:rPr>
                <w:rFonts w:eastAsiaTheme="minorEastAsia" w:cstheme="minorBidi"/>
                <w:noProof/>
                <w:sz w:val="22"/>
                <w:szCs w:val="22"/>
                <w:lang w:eastAsia="es-PE"/>
              </w:rPr>
              <w:tab/>
            </w:r>
            <w:r w:rsidRPr="00F81BFD" w:rsidDel="00F81BFD">
              <w:rPr>
                <w:rStyle w:val="Hipervnculo"/>
                <w:rFonts w:ascii="Arial Narrow" w:hAnsi="Arial Narrow" w:cs="Arial"/>
                <w:noProof/>
                <w:rPrChange w:id="61" w:author="NAHIM" w:date="2023-03-23T16:56:00Z">
                  <w:rPr>
                    <w:rStyle w:val="Hipervnculo"/>
                    <w:rFonts w:ascii="Arial Narrow" w:hAnsi="Arial Narrow" w:cs="Arial"/>
                    <w:b/>
                    <w:bCs/>
                    <w:noProof/>
                  </w:rPr>
                </w:rPrChange>
              </w:rPr>
              <w:delText>Incumplimiento de las especificaciones técnicas requeridas de gabinetes de metal de carga de portátiles entregados por contratista, no fueron comunicadas oportunamente al proveedor, generando el riesgo de recepcionar bienes que no cumplan con el objetivo del proyecto; así como, el incumplimiento a la normativa de contrataciones.</w:delText>
            </w:r>
            <w:r w:rsidRPr="005E153D" w:rsidDel="00F81BFD">
              <w:rPr>
                <w:noProof/>
                <w:webHidden/>
              </w:rPr>
              <w:tab/>
            </w:r>
          </w:del>
          <w:del w:id="62" w:author="NAHIM" w:date="2023-03-23T16:28:00Z">
            <w:r w:rsidRPr="005E153D" w:rsidDel="005E153D">
              <w:rPr>
                <w:noProof/>
                <w:webHidden/>
              </w:rPr>
              <w:delText>10</w:delText>
            </w:r>
          </w:del>
        </w:p>
        <w:p w14:paraId="2ECE2822" w14:textId="5F4C32BD" w:rsidR="005E153D" w:rsidRPr="005E153D" w:rsidDel="00F81BFD" w:rsidRDefault="005E153D" w:rsidP="00871017">
          <w:pPr>
            <w:pStyle w:val="TDC2"/>
            <w:rPr>
              <w:del w:id="63" w:author="NAHIM" w:date="2023-03-23T16:56:00Z"/>
              <w:rFonts w:eastAsiaTheme="minorEastAsia" w:cstheme="minorBidi"/>
              <w:noProof/>
              <w:sz w:val="22"/>
              <w:szCs w:val="22"/>
              <w:lang w:eastAsia="es-PE"/>
            </w:rPr>
          </w:pPr>
          <w:del w:id="64" w:author="NAHIM" w:date="2023-03-23T16:56:00Z">
            <w:r w:rsidRPr="00F81BFD" w:rsidDel="00F81BFD">
              <w:rPr>
                <w:rStyle w:val="Hipervnculo"/>
                <w:rFonts w:ascii="Arial Narrow" w:hAnsi="Arial Narrow" w:cs="Arial"/>
                <w:noProof/>
                <w:rPrChange w:id="65" w:author="NAHIM" w:date="2023-03-23T16:56:00Z">
                  <w:rPr>
                    <w:rStyle w:val="Hipervnculo"/>
                    <w:rFonts w:ascii="Arial Narrow" w:hAnsi="Arial Narrow" w:cs="Arial"/>
                    <w:b/>
                    <w:bCs/>
                    <w:noProof/>
                  </w:rPr>
                </w:rPrChange>
              </w:rPr>
              <w:delText>2.</w:delText>
            </w:r>
            <w:r w:rsidRPr="005E153D" w:rsidDel="00F81BFD">
              <w:rPr>
                <w:rFonts w:eastAsiaTheme="minorEastAsia" w:cstheme="minorBidi"/>
                <w:noProof/>
                <w:sz w:val="22"/>
                <w:szCs w:val="22"/>
                <w:lang w:eastAsia="es-PE"/>
              </w:rPr>
              <w:tab/>
            </w:r>
            <w:r w:rsidRPr="00F81BFD" w:rsidDel="00F81BFD">
              <w:rPr>
                <w:rStyle w:val="Hipervnculo"/>
                <w:rFonts w:ascii="Arial Narrow" w:hAnsi="Arial Narrow" w:cs="Arial"/>
                <w:noProof/>
                <w:rPrChange w:id="66" w:author="NAHIM" w:date="2023-03-23T16:56:00Z">
                  <w:rPr>
                    <w:rStyle w:val="Hipervnculo"/>
                    <w:rFonts w:ascii="Arial Narrow" w:hAnsi="Arial Narrow" w:cs="Arial"/>
                    <w:b/>
                    <w:bCs/>
                    <w:noProof/>
                  </w:rPr>
                </w:rPrChange>
              </w:rPr>
              <w:delText>Gabinete de carga de portatiles almacenados en el almacén central de la entidad no cuentan con registro documental de ingreso y/o movimiento, generando el riesgo de pérdida o deterioro, así como retrasos en la ejecución del proyecto y perjuicio económico a la entidad.</w:delText>
            </w:r>
            <w:r w:rsidRPr="005E153D" w:rsidDel="00F81BFD">
              <w:rPr>
                <w:noProof/>
                <w:webHidden/>
              </w:rPr>
              <w:tab/>
            </w:r>
          </w:del>
          <w:del w:id="67" w:author="NAHIM" w:date="2023-03-23T16:28:00Z">
            <w:r w:rsidRPr="005E153D" w:rsidDel="005E153D">
              <w:rPr>
                <w:noProof/>
                <w:webHidden/>
              </w:rPr>
              <w:delText>12</w:delText>
            </w:r>
          </w:del>
        </w:p>
        <w:p w14:paraId="35E66822" w14:textId="6F0669B8" w:rsidR="005E153D" w:rsidDel="00F81BFD" w:rsidRDefault="005E153D">
          <w:pPr>
            <w:pStyle w:val="TDC1"/>
            <w:tabs>
              <w:tab w:val="left" w:pos="600"/>
              <w:tab w:val="right" w:pos="8495"/>
            </w:tabs>
            <w:rPr>
              <w:del w:id="68" w:author="NAHIM" w:date="2023-03-23T16:56:00Z"/>
              <w:rFonts w:eastAsiaTheme="minorEastAsia" w:cstheme="minorBidi"/>
              <w:b w:val="0"/>
              <w:bCs w:val="0"/>
              <w:noProof/>
              <w:sz w:val="22"/>
              <w:szCs w:val="22"/>
              <w:lang w:eastAsia="es-PE"/>
            </w:rPr>
          </w:pPr>
          <w:del w:id="69" w:author="NAHIM" w:date="2023-03-23T16:56:00Z">
            <w:r w:rsidRPr="00F81BFD" w:rsidDel="00F81BFD">
              <w:rPr>
                <w:rStyle w:val="Hipervnculo"/>
                <w:rFonts w:ascii="Arial Narrow" w:hAnsi="Arial Narrow"/>
                <w:noProof/>
              </w:rPr>
              <w:delText>VI.</w:delText>
            </w:r>
            <w:r w:rsidDel="00F81BFD">
              <w:rPr>
                <w:rFonts w:eastAsiaTheme="minorEastAsia" w:cstheme="minorBidi"/>
                <w:b w:val="0"/>
                <w:bCs w:val="0"/>
                <w:noProof/>
                <w:sz w:val="22"/>
                <w:szCs w:val="22"/>
                <w:lang w:eastAsia="es-PE"/>
              </w:rPr>
              <w:tab/>
            </w:r>
            <w:r w:rsidRPr="00F81BFD" w:rsidDel="00F81BFD">
              <w:rPr>
                <w:rStyle w:val="Hipervnculo"/>
                <w:rFonts w:ascii="Arial Narrow" w:hAnsi="Arial Narrow"/>
                <w:noProof/>
              </w:rPr>
              <w:delText>DOCUMENTACIÓN VINCULADA AL HITO DE CONTROL</w:delText>
            </w:r>
            <w:r w:rsidDel="00F81BFD">
              <w:rPr>
                <w:noProof/>
                <w:webHidden/>
              </w:rPr>
              <w:tab/>
              <w:delText>18</w:delText>
            </w:r>
          </w:del>
        </w:p>
        <w:p w14:paraId="6335BAA3" w14:textId="5028655E" w:rsidR="005E153D" w:rsidDel="00F81BFD" w:rsidRDefault="005E153D">
          <w:pPr>
            <w:pStyle w:val="TDC1"/>
            <w:tabs>
              <w:tab w:val="left" w:pos="600"/>
              <w:tab w:val="right" w:pos="8495"/>
            </w:tabs>
            <w:rPr>
              <w:del w:id="70" w:author="NAHIM" w:date="2023-03-23T16:56:00Z"/>
              <w:rFonts w:eastAsiaTheme="minorEastAsia" w:cstheme="minorBidi"/>
              <w:b w:val="0"/>
              <w:bCs w:val="0"/>
              <w:noProof/>
              <w:sz w:val="22"/>
              <w:szCs w:val="22"/>
              <w:lang w:eastAsia="es-PE"/>
            </w:rPr>
          </w:pPr>
          <w:del w:id="71" w:author="NAHIM" w:date="2023-03-23T16:56:00Z">
            <w:r w:rsidRPr="00F81BFD" w:rsidDel="00F81BFD">
              <w:rPr>
                <w:rStyle w:val="Hipervnculo"/>
                <w:rFonts w:ascii="Arial Narrow" w:hAnsi="Arial Narrow"/>
                <w:noProof/>
              </w:rPr>
              <w:delText>VII.</w:delText>
            </w:r>
            <w:r w:rsidDel="00F81BFD">
              <w:rPr>
                <w:rFonts w:eastAsiaTheme="minorEastAsia" w:cstheme="minorBidi"/>
                <w:b w:val="0"/>
                <w:bCs w:val="0"/>
                <w:noProof/>
                <w:sz w:val="22"/>
                <w:szCs w:val="22"/>
                <w:lang w:eastAsia="es-PE"/>
              </w:rPr>
              <w:tab/>
            </w:r>
            <w:r w:rsidRPr="00F81BFD" w:rsidDel="00F81BFD">
              <w:rPr>
                <w:rStyle w:val="Hipervnculo"/>
                <w:rFonts w:ascii="Arial Narrow" w:hAnsi="Arial Narrow"/>
                <w:noProof/>
              </w:rPr>
              <w:delText>INFORMACIÓN DEL REPORTE DE AVANCE ANTE SITUACIONES ADVERSAS</w:delText>
            </w:r>
            <w:r w:rsidDel="00F81BFD">
              <w:rPr>
                <w:noProof/>
                <w:webHidden/>
              </w:rPr>
              <w:tab/>
              <w:delText>18</w:delText>
            </w:r>
          </w:del>
        </w:p>
        <w:p w14:paraId="1F45FAB3" w14:textId="41D5A6CE" w:rsidR="005E153D" w:rsidDel="00F81BFD" w:rsidRDefault="005E153D">
          <w:pPr>
            <w:pStyle w:val="TDC1"/>
            <w:tabs>
              <w:tab w:val="left" w:pos="600"/>
              <w:tab w:val="right" w:pos="8495"/>
            </w:tabs>
            <w:rPr>
              <w:del w:id="72" w:author="NAHIM" w:date="2023-03-23T16:56:00Z"/>
              <w:rFonts w:eastAsiaTheme="minorEastAsia" w:cstheme="minorBidi"/>
              <w:b w:val="0"/>
              <w:bCs w:val="0"/>
              <w:noProof/>
              <w:sz w:val="22"/>
              <w:szCs w:val="22"/>
              <w:lang w:eastAsia="es-PE"/>
            </w:rPr>
          </w:pPr>
          <w:del w:id="73" w:author="NAHIM" w:date="2023-03-23T16:56:00Z">
            <w:r w:rsidRPr="00F81BFD" w:rsidDel="00F81BFD">
              <w:rPr>
                <w:rStyle w:val="Hipervnculo"/>
                <w:rFonts w:ascii="Arial Narrow" w:eastAsia="Calibri" w:hAnsi="Arial Narrow"/>
                <w:noProof/>
                <w:lang w:eastAsia="en-US"/>
              </w:rPr>
              <w:delText>VIII.</w:delText>
            </w:r>
            <w:r w:rsidDel="00F81BFD">
              <w:rPr>
                <w:rFonts w:eastAsiaTheme="minorEastAsia" w:cstheme="minorBidi"/>
                <w:b w:val="0"/>
                <w:bCs w:val="0"/>
                <w:noProof/>
                <w:sz w:val="22"/>
                <w:szCs w:val="22"/>
                <w:lang w:eastAsia="es-PE"/>
              </w:rPr>
              <w:tab/>
            </w:r>
            <w:r w:rsidRPr="00F81BFD" w:rsidDel="00F81BFD">
              <w:rPr>
                <w:rStyle w:val="Hipervnculo"/>
                <w:rFonts w:ascii="Arial Narrow" w:hAnsi="Arial Narrow"/>
                <w:noProof/>
              </w:rPr>
              <w:delText>INFORMACIÓN DE LAS SITUACIONES ADVERSAS COMUNICADAS EN INFORMES DE HITO DE CONTROL ANTERIORES</w:delText>
            </w:r>
            <w:r w:rsidDel="00F81BFD">
              <w:rPr>
                <w:noProof/>
                <w:webHidden/>
              </w:rPr>
              <w:tab/>
              <w:delText>19</w:delText>
            </w:r>
          </w:del>
        </w:p>
        <w:p w14:paraId="5AAF65B0" w14:textId="402A1B4B" w:rsidR="005E153D" w:rsidDel="00F81BFD" w:rsidRDefault="005E153D">
          <w:pPr>
            <w:pStyle w:val="TDC1"/>
            <w:tabs>
              <w:tab w:val="left" w:pos="600"/>
              <w:tab w:val="right" w:pos="8495"/>
            </w:tabs>
            <w:rPr>
              <w:del w:id="74" w:author="NAHIM" w:date="2023-03-23T16:56:00Z"/>
              <w:rFonts w:eastAsiaTheme="minorEastAsia" w:cstheme="minorBidi"/>
              <w:b w:val="0"/>
              <w:bCs w:val="0"/>
              <w:noProof/>
              <w:sz w:val="22"/>
              <w:szCs w:val="22"/>
              <w:lang w:eastAsia="es-PE"/>
            </w:rPr>
          </w:pPr>
          <w:del w:id="75" w:author="NAHIM" w:date="2023-03-23T16:56:00Z">
            <w:r w:rsidRPr="00F81BFD" w:rsidDel="00F81BFD">
              <w:rPr>
                <w:rStyle w:val="Hipervnculo"/>
                <w:rFonts w:ascii="Arial Narrow" w:eastAsia="Calibri" w:hAnsi="Arial Narrow"/>
                <w:noProof/>
                <w:lang w:eastAsia="en-US"/>
              </w:rPr>
              <w:delText>IX.</w:delText>
            </w:r>
            <w:r w:rsidDel="00F81BFD">
              <w:rPr>
                <w:rFonts w:eastAsiaTheme="minorEastAsia" w:cstheme="minorBidi"/>
                <w:b w:val="0"/>
                <w:bCs w:val="0"/>
                <w:noProof/>
                <w:sz w:val="22"/>
                <w:szCs w:val="22"/>
                <w:lang w:eastAsia="es-PE"/>
              </w:rPr>
              <w:tab/>
            </w:r>
            <w:r w:rsidRPr="00F81BFD" w:rsidDel="00F81BFD">
              <w:rPr>
                <w:rStyle w:val="Hipervnculo"/>
                <w:rFonts w:ascii="Arial Narrow" w:hAnsi="Arial Narrow"/>
                <w:noProof/>
              </w:rPr>
              <w:delText>CONCLUSIÓN</w:delText>
            </w:r>
            <w:r w:rsidDel="00F81BFD">
              <w:rPr>
                <w:noProof/>
                <w:webHidden/>
              </w:rPr>
              <w:tab/>
              <w:delText>19</w:delText>
            </w:r>
          </w:del>
        </w:p>
        <w:p w14:paraId="15DD07C7" w14:textId="57EDDC6B" w:rsidR="005E153D" w:rsidDel="00F81BFD" w:rsidRDefault="005E153D">
          <w:pPr>
            <w:pStyle w:val="TDC1"/>
            <w:tabs>
              <w:tab w:val="left" w:pos="400"/>
              <w:tab w:val="right" w:pos="8495"/>
            </w:tabs>
            <w:rPr>
              <w:del w:id="76" w:author="NAHIM" w:date="2023-03-23T16:56:00Z"/>
              <w:rFonts w:eastAsiaTheme="minorEastAsia" w:cstheme="minorBidi"/>
              <w:b w:val="0"/>
              <w:bCs w:val="0"/>
              <w:noProof/>
              <w:sz w:val="22"/>
              <w:szCs w:val="22"/>
              <w:lang w:eastAsia="es-PE"/>
            </w:rPr>
          </w:pPr>
          <w:del w:id="77" w:author="NAHIM" w:date="2023-03-23T16:56:00Z">
            <w:r w:rsidRPr="00F81BFD" w:rsidDel="00F81BFD">
              <w:rPr>
                <w:rStyle w:val="Hipervnculo"/>
                <w:rFonts w:ascii="Arial Narrow" w:hAnsi="Arial Narrow"/>
                <w:noProof/>
              </w:rPr>
              <w:delText>X.</w:delText>
            </w:r>
            <w:r w:rsidDel="00F81BFD">
              <w:rPr>
                <w:rFonts w:eastAsiaTheme="minorEastAsia" w:cstheme="minorBidi"/>
                <w:b w:val="0"/>
                <w:bCs w:val="0"/>
                <w:noProof/>
                <w:sz w:val="22"/>
                <w:szCs w:val="22"/>
                <w:lang w:eastAsia="es-PE"/>
              </w:rPr>
              <w:tab/>
            </w:r>
            <w:r w:rsidRPr="00F81BFD" w:rsidDel="00F81BFD">
              <w:rPr>
                <w:rStyle w:val="Hipervnculo"/>
                <w:rFonts w:ascii="Arial Narrow" w:hAnsi="Arial Narrow"/>
                <w:noProof/>
              </w:rPr>
              <w:delText>RECOMENDACIONES</w:delText>
            </w:r>
            <w:r w:rsidDel="00F81BFD">
              <w:rPr>
                <w:noProof/>
                <w:webHidden/>
              </w:rPr>
              <w:tab/>
              <w:delText>19</w:delText>
            </w:r>
          </w:del>
        </w:p>
        <w:p w14:paraId="5CAE39EE" w14:textId="34174DDB" w:rsidR="005E153D" w:rsidRDefault="005E153D">
          <w:pPr>
            <w:rPr>
              <w:ins w:id="78" w:author="NAHIM" w:date="2023-03-23T16:28:00Z"/>
            </w:rPr>
          </w:pPr>
          <w:ins w:id="79" w:author="NAHIM" w:date="2023-03-23T16:28:00Z">
            <w:r>
              <w:rPr>
                <w:b/>
                <w:bCs/>
                <w:lang w:val="es-ES"/>
              </w:rPr>
              <w:fldChar w:fldCharType="end"/>
            </w:r>
          </w:ins>
        </w:p>
        <w:customXmlInsRangeStart w:id="80" w:author="NAHIM" w:date="2023-03-23T16:28:00Z"/>
      </w:sdtContent>
    </w:sdt>
    <w:customXmlInsRangeEnd w:id="80"/>
    <w:p w14:paraId="26FC7C9B" w14:textId="3F451788" w:rsidR="008B2520" w:rsidRDefault="008B2520">
      <w:pPr>
        <w:tabs>
          <w:tab w:val="left" w:pos="2770"/>
        </w:tabs>
        <w:rPr>
          <w:rFonts w:ascii="Arial Narrow" w:hAnsi="Arial Narrow"/>
          <w:sz w:val="24"/>
          <w:szCs w:val="24"/>
        </w:rPr>
      </w:pPr>
    </w:p>
    <w:p w14:paraId="58A49259" w14:textId="3C8F4749" w:rsidR="008B2520" w:rsidRDefault="008B2520">
      <w:pPr>
        <w:tabs>
          <w:tab w:val="left" w:pos="2770"/>
        </w:tabs>
        <w:rPr>
          <w:rFonts w:ascii="Arial Narrow" w:hAnsi="Arial Narrow"/>
          <w:sz w:val="24"/>
          <w:szCs w:val="24"/>
        </w:rPr>
      </w:pPr>
    </w:p>
    <w:p w14:paraId="5FAE8506" w14:textId="5BE1E304" w:rsidR="008B2520" w:rsidDel="00F81BFD" w:rsidRDefault="008B2520">
      <w:pPr>
        <w:tabs>
          <w:tab w:val="left" w:pos="2770"/>
        </w:tabs>
        <w:rPr>
          <w:del w:id="81" w:author="NAHIM" w:date="2023-03-23T16:57:00Z"/>
          <w:rFonts w:ascii="Arial Narrow" w:hAnsi="Arial Narrow"/>
          <w:sz w:val="24"/>
          <w:szCs w:val="24"/>
        </w:rPr>
      </w:pPr>
    </w:p>
    <w:p w14:paraId="2DDA91F2" w14:textId="59C7CF0F" w:rsidR="008B2520" w:rsidDel="00F81BFD" w:rsidRDefault="008B2520">
      <w:pPr>
        <w:tabs>
          <w:tab w:val="left" w:pos="2770"/>
        </w:tabs>
        <w:rPr>
          <w:del w:id="82" w:author="NAHIM" w:date="2023-03-23T16:57:00Z"/>
          <w:rFonts w:ascii="Arial Narrow" w:hAnsi="Arial Narrow"/>
          <w:sz w:val="24"/>
          <w:szCs w:val="24"/>
        </w:rPr>
      </w:pPr>
    </w:p>
    <w:p w14:paraId="507CDC5E" w14:textId="6BD22453" w:rsidR="008B2520" w:rsidDel="00F81BFD" w:rsidRDefault="008B2520">
      <w:pPr>
        <w:tabs>
          <w:tab w:val="left" w:pos="2770"/>
        </w:tabs>
        <w:rPr>
          <w:del w:id="83" w:author="NAHIM" w:date="2023-03-23T16:57:00Z"/>
          <w:rFonts w:ascii="Arial Narrow" w:hAnsi="Arial Narrow"/>
          <w:sz w:val="24"/>
          <w:szCs w:val="24"/>
        </w:rPr>
      </w:pPr>
    </w:p>
    <w:p w14:paraId="765ABC8E" w14:textId="3F890E3D" w:rsidR="008B2520" w:rsidDel="00217A91" w:rsidRDefault="008B2520">
      <w:pPr>
        <w:tabs>
          <w:tab w:val="left" w:pos="2770"/>
        </w:tabs>
        <w:rPr>
          <w:del w:id="84" w:author="NAHIM" w:date="2023-03-23T16:31:00Z"/>
          <w:rFonts w:ascii="Arial Narrow" w:hAnsi="Arial Narrow"/>
          <w:sz w:val="24"/>
          <w:szCs w:val="24"/>
        </w:rPr>
      </w:pPr>
    </w:p>
    <w:p w14:paraId="3ABCA382" w14:textId="1A225A55" w:rsidR="008B2520" w:rsidDel="00217A91" w:rsidRDefault="008B2520">
      <w:pPr>
        <w:tabs>
          <w:tab w:val="left" w:pos="2770"/>
        </w:tabs>
        <w:rPr>
          <w:del w:id="85" w:author="NAHIM" w:date="2023-03-23T16:31:00Z"/>
          <w:rFonts w:ascii="Arial Narrow" w:hAnsi="Arial Narrow"/>
          <w:sz w:val="24"/>
          <w:szCs w:val="24"/>
        </w:rPr>
      </w:pPr>
    </w:p>
    <w:p w14:paraId="4077EA03" w14:textId="7637457F" w:rsidR="008B2520" w:rsidDel="00217A91" w:rsidRDefault="008B2520">
      <w:pPr>
        <w:tabs>
          <w:tab w:val="left" w:pos="2770"/>
        </w:tabs>
        <w:rPr>
          <w:del w:id="86" w:author="NAHIM" w:date="2023-03-23T16:31:00Z"/>
          <w:rFonts w:ascii="Arial Narrow" w:hAnsi="Arial Narrow"/>
          <w:sz w:val="24"/>
          <w:szCs w:val="24"/>
        </w:rPr>
      </w:pPr>
    </w:p>
    <w:p w14:paraId="269CF675" w14:textId="2478C300" w:rsidR="008B2520" w:rsidDel="00217A91" w:rsidRDefault="008B2520">
      <w:pPr>
        <w:tabs>
          <w:tab w:val="left" w:pos="2770"/>
        </w:tabs>
        <w:rPr>
          <w:del w:id="87" w:author="NAHIM" w:date="2023-03-23T16:31:00Z"/>
          <w:rFonts w:ascii="Arial Narrow" w:hAnsi="Arial Narrow"/>
          <w:sz w:val="24"/>
          <w:szCs w:val="24"/>
        </w:rPr>
      </w:pPr>
    </w:p>
    <w:p w14:paraId="348AC1A4" w14:textId="1C7CFB94" w:rsidR="008B2520" w:rsidRPr="008B2520" w:rsidDel="00217A91" w:rsidRDefault="008B2520">
      <w:pPr>
        <w:tabs>
          <w:tab w:val="left" w:pos="2770"/>
        </w:tabs>
        <w:rPr>
          <w:del w:id="88" w:author="NAHIM" w:date="2023-03-23T16:31:00Z"/>
          <w:rFonts w:ascii="Arial Narrow" w:hAnsi="Arial Narrow"/>
          <w:sz w:val="24"/>
          <w:szCs w:val="24"/>
        </w:rPr>
      </w:pPr>
    </w:p>
    <w:p w14:paraId="4ADCB319" w14:textId="655D10DF" w:rsidR="008B2520" w:rsidRPr="008B2520" w:rsidDel="00217A91" w:rsidRDefault="008B2520">
      <w:pPr>
        <w:rPr>
          <w:del w:id="89" w:author="NAHIM" w:date="2023-03-23T16:31:00Z"/>
          <w:rFonts w:ascii="Arial Narrow" w:hAnsi="Arial Narrow"/>
          <w:sz w:val="24"/>
          <w:szCs w:val="24"/>
        </w:rPr>
      </w:pPr>
    </w:p>
    <w:p w14:paraId="2BD50B4B" w14:textId="31AB701D" w:rsidR="008B2520" w:rsidRPr="008B2520" w:rsidDel="00217A91" w:rsidRDefault="008B2520">
      <w:pPr>
        <w:rPr>
          <w:del w:id="90" w:author="NAHIM" w:date="2023-03-23T16:31:00Z"/>
          <w:rFonts w:ascii="Arial Narrow" w:hAnsi="Arial Narrow"/>
          <w:sz w:val="24"/>
          <w:szCs w:val="24"/>
        </w:rPr>
      </w:pPr>
    </w:p>
    <w:p w14:paraId="6F14F65C" w14:textId="2DCC6AE0" w:rsidR="008B2520" w:rsidRPr="008B2520" w:rsidDel="00217A91" w:rsidRDefault="008B2520">
      <w:pPr>
        <w:rPr>
          <w:del w:id="91" w:author="NAHIM" w:date="2023-03-23T16:31:00Z"/>
          <w:rFonts w:ascii="Arial Narrow" w:hAnsi="Arial Narrow"/>
          <w:sz w:val="24"/>
          <w:szCs w:val="24"/>
        </w:rPr>
      </w:pPr>
    </w:p>
    <w:p w14:paraId="2664B27F" w14:textId="4FBD7C73" w:rsidR="008B2520" w:rsidDel="00217A91" w:rsidRDefault="008B2520">
      <w:pPr>
        <w:rPr>
          <w:del w:id="92" w:author="NAHIM" w:date="2023-03-23T16:31:00Z"/>
          <w:rFonts w:ascii="Arial Narrow" w:hAnsi="Arial Narrow"/>
          <w:sz w:val="24"/>
          <w:szCs w:val="24"/>
        </w:rPr>
      </w:pPr>
    </w:p>
    <w:p w14:paraId="17B2DBB3" w14:textId="36C32528" w:rsidR="00091F8E" w:rsidRPr="008B2520" w:rsidDel="00217A91" w:rsidRDefault="00091F8E">
      <w:pPr>
        <w:rPr>
          <w:del w:id="93" w:author="NAHIM" w:date="2023-03-23T16:31:00Z"/>
          <w:rFonts w:ascii="Arial Narrow" w:hAnsi="Arial Narrow"/>
          <w:sz w:val="24"/>
          <w:szCs w:val="24"/>
        </w:rPr>
      </w:pPr>
    </w:p>
    <w:p w14:paraId="773D1A50" w14:textId="1B5301E4" w:rsidR="008B2520" w:rsidDel="00217A91" w:rsidRDefault="008B2520">
      <w:pPr>
        <w:rPr>
          <w:del w:id="94" w:author="NAHIM" w:date="2023-03-23T16:31:00Z"/>
          <w:rFonts w:ascii="Arial Narrow" w:hAnsi="Arial Narrow"/>
          <w:sz w:val="24"/>
          <w:szCs w:val="24"/>
        </w:rPr>
      </w:pPr>
    </w:p>
    <w:p w14:paraId="1E8494F4" w14:textId="5633C1BB" w:rsidR="009B74A7" w:rsidDel="00217A91" w:rsidRDefault="009B74A7">
      <w:pPr>
        <w:rPr>
          <w:del w:id="95" w:author="NAHIM" w:date="2023-03-23T16:31:00Z"/>
          <w:rFonts w:ascii="Arial Narrow" w:hAnsi="Arial Narrow"/>
          <w:sz w:val="24"/>
          <w:szCs w:val="24"/>
        </w:rPr>
      </w:pPr>
    </w:p>
    <w:p w14:paraId="13F76432" w14:textId="3D25E395" w:rsidR="009B74A7" w:rsidRPr="008B2520" w:rsidDel="00217A91" w:rsidRDefault="009B74A7">
      <w:pPr>
        <w:rPr>
          <w:del w:id="96" w:author="NAHIM" w:date="2023-03-23T16:31:00Z"/>
          <w:rFonts w:ascii="Arial Narrow" w:hAnsi="Arial Narrow"/>
          <w:sz w:val="24"/>
          <w:szCs w:val="24"/>
        </w:rPr>
      </w:pPr>
    </w:p>
    <w:p w14:paraId="4B12362E" w14:textId="0F7294C9" w:rsidR="008B2520" w:rsidRPr="008B2520" w:rsidDel="00217A91" w:rsidRDefault="008B2520">
      <w:pPr>
        <w:rPr>
          <w:del w:id="97" w:author="NAHIM" w:date="2023-03-23T16:31:00Z"/>
          <w:rFonts w:ascii="Arial Narrow" w:hAnsi="Arial Narrow"/>
          <w:sz w:val="24"/>
          <w:szCs w:val="24"/>
        </w:rPr>
      </w:pPr>
    </w:p>
    <w:p w14:paraId="100AB81A" w14:textId="1624983C" w:rsidR="008B2520" w:rsidRPr="008B2520" w:rsidDel="00217A91" w:rsidRDefault="008B2520">
      <w:pPr>
        <w:rPr>
          <w:del w:id="98" w:author="NAHIM" w:date="2023-03-23T16:31:00Z"/>
          <w:rFonts w:ascii="Arial Narrow" w:hAnsi="Arial Narrow"/>
          <w:sz w:val="24"/>
          <w:szCs w:val="24"/>
        </w:rPr>
      </w:pPr>
    </w:p>
    <w:p w14:paraId="28652D4F" w14:textId="531E847B" w:rsidR="00D6793F" w:rsidRPr="00172130" w:rsidRDefault="00597EBB">
      <w:pPr>
        <w:tabs>
          <w:tab w:val="left" w:pos="1030"/>
        </w:tabs>
        <w:rPr>
          <w:rFonts w:ascii="Arial Narrow" w:hAnsi="Arial Narrow" w:cs="Arial"/>
          <w:b/>
          <w:sz w:val="28"/>
          <w:szCs w:val="28"/>
          <w:u w:val="single"/>
        </w:rPr>
      </w:pPr>
      <w:r>
        <w:rPr>
          <w:rFonts w:ascii="Arial Narrow" w:hAnsi="Arial Narrow"/>
          <w:sz w:val="24"/>
          <w:szCs w:val="24"/>
        </w:rPr>
        <w:tab/>
      </w:r>
      <w:r w:rsidR="00914C6B" w:rsidRPr="004C5043">
        <w:rPr>
          <w:rFonts w:ascii="Arial Narrow" w:hAnsi="Arial Narrow" w:cs="Arial"/>
          <w:b/>
          <w:sz w:val="28"/>
          <w:szCs w:val="28"/>
          <w:u w:val="single"/>
        </w:rPr>
        <w:t xml:space="preserve">INFORME DE HITO DE CONTROL </w:t>
      </w:r>
      <w:proofErr w:type="spellStart"/>
      <w:r w:rsidR="00914C6B" w:rsidRPr="004C5043">
        <w:rPr>
          <w:rFonts w:ascii="Arial Narrow" w:hAnsi="Arial Narrow" w:cs="Arial"/>
          <w:b/>
          <w:sz w:val="28"/>
          <w:szCs w:val="28"/>
          <w:u w:val="single"/>
        </w:rPr>
        <w:t>N°</w:t>
      </w:r>
      <w:proofErr w:type="spellEnd"/>
      <w:r w:rsidR="00B14CB2" w:rsidRPr="004C5043">
        <w:rPr>
          <w:rFonts w:ascii="Arial Narrow" w:hAnsi="Arial Narrow" w:cs="Arial"/>
          <w:b/>
          <w:sz w:val="28"/>
          <w:szCs w:val="28"/>
          <w:u w:val="single"/>
        </w:rPr>
        <w:t xml:space="preserve"> </w:t>
      </w:r>
      <w:r w:rsidR="00026127">
        <w:rPr>
          <w:rFonts w:ascii="Arial Narrow" w:hAnsi="Arial Narrow" w:cs="Arial"/>
          <w:b/>
          <w:sz w:val="28"/>
          <w:szCs w:val="28"/>
          <w:u w:val="single"/>
        </w:rPr>
        <w:t>XXXX</w:t>
      </w:r>
      <w:r w:rsidR="00D6793F" w:rsidRPr="004C5043">
        <w:rPr>
          <w:rFonts w:ascii="Arial Narrow" w:hAnsi="Arial Narrow" w:cs="Arial"/>
          <w:b/>
          <w:sz w:val="28"/>
          <w:szCs w:val="28"/>
          <w:u w:val="single"/>
        </w:rPr>
        <w:t>-202</w:t>
      </w:r>
      <w:r w:rsidR="005417E7">
        <w:rPr>
          <w:rFonts w:ascii="Arial Narrow" w:hAnsi="Arial Narrow" w:cs="Arial"/>
          <w:b/>
          <w:sz w:val="28"/>
          <w:szCs w:val="28"/>
          <w:u w:val="single"/>
        </w:rPr>
        <w:t>3</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0CI</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5333</w:t>
      </w:r>
      <w:r w:rsidR="00D6793F" w:rsidRPr="004C5043">
        <w:rPr>
          <w:rFonts w:ascii="Arial Narrow" w:hAnsi="Arial Narrow" w:cs="Arial"/>
          <w:b/>
          <w:sz w:val="28"/>
          <w:szCs w:val="28"/>
          <w:u w:val="single"/>
        </w:rPr>
        <w:t>-SCC</w:t>
      </w:r>
    </w:p>
    <w:p w14:paraId="4C87E619" w14:textId="77777777" w:rsidR="00D6793F" w:rsidRPr="00172130" w:rsidRDefault="00D6793F">
      <w:pPr>
        <w:jc w:val="both"/>
        <w:rPr>
          <w:rFonts w:ascii="Arial Narrow" w:hAnsi="Arial Narrow" w:cs="Arial"/>
          <w:b/>
          <w:sz w:val="24"/>
          <w:szCs w:val="24"/>
        </w:rPr>
      </w:pPr>
    </w:p>
    <w:p w14:paraId="6B8B45F0" w14:textId="0460E648" w:rsidR="00D6793F" w:rsidRPr="00172130" w:rsidRDefault="00CF7587">
      <w:pPr>
        <w:ind w:left="-567" w:right="-314"/>
        <w:jc w:val="center"/>
        <w:rPr>
          <w:rFonts w:ascii="Arial Narrow" w:hAnsi="Arial Narrow" w:cs="Arial"/>
          <w:b/>
          <w:sz w:val="24"/>
          <w:szCs w:val="24"/>
        </w:rPr>
      </w:pPr>
      <w:r w:rsidRPr="00172130">
        <w:rPr>
          <w:rFonts w:ascii="Arial Narrow" w:hAnsi="Arial Narrow" w:cs="Arial"/>
          <w:b/>
          <w:sz w:val="24"/>
          <w:szCs w:val="24"/>
        </w:rPr>
        <w:t xml:space="preserve">“MEJORAMIENTO </w:t>
      </w:r>
      <w:r w:rsidR="00F914AB" w:rsidRPr="00C72826">
        <w:rPr>
          <w:rFonts w:ascii="Arial Narrow" w:hAnsi="Arial Narrow" w:cs="Arial"/>
          <w:b/>
          <w:sz w:val="24"/>
          <w:szCs w:val="24"/>
        </w:rPr>
        <w:t>DE LA APLICACIÓN DE LAS TIC PARA EL ADECUADO DESARROLLO DE LAS COMPETENCIAS DE ESTUDIANTES Y DOCENTES EN LAS IIEE DE NIVEL SECUNDARIA DE L</w:t>
      </w:r>
      <w:r w:rsidR="009B74A7">
        <w:rPr>
          <w:rFonts w:ascii="Arial Narrow" w:hAnsi="Arial Narrow" w:cs="Arial"/>
          <w:b/>
          <w:sz w:val="24"/>
          <w:szCs w:val="24"/>
        </w:rPr>
        <w:t xml:space="preserve">A PROVINCIA DE CHINCHEROS - </w:t>
      </w:r>
      <w:r w:rsidR="00F914AB" w:rsidRPr="00C72826">
        <w:rPr>
          <w:rFonts w:ascii="Arial Narrow" w:hAnsi="Arial Narrow" w:cs="Arial"/>
          <w:b/>
          <w:sz w:val="24"/>
          <w:szCs w:val="24"/>
        </w:rPr>
        <w:t xml:space="preserve">UGEL </w:t>
      </w:r>
      <w:r w:rsidR="009B74A7">
        <w:rPr>
          <w:rFonts w:ascii="Arial Narrow" w:hAnsi="Arial Narrow" w:cs="Arial"/>
          <w:b/>
          <w:sz w:val="24"/>
          <w:szCs w:val="24"/>
        </w:rPr>
        <w:t>CHINCHERO</w:t>
      </w:r>
      <w:r w:rsidR="00F914AB" w:rsidRPr="00C72826">
        <w:rPr>
          <w:rFonts w:ascii="Arial Narrow" w:hAnsi="Arial Narrow" w:cs="Arial"/>
          <w:b/>
          <w:sz w:val="24"/>
          <w:szCs w:val="24"/>
        </w:rPr>
        <w:t>S - REGIÓN APURÍMAC</w:t>
      </w:r>
      <w:r w:rsidRPr="00172130">
        <w:rPr>
          <w:rFonts w:ascii="Arial Narrow" w:hAnsi="Arial Narrow" w:cs="Arial"/>
          <w:b/>
          <w:sz w:val="24"/>
          <w:szCs w:val="24"/>
        </w:rPr>
        <w:t>”</w:t>
      </w:r>
    </w:p>
    <w:p w14:paraId="6198B64E" w14:textId="77777777" w:rsidR="009B74A7" w:rsidRDefault="009B74A7">
      <w:pPr>
        <w:ind w:right="-1"/>
        <w:jc w:val="center"/>
        <w:rPr>
          <w:rFonts w:ascii="Arial Narrow" w:hAnsi="Arial Narrow" w:cs="Arial"/>
          <w:b/>
          <w:sz w:val="24"/>
          <w:szCs w:val="24"/>
        </w:rPr>
      </w:pPr>
    </w:p>
    <w:p w14:paraId="59070B63" w14:textId="0CB3EA7A" w:rsidR="00D6793F" w:rsidRPr="00172130" w:rsidRDefault="00D6793F">
      <w:pPr>
        <w:ind w:right="-1"/>
        <w:jc w:val="center"/>
        <w:rPr>
          <w:rFonts w:ascii="Arial Narrow" w:hAnsi="Arial Narrow" w:cs="Arial"/>
          <w:b/>
          <w:sz w:val="24"/>
          <w:szCs w:val="24"/>
        </w:rPr>
      </w:pPr>
      <w:r w:rsidRPr="00172130">
        <w:rPr>
          <w:rFonts w:ascii="Arial Narrow" w:hAnsi="Arial Narrow" w:cs="Arial"/>
          <w:b/>
          <w:sz w:val="24"/>
          <w:szCs w:val="24"/>
        </w:rPr>
        <w:t xml:space="preserve">HITO DE CONTROL </w:t>
      </w:r>
      <w:proofErr w:type="spellStart"/>
      <w:r w:rsidRPr="00172130">
        <w:rPr>
          <w:rFonts w:ascii="Arial Narrow" w:hAnsi="Arial Narrow" w:cs="Arial"/>
          <w:b/>
          <w:sz w:val="24"/>
          <w:szCs w:val="24"/>
        </w:rPr>
        <w:t>N</w:t>
      </w:r>
      <w:r w:rsidR="00EC0971">
        <w:rPr>
          <w:rFonts w:ascii="Arial Narrow" w:hAnsi="Arial Narrow" w:cs="Arial"/>
          <w:b/>
          <w:sz w:val="24"/>
          <w:szCs w:val="24"/>
        </w:rPr>
        <w:t>º</w:t>
      </w:r>
      <w:proofErr w:type="spellEnd"/>
      <w:r w:rsidR="00EC0971">
        <w:rPr>
          <w:rFonts w:ascii="Arial Narrow" w:hAnsi="Arial Narrow" w:cs="Arial"/>
          <w:b/>
          <w:sz w:val="24"/>
          <w:szCs w:val="24"/>
        </w:rPr>
        <w:t xml:space="preserve"> </w:t>
      </w:r>
      <w:r w:rsidR="009B74A7">
        <w:rPr>
          <w:rFonts w:ascii="Arial Narrow" w:hAnsi="Arial Narrow" w:cs="Arial"/>
          <w:b/>
          <w:sz w:val="24"/>
          <w:szCs w:val="24"/>
        </w:rPr>
        <w:t>1</w:t>
      </w:r>
      <w:r w:rsidRPr="00172130">
        <w:rPr>
          <w:rFonts w:ascii="Arial Narrow" w:hAnsi="Arial Narrow" w:cs="Arial"/>
          <w:b/>
          <w:sz w:val="24"/>
          <w:szCs w:val="24"/>
        </w:rPr>
        <w:t xml:space="preserve"> - </w:t>
      </w:r>
      <w:r w:rsidR="00507690" w:rsidRPr="00172130">
        <w:rPr>
          <w:rFonts w:ascii="Arial Narrow" w:hAnsi="Arial Narrow" w:cs="Arial"/>
          <w:b/>
          <w:sz w:val="24"/>
          <w:szCs w:val="24"/>
        </w:rPr>
        <w:t>“</w:t>
      </w:r>
      <w:del w:id="99" w:author="Usuario de Windows" w:date="2023-03-23T12:10:00Z">
        <w:r w:rsidR="003D6837" w:rsidDel="000F248C">
          <w:rPr>
            <w:rFonts w:ascii="Arial Narrow" w:hAnsi="Arial Narrow" w:cs="Arial"/>
            <w:b/>
            <w:sz w:val="24"/>
            <w:szCs w:val="24"/>
          </w:rPr>
          <w:delText>DEVENGADO A</w:delText>
        </w:r>
        <w:r w:rsidR="00DB2A83" w:rsidRPr="00DB2A83" w:rsidDel="000F248C">
          <w:rPr>
            <w:rFonts w:ascii="Arial Narrow" w:hAnsi="Arial Narrow" w:cs="Arial"/>
            <w:b/>
            <w:sz w:val="24"/>
            <w:szCs w:val="24"/>
          </w:rPr>
          <w:delText xml:space="preserve"> </w:delText>
        </w:r>
        <w:r w:rsidR="003D6837" w:rsidDel="000F248C">
          <w:rPr>
            <w:rFonts w:ascii="Arial Narrow" w:hAnsi="Arial Narrow" w:cs="Arial"/>
            <w:b/>
            <w:sz w:val="24"/>
            <w:szCs w:val="24"/>
          </w:rPr>
          <w:delText>LA</w:delText>
        </w:r>
        <w:r w:rsidR="00DB2A83" w:rsidRPr="00DB2A83" w:rsidDel="000F248C">
          <w:rPr>
            <w:rFonts w:ascii="Arial Narrow" w:hAnsi="Arial Narrow" w:cs="Arial"/>
            <w:b/>
            <w:sz w:val="24"/>
            <w:szCs w:val="24"/>
          </w:rPr>
          <w:delText xml:space="preserve"> </w:delText>
        </w:r>
      </w:del>
      <w:r w:rsidR="00DB2A83" w:rsidRPr="00DB2A83">
        <w:rPr>
          <w:rFonts w:ascii="Arial Narrow" w:hAnsi="Arial Narrow" w:cs="Arial"/>
          <w:b/>
          <w:sz w:val="24"/>
          <w:szCs w:val="24"/>
        </w:rPr>
        <w:t>ADQUISICI</w:t>
      </w:r>
      <w:ins w:id="100" w:author="Usuario de Windows" w:date="2023-03-23T12:10:00Z">
        <w:r w:rsidR="000F248C">
          <w:rPr>
            <w:rFonts w:ascii="Arial Narrow" w:hAnsi="Arial Narrow" w:cs="Arial"/>
            <w:b/>
            <w:sz w:val="24"/>
            <w:szCs w:val="24"/>
          </w:rPr>
          <w:t>Ó</w:t>
        </w:r>
      </w:ins>
      <w:del w:id="101" w:author="Usuario de Windows" w:date="2023-03-23T12:10:00Z">
        <w:r w:rsidR="00DB2A83" w:rsidRPr="00DB2A83" w:rsidDel="000F248C">
          <w:rPr>
            <w:rFonts w:ascii="Arial Narrow" w:hAnsi="Arial Narrow" w:cs="Arial"/>
            <w:b/>
            <w:sz w:val="24"/>
            <w:szCs w:val="24"/>
          </w:rPr>
          <w:delText>O</w:delText>
        </w:r>
      </w:del>
      <w:r w:rsidR="00DB2A83" w:rsidRPr="00DB2A83">
        <w:rPr>
          <w:rFonts w:ascii="Arial Narrow" w:hAnsi="Arial Narrow" w:cs="Arial"/>
          <w:b/>
          <w:sz w:val="24"/>
          <w:szCs w:val="24"/>
        </w:rPr>
        <w:t>N</w:t>
      </w:r>
      <w:del w:id="102" w:author="Usuario de Windows" w:date="2023-03-23T12:10:00Z">
        <w:r w:rsidR="00DB2A83" w:rsidRPr="00DB2A83" w:rsidDel="000F248C">
          <w:rPr>
            <w:rFonts w:ascii="Arial Narrow" w:hAnsi="Arial Narrow" w:cs="Arial"/>
            <w:b/>
            <w:sz w:val="24"/>
            <w:szCs w:val="24"/>
          </w:rPr>
          <w:delText>ES</w:delText>
        </w:r>
      </w:del>
      <w:r w:rsidR="00DB2A83" w:rsidRPr="00DB2A83">
        <w:rPr>
          <w:rFonts w:ascii="Arial Narrow" w:hAnsi="Arial Narrow" w:cs="Arial"/>
          <w:b/>
          <w:sz w:val="24"/>
          <w:szCs w:val="24"/>
        </w:rPr>
        <w:t xml:space="preserve"> DE</w:t>
      </w:r>
      <w:r w:rsidR="009B74A7">
        <w:rPr>
          <w:rFonts w:ascii="Arial Narrow" w:hAnsi="Arial Narrow" w:cs="Arial"/>
          <w:b/>
          <w:sz w:val="24"/>
          <w:szCs w:val="24"/>
        </w:rPr>
        <w:t xml:space="preserve"> EQUIPAMIENTO DE</w:t>
      </w:r>
      <w:r w:rsidR="003D6837">
        <w:rPr>
          <w:rFonts w:ascii="Arial Narrow" w:hAnsi="Arial Narrow" w:cs="Arial"/>
          <w:b/>
          <w:sz w:val="24"/>
          <w:szCs w:val="24"/>
        </w:rPr>
        <w:t xml:space="preserve"> GABINETE DE C</w:t>
      </w:r>
      <w:r w:rsidR="00430627">
        <w:rPr>
          <w:rFonts w:ascii="Arial Narrow" w:hAnsi="Arial Narrow" w:cs="Arial"/>
          <w:b/>
          <w:sz w:val="24"/>
          <w:szCs w:val="24"/>
        </w:rPr>
        <w:t>A</w:t>
      </w:r>
      <w:r w:rsidR="003D6837">
        <w:rPr>
          <w:rFonts w:ascii="Arial Narrow" w:hAnsi="Arial Narrow" w:cs="Arial"/>
          <w:b/>
          <w:sz w:val="24"/>
          <w:szCs w:val="24"/>
        </w:rPr>
        <w:t>RGA DE PORTATILES</w:t>
      </w:r>
      <w:r w:rsidR="008C5DE6" w:rsidRPr="00172130">
        <w:rPr>
          <w:rFonts w:ascii="Arial Narrow" w:hAnsi="Arial Narrow" w:cs="Arial"/>
          <w:b/>
          <w:sz w:val="24"/>
          <w:szCs w:val="24"/>
        </w:rPr>
        <w:t>”</w:t>
      </w:r>
    </w:p>
    <w:p w14:paraId="5F2B62E3" w14:textId="3EFE5AA7" w:rsidR="00D6793F" w:rsidRPr="00ED78ED" w:rsidRDefault="00D6793F">
      <w:pPr>
        <w:pStyle w:val="Ttulo1"/>
        <w:numPr>
          <w:ilvl w:val="0"/>
          <w:numId w:val="36"/>
        </w:numPr>
        <w:rPr>
          <w:b w:val="0"/>
          <w:bCs w:val="0"/>
          <w:color w:val="auto"/>
        </w:rPr>
      </w:pPr>
      <w:bookmarkStart w:id="103" w:name="_Toc130482994"/>
      <w:r w:rsidRPr="00ED78ED">
        <w:rPr>
          <w:rStyle w:val="Textoennegrita"/>
          <w:rFonts w:ascii="Arial Narrow" w:hAnsi="Arial Narrow"/>
          <w:b/>
          <w:bCs/>
          <w:color w:val="auto"/>
          <w:sz w:val="22"/>
          <w:szCs w:val="22"/>
        </w:rPr>
        <w:t>ORIGEN</w:t>
      </w:r>
      <w:bookmarkEnd w:id="103"/>
    </w:p>
    <w:p w14:paraId="1E7D77B5" w14:textId="3DF1D8E2" w:rsidR="00D6793F" w:rsidRPr="00172130" w:rsidRDefault="00D6793F">
      <w:pPr>
        <w:ind w:left="426"/>
        <w:jc w:val="both"/>
        <w:rPr>
          <w:rFonts w:ascii="Arial Narrow" w:hAnsi="Arial Narrow" w:cs="Arial"/>
          <w:sz w:val="22"/>
          <w:szCs w:val="22"/>
        </w:rPr>
      </w:pPr>
    </w:p>
    <w:p w14:paraId="5AEB9FDE" w14:textId="7863CD01" w:rsidR="00C21190" w:rsidRDefault="00D6793F">
      <w:pPr>
        <w:ind w:left="567"/>
        <w:jc w:val="both"/>
        <w:rPr>
          <w:rFonts w:ascii="Arial Narrow" w:hAnsi="Arial Narrow" w:cs="Arial"/>
          <w:sz w:val="22"/>
          <w:szCs w:val="22"/>
        </w:rPr>
      </w:pPr>
      <w:r w:rsidRPr="00172130">
        <w:rPr>
          <w:rFonts w:ascii="Arial Narrow" w:hAnsi="Arial Narrow" w:cs="Arial"/>
          <w:sz w:val="22"/>
          <w:szCs w:val="22"/>
        </w:rPr>
        <w:t xml:space="preserve">El presente informe se emite en mérito a lo dispuesto por </w:t>
      </w:r>
      <w:r w:rsidR="002979BF">
        <w:rPr>
          <w:rFonts w:ascii="Arial Narrow" w:hAnsi="Arial Narrow" w:cs="Arial"/>
          <w:sz w:val="22"/>
          <w:szCs w:val="22"/>
        </w:rPr>
        <w:t>e</w:t>
      </w:r>
      <w:r w:rsidRPr="00172130">
        <w:rPr>
          <w:rFonts w:ascii="Arial Narrow" w:hAnsi="Arial Narrow" w:cs="Arial"/>
          <w:sz w:val="22"/>
          <w:szCs w:val="22"/>
        </w:rPr>
        <w:t>l</w:t>
      </w:r>
      <w:r w:rsidR="002979BF">
        <w:rPr>
          <w:rFonts w:ascii="Arial Narrow" w:hAnsi="Arial Narrow" w:cs="Arial"/>
          <w:sz w:val="22"/>
          <w:szCs w:val="22"/>
        </w:rPr>
        <w:t xml:space="preserve"> Órgano de Control Institucional del </w:t>
      </w:r>
      <w:r w:rsidR="000F5186">
        <w:rPr>
          <w:rFonts w:ascii="Arial Narrow" w:hAnsi="Arial Narrow" w:cs="Arial"/>
          <w:sz w:val="22"/>
          <w:szCs w:val="22"/>
        </w:rPr>
        <w:t>G</w:t>
      </w:r>
      <w:r w:rsidR="002979BF">
        <w:rPr>
          <w:rFonts w:ascii="Arial Narrow" w:hAnsi="Arial Narrow" w:cs="Arial"/>
          <w:sz w:val="22"/>
          <w:szCs w:val="22"/>
        </w:rPr>
        <w:t xml:space="preserve">obierno Regional </w:t>
      </w:r>
      <w:r w:rsidRPr="00172130">
        <w:rPr>
          <w:rFonts w:ascii="Arial Narrow" w:hAnsi="Arial Narrow" w:cs="Arial"/>
          <w:sz w:val="22"/>
          <w:szCs w:val="22"/>
        </w:rPr>
        <w:t xml:space="preserve">de Apurímac de la Contraloría General de la República, mediante Oficio </w:t>
      </w:r>
      <w:r w:rsidR="000F51CC">
        <w:rPr>
          <w:rFonts w:ascii="Arial Narrow" w:hAnsi="Arial Narrow" w:cs="Arial"/>
          <w:sz w:val="22"/>
          <w:szCs w:val="22"/>
        </w:rPr>
        <w:br/>
      </w:r>
      <w:proofErr w:type="spellStart"/>
      <w:r w:rsidR="00AB3387">
        <w:rPr>
          <w:rFonts w:ascii="Arial Narrow" w:hAnsi="Arial Narrow" w:cs="Arial"/>
          <w:sz w:val="22"/>
          <w:szCs w:val="22"/>
        </w:rPr>
        <w:t>n.</w:t>
      </w:r>
      <w:r w:rsidRPr="00172130">
        <w:rPr>
          <w:rFonts w:ascii="Arial Narrow" w:hAnsi="Arial Narrow" w:cs="Arial"/>
          <w:sz w:val="22"/>
          <w:szCs w:val="22"/>
        </w:rPr>
        <w:t>°</w:t>
      </w:r>
      <w:proofErr w:type="spellEnd"/>
      <w:r w:rsidRPr="00172130">
        <w:rPr>
          <w:rFonts w:ascii="Arial Narrow" w:hAnsi="Arial Narrow" w:cs="Arial"/>
          <w:sz w:val="22"/>
          <w:szCs w:val="22"/>
        </w:rPr>
        <w:t xml:space="preserve"> </w:t>
      </w:r>
      <w:r w:rsidR="00430627">
        <w:rPr>
          <w:rFonts w:ascii="Arial Narrow" w:hAnsi="Arial Narrow" w:cs="Arial"/>
          <w:sz w:val="22"/>
          <w:szCs w:val="22"/>
        </w:rPr>
        <w:t>143-2023-CGR-OCI-GORE-APURÍMAC</w:t>
      </w:r>
      <w:r w:rsidR="00AB3387">
        <w:rPr>
          <w:rFonts w:ascii="Arial Narrow" w:hAnsi="Arial Narrow" w:cs="Arial"/>
          <w:sz w:val="22"/>
          <w:szCs w:val="22"/>
        </w:rPr>
        <w:t xml:space="preserve"> de </w:t>
      </w:r>
      <w:r w:rsidR="00430627">
        <w:rPr>
          <w:rFonts w:ascii="Arial Narrow" w:hAnsi="Arial Narrow" w:cs="Arial"/>
          <w:sz w:val="22"/>
          <w:szCs w:val="22"/>
        </w:rPr>
        <w:t>20 de marzo</w:t>
      </w:r>
      <w:r w:rsidR="00AB3387">
        <w:rPr>
          <w:rFonts w:ascii="Arial Narrow" w:hAnsi="Arial Narrow" w:cs="Arial"/>
          <w:sz w:val="22"/>
          <w:szCs w:val="22"/>
        </w:rPr>
        <w:t xml:space="preserve"> </w:t>
      </w:r>
      <w:r w:rsidRPr="00172130">
        <w:rPr>
          <w:rFonts w:ascii="Arial Narrow" w:hAnsi="Arial Narrow" w:cs="Arial"/>
          <w:sz w:val="22"/>
          <w:szCs w:val="22"/>
        </w:rPr>
        <w:t>de 202</w:t>
      </w:r>
      <w:r w:rsidR="00430627">
        <w:rPr>
          <w:rFonts w:ascii="Arial Narrow" w:hAnsi="Arial Narrow" w:cs="Arial"/>
          <w:sz w:val="22"/>
          <w:szCs w:val="22"/>
        </w:rPr>
        <w:t>3</w:t>
      </w:r>
      <w:r w:rsidRPr="00172130">
        <w:rPr>
          <w:rFonts w:ascii="Arial Narrow" w:hAnsi="Arial Narrow" w:cs="Arial"/>
          <w:sz w:val="22"/>
          <w:szCs w:val="22"/>
        </w:rPr>
        <w:t>, registrado en el Sistema de Control Gubernamental – S</w:t>
      </w:r>
      <w:r w:rsidR="00D22273" w:rsidRPr="00172130">
        <w:rPr>
          <w:rFonts w:ascii="Arial Narrow" w:hAnsi="Arial Narrow" w:cs="Arial"/>
          <w:sz w:val="22"/>
          <w:szCs w:val="22"/>
        </w:rPr>
        <w:t xml:space="preserve">CG con la orden de </w:t>
      </w:r>
      <w:r w:rsidR="00D22273" w:rsidRPr="000B3CA4">
        <w:rPr>
          <w:rFonts w:ascii="Arial Narrow" w:hAnsi="Arial Narrow" w:cs="Arial"/>
          <w:sz w:val="22"/>
          <w:szCs w:val="22"/>
        </w:rPr>
        <w:t xml:space="preserve">servicio </w:t>
      </w:r>
      <w:proofErr w:type="spellStart"/>
      <w:r w:rsidR="00D22273" w:rsidRPr="000B3CA4">
        <w:rPr>
          <w:rFonts w:ascii="Arial Narrow" w:hAnsi="Arial Narrow" w:cs="Arial"/>
          <w:sz w:val="22"/>
          <w:szCs w:val="22"/>
        </w:rPr>
        <w:t>n.°</w:t>
      </w:r>
      <w:proofErr w:type="spellEnd"/>
      <w:r w:rsidR="000F5186">
        <w:rPr>
          <w:rFonts w:ascii="Arial Narrow" w:hAnsi="Arial Narrow" w:cs="Arial"/>
          <w:sz w:val="22"/>
          <w:szCs w:val="22"/>
        </w:rPr>
        <w:t xml:space="preserve"> </w:t>
      </w:r>
      <w:r w:rsidR="00026127">
        <w:rPr>
          <w:rFonts w:ascii="Arial Narrow" w:hAnsi="Arial Narrow" w:cs="Arial"/>
          <w:sz w:val="22"/>
          <w:szCs w:val="22"/>
        </w:rPr>
        <w:t>XXXX</w:t>
      </w:r>
      <w:r w:rsidR="00CA6F0A">
        <w:rPr>
          <w:rFonts w:ascii="Arial Narrow" w:hAnsi="Arial Narrow" w:cs="Arial"/>
          <w:sz w:val="22"/>
          <w:szCs w:val="22"/>
        </w:rPr>
        <w:t>-202</w:t>
      </w:r>
      <w:r w:rsidR="00026127">
        <w:rPr>
          <w:rFonts w:ascii="Arial Narrow" w:hAnsi="Arial Narrow" w:cs="Arial"/>
          <w:sz w:val="22"/>
          <w:szCs w:val="22"/>
        </w:rPr>
        <w:t>3</w:t>
      </w:r>
      <w:r w:rsidR="00CA6F0A">
        <w:rPr>
          <w:rFonts w:ascii="Arial Narrow" w:hAnsi="Arial Narrow" w:cs="Arial"/>
          <w:sz w:val="22"/>
          <w:szCs w:val="22"/>
        </w:rPr>
        <w:t>-033</w:t>
      </w:r>
      <w:r w:rsidRPr="000B3CA4">
        <w:rPr>
          <w:rFonts w:ascii="Arial Narrow" w:hAnsi="Arial Narrow" w:cs="Arial"/>
          <w:sz w:val="22"/>
          <w:szCs w:val="22"/>
        </w:rPr>
        <w:t xml:space="preserve">, </w:t>
      </w:r>
      <w:r w:rsidRPr="00172130">
        <w:rPr>
          <w:rFonts w:ascii="Arial Narrow" w:hAnsi="Arial Narrow" w:cs="Arial"/>
          <w:sz w:val="22"/>
          <w:szCs w:val="22"/>
        </w:rPr>
        <w:t xml:space="preserve">en el marco de </w:t>
      </w:r>
      <w:r w:rsidR="00D22273" w:rsidRPr="00172130">
        <w:rPr>
          <w:rFonts w:ascii="Arial Narrow" w:hAnsi="Arial Narrow" w:cs="Arial"/>
          <w:sz w:val="22"/>
          <w:szCs w:val="22"/>
        </w:rPr>
        <w:t xml:space="preserve">lo previsto en la Directiva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013-2022-CG/NORM “Servicio de Control Simultáneo”, aprobada mediant</w:t>
      </w:r>
      <w:r w:rsidR="00D22273" w:rsidRPr="00172130">
        <w:rPr>
          <w:rFonts w:ascii="Arial Narrow" w:hAnsi="Arial Narrow" w:cs="Arial"/>
          <w:sz w:val="22"/>
          <w:szCs w:val="22"/>
        </w:rPr>
        <w:t xml:space="preserve">e Resolución de Contraloría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218-2022-CG, de 30 de mayo de 2022.</w:t>
      </w:r>
    </w:p>
    <w:p w14:paraId="7F5BF85C" w14:textId="77777777" w:rsidR="00254B2D" w:rsidRPr="00172130" w:rsidRDefault="00254B2D">
      <w:pPr>
        <w:ind w:left="567"/>
        <w:jc w:val="both"/>
        <w:rPr>
          <w:rFonts w:ascii="Arial Narrow" w:hAnsi="Arial Narrow" w:cs="Arial"/>
          <w:sz w:val="22"/>
          <w:szCs w:val="22"/>
        </w:rPr>
      </w:pPr>
    </w:p>
    <w:p w14:paraId="3E2848FE" w14:textId="0E9709AB" w:rsidR="00D6793F" w:rsidRPr="00597EBB" w:rsidRDefault="00D6793F">
      <w:pPr>
        <w:pStyle w:val="Ttulo1"/>
        <w:numPr>
          <w:ilvl w:val="0"/>
          <w:numId w:val="36"/>
        </w:numPr>
        <w:spacing w:before="0"/>
        <w:rPr>
          <w:rStyle w:val="Textoennegrita"/>
          <w:rFonts w:ascii="Times New Roman" w:hAnsi="Times New Roman"/>
          <w:b/>
          <w:bCs/>
          <w:color w:val="auto"/>
          <w:sz w:val="20"/>
          <w:szCs w:val="20"/>
        </w:rPr>
      </w:pPr>
      <w:bookmarkStart w:id="104" w:name="_Toc130482995"/>
      <w:r w:rsidRPr="00597EBB">
        <w:rPr>
          <w:rStyle w:val="Textoennegrita"/>
          <w:rFonts w:ascii="Arial Narrow" w:hAnsi="Arial Narrow"/>
          <w:b/>
          <w:bCs/>
          <w:color w:val="auto"/>
          <w:sz w:val="22"/>
          <w:szCs w:val="22"/>
        </w:rPr>
        <w:t>OBJETIVOS</w:t>
      </w:r>
      <w:bookmarkEnd w:id="104"/>
    </w:p>
    <w:p w14:paraId="2A850381" w14:textId="798965E8" w:rsidR="00D6793F" w:rsidRPr="00172130" w:rsidRDefault="00D6793F">
      <w:pPr>
        <w:tabs>
          <w:tab w:val="left" w:pos="142"/>
        </w:tabs>
        <w:ind w:left="284"/>
        <w:contextualSpacing/>
        <w:jc w:val="both"/>
        <w:rPr>
          <w:rFonts w:ascii="Arial Narrow" w:eastAsia="Calibri" w:hAnsi="Arial Narrow" w:cs="Arial"/>
          <w:b/>
          <w:bCs/>
          <w:sz w:val="22"/>
          <w:szCs w:val="22"/>
        </w:rPr>
      </w:pPr>
    </w:p>
    <w:p w14:paraId="4BE42D6D" w14:textId="14AE644F" w:rsidR="00D6793F" w:rsidRPr="00172130" w:rsidRDefault="00D6793F">
      <w:pPr>
        <w:numPr>
          <w:ilvl w:val="0"/>
          <w:numId w:val="3"/>
        </w:numPr>
        <w:ind w:left="993"/>
        <w:contextualSpacing/>
        <w:jc w:val="both"/>
        <w:rPr>
          <w:rFonts w:ascii="Arial Narrow" w:eastAsia="Calibri" w:hAnsi="Arial Narrow" w:cs="Arial"/>
          <w:b/>
          <w:sz w:val="22"/>
          <w:szCs w:val="22"/>
        </w:rPr>
      </w:pPr>
      <w:r w:rsidRPr="00172130">
        <w:rPr>
          <w:rFonts w:ascii="Arial Narrow" w:eastAsia="Calibri" w:hAnsi="Arial Narrow" w:cs="Arial"/>
          <w:b/>
          <w:sz w:val="22"/>
          <w:szCs w:val="22"/>
        </w:rPr>
        <w:t>Objetivo general</w:t>
      </w:r>
    </w:p>
    <w:p w14:paraId="0BAF85F8" w14:textId="765751F4" w:rsidR="00D6793F" w:rsidRPr="00172130" w:rsidRDefault="00D6793F">
      <w:pPr>
        <w:ind w:left="993"/>
        <w:contextualSpacing/>
        <w:jc w:val="both"/>
        <w:rPr>
          <w:rFonts w:ascii="Arial Narrow" w:hAnsi="Arial Narrow"/>
          <w:sz w:val="22"/>
          <w:szCs w:val="22"/>
        </w:rPr>
      </w:pPr>
    </w:p>
    <w:p w14:paraId="51B88E1B" w14:textId="464C40F3" w:rsidR="005417E7" w:rsidRDefault="005417E7">
      <w:pPr>
        <w:ind w:left="993"/>
        <w:jc w:val="both"/>
        <w:rPr>
          <w:rFonts w:ascii="Arial Narrow" w:hAnsi="Arial Narrow"/>
          <w:sz w:val="22"/>
          <w:szCs w:val="22"/>
        </w:rPr>
      </w:pPr>
      <w:r w:rsidRPr="005417E7">
        <w:rPr>
          <w:rFonts w:ascii="Arial Narrow" w:hAnsi="Arial Narrow"/>
          <w:sz w:val="22"/>
          <w:szCs w:val="22"/>
        </w:rPr>
        <w:t>Determinar si la ejecución del proyecto de “Mejoramiento de la aplicación TIC para el adecuado desarrollo de las competencias de estudiantes y docentes en las II.EE de nivel secundaria de la provincia de Chincheros - UGEL Chincheros - región Apurímac”, se efectúa conforme a la normativa específica que regula la materia, los documentos técnicos y demás disposiciones aplicables.</w:t>
      </w:r>
    </w:p>
    <w:p w14:paraId="2B53DA40" w14:textId="77777777" w:rsidR="00884014" w:rsidRPr="00172130" w:rsidRDefault="00884014">
      <w:pPr>
        <w:ind w:left="993"/>
        <w:jc w:val="both"/>
        <w:rPr>
          <w:rFonts w:ascii="Arial Narrow" w:hAnsi="Arial Narrow"/>
          <w:sz w:val="22"/>
          <w:szCs w:val="22"/>
        </w:rPr>
      </w:pPr>
    </w:p>
    <w:p w14:paraId="7AAC0F18" w14:textId="557CC178" w:rsidR="00D6793F" w:rsidRPr="00172130" w:rsidRDefault="00D6793F">
      <w:pPr>
        <w:numPr>
          <w:ilvl w:val="0"/>
          <w:numId w:val="3"/>
        </w:numPr>
        <w:ind w:left="993"/>
        <w:contextualSpacing/>
        <w:jc w:val="both"/>
        <w:rPr>
          <w:rFonts w:ascii="Arial Narrow" w:hAnsi="Arial Narrow" w:cs="Arial"/>
          <w:b/>
          <w:sz w:val="22"/>
          <w:szCs w:val="22"/>
        </w:rPr>
      </w:pPr>
      <w:r w:rsidRPr="00172130">
        <w:rPr>
          <w:rFonts w:ascii="Arial Narrow" w:hAnsi="Arial Narrow" w:cs="Arial"/>
          <w:b/>
          <w:sz w:val="22"/>
          <w:szCs w:val="22"/>
        </w:rPr>
        <w:t>Objetivo específico</w:t>
      </w:r>
    </w:p>
    <w:p w14:paraId="35CBFEF6" w14:textId="25981F85" w:rsidR="00D6793F" w:rsidRPr="00172130" w:rsidRDefault="00D6793F">
      <w:pPr>
        <w:ind w:left="993"/>
        <w:contextualSpacing/>
        <w:jc w:val="both"/>
        <w:rPr>
          <w:rFonts w:ascii="Arial Narrow" w:hAnsi="Arial Narrow" w:cs="Arial"/>
          <w:b/>
          <w:sz w:val="22"/>
          <w:szCs w:val="22"/>
        </w:rPr>
      </w:pPr>
    </w:p>
    <w:p w14:paraId="075A9403" w14:textId="77777777" w:rsidR="00D968D5" w:rsidRDefault="00D968D5">
      <w:pPr>
        <w:ind w:left="993"/>
        <w:jc w:val="both"/>
        <w:rPr>
          <w:rFonts w:ascii="Arial Narrow" w:hAnsi="Arial Narrow"/>
          <w:sz w:val="22"/>
          <w:szCs w:val="22"/>
        </w:rPr>
      </w:pPr>
      <w:bookmarkStart w:id="105" w:name="_Hlk120718484"/>
      <w:r w:rsidRPr="006B52F7">
        <w:rPr>
          <w:rFonts w:ascii="Arial Narrow" w:hAnsi="Arial Narrow"/>
          <w:sz w:val="22"/>
          <w:szCs w:val="22"/>
        </w:rPr>
        <w:t xml:space="preserve">Determinar </w:t>
      </w:r>
      <w:r>
        <w:rPr>
          <w:rFonts w:ascii="Arial Narrow" w:hAnsi="Arial Narrow"/>
          <w:sz w:val="22"/>
          <w:szCs w:val="22"/>
        </w:rPr>
        <w:t>los procesos de devengados efectuados en el SIAF por la Entidad, se vienen realizando de acuerdo con la normativa vigente para la ejecución del proyecto:</w:t>
      </w:r>
      <w:r w:rsidRPr="006B52F7">
        <w:rPr>
          <w:rFonts w:ascii="Arial Narrow" w:hAnsi="Arial Narrow"/>
          <w:sz w:val="22"/>
          <w:szCs w:val="22"/>
        </w:rPr>
        <w:t xml:space="preserve"> “Mejoramiento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p>
    <w:p w14:paraId="12E8E64A" w14:textId="77777777" w:rsidR="00D968D5" w:rsidRDefault="00D968D5">
      <w:pPr>
        <w:ind w:left="993"/>
        <w:jc w:val="both"/>
        <w:rPr>
          <w:rFonts w:ascii="Arial Narrow" w:hAnsi="Arial Narrow"/>
          <w:sz w:val="22"/>
          <w:szCs w:val="22"/>
        </w:rPr>
      </w:pPr>
    </w:p>
    <w:p w14:paraId="51F87810" w14:textId="681D1A9D" w:rsidR="00D6793F" w:rsidRPr="00597EBB" w:rsidRDefault="00D6793F">
      <w:pPr>
        <w:pStyle w:val="Ttulo1"/>
        <w:numPr>
          <w:ilvl w:val="0"/>
          <w:numId w:val="36"/>
        </w:numPr>
        <w:spacing w:before="0"/>
        <w:rPr>
          <w:rStyle w:val="Textoennegrita"/>
          <w:rFonts w:ascii="Arial Narrow" w:hAnsi="Arial Narrow"/>
          <w:b/>
          <w:bCs/>
          <w:color w:val="auto"/>
          <w:sz w:val="22"/>
          <w:szCs w:val="22"/>
        </w:rPr>
      </w:pPr>
      <w:bookmarkStart w:id="106" w:name="_Toc130482996"/>
      <w:bookmarkEnd w:id="105"/>
      <w:r w:rsidRPr="00597EBB">
        <w:rPr>
          <w:rStyle w:val="Textoennegrita"/>
          <w:rFonts w:ascii="Arial Narrow" w:hAnsi="Arial Narrow"/>
          <w:b/>
          <w:bCs/>
          <w:color w:val="auto"/>
          <w:sz w:val="22"/>
          <w:szCs w:val="22"/>
        </w:rPr>
        <w:t>ALCANCE</w:t>
      </w:r>
      <w:bookmarkEnd w:id="106"/>
    </w:p>
    <w:p w14:paraId="4422D3AE" w14:textId="15D30775" w:rsidR="00D6793F" w:rsidRPr="00172130" w:rsidRDefault="00D6793F">
      <w:pPr>
        <w:ind w:left="567"/>
        <w:jc w:val="both"/>
        <w:rPr>
          <w:rFonts w:ascii="Arial Narrow" w:hAnsi="Arial Narrow" w:cs="Arial"/>
          <w:b/>
          <w:sz w:val="22"/>
          <w:szCs w:val="22"/>
        </w:rPr>
      </w:pPr>
    </w:p>
    <w:p w14:paraId="01D523A7" w14:textId="2FC10E04" w:rsidR="00795EEB" w:rsidRDefault="00C56562">
      <w:pPr>
        <w:tabs>
          <w:tab w:val="left" w:pos="142"/>
          <w:tab w:val="left" w:pos="567"/>
        </w:tabs>
        <w:ind w:left="720"/>
        <w:jc w:val="both"/>
        <w:rPr>
          <w:rFonts w:ascii="Arial Narrow" w:hAnsi="Arial Narrow"/>
          <w:sz w:val="22"/>
          <w:szCs w:val="22"/>
        </w:rPr>
      </w:pPr>
      <w:r>
        <w:rPr>
          <w:rFonts w:ascii="Arial Narrow" w:eastAsia="Calibri" w:hAnsi="Arial Narrow" w:cs="Arial"/>
          <w:sz w:val="22"/>
          <w:szCs w:val="22"/>
          <w:lang w:eastAsia="en-US"/>
        </w:rPr>
        <w:t>El proceso en curso materia de Control Concurrente es la verificación de</w:t>
      </w:r>
      <w:r w:rsidR="00A02875">
        <w:rPr>
          <w:rFonts w:ascii="Arial Narrow" w:eastAsia="Calibri" w:hAnsi="Arial Narrow" w:cs="Arial"/>
          <w:sz w:val="22"/>
          <w:szCs w:val="22"/>
          <w:lang w:eastAsia="en-US"/>
        </w:rPr>
        <w:t>l devengado del</w:t>
      </w:r>
      <w:r>
        <w:rPr>
          <w:rFonts w:ascii="Arial Narrow" w:eastAsia="Calibri" w:hAnsi="Arial Narrow" w:cs="Arial"/>
          <w:sz w:val="22"/>
          <w:szCs w:val="22"/>
          <w:lang w:eastAsia="en-US"/>
        </w:rPr>
        <w:t xml:space="preserve"> </w:t>
      </w:r>
      <w:r>
        <w:rPr>
          <w:rFonts w:ascii="Arial Narrow" w:hAnsi="Arial Narrow"/>
          <w:sz w:val="22"/>
          <w:szCs w:val="22"/>
        </w:rPr>
        <w:t xml:space="preserve">proceso de </w:t>
      </w:r>
      <w:r w:rsidR="00A02875">
        <w:rPr>
          <w:rFonts w:ascii="Arial Narrow" w:hAnsi="Arial Narrow"/>
          <w:sz w:val="22"/>
          <w:szCs w:val="22"/>
        </w:rPr>
        <w:t>adquisición</w:t>
      </w:r>
      <w:r w:rsidRPr="00F1013D">
        <w:rPr>
          <w:rFonts w:ascii="Arial Narrow" w:hAnsi="Arial Narrow" w:cs="Arial"/>
          <w:sz w:val="22"/>
          <w:szCs w:val="22"/>
        </w:rPr>
        <w:t xml:space="preserve"> </w:t>
      </w:r>
      <w:r w:rsidR="00A02875">
        <w:rPr>
          <w:rFonts w:ascii="Arial Narrow" w:hAnsi="Arial Narrow" w:cs="Arial"/>
          <w:sz w:val="22"/>
          <w:szCs w:val="22"/>
        </w:rPr>
        <w:t xml:space="preserve">del equipamiento de Gabinetes de Carga de Portátiles, efectuado mediante Adjudicaron Simplificada </w:t>
      </w:r>
      <w:proofErr w:type="spellStart"/>
      <w:r w:rsidR="00A02875">
        <w:rPr>
          <w:rFonts w:ascii="Arial Narrow" w:hAnsi="Arial Narrow" w:cs="Arial"/>
          <w:sz w:val="22"/>
          <w:szCs w:val="22"/>
        </w:rPr>
        <w:t>n.</w:t>
      </w:r>
      <w:r w:rsidR="005417E7">
        <w:rPr>
          <w:rFonts w:ascii="Arial Narrow" w:hAnsi="Arial Narrow" w:cs="Arial"/>
          <w:sz w:val="22"/>
          <w:szCs w:val="22"/>
        </w:rPr>
        <w:t>°</w:t>
      </w:r>
      <w:proofErr w:type="spellEnd"/>
      <w:r w:rsidR="00A02875">
        <w:rPr>
          <w:rFonts w:ascii="Arial Narrow" w:hAnsi="Arial Narrow" w:cs="Arial"/>
          <w:sz w:val="22"/>
          <w:szCs w:val="22"/>
        </w:rPr>
        <w:t xml:space="preserve"> 106-2022-GRAP, para el  </w:t>
      </w:r>
      <w:r w:rsidRPr="00F1013D">
        <w:rPr>
          <w:rFonts w:ascii="Arial Narrow" w:hAnsi="Arial Narrow"/>
          <w:sz w:val="22"/>
          <w:szCs w:val="22"/>
        </w:rPr>
        <w:t>“</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F1013D">
        <w:rPr>
          <w:rFonts w:ascii="Arial Narrow" w:hAnsi="Arial Narrow"/>
          <w:sz w:val="22"/>
          <w:szCs w:val="22"/>
        </w:rPr>
        <w:t>”,</w:t>
      </w:r>
      <w:r>
        <w:rPr>
          <w:rFonts w:ascii="Arial Narrow" w:hAnsi="Arial Narrow"/>
          <w:sz w:val="22"/>
          <w:szCs w:val="22"/>
        </w:rPr>
        <w:t xml:space="preserve"> con CUI 2185877, la misma que tiene por finalidad determinar si dicha etapa se efectuó en los plazos establecidos como dispone la normativa aplicable</w:t>
      </w:r>
      <w:r w:rsidR="00DC37D0" w:rsidRPr="00DC37D0">
        <w:rPr>
          <w:rFonts w:ascii="Arial Narrow" w:hAnsi="Arial Narrow"/>
          <w:sz w:val="22"/>
          <w:szCs w:val="22"/>
        </w:rPr>
        <w:t xml:space="preserve"> </w:t>
      </w:r>
      <w:r w:rsidR="00DC37D0">
        <w:rPr>
          <w:rFonts w:ascii="Arial Narrow" w:hAnsi="Arial Narrow"/>
          <w:sz w:val="22"/>
          <w:szCs w:val="22"/>
        </w:rPr>
        <w:t>y se ejecutó del 8 al 21 de marzo de 2023.</w:t>
      </w:r>
    </w:p>
    <w:p w14:paraId="37064625" w14:textId="06BDD0BD" w:rsidR="00F565EC" w:rsidRDefault="00F565EC">
      <w:pPr>
        <w:tabs>
          <w:tab w:val="left" w:pos="142"/>
          <w:tab w:val="left" w:pos="567"/>
        </w:tabs>
        <w:ind w:left="720"/>
        <w:jc w:val="both"/>
        <w:rPr>
          <w:rFonts w:ascii="Arial Narrow" w:hAnsi="Arial Narrow"/>
          <w:sz w:val="22"/>
          <w:szCs w:val="22"/>
        </w:rPr>
      </w:pPr>
    </w:p>
    <w:p w14:paraId="1FEBFAE6" w14:textId="77777777" w:rsidR="00DC37D0" w:rsidRDefault="00DC37D0">
      <w:pPr>
        <w:ind w:left="709"/>
        <w:jc w:val="both"/>
        <w:rPr>
          <w:ins w:id="107" w:author="Usuario de Windows" w:date="2023-03-23T12:11:00Z"/>
          <w:rFonts w:ascii="Arial Narrow" w:hAnsi="Arial Narrow" w:cs="Arial"/>
          <w:b/>
          <w:u w:val="single"/>
        </w:rPr>
      </w:pPr>
    </w:p>
    <w:p w14:paraId="6D36FD0B" w14:textId="77777777" w:rsidR="000F248C" w:rsidRDefault="000F248C">
      <w:pPr>
        <w:ind w:left="709"/>
        <w:jc w:val="both"/>
        <w:rPr>
          <w:ins w:id="108" w:author="Usuario de Windows" w:date="2023-03-22T12:08:00Z"/>
          <w:rFonts w:ascii="Arial Narrow" w:hAnsi="Arial Narrow" w:cs="Arial"/>
          <w:b/>
          <w:u w:val="single"/>
        </w:rPr>
      </w:pPr>
    </w:p>
    <w:p w14:paraId="7C5033A4" w14:textId="77777777" w:rsidR="00503338" w:rsidRDefault="00503338">
      <w:pPr>
        <w:ind w:left="709"/>
        <w:jc w:val="both"/>
        <w:rPr>
          <w:rFonts w:ascii="Arial Narrow" w:hAnsi="Arial Narrow" w:cs="Arial"/>
          <w:b/>
          <w:u w:val="single"/>
        </w:rPr>
      </w:pPr>
    </w:p>
    <w:p w14:paraId="3B051FCC" w14:textId="77777777" w:rsidR="00DC37D0" w:rsidRDefault="00DC37D0">
      <w:pPr>
        <w:ind w:left="709"/>
        <w:jc w:val="both"/>
        <w:rPr>
          <w:rFonts w:ascii="Arial Narrow" w:hAnsi="Arial Narrow" w:cs="Arial"/>
          <w:b/>
          <w:u w:val="single"/>
        </w:rPr>
      </w:pPr>
    </w:p>
    <w:p w14:paraId="2B398820" w14:textId="77777777" w:rsidR="00F565EC" w:rsidRPr="00AA5312" w:rsidRDefault="00F565EC">
      <w:pPr>
        <w:ind w:firstLine="567"/>
        <w:jc w:val="both"/>
        <w:rPr>
          <w:rFonts w:ascii="Arial Narrow" w:hAnsi="Arial Narrow" w:cs="Arial"/>
          <w:b/>
          <w:sz w:val="22"/>
          <w:szCs w:val="22"/>
          <w:u w:val="single"/>
        </w:rPr>
      </w:pPr>
      <w:r w:rsidRPr="00AA5312">
        <w:rPr>
          <w:rFonts w:ascii="Arial Narrow" w:hAnsi="Arial Narrow" w:cs="Arial"/>
          <w:b/>
          <w:sz w:val="22"/>
          <w:szCs w:val="22"/>
          <w:u w:val="single"/>
        </w:rPr>
        <w:lastRenderedPageBreak/>
        <w:t>Descripción del Proyecto</w:t>
      </w:r>
    </w:p>
    <w:p w14:paraId="5927F51C" w14:textId="77777777" w:rsidR="00F565EC" w:rsidRPr="00AA5312" w:rsidRDefault="00F565EC">
      <w:pPr>
        <w:ind w:left="709"/>
        <w:jc w:val="both"/>
        <w:rPr>
          <w:rFonts w:ascii="Arial Narrow" w:hAnsi="Arial Narrow" w:cs="Arial"/>
          <w:b/>
          <w:sz w:val="22"/>
          <w:szCs w:val="22"/>
        </w:rPr>
      </w:pPr>
    </w:p>
    <w:p w14:paraId="1DDDA72D" w14:textId="7A78F9E9" w:rsidR="00C0752E" w:rsidRPr="00C0752E" w:rsidRDefault="00C0752E">
      <w:pPr>
        <w:tabs>
          <w:tab w:val="left" w:pos="142"/>
          <w:tab w:val="left" w:pos="567"/>
        </w:tabs>
        <w:ind w:left="567" w:hanging="709"/>
        <w:jc w:val="both"/>
        <w:rPr>
          <w:rFonts w:ascii="Arial Narrow" w:eastAsia="Calibri" w:hAnsi="Arial Narrow" w:cs="Arial"/>
          <w:b/>
          <w:bCs/>
          <w:sz w:val="22"/>
          <w:szCs w:val="22"/>
          <w:lang w:eastAsia="en-US"/>
        </w:rPr>
      </w:pPr>
      <w:r w:rsidRPr="001D2C0C">
        <w:rPr>
          <w:rFonts w:ascii="Arial Narrow" w:eastAsia="Calibri" w:hAnsi="Arial Narrow" w:cs="Arial"/>
          <w:sz w:val="22"/>
          <w:szCs w:val="22"/>
          <w:lang w:eastAsia="en-US"/>
        </w:rPr>
        <w:tab/>
      </w:r>
      <w:r w:rsidRPr="001D2C0C">
        <w:rPr>
          <w:rFonts w:ascii="Arial Narrow" w:eastAsia="Calibri" w:hAnsi="Arial Narrow" w:cs="Arial"/>
          <w:sz w:val="22"/>
          <w:szCs w:val="22"/>
          <w:lang w:eastAsia="en-US"/>
        </w:rPr>
        <w:tab/>
      </w:r>
      <w:r w:rsidRPr="00AA5312">
        <w:rPr>
          <w:rFonts w:ascii="Arial Narrow" w:eastAsia="Calibri" w:hAnsi="Arial Narrow" w:cs="Arial"/>
          <w:b/>
          <w:bCs/>
          <w:sz w:val="22"/>
          <w:szCs w:val="22"/>
          <w:lang w:eastAsia="en-US"/>
        </w:rPr>
        <w:t>A</w:t>
      </w:r>
      <w:r w:rsidRPr="00C0752E">
        <w:rPr>
          <w:rFonts w:ascii="Arial Narrow" w:eastAsia="Calibri" w:hAnsi="Arial Narrow" w:cs="Arial"/>
          <w:b/>
          <w:bCs/>
          <w:sz w:val="22"/>
          <w:szCs w:val="22"/>
          <w:lang w:eastAsia="en-US"/>
        </w:rPr>
        <w:t>spectos generales</w:t>
      </w:r>
    </w:p>
    <w:p w14:paraId="5B633C24" w14:textId="77777777" w:rsidR="00C0752E" w:rsidRPr="00C0752E" w:rsidRDefault="00C0752E">
      <w:pPr>
        <w:tabs>
          <w:tab w:val="left" w:pos="142"/>
          <w:tab w:val="left" w:pos="567"/>
        </w:tabs>
        <w:ind w:left="567" w:hanging="709"/>
        <w:jc w:val="both"/>
        <w:rPr>
          <w:rFonts w:ascii="Arial Narrow" w:eastAsia="Calibri" w:hAnsi="Arial Narrow" w:cs="Arial"/>
          <w:b/>
          <w:bCs/>
          <w:sz w:val="22"/>
          <w:szCs w:val="22"/>
          <w:lang w:eastAsia="en-US"/>
        </w:rPr>
      </w:pPr>
    </w:p>
    <w:tbl>
      <w:tblPr>
        <w:tblStyle w:val="Tablaconcuadrcula"/>
        <w:tblW w:w="0" w:type="auto"/>
        <w:tblInd w:w="567" w:type="dxa"/>
        <w:tblLook w:val="04A0" w:firstRow="1" w:lastRow="0" w:firstColumn="1" w:lastColumn="0" w:noHBand="0" w:noVBand="1"/>
      </w:tblPr>
      <w:tblGrid>
        <w:gridCol w:w="3891"/>
        <w:gridCol w:w="4036"/>
      </w:tblGrid>
      <w:tr w:rsidR="00C0752E" w:rsidRPr="00AA5312" w14:paraId="1625987B" w14:textId="77777777" w:rsidTr="00400524">
        <w:tc>
          <w:tcPr>
            <w:tcW w:w="3891" w:type="dxa"/>
          </w:tcPr>
          <w:p w14:paraId="09072645"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Nombre del proyecto</w:t>
            </w:r>
          </w:p>
        </w:tc>
        <w:tc>
          <w:tcPr>
            <w:tcW w:w="4036" w:type="dxa"/>
          </w:tcPr>
          <w:p w14:paraId="7253DBD6"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Mejoramiento de la aplicación TIC para el adecuado desarrollo de las competencias de estudiantes y docentes en las II.EE de nivel secundaria de la provincia de Chincheros – UGEL Chincheros – región Apurímac</w:t>
            </w:r>
          </w:p>
        </w:tc>
      </w:tr>
      <w:tr w:rsidR="00C0752E" w:rsidRPr="00AA5312" w14:paraId="11F9DD33" w14:textId="77777777" w:rsidTr="00400524">
        <w:tc>
          <w:tcPr>
            <w:tcW w:w="3891" w:type="dxa"/>
          </w:tcPr>
          <w:p w14:paraId="3B57645A"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Código unificado</w:t>
            </w:r>
          </w:p>
        </w:tc>
        <w:tc>
          <w:tcPr>
            <w:tcW w:w="4036" w:type="dxa"/>
          </w:tcPr>
          <w:p w14:paraId="22B196FB"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2185877</w:t>
            </w:r>
          </w:p>
        </w:tc>
      </w:tr>
      <w:tr w:rsidR="00C0752E" w:rsidRPr="00AA5312" w14:paraId="1AA2143D" w14:textId="77777777" w:rsidTr="00400524">
        <w:tc>
          <w:tcPr>
            <w:tcW w:w="3891" w:type="dxa"/>
          </w:tcPr>
          <w:p w14:paraId="39A7A1FA" w14:textId="144461F1"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 xml:space="preserve">Instituciones </w:t>
            </w:r>
            <w:r w:rsidR="007A06D2" w:rsidRPr="00AA5312">
              <w:rPr>
                <w:rFonts w:ascii="Arial Narrow" w:eastAsia="Calibri" w:hAnsi="Arial Narrow" w:cs="Arial"/>
                <w:b/>
                <w:szCs w:val="22"/>
                <w:lang w:eastAsia="en-US"/>
              </w:rPr>
              <w:t xml:space="preserve">educativas </w:t>
            </w:r>
            <w:r w:rsidRPr="00AA5312">
              <w:rPr>
                <w:rFonts w:ascii="Arial Narrow" w:eastAsia="Calibri" w:hAnsi="Arial Narrow" w:cs="Arial"/>
                <w:b/>
                <w:szCs w:val="22"/>
                <w:lang w:eastAsia="en-US"/>
              </w:rPr>
              <w:t>intervenidas</w:t>
            </w:r>
          </w:p>
        </w:tc>
        <w:tc>
          <w:tcPr>
            <w:tcW w:w="4036" w:type="dxa"/>
          </w:tcPr>
          <w:p w14:paraId="6EFDD35A"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44 I.E secundarias de la UGEL Chincheros.</w:t>
            </w:r>
          </w:p>
        </w:tc>
      </w:tr>
      <w:tr w:rsidR="00C0752E" w:rsidRPr="00AA5312" w14:paraId="1134F880" w14:textId="77777777" w:rsidTr="00400524">
        <w:tc>
          <w:tcPr>
            <w:tcW w:w="3891" w:type="dxa"/>
          </w:tcPr>
          <w:p w14:paraId="56EF3B68"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Monto de la inversión</w:t>
            </w:r>
          </w:p>
        </w:tc>
        <w:tc>
          <w:tcPr>
            <w:tcW w:w="4036" w:type="dxa"/>
          </w:tcPr>
          <w:p w14:paraId="32C6D70E"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S/ 13 525 069,43</w:t>
            </w:r>
          </w:p>
        </w:tc>
      </w:tr>
      <w:tr w:rsidR="00C0752E" w:rsidRPr="00AA5312" w14:paraId="062D0F3E" w14:textId="77777777" w:rsidTr="00400524">
        <w:tc>
          <w:tcPr>
            <w:tcW w:w="3891" w:type="dxa"/>
          </w:tcPr>
          <w:p w14:paraId="382DF3C2"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Fuente de financiamiento</w:t>
            </w:r>
          </w:p>
        </w:tc>
        <w:tc>
          <w:tcPr>
            <w:tcW w:w="4036" w:type="dxa"/>
          </w:tcPr>
          <w:p w14:paraId="55ED283A"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Recursos Determinados</w:t>
            </w:r>
          </w:p>
        </w:tc>
      </w:tr>
      <w:tr w:rsidR="00C0752E" w:rsidRPr="00AA5312" w14:paraId="0C444838" w14:textId="77777777" w:rsidTr="00400524">
        <w:tc>
          <w:tcPr>
            <w:tcW w:w="3891" w:type="dxa"/>
          </w:tcPr>
          <w:p w14:paraId="09AE6CA8"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Modalidad de ejecución</w:t>
            </w:r>
          </w:p>
        </w:tc>
        <w:tc>
          <w:tcPr>
            <w:tcW w:w="4036" w:type="dxa"/>
          </w:tcPr>
          <w:p w14:paraId="038B262D" w14:textId="7F7BA26A" w:rsidR="00C0752E" w:rsidRPr="00AA5312" w:rsidRDefault="00C0752E">
            <w:pPr>
              <w:tabs>
                <w:tab w:val="left" w:pos="142"/>
                <w:tab w:val="left" w:pos="567"/>
              </w:tabs>
              <w:rPr>
                <w:rFonts w:ascii="Arial Narrow" w:eastAsia="Calibri" w:hAnsi="Arial Narrow" w:cs="Arial"/>
                <w:szCs w:val="22"/>
                <w:lang w:eastAsia="en-US"/>
              </w:rPr>
            </w:pPr>
            <w:r w:rsidRPr="00AA5312">
              <w:rPr>
                <w:rFonts w:ascii="Arial Narrow" w:eastAsia="Calibri" w:hAnsi="Arial Narrow" w:cs="Arial"/>
                <w:szCs w:val="22"/>
                <w:lang w:eastAsia="en-US"/>
              </w:rPr>
              <w:t>Administración Directa</w:t>
            </w:r>
          </w:p>
        </w:tc>
      </w:tr>
      <w:tr w:rsidR="00C0752E" w:rsidRPr="00AA5312" w14:paraId="55AB696E" w14:textId="77777777" w:rsidTr="00400524">
        <w:tc>
          <w:tcPr>
            <w:tcW w:w="3891" w:type="dxa"/>
          </w:tcPr>
          <w:p w14:paraId="329344D7"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Responsable de ejecución</w:t>
            </w:r>
          </w:p>
        </w:tc>
        <w:tc>
          <w:tcPr>
            <w:tcW w:w="4036" w:type="dxa"/>
          </w:tcPr>
          <w:p w14:paraId="56C4C44C" w14:textId="77777777" w:rsidR="00C0752E" w:rsidRPr="00AA5312" w:rsidRDefault="00C0752E">
            <w:pPr>
              <w:tabs>
                <w:tab w:val="left" w:pos="142"/>
                <w:tab w:val="left" w:pos="567"/>
              </w:tabs>
              <w:rPr>
                <w:rFonts w:ascii="Arial Narrow" w:eastAsia="Calibri" w:hAnsi="Arial Narrow" w:cs="Arial"/>
                <w:szCs w:val="22"/>
                <w:lang w:eastAsia="en-US"/>
              </w:rPr>
            </w:pPr>
            <w:r w:rsidRPr="00AA5312">
              <w:rPr>
                <w:rFonts w:ascii="Arial Narrow" w:eastAsia="Calibri" w:hAnsi="Arial Narrow" w:cs="Arial"/>
                <w:szCs w:val="22"/>
                <w:lang w:eastAsia="en-US"/>
              </w:rPr>
              <w:t>Gobierno Regional de Apurímac - Gerencia Regional de Desarrollo Social</w:t>
            </w:r>
          </w:p>
        </w:tc>
      </w:tr>
      <w:tr w:rsidR="00C0752E" w:rsidRPr="00AA5312" w14:paraId="671A85C9" w14:textId="77777777" w:rsidTr="00400524">
        <w:tc>
          <w:tcPr>
            <w:tcW w:w="3891" w:type="dxa"/>
          </w:tcPr>
          <w:p w14:paraId="2BF8884A"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Ubicación del proyecto</w:t>
            </w:r>
          </w:p>
        </w:tc>
        <w:tc>
          <w:tcPr>
            <w:tcW w:w="4036" w:type="dxa"/>
          </w:tcPr>
          <w:p w14:paraId="789144DD" w14:textId="77777777" w:rsidR="00C0752E" w:rsidRPr="00AA5312" w:rsidRDefault="00C0752E">
            <w:pPr>
              <w:tabs>
                <w:tab w:val="left" w:pos="142"/>
                <w:tab w:val="left" w:pos="567"/>
              </w:tabs>
              <w:rPr>
                <w:rFonts w:ascii="Arial Narrow" w:eastAsia="Calibri" w:hAnsi="Arial Narrow" w:cs="Arial"/>
                <w:szCs w:val="22"/>
                <w:lang w:eastAsia="en-US"/>
              </w:rPr>
            </w:pPr>
            <w:r w:rsidRPr="00AA5312">
              <w:rPr>
                <w:rFonts w:ascii="Arial Narrow" w:eastAsia="Calibri" w:hAnsi="Arial Narrow" w:cs="Arial"/>
                <w:szCs w:val="22"/>
                <w:lang w:eastAsia="en-US"/>
              </w:rPr>
              <w:t>Departamento</w:t>
            </w:r>
            <w:r w:rsidRPr="00AA5312">
              <w:rPr>
                <w:rFonts w:ascii="Arial Narrow" w:eastAsia="Calibri" w:hAnsi="Arial Narrow" w:cs="Arial"/>
                <w:szCs w:val="22"/>
                <w:lang w:eastAsia="en-US"/>
              </w:rPr>
              <w:tab/>
              <w:t>: Apurímac</w:t>
            </w:r>
          </w:p>
          <w:p w14:paraId="780BC526" w14:textId="174ED21F" w:rsidR="00C0752E" w:rsidRPr="00AA5312" w:rsidRDefault="00C0752E" w:rsidP="007A06D2">
            <w:pPr>
              <w:tabs>
                <w:tab w:val="left" w:pos="142"/>
                <w:tab w:val="left" w:pos="567"/>
              </w:tabs>
              <w:rPr>
                <w:rFonts w:ascii="Arial Narrow" w:eastAsia="Calibri" w:hAnsi="Arial Narrow" w:cs="Arial"/>
                <w:szCs w:val="22"/>
                <w:lang w:eastAsia="en-US"/>
              </w:rPr>
            </w:pPr>
            <w:r w:rsidRPr="00AA5312">
              <w:rPr>
                <w:rFonts w:ascii="Arial Narrow" w:eastAsia="Calibri" w:hAnsi="Arial Narrow" w:cs="Arial"/>
                <w:szCs w:val="22"/>
                <w:lang w:eastAsia="en-US"/>
              </w:rPr>
              <w:t>Provincia</w:t>
            </w:r>
            <w:r w:rsidRPr="00AA5312">
              <w:rPr>
                <w:rFonts w:ascii="Arial Narrow" w:eastAsia="Calibri" w:hAnsi="Arial Narrow" w:cs="Arial"/>
                <w:szCs w:val="22"/>
                <w:lang w:eastAsia="en-US"/>
              </w:rPr>
              <w:tab/>
            </w:r>
            <w:ins w:id="109" w:author="NAHIM" w:date="2023-03-23T16:58:00Z">
              <w:r w:rsidR="007A06D2">
                <w:rPr>
                  <w:rFonts w:ascii="Arial Narrow" w:eastAsia="Calibri" w:hAnsi="Arial Narrow" w:cs="Arial"/>
                  <w:szCs w:val="22"/>
                  <w:lang w:eastAsia="en-US"/>
                </w:rPr>
                <w:tab/>
              </w:r>
            </w:ins>
            <w:r w:rsidRPr="00AA5312">
              <w:rPr>
                <w:rFonts w:ascii="Arial Narrow" w:eastAsia="Calibri" w:hAnsi="Arial Narrow" w:cs="Arial"/>
                <w:szCs w:val="22"/>
                <w:lang w:eastAsia="en-US"/>
              </w:rPr>
              <w:t>: Chincheros</w:t>
            </w:r>
          </w:p>
          <w:p w14:paraId="20D3596E" w14:textId="1C75034C" w:rsidR="00C0752E" w:rsidRPr="00AA5312" w:rsidRDefault="00C0752E">
            <w:pPr>
              <w:tabs>
                <w:tab w:val="left" w:pos="567"/>
              </w:tabs>
              <w:ind w:left="816" w:hanging="816"/>
              <w:rPr>
                <w:rFonts w:ascii="Arial Narrow" w:eastAsia="Calibri" w:hAnsi="Arial Narrow" w:cs="Arial"/>
                <w:szCs w:val="22"/>
                <w:lang w:eastAsia="en-US"/>
              </w:rPr>
            </w:pPr>
            <w:r w:rsidRPr="00AA5312">
              <w:rPr>
                <w:rFonts w:ascii="Arial Narrow" w:eastAsia="Calibri" w:hAnsi="Arial Narrow" w:cs="Arial"/>
                <w:szCs w:val="22"/>
                <w:lang w:eastAsia="en-US"/>
              </w:rPr>
              <w:t>Distrito</w:t>
            </w:r>
            <w:r w:rsidRPr="00AA5312">
              <w:rPr>
                <w:rFonts w:ascii="Arial Narrow" w:eastAsia="Calibri" w:hAnsi="Arial Narrow" w:cs="Arial"/>
                <w:szCs w:val="22"/>
                <w:lang w:eastAsia="en-US"/>
              </w:rPr>
              <w:tab/>
            </w:r>
            <w:r w:rsidRPr="00AA5312">
              <w:rPr>
                <w:rFonts w:ascii="Arial Narrow" w:eastAsia="Calibri" w:hAnsi="Arial Narrow" w:cs="Arial"/>
                <w:szCs w:val="22"/>
                <w:lang w:eastAsia="en-US"/>
              </w:rPr>
              <w:tab/>
              <w:t xml:space="preserve">: </w:t>
            </w:r>
            <w:proofErr w:type="spellStart"/>
            <w:r w:rsidRPr="00AA5312">
              <w:rPr>
                <w:rFonts w:ascii="Arial Narrow" w:eastAsia="Calibri" w:hAnsi="Arial Narrow" w:cs="Arial"/>
                <w:szCs w:val="22"/>
                <w:lang w:eastAsia="en-US"/>
              </w:rPr>
              <w:t>Anco-Huallo</w:t>
            </w:r>
            <w:proofErr w:type="spellEnd"/>
            <w:r w:rsidRPr="00AA5312">
              <w:rPr>
                <w:rFonts w:ascii="Arial Narrow" w:eastAsia="Calibri" w:hAnsi="Arial Narrow" w:cs="Arial"/>
                <w:szCs w:val="22"/>
                <w:lang w:eastAsia="en-US"/>
              </w:rPr>
              <w:t xml:space="preserve">, Chincheros, Cocharcas, </w:t>
            </w:r>
            <w:proofErr w:type="spellStart"/>
            <w:r w:rsidRPr="00AA5312">
              <w:rPr>
                <w:rFonts w:ascii="Arial Narrow" w:eastAsia="Calibri" w:hAnsi="Arial Narrow" w:cs="Arial"/>
                <w:szCs w:val="22"/>
                <w:lang w:eastAsia="en-US"/>
              </w:rPr>
              <w:t>Huaccana</w:t>
            </w:r>
            <w:proofErr w:type="spellEnd"/>
            <w:r w:rsidRPr="00AA5312">
              <w:rPr>
                <w:rFonts w:ascii="Arial Narrow" w:eastAsia="Calibri" w:hAnsi="Arial Narrow" w:cs="Arial"/>
                <w:szCs w:val="22"/>
                <w:lang w:eastAsia="en-US"/>
              </w:rPr>
              <w:t xml:space="preserve">, </w:t>
            </w:r>
            <w:proofErr w:type="spellStart"/>
            <w:r w:rsidRPr="00AA5312">
              <w:rPr>
                <w:rFonts w:ascii="Arial Narrow" w:eastAsia="Calibri" w:hAnsi="Arial Narrow" w:cs="Arial"/>
                <w:szCs w:val="22"/>
                <w:lang w:eastAsia="en-US"/>
              </w:rPr>
              <w:t>Ocobamba</w:t>
            </w:r>
            <w:proofErr w:type="spellEnd"/>
            <w:r w:rsidRPr="00AA5312">
              <w:rPr>
                <w:rFonts w:ascii="Arial Narrow" w:eastAsia="Calibri" w:hAnsi="Arial Narrow" w:cs="Arial"/>
                <w:szCs w:val="22"/>
                <w:lang w:eastAsia="en-US"/>
              </w:rPr>
              <w:t xml:space="preserve">, </w:t>
            </w:r>
            <w:proofErr w:type="spellStart"/>
            <w:r w:rsidRPr="00AA5312">
              <w:rPr>
                <w:rFonts w:ascii="Arial Narrow" w:eastAsia="Calibri" w:hAnsi="Arial Narrow" w:cs="Arial"/>
                <w:szCs w:val="22"/>
                <w:lang w:eastAsia="en-US"/>
              </w:rPr>
              <w:t>Ongoy</w:t>
            </w:r>
            <w:proofErr w:type="spellEnd"/>
            <w:r w:rsidRPr="00AA5312">
              <w:rPr>
                <w:rFonts w:ascii="Arial Narrow" w:eastAsia="Calibri" w:hAnsi="Arial Narrow" w:cs="Arial"/>
                <w:szCs w:val="22"/>
                <w:lang w:eastAsia="en-US"/>
              </w:rPr>
              <w:t xml:space="preserve">, </w:t>
            </w:r>
            <w:proofErr w:type="spellStart"/>
            <w:r w:rsidRPr="00AA5312">
              <w:rPr>
                <w:rFonts w:ascii="Arial Narrow" w:eastAsia="Calibri" w:hAnsi="Arial Narrow" w:cs="Arial"/>
                <w:szCs w:val="22"/>
                <w:lang w:eastAsia="en-US"/>
              </w:rPr>
              <w:t>Ranracancha</w:t>
            </w:r>
            <w:proofErr w:type="spellEnd"/>
            <w:r w:rsidRPr="00AA5312">
              <w:rPr>
                <w:rFonts w:ascii="Arial Narrow" w:eastAsia="Calibri" w:hAnsi="Arial Narrow" w:cs="Arial"/>
                <w:szCs w:val="22"/>
                <w:lang w:eastAsia="en-US"/>
              </w:rPr>
              <w:t xml:space="preserve">, </w:t>
            </w:r>
            <w:proofErr w:type="spellStart"/>
            <w:r w:rsidRPr="00AA5312">
              <w:rPr>
                <w:rFonts w:ascii="Arial Narrow" w:eastAsia="Calibri" w:hAnsi="Arial Narrow" w:cs="Arial"/>
                <w:szCs w:val="22"/>
                <w:lang w:eastAsia="en-US"/>
              </w:rPr>
              <w:t>Uranmarca</w:t>
            </w:r>
            <w:proofErr w:type="spellEnd"/>
            <w:r w:rsidRPr="00AA5312">
              <w:rPr>
                <w:rFonts w:ascii="Arial Narrow" w:eastAsia="Calibri" w:hAnsi="Arial Narrow" w:cs="Arial"/>
                <w:szCs w:val="22"/>
                <w:lang w:eastAsia="en-US"/>
              </w:rPr>
              <w:t xml:space="preserve">, </w:t>
            </w:r>
            <w:proofErr w:type="spellStart"/>
            <w:r w:rsidRPr="00AA5312">
              <w:rPr>
                <w:rFonts w:ascii="Arial Narrow" w:eastAsia="Calibri" w:hAnsi="Arial Narrow" w:cs="Arial"/>
                <w:szCs w:val="22"/>
                <w:lang w:eastAsia="en-US"/>
              </w:rPr>
              <w:t>Rocchac</w:t>
            </w:r>
            <w:proofErr w:type="spellEnd"/>
            <w:r w:rsidRPr="00AA5312">
              <w:rPr>
                <w:rFonts w:ascii="Arial Narrow" w:eastAsia="Calibri" w:hAnsi="Arial Narrow" w:cs="Arial"/>
                <w:szCs w:val="22"/>
                <w:lang w:eastAsia="en-US"/>
              </w:rPr>
              <w:t xml:space="preserve">, </w:t>
            </w:r>
            <w:ins w:id="110" w:author="Usuario de Windows" w:date="2023-03-22T10:52:00Z">
              <w:r w:rsidR="00431B8A">
                <w:rPr>
                  <w:rFonts w:ascii="Arial Narrow" w:eastAsia="Calibri" w:hAnsi="Arial Narrow" w:cs="Arial"/>
                  <w:szCs w:val="22"/>
                  <w:lang w:eastAsia="en-US"/>
                </w:rPr>
                <w:br/>
              </w:r>
            </w:ins>
            <w:r w:rsidRPr="00AA5312">
              <w:rPr>
                <w:rFonts w:ascii="Arial Narrow" w:eastAsia="Calibri" w:hAnsi="Arial Narrow" w:cs="Arial"/>
                <w:szCs w:val="22"/>
                <w:lang w:eastAsia="en-US"/>
              </w:rPr>
              <w:t xml:space="preserve">Los </w:t>
            </w:r>
            <w:proofErr w:type="spellStart"/>
            <w:r w:rsidRPr="00AA5312">
              <w:rPr>
                <w:rFonts w:ascii="Arial Narrow" w:eastAsia="Calibri" w:hAnsi="Arial Narrow" w:cs="Arial"/>
                <w:szCs w:val="22"/>
                <w:lang w:eastAsia="en-US"/>
              </w:rPr>
              <w:t>Chankas</w:t>
            </w:r>
            <w:proofErr w:type="spellEnd"/>
            <w:r w:rsidRPr="00AA5312">
              <w:rPr>
                <w:rFonts w:ascii="Arial Narrow" w:eastAsia="Calibri" w:hAnsi="Arial Narrow" w:cs="Arial"/>
                <w:szCs w:val="22"/>
                <w:lang w:eastAsia="en-US"/>
              </w:rPr>
              <w:t xml:space="preserve"> y Porvenir.</w:t>
            </w:r>
          </w:p>
        </w:tc>
      </w:tr>
      <w:tr w:rsidR="00C0752E" w:rsidRPr="00AA5312" w14:paraId="34D6F583" w14:textId="77777777" w:rsidTr="00400524">
        <w:tc>
          <w:tcPr>
            <w:tcW w:w="3891" w:type="dxa"/>
          </w:tcPr>
          <w:p w14:paraId="7F8B4C07"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Zona</w:t>
            </w:r>
          </w:p>
        </w:tc>
        <w:tc>
          <w:tcPr>
            <w:tcW w:w="4036" w:type="dxa"/>
          </w:tcPr>
          <w:p w14:paraId="1DF0AAD8" w14:textId="77777777" w:rsidR="00C0752E" w:rsidRPr="00AA5312" w:rsidRDefault="00C0752E">
            <w:pPr>
              <w:tabs>
                <w:tab w:val="left" w:pos="142"/>
                <w:tab w:val="left" w:pos="567"/>
              </w:tabs>
              <w:jc w:val="both"/>
              <w:rPr>
                <w:rFonts w:ascii="Arial Narrow" w:eastAsia="Calibri" w:hAnsi="Arial Narrow" w:cs="Arial"/>
                <w:szCs w:val="22"/>
                <w:lang w:eastAsia="en-US"/>
              </w:rPr>
            </w:pPr>
            <w:r w:rsidRPr="00AA5312">
              <w:rPr>
                <w:rFonts w:ascii="Arial Narrow" w:eastAsia="Calibri" w:hAnsi="Arial Narrow" w:cs="Arial"/>
                <w:szCs w:val="22"/>
                <w:lang w:eastAsia="en-US"/>
              </w:rPr>
              <w:t>Urbano, Peri-urbano y rural</w:t>
            </w:r>
          </w:p>
        </w:tc>
      </w:tr>
      <w:tr w:rsidR="00C0752E" w:rsidRPr="00AA5312" w14:paraId="01F6CA2C" w14:textId="77777777" w:rsidTr="00400524">
        <w:tc>
          <w:tcPr>
            <w:tcW w:w="3891" w:type="dxa"/>
          </w:tcPr>
          <w:p w14:paraId="359582A6"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perfil</w:t>
            </w:r>
          </w:p>
        </w:tc>
        <w:tc>
          <w:tcPr>
            <w:tcW w:w="4036" w:type="dxa"/>
          </w:tcPr>
          <w:p w14:paraId="43C1EEE6" w14:textId="77777777" w:rsidR="00C0752E" w:rsidRPr="00AA5312" w:rsidRDefault="00C0752E">
            <w:pPr>
              <w:tabs>
                <w:tab w:val="left" w:pos="142"/>
                <w:tab w:val="left" w:pos="567"/>
              </w:tabs>
              <w:jc w:val="right"/>
              <w:rPr>
                <w:rFonts w:ascii="Arial Narrow" w:eastAsia="Calibri" w:hAnsi="Arial Narrow" w:cs="Arial"/>
                <w:szCs w:val="22"/>
                <w:lang w:eastAsia="en-US"/>
              </w:rPr>
            </w:pPr>
            <w:del w:id="111" w:author="NAHIM" w:date="2023-03-23T16:10:00Z">
              <w:r w:rsidRPr="00AA5312" w:rsidDel="00E46277">
                <w:rPr>
                  <w:rFonts w:ascii="Arial Narrow" w:eastAsia="Calibri" w:hAnsi="Arial Narrow" w:cs="Arial"/>
                  <w:szCs w:val="22"/>
                  <w:lang w:eastAsia="en-US"/>
                </w:rPr>
                <w:delText xml:space="preserve">S/ </w:delText>
              </w:r>
            </w:del>
            <w:r w:rsidRPr="00AA5312">
              <w:rPr>
                <w:rFonts w:ascii="Arial Narrow" w:eastAsia="Calibri" w:hAnsi="Arial Narrow" w:cs="Arial"/>
                <w:szCs w:val="22"/>
                <w:lang w:eastAsia="en-US"/>
              </w:rPr>
              <w:t>9 949 601,57</w:t>
            </w:r>
          </w:p>
        </w:tc>
      </w:tr>
      <w:tr w:rsidR="00C0752E" w:rsidRPr="00AA5312" w14:paraId="3A0CB727" w14:textId="77777777" w:rsidTr="00400524">
        <w:tc>
          <w:tcPr>
            <w:tcW w:w="3891" w:type="dxa"/>
          </w:tcPr>
          <w:p w14:paraId="73B69A93"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Original</w:t>
            </w:r>
          </w:p>
        </w:tc>
        <w:tc>
          <w:tcPr>
            <w:tcW w:w="4036" w:type="dxa"/>
          </w:tcPr>
          <w:p w14:paraId="3F54FA22" w14:textId="77777777" w:rsidR="00C0752E" w:rsidRPr="00AA5312" w:rsidRDefault="00C0752E">
            <w:pPr>
              <w:tabs>
                <w:tab w:val="left" w:pos="142"/>
                <w:tab w:val="left" w:pos="567"/>
              </w:tabs>
              <w:jc w:val="right"/>
              <w:rPr>
                <w:rFonts w:ascii="Arial Narrow" w:eastAsia="Calibri" w:hAnsi="Arial Narrow" w:cs="Arial"/>
                <w:szCs w:val="22"/>
                <w:lang w:eastAsia="en-US"/>
              </w:rPr>
            </w:pPr>
            <w:del w:id="112" w:author="NAHIM" w:date="2023-03-23T16:10:00Z">
              <w:r w:rsidRPr="00AA5312" w:rsidDel="00E46277">
                <w:rPr>
                  <w:rFonts w:ascii="Arial Narrow" w:eastAsia="Calibri" w:hAnsi="Arial Narrow" w:cs="Arial"/>
                  <w:szCs w:val="22"/>
                  <w:lang w:eastAsia="en-US"/>
                </w:rPr>
                <w:delText xml:space="preserve">S/ </w:delText>
              </w:r>
            </w:del>
            <w:r w:rsidRPr="00AA5312">
              <w:rPr>
                <w:rFonts w:ascii="Arial Narrow" w:eastAsia="Calibri" w:hAnsi="Arial Narrow" w:cs="Arial"/>
                <w:szCs w:val="22"/>
                <w:lang w:eastAsia="en-US"/>
              </w:rPr>
              <w:t>11 936 446,02</w:t>
            </w:r>
          </w:p>
        </w:tc>
      </w:tr>
      <w:tr w:rsidR="00C0752E" w:rsidRPr="00AA5312" w14:paraId="3437D547" w14:textId="77777777" w:rsidTr="00400524">
        <w:tc>
          <w:tcPr>
            <w:tcW w:w="3891" w:type="dxa"/>
          </w:tcPr>
          <w:p w14:paraId="14DB33FA"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Actualizado</w:t>
            </w:r>
          </w:p>
        </w:tc>
        <w:tc>
          <w:tcPr>
            <w:tcW w:w="4036" w:type="dxa"/>
          </w:tcPr>
          <w:p w14:paraId="3865CB5F" w14:textId="77777777" w:rsidR="00C0752E" w:rsidRPr="00AA5312" w:rsidRDefault="00C0752E">
            <w:pPr>
              <w:tabs>
                <w:tab w:val="left" w:pos="142"/>
                <w:tab w:val="left" w:pos="567"/>
              </w:tabs>
              <w:jc w:val="right"/>
              <w:rPr>
                <w:rFonts w:ascii="Arial Narrow" w:eastAsia="Calibri" w:hAnsi="Arial Narrow" w:cs="Arial"/>
                <w:szCs w:val="22"/>
                <w:lang w:eastAsia="en-US"/>
              </w:rPr>
            </w:pPr>
            <w:del w:id="113" w:author="NAHIM" w:date="2023-03-23T16:10:00Z">
              <w:r w:rsidRPr="00AA5312" w:rsidDel="00E46277">
                <w:rPr>
                  <w:rFonts w:ascii="Arial Narrow" w:eastAsia="Calibri" w:hAnsi="Arial Narrow" w:cs="Arial"/>
                  <w:szCs w:val="22"/>
                  <w:lang w:eastAsia="en-US"/>
                </w:rPr>
                <w:delText xml:space="preserve">S/ </w:delText>
              </w:r>
            </w:del>
            <w:r w:rsidRPr="00AA5312">
              <w:rPr>
                <w:rFonts w:ascii="Arial Narrow" w:eastAsia="Calibri" w:hAnsi="Arial Narrow" w:cs="Arial"/>
                <w:szCs w:val="22"/>
                <w:lang w:eastAsia="en-US"/>
              </w:rPr>
              <w:t>13 186 633,77</w:t>
            </w:r>
          </w:p>
        </w:tc>
      </w:tr>
      <w:tr w:rsidR="00C0752E" w:rsidRPr="00AA5312" w14:paraId="07D46629" w14:textId="77777777" w:rsidTr="00400524">
        <w:tc>
          <w:tcPr>
            <w:tcW w:w="3891" w:type="dxa"/>
          </w:tcPr>
          <w:p w14:paraId="5CFDCF7F"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Modificado 01</w:t>
            </w:r>
          </w:p>
        </w:tc>
        <w:tc>
          <w:tcPr>
            <w:tcW w:w="4036" w:type="dxa"/>
          </w:tcPr>
          <w:p w14:paraId="100E18A7" w14:textId="77777777" w:rsidR="00C0752E" w:rsidRPr="00AA5312" w:rsidRDefault="00C0752E">
            <w:pPr>
              <w:tabs>
                <w:tab w:val="left" w:pos="142"/>
                <w:tab w:val="left" w:pos="567"/>
              </w:tabs>
              <w:jc w:val="right"/>
              <w:rPr>
                <w:rFonts w:ascii="Arial Narrow" w:eastAsia="Calibri" w:hAnsi="Arial Narrow" w:cs="Arial"/>
                <w:szCs w:val="22"/>
                <w:lang w:eastAsia="en-US"/>
              </w:rPr>
            </w:pPr>
            <w:del w:id="114" w:author="NAHIM" w:date="2023-03-23T16:10:00Z">
              <w:r w:rsidRPr="00AA5312" w:rsidDel="00E46277">
                <w:rPr>
                  <w:rFonts w:ascii="Arial Narrow" w:eastAsia="Calibri" w:hAnsi="Arial Narrow" w:cs="Arial"/>
                  <w:szCs w:val="22"/>
                  <w:lang w:eastAsia="en-US"/>
                </w:rPr>
                <w:delText xml:space="preserve">S/ </w:delText>
              </w:r>
            </w:del>
            <w:r w:rsidRPr="00AA5312">
              <w:rPr>
                <w:rFonts w:ascii="Arial Narrow" w:eastAsia="Calibri" w:hAnsi="Arial Narrow" w:cs="Arial"/>
                <w:szCs w:val="22"/>
                <w:lang w:eastAsia="en-US"/>
              </w:rPr>
              <w:t>13 186 633,77</w:t>
            </w:r>
          </w:p>
        </w:tc>
      </w:tr>
      <w:tr w:rsidR="00C0752E" w:rsidRPr="00AA5312" w14:paraId="374D3DF5" w14:textId="77777777" w:rsidTr="00400524">
        <w:tc>
          <w:tcPr>
            <w:tcW w:w="3891" w:type="dxa"/>
          </w:tcPr>
          <w:p w14:paraId="7A5FDBCD"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Modificado 02</w:t>
            </w:r>
          </w:p>
        </w:tc>
        <w:tc>
          <w:tcPr>
            <w:tcW w:w="4036" w:type="dxa"/>
          </w:tcPr>
          <w:p w14:paraId="4A804E6B" w14:textId="77777777" w:rsidR="00C0752E" w:rsidRPr="00AA5312" w:rsidRDefault="00C0752E">
            <w:pPr>
              <w:tabs>
                <w:tab w:val="left" w:pos="142"/>
                <w:tab w:val="left" w:pos="567"/>
              </w:tabs>
              <w:jc w:val="right"/>
              <w:rPr>
                <w:rFonts w:ascii="Arial Narrow" w:eastAsia="Calibri" w:hAnsi="Arial Narrow" w:cs="Arial"/>
                <w:szCs w:val="22"/>
                <w:lang w:eastAsia="en-US"/>
              </w:rPr>
            </w:pPr>
            <w:del w:id="115" w:author="NAHIM" w:date="2023-03-23T16:10:00Z">
              <w:r w:rsidRPr="00AA5312" w:rsidDel="00E46277">
                <w:rPr>
                  <w:rFonts w:ascii="Arial Narrow" w:eastAsia="Calibri" w:hAnsi="Arial Narrow" w:cs="Arial"/>
                  <w:szCs w:val="22"/>
                  <w:lang w:eastAsia="en-US"/>
                </w:rPr>
                <w:delText xml:space="preserve">S/ </w:delText>
              </w:r>
            </w:del>
            <w:r w:rsidRPr="00AA5312">
              <w:rPr>
                <w:rFonts w:ascii="Arial Narrow" w:eastAsia="Calibri" w:hAnsi="Arial Narrow" w:cs="Arial"/>
                <w:szCs w:val="22"/>
                <w:lang w:eastAsia="en-US"/>
              </w:rPr>
              <w:t>13 525 069,43</w:t>
            </w:r>
          </w:p>
        </w:tc>
      </w:tr>
    </w:tbl>
    <w:p w14:paraId="294EA6BD" w14:textId="2E653C52" w:rsidR="00C0752E" w:rsidRDefault="00C0752E">
      <w:pPr>
        <w:tabs>
          <w:tab w:val="left" w:pos="142"/>
          <w:tab w:val="left" w:pos="567"/>
        </w:tabs>
        <w:ind w:left="567" w:hanging="709"/>
        <w:jc w:val="both"/>
        <w:rPr>
          <w:ins w:id="116" w:author="NAHIM" w:date="2023-03-23T16:58:00Z"/>
          <w:rFonts w:ascii="Arial Narrow" w:eastAsia="Calibri" w:hAnsi="Arial Narrow" w:cs="Arial"/>
          <w:b/>
          <w:bCs/>
          <w:sz w:val="22"/>
          <w:szCs w:val="22"/>
          <w:lang w:eastAsia="en-US"/>
        </w:rPr>
      </w:pPr>
    </w:p>
    <w:p w14:paraId="7CC7D15B" w14:textId="77777777" w:rsidR="007A06D2" w:rsidRPr="00C0752E" w:rsidRDefault="007A06D2">
      <w:pPr>
        <w:tabs>
          <w:tab w:val="left" w:pos="142"/>
          <w:tab w:val="left" w:pos="567"/>
        </w:tabs>
        <w:ind w:left="567" w:hanging="709"/>
        <w:jc w:val="both"/>
        <w:rPr>
          <w:rFonts w:ascii="Arial Narrow" w:eastAsia="Calibri" w:hAnsi="Arial Narrow" w:cs="Arial"/>
          <w:b/>
          <w:bCs/>
          <w:sz w:val="22"/>
          <w:szCs w:val="22"/>
          <w:lang w:eastAsia="en-US"/>
        </w:rPr>
      </w:pPr>
    </w:p>
    <w:p w14:paraId="29EBB91D" w14:textId="4452684E" w:rsidR="00C0752E" w:rsidRPr="00C0752E" w:rsidRDefault="00C0752E">
      <w:pPr>
        <w:tabs>
          <w:tab w:val="left" w:pos="142"/>
          <w:tab w:val="left" w:pos="567"/>
          <w:tab w:val="left" w:pos="3544"/>
        </w:tabs>
        <w:jc w:val="both"/>
        <w:rPr>
          <w:rFonts w:ascii="Arial Narrow" w:eastAsia="Calibri" w:hAnsi="Arial Narrow" w:cs="Arial"/>
          <w:b/>
          <w:bCs/>
          <w:sz w:val="22"/>
          <w:szCs w:val="22"/>
          <w:lang w:eastAsia="en-US"/>
        </w:rPr>
      </w:pPr>
      <w:r w:rsidRPr="00C0752E">
        <w:rPr>
          <w:rFonts w:ascii="Arial Narrow" w:eastAsia="Calibri" w:hAnsi="Arial Narrow" w:cs="Arial"/>
          <w:sz w:val="22"/>
          <w:szCs w:val="22"/>
          <w:lang w:eastAsia="en-US"/>
        </w:rPr>
        <w:tab/>
      </w:r>
      <w:r w:rsidRPr="00C0752E">
        <w:rPr>
          <w:rFonts w:ascii="Arial Narrow" w:eastAsia="Calibri" w:hAnsi="Arial Narrow" w:cs="Arial"/>
          <w:sz w:val="22"/>
          <w:szCs w:val="22"/>
          <w:lang w:eastAsia="en-US"/>
        </w:rPr>
        <w:tab/>
      </w:r>
      <w:r w:rsidRPr="00C0752E">
        <w:rPr>
          <w:rFonts w:ascii="Arial Narrow" w:eastAsia="Calibri" w:hAnsi="Arial Narrow" w:cs="Arial"/>
          <w:b/>
          <w:bCs/>
          <w:sz w:val="22"/>
          <w:szCs w:val="22"/>
          <w:lang w:eastAsia="en-US"/>
        </w:rPr>
        <w:t>Justificación del proyecto</w:t>
      </w:r>
    </w:p>
    <w:p w14:paraId="53296906"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76AEDCB3" w14:textId="69D728A7" w:rsidR="00C0752E" w:rsidRPr="00C0752E" w:rsidDel="00431B8A" w:rsidRDefault="00C0752E">
      <w:pPr>
        <w:tabs>
          <w:tab w:val="left" w:pos="142"/>
          <w:tab w:val="left" w:pos="567"/>
        </w:tabs>
        <w:ind w:left="567"/>
        <w:jc w:val="both"/>
        <w:rPr>
          <w:del w:id="117" w:author="Usuario de Windows" w:date="2023-03-22T10:57:00Z"/>
          <w:rFonts w:ascii="Arial Narrow" w:eastAsia="Calibri" w:hAnsi="Arial Narrow" w:cs="Arial"/>
          <w:sz w:val="22"/>
          <w:szCs w:val="22"/>
          <w:lang w:eastAsia="en-US"/>
        </w:rPr>
      </w:pPr>
      <w:del w:id="118" w:author="Usuario de Windows" w:date="2023-03-22T10:57:00Z">
        <w:r w:rsidRPr="00C0752E" w:rsidDel="00431B8A">
          <w:rPr>
            <w:rFonts w:ascii="Arial Narrow" w:eastAsia="Calibri" w:hAnsi="Arial Narrow" w:cs="Arial"/>
            <w:sz w:val="22"/>
            <w:szCs w:val="22"/>
            <w:lang w:eastAsia="en-US"/>
          </w:rPr>
          <w:delText>El presente milenio ofrece un conjunto de retos educativos para las diferentes Instituciones Educativas de la región Apurímac, en diferentes entornos, pero teniendo en cuenta que los niveles de competitividad y calidad ya no son locales o regionales, ni siquiera nacionales sino globales es necesario tomar como referente realidades en las que los programas educativos tienen un mejor desempeño e iniciar un cambio buscando tomar estos estándares y aspirar con nuestro trabajo educativo a formar a estudiantes según estos lineamientos, pero bajo nuestras necesidades y expectativas locales.</w:delText>
        </w:r>
      </w:del>
    </w:p>
    <w:p w14:paraId="2D55B0D8" w14:textId="7E3F7278" w:rsidR="00C0752E" w:rsidRPr="00C0752E" w:rsidDel="00431B8A" w:rsidRDefault="00C0752E">
      <w:pPr>
        <w:tabs>
          <w:tab w:val="left" w:pos="142"/>
          <w:tab w:val="left" w:pos="567"/>
        </w:tabs>
        <w:ind w:left="567"/>
        <w:jc w:val="both"/>
        <w:rPr>
          <w:del w:id="119" w:author="Usuario de Windows" w:date="2023-03-22T10:57:00Z"/>
          <w:rFonts w:ascii="Arial Narrow" w:eastAsia="Calibri" w:hAnsi="Arial Narrow" w:cs="Arial"/>
          <w:sz w:val="22"/>
          <w:szCs w:val="22"/>
          <w:lang w:eastAsia="en-US"/>
        </w:rPr>
      </w:pPr>
    </w:p>
    <w:p w14:paraId="4B6E2503" w14:textId="0F7763BB" w:rsidR="00C0752E" w:rsidRPr="00C0752E" w:rsidDel="00431B8A" w:rsidRDefault="00C0752E">
      <w:pPr>
        <w:tabs>
          <w:tab w:val="left" w:pos="142"/>
          <w:tab w:val="left" w:pos="567"/>
        </w:tabs>
        <w:ind w:left="567"/>
        <w:jc w:val="both"/>
        <w:rPr>
          <w:del w:id="120" w:author="Usuario de Windows" w:date="2023-03-22T10:57:00Z"/>
          <w:rFonts w:ascii="Arial Narrow" w:eastAsia="Calibri" w:hAnsi="Arial Narrow" w:cs="Arial"/>
          <w:sz w:val="22"/>
          <w:szCs w:val="22"/>
          <w:lang w:eastAsia="en-US"/>
        </w:rPr>
      </w:pPr>
      <w:del w:id="121" w:author="Usuario de Windows" w:date="2023-03-22T10:57:00Z">
        <w:r w:rsidRPr="00C0752E" w:rsidDel="00431B8A">
          <w:rPr>
            <w:rFonts w:ascii="Arial Narrow" w:eastAsia="Calibri" w:hAnsi="Arial Narrow" w:cs="Arial"/>
            <w:sz w:val="22"/>
            <w:szCs w:val="22"/>
            <w:lang w:eastAsia="en-US"/>
          </w:rPr>
          <w:delText>Actualmente, uno de los grandes problemas de los alumnos en la escuela tradicional es la falta de motivación por parte de los mismos y la falta de recursos de los profesionales de la enseñanza para buscarla. Está demostrado (encuestas aplicadas en el presente estudio y en el perfil de proyecto), que los alumnos, ante las TIC, sienten una motivación añadida por las mismas. Los libros de texto con su enfoque unipolar y ajenos a la cercanía del entorno del alumno no son lo suficientemente motivadores ni completos respecto a la información que exponen. Mientras que la búsqueda de información a través de la red es multipolar con lo cual el elemento sorpresa y la actitud crítica del alumno se desarrollan más.</w:delText>
        </w:r>
      </w:del>
    </w:p>
    <w:p w14:paraId="5B8EB60F" w14:textId="7239C709" w:rsidR="00C0752E" w:rsidRPr="00C0752E" w:rsidDel="00431B8A" w:rsidRDefault="00C0752E">
      <w:pPr>
        <w:tabs>
          <w:tab w:val="left" w:pos="142"/>
          <w:tab w:val="left" w:pos="567"/>
        </w:tabs>
        <w:ind w:left="567"/>
        <w:jc w:val="both"/>
        <w:rPr>
          <w:del w:id="122" w:author="Usuario de Windows" w:date="2023-03-22T10:57:00Z"/>
          <w:rFonts w:ascii="Arial Narrow" w:eastAsia="Calibri" w:hAnsi="Arial Narrow" w:cs="Arial"/>
          <w:sz w:val="22"/>
          <w:szCs w:val="22"/>
          <w:lang w:eastAsia="en-US"/>
        </w:rPr>
      </w:pPr>
    </w:p>
    <w:p w14:paraId="0CEB52B7"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En este entender el Gobierno Regional de Apurímac, a través de la Gerencia Regional de Desarrollo Social, prioriza como línea estratégica la promoción de la educación en la región, mediante la implementación de tecnologías de la información y comunicación, lo cual contribuirá con el desarrollo y fortalecimiento de los docentes y estudiantes del nivel secundario de la UGEL Chincheros, mejorando su competitividad, a través de la reducción de las brechas tecnológicas existentes, enmarcado en la política inclusiva del presente gobierno.</w:t>
      </w:r>
    </w:p>
    <w:p w14:paraId="3AD0F439"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7D35FBF4"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En definitiva, el uso y la aplicación de estas tecnologías en los colegios secundarios de la UGEL Chincheros, supondría un cambio trascendental en el rol del docente y su relación con el alumno, y como consecuencia de ello el desarrollo humano de la provincia de Chincheros.</w:t>
      </w:r>
    </w:p>
    <w:p w14:paraId="1B0FCA43"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47CF2150" w14:textId="59B152E3" w:rsidR="00C0752E" w:rsidRPr="00C0752E" w:rsidDel="00431B8A" w:rsidRDefault="00C0752E">
      <w:pPr>
        <w:tabs>
          <w:tab w:val="left" w:pos="142"/>
          <w:tab w:val="left" w:pos="567"/>
        </w:tabs>
        <w:ind w:left="567"/>
        <w:jc w:val="both"/>
        <w:rPr>
          <w:del w:id="123" w:author="Usuario de Windows" w:date="2023-03-22T10:59:00Z"/>
          <w:rFonts w:ascii="Arial Narrow" w:eastAsia="Calibri" w:hAnsi="Arial Narrow" w:cs="Arial"/>
          <w:b/>
          <w:bCs/>
          <w:sz w:val="22"/>
          <w:szCs w:val="22"/>
          <w:lang w:eastAsia="en-US"/>
        </w:rPr>
      </w:pPr>
      <w:del w:id="124" w:author="Usuario de Windows" w:date="2023-03-22T10:59:00Z">
        <w:r w:rsidDel="00431B8A">
          <w:rPr>
            <w:rFonts w:ascii="Arial Narrow" w:eastAsia="Calibri" w:hAnsi="Arial Narrow" w:cs="Arial"/>
            <w:b/>
            <w:bCs/>
            <w:sz w:val="22"/>
            <w:szCs w:val="22"/>
            <w:lang w:eastAsia="en-US"/>
          </w:rPr>
          <w:delText>O</w:delText>
        </w:r>
        <w:r w:rsidRPr="00C0752E" w:rsidDel="00431B8A">
          <w:rPr>
            <w:rFonts w:ascii="Arial Narrow" w:eastAsia="Calibri" w:hAnsi="Arial Narrow" w:cs="Arial"/>
            <w:b/>
            <w:bCs/>
            <w:sz w:val="22"/>
            <w:szCs w:val="22"/>
            <w:lang w:eastAsia="en-US"/>
          </w:rPr>
          <w:delText>bjetivos</w:delText>
        </w:r>
      </w:del>
    </w:p>
    <w:p w14:paraId="703DE402" w14:textId="02C5A4DC" w:rsidR="00C0752E" w:rsidRPr="00C0752E" w:rsidDel="00431B8A" w:rsidRDefault="00C0752E">
      <w:pPr>
        <w:tabs>
          <w:tab w:val="left" w:pos="142"/>
          <w:tab w:val="left" w:pos="567"/>
        </w:tabs>
        <w:ind w:left="567"/>
        <w:jc w:val="both"/>
        <w:rPr>
          <w:del w:id="125" w:author="Usuario de Windows" w:date="2023-03-22T10:59:00Z"/>
          <w:rFonts w:ascii="Arial Narrow" w:eastAsia="Calibri" w:hAnsi="Arial Narrow" w:cs="Arial"/>
          <w:sz w:val="22"/>
          <w:szCs w:val="22"/>
          <w:lang w:eastAsia="en-US"/>
        </w:rPr>
      </w:pPr>
    </w:p>
    <w:p w14:paraId="11611ACA" w14:textId="36040FC8" w:rsidR="00C0752E" w:rsidRPr="00C0752E" w:rsidDel="00431B8A" w:rsidRDefault="00C0752E">
      <w:pPr>
        <w:tabs>
          <w:tab w:val="left" w:pos="142"/>
          <w:tab w:val="left" w:pos="567"/>
        </w:tabs>
        <w:ind w:left="567"/>
        <w:jc w:val="both"/>
        <w:rPr>
          <w:del w:id="126" w:author="Usuario de Windows" w:date="2023-03-22T10:59:00Z"/>
          <w:rFonts w:ascii="Arial Narrow" w:eastAsia="Calibri" w:hAnsi="Arial Narrow" w:cs="Arial"/>
          <w:sz w:val="22"/>
          <w:szCs w:val="22"/>
          <w:lang w:eastAsia="en-US"/>
        </w:rPr>
      </w:pPr>
      <w:del w:id="127" w:author="Usuario de Windows" w:date="2023-03-22T10:59:00Z">
        <w:r w:rsidDel="00431B8A">
          <w:rPr>
            <w:rFonts w:ascii="Arial Narrow" w:eastAsia="Calibri" w:hAnsi="Arial Narrow" w:cs="Arial"/>
            <w:sz w:val="22"/>
            <w:szCs w:val="22"/>
            <w:lang w:eastAsia="en-US"/>
          </w:rPr>
          <w:delText>A</w:delText>
        </w:r>
        <w:r w:rsidRPr="00C0752E" w:rsidDel="00431B8A">
          <w:rPr>
            <w:rFonts w:ascii="Arial Narrow" w:eastAsia="Calibri" w:hAnsi="Arial Narrow" w:cs="Arial"/>
            <w:sz w:val="22"/>
            <w:szCs w:val="22"/>
            <w:lang w:eastAsia="en-US"/>
          </w:rPr>
          <w:delText>decuado acceso a las tecnologías de información y comunicación (</w:delText>
        </w:r>
        <w:r w:rsidDel="00431B8A">
          <w:rPr>
            <w:rFonts w:ascii="Arial Narrow" w:eastAsia="Calibri" w:hAnsi="Arial Narrow" w:cs="Arial"/>
            <w:sz w:val="22"/>
            <w:szCs w:val="22"/>
            <w:lang w:eastAsia="en-US"/>
          </w:rPr>
          <w:delText>TC</w:delText>
        </w:r>
        <w:r w:rsidRPr="00C0752E" w:rsidDel="00431B8A">
          <w:rPr>
            <w:rFonts w:ascii="Arial Narrow" w:eastAsia="Calibri" w:hAnsi="Arial Narrow" w:cs="Arial"/>
            <w:sz w:val="22"/>
            <w:szCs w:val="22"/>
            <w:lang w:eastAsia="en-US"/>
          </w:rPr>
          <w:delText xml:space="preserve">), en </w:delText>
        </w:r>
        <w:r w:rsidDel="00431B8A">
          <w:rPr>
            <w:rFonts w:ascii="Arial Narrow" w:eastAsia="Calibri" w:hAnsi="Arial Narrow" w:cs="Arial"/>
            <w:sz w:val="22"/>
            <w:szCs w:val="22"/>
            <w:lang w:eastAsia="en-US"/>
          </w:rPr>
          <w:delText>II</w:delText>
        </w:r>
        <w:r w:rsidRPr="00C0752E" w:rsidDel="00431B8A">
          <w:rPr>
            <w:rFonts w:ascii="Arial Narrow" w:eastAsia="Calibri" w:hAnsi="Arial Narrow" w:cs="Arial"/>
            <w:sz w:val="22"/>
            <w:szCs w:val="22"/>
            <w:lang w:eastAsia="en-US"/>
          </w:rPr>
          <w:delText>.</w:delText>
        </w:r>
        <w:r w:rsidDel="00431B8A">
          <w:rPr>
            <w:rFonts w:ascii="Arial Narrow" w:eastAsia="Calibri" w:hAnsi="Arial Narrow" w:cs="Arial"/>
            <w:sz w:val="22"/>
            <w:szCs w:val="22"/>
            <w:lang w:eastAsia="en-US"/>
          </w:rPr>
          <w:delText>EE</w:delText>
        </w:r>
        <w:r w:rsidRPr="00C0752E" w:rsidDel="00431B8A">
          <w:rPr>
            <w:rFonts w:ascii="Arial Narrow" w:eastAsia="Calibri" w:hAnsi="Arial Narrow" w:cs="Arial"/>
            <w:sz w:val="22"/>
            <w:szCs w:val="22"/>
            <w:lang w:eastAsia="en-US"/>
          </w:rPr>
          <w:delText xml:space="preserve"> de nivel secundaria de la provincia de chincheros - </w:delText>
        </w:r>
        <w:r w:rsidDel="00431B8A">
          <w:rPr>
            <w:rFonts w:ascii="Arial Narrow" w:eastAsia="Calibri" w:hAnsi="Arial Narrow" w:cs="Arial"/>
            <w:sz w:val="22"/>
            <w:szCs w:val="22"/>
            <w:lang w:eastAsia="en-US"/>
          </w:rPr>
          <w:delText>UGEL</w:delText>
        </w:r>
        <w:r w:rsidRPr="00C0752E" w:rsidDel="00431B8A">
          <w:rPr>
            <w:rFonts w:ascii="Arial Narrow" w:eastAsia="Calibri" w:hAnsi="Arial Narrow" w:cs="Arial"/>
            <w:sz w:val="22"/>
            <w:szCs w:val="22"/>
            <w:lang w:eastAsia="en-US"/>
          </w:rPr>
          <w:delText xml:space="preserve"> </w:delText>
        </w:r>
        <w:r w:rsidDel="00431B8A">
          <w:rPr>
            <w:rFonts w:ascii="Arial Narrow" w:eastAsia="Calibri" w:hAnsi="Arial Narrow" w:cs="Arial"/>
            <w:sz w:val="22"/>
            <w:szCs w:val="22"/>
            <w:lang w:eastAsia="en-US"/>
          </w:rPr>
          <w:delText>c</w:delText>
        </w:r>
        <w:r w:rsidRPr="00C0752E" w:rsidDel="00431B8A">
          <w:rPr>
            <w:rFonts w:ascii="Arial Narrow" w:eastAsia="Calibri" w:hAnsi="Arial Narrow" w:cs="Arial"/>
            <w:sz w:val="22"/>
            <w:szCs w:val="22"/>
            <w:lang w:eastAsia="en-US"/>
          </w:rPr>
          <w:delText xml:space="preserve">hincheros - región </w:delText>
        </w:r>
        <w:r w:rsidDel="00431B8A">
          <w:rPr>
            <w:rFonts w:ascii="Arial Narrow" w:eastAsia="Calibri" w:hAnsi="Arial Narrow" w:cs="Arial"/>
            <w:sz w:val="22"/>
            <w:szCs w:val="22"/>
            <w:lang w:eastAsia="en-US"/>
          </w:rPr>
          <w:delText>A</w:delText>
        </w:r>
        <w:r w:rsidRPr="00C0752E" w:rsidDel="00431B8A">
          <w:rPr>
            <w:rFonts w:ascii="Arial Narrow" w:eastAsia="Calibri" w:hAnsi="Arial Narrow" w:cs="Arial"/>
            <w:sz w:val="22"/>
            <w:szCs w:val="22"/>
            <w:lang w:eastAsia="en-US"/>
          </w:rPr>
          <w:delText>purímac”.</w:delText>
        </w:r>
      </w:del>
    </w:p>
    <w:p w14:paraId="554D66D0" w14:textId="54DE311D" w:rsidR="00C0752E" w:rsidRPr="00C0752E" w:rsidDel="00431B8A" w:rsidRDefault="00C0752E">
      <w:pPr>
        <w:tabs>
          <w:tab w:val="left" w:pos="142"/>
          <w:tab w:val="left" w:pos="567"/>
        </w:tabs>
        <w:ind w:left="567"/>
        <w:jc w:val="both"/>
        <w:rPr>
          <w:del w:id="128" w:author="Usuario de Windows" w:date="2023-03-22T10:59:00Z"/>
          <w:rFonts w:ascii="Arial Narrow" w:eastAsia="Calibri" w:hAnsi="Arial Narrow" w:cs="Arial"/>
          <w:sz w:val="22"/>
          <w:szCs w:val="22"/>
          <w:lang w:eastAsia="en-US"/>
        </w:rPr>
      </w:pPr>
    </w:p>
    <w:p w14:paraId="156E1295" w14:textId="3B985E54" w:rsidR="00C0752E" w:rsidRPr="00C0752E" w:rsidDel="00431B8A" w:rsidRDefault="00C0752E">
      <w:pPr>
        <w:tabs>
          <w:tab w:val="left" w:pos="142"/>
          <w:tab w:val="left" w:pos="567"/>
        </w:tabs>
        <w:ind w:left="567"/>
        <w:jc w:val="both"/>
        <w:rPr>
          <w:del w:id="129" w:author="Usuario de Windows" w:date="2023-03-22T10:59:00Z"/>
          <w:rFonts w:ascii="Arial Narrow" w:eastAsia="Calibri" w:hAnsi="Arial Narrow" w:cs="Arial"/>
          <w:b/>
          <w:bCs/>
          <w:sz w:val="22"/>
          <w:szCs w:val="22"/>
          <w:lang w:eastAsia="en-US"/>
        </w:rPr>
      </w:pPr>
      <w:del w:id="130" w:author="Usuario de Windows" w:date="2023-03-22T10:59:00Z">
        <w:r w:rsidDel="00431B8A">
          <w:rPr>
            <w:rFonts w:ascii="Arial Narrow" w:eastAsia="Calibri" w:hAnsi="Arial Narrow" w:cs="Arial"/>
            <w:b/>
            <w:bCs/>
            <w:sz w:val="22"/>
            <w:szCs w:val="22"/>
            <w:lang w:eastAsia="en-US"/>
          </w:rPr>
          <w:delText>O</w:delText>
        </w:r>
        <w:r w:rsidRPr="00C0752E" w:rsidDel="00431B8A">
          <w:rPr>
            <w:rFonts w:ascii="Arial Narrow" w:eastAsia="Calibri" w:hAnsi="Arial Narrow" w:cs="Arial"/>
            <w:b/>
            <w:bCs/>
            <w:sz w:val="22"/>
            <w:szCs w:val="22"/>
            <w:lang w:eastAsia="en-US"/>
          </w:rPr>
          <w:delText>bjetivos específicos</w:delText>
        </w:r>
      </w:del>
    </w:p>
    <w:p w14:paraId="3ACB8983" w14:textId="5F679800" w:rsidR="00C0752E" w:rsidRPr="00C0752E" w:rsidDel="00431B8A" w:rsidRDefault="00C0752E">
      <w:pPr>
        <w:tabs>
          <w:tab w:val="left" w:pos="142"/>
          <w:tab w:val="left" w:pos="567"/>
        </w:tabs>
        <w:ind w:left="567"/>
        <w:jc w:val="both"/>
        <w:rPr>
          <w:del w:id="131" w:author="Usuario de Windows" w:date="2023-03-22T10:59:00Z"/>
          <w:rFonts w:ascii="Arial Narrow" w:eastAsia="Calibri" w:hAnsi="Arial Narrow" w:cs="Arial"/>
          <w:sz w:val="22"/>
          <w:szCs w:val="22"/>
          <w:lang w:eastAsia="en-US"/>
        </w:rPr>
      </w:pPr>
    </w:p>
    <w:p w14:paraId="2D6746F3" w14:textId="243F2FE3" w:rsidR="00C0752E" w:rsidRPr="00C0752E" w:rsidDel="00431B8A" w:rsidRDefault="00C0752E">
      <w:pPr>
        <w:pStyle w:val="Prrafodelista"/>
        <w:numPr>
          <w:ilvl w:val="0"/>
          <w:numId w:val="52"/>
        </w:numPr>
        <w:tabs>
          <w:tab w:val="left" w:pos="142"/>
          <w:tab w:val="left" w:pos="567"/>
        </w:tabs>
        <w:spacing w:line="240" w:lineRule="auto"/>
        <w:jc w:val="both"/>
        <w:rPr>
          <w:del w:id="132" w:author="Usuario de Windows" w:date="2023-03-22T10:59:00Z"/>
          <w:rFonts w:ascii="Arial Narrow" w:hAnsi="Arial Narrow" w:cs="Arial"/>
        </w:rPr>
        <w:pPrChange w:id="133" w:author="Usuario de Windows" w:date="2023-03-22T12:32:00Z">
          <w:pPr>
            <w:pStyle w:val="Prrafodelista"/>
            <w:numPr>
              <w:numId w:val="52"/>
            </w:numPr>
            <w:tabs>
              <w:tab w:val="left" w:pos="142"/>
              <w:tab w:val="left" w:pos="567"/>
            </w:tabs>
            <w:ind w:left="1287" w:hanging="360"/>
            <w:jc w:val="both"/>
          </w:pPr>
        </w:pPrChange>
      </w:pPr>
      <w:del w:id="134" w:author="Usuario de Windows" w:date="2023-03-22T10:59:00Z">
        <w:r w:rsidRPr="00C0752E" w:rsidDel="00431B8A">
          <w:rPr>
            <w:rFonts w:ascii="Arial Narrow" w:hAnsi="Arial Narrow" w:cs="Arial"/>
          </w:rPr>
          <w:delText>Adecuada y suficiente disponibilidad de equipos tecnológicos y materiales para el desarrollo de las TIC en las II.EE del nivel secundaria.</w:delText>
        </w:r>
      </w:del>
    </w:p>
    <w:p w14:paraId="6E19A261" w14:textId="1A3A27D7" w:rsidR="00C0752E" w:rsidRPr="00C0752E" w:rsidDel="00431B8A" w:rsidRDefault="00C0752E">
      <w:pPr>
        <w:pStyle w:val="Prrafodelista"/>
        <w:numPr>
          <w:ilvl w:val="0"/>
          <w:numId w:val="52"/>
        </w:numPr>
        <w:tabs>
          <w:tab w:val="left" w:pos="142"/>
          <w:tab w:val="left" w:pos="567"/>
        </w:tabs>
        <w:spacing w:line="240" w:lineRule="auto"/>
        <w:jc w:val="both"/>
        <w:rPr>
          <w:del w:id="135" w:author="Usuario de Windows" w:date="2023-03-22T10:59:00Z"/>
          <w:rFonts w:ascii="Arial Narrow" w:hAnsi="Arial Narrow" w:cs="Arial"/>
        </w:rPr>
        <w:pPrChange w:id="136" w:author="Usuario de Windows" w:date="2023-03-22T12:32:00Z">
          <w:pPr>
            <w:pStyle w:val="Prrafodelista"/>
            <w:numPr>
              <w:numId w:val="52"/>
            </w:numPr>
            <w:tabs>
              <w:tab w:val="left" w:pos="142"/>
              <w:tab w:val="left" w:pos="567"/>
            </w:tabs>
            <w:ind w:left="1287" w:hanging="360"/>
            <w:jc w:val="both"/>
          </w:pPr>
        </w:pPrChange>
      </w:pPr>
      <w:del w:id="137" w:author="Usuario de Windows" w:date="2023-03-22T10:59:00Z">
        <w:r w:rsidRPr="00C0752E" w:rsidDel="00431B8A">
          <w:rPr>
            <w:rFonts w:ascii="Arial Narrow" w:hAnsi="Arial Narrow" w:cs="Arial"/>
          </w:rPr>
          <w:delText>Existencia de plataformas virtuales de aprendizaje y aplicación de contenidos educativos.</w:delText>
        </w:r>
      </w:del>
    </w:p>
    <w:p w14:paraId="687755BA" w14:textId="44172E1C" w:rsidR="00C0752E" w:rsidRPr="00C0752E" w:rsidDel="00431B8A" w:rsidRDefault="00C0752E">
      <w:pPr>
        <w:pStyle w:val="Prrafodelista"/>
        <w:numPr>
          <w:ilvl w:val="0"/>
          <w:numId w:val="52"/>
        </w:numPr>
        <w:tabs>
          <w:tab w:val="left" w:pos="142"/>
          <w:tab w:val="left" w:pos="567"/>
        </w:tabs>
        <w:spacing w:line="240" w:lineRule="auto"/>
        <w:jc w:val="both"/>
        <w:rPr>
          <w:del w:id="138" w:author="Usuario de Windows" w:date="2023-03-22T10:59:00Z"/>
          <w:rFonts w:ascii="Arial Narrow" w:hAnsi="Arial Narrow" w:cs="Arial"/>
        </w:rPr>
        <w:pPrChange w:id="139" w:author="Usuario de Windows" w:date="2023-03-22T12:32:00Z">
          <w:pPr>
            <w:pStyle w:val="Prrafodelista"/>
            <w:numPr>
              <w:numId w:val="52"/>
            </w:numPr>
            <w:tabs>
              <w:tab w:val="left" w:pos="142"/>
              <w:tab w:val="left" w:pos="567"/>
            </w:tabs>
            <w:ind w:left="1287" w:hanging="360"/>
            <w:jc w:val="both"/>
          </w:pPr>
        </w:pPrChange>
      </w:pPr>
      <w:del w:id="140" w:author="Usuario de Windows" w:date="2023-03-22T10:59:00Z">
        <w:r w:rsidRPr="00C0752E" w:rsidDel="00431B8A">
          <w:rPr>
            <w:rFonts w:ascii="Arial Narrow" w:hAnsi="Arial Narrow" w:cs="Arial"/>
          </w:rPr>
          <w:delText>Alto nivel de conocimiento de los docentes, en el uso y manejo de las TIC.</w:delText>
        </w:r>
      </w:del>
    </w:p>
    <w:p w14:paraId="4520AF64" w14:textId="4850BB31" w:rsidR="00C0752E" w:rsidRPr="00C0752E" w:rsidDel="00431B8A" w:rsidRDefault="00C0752E">
      <w:pPr>
        <w:tabs>
          <w:tab w:val="left" w:pos="142"/>
          <w:tab w:val="left" w:pos="567"/>
        </w:tabs>
        <w:ind w:left="567"/>
        <w:jc w:val="both"/>
        <w:rPr>
          <w:del w:id="141" w:author="Usuario de Windows" w:date="2023-03-22T10:59:00Z"/>
          <w:rFonts w:ascii="Arial Narrow" w:eastAsia="Calibri" w:hAnsi="Arial Narrow" w:cs="Arial"/>
          <w:sz w:val="22"/>
          <w:szCs w:val="22"/>
          <w:lang w:eastAsia="en-US"/>
        </w:rPr>
      </w:pPr>
    </w:p>
    <w:p w14:paraId="11F55B9C" w14:textId="408897F0" w:rsidR="00C0752E" w:rsidRPr="00C0752E" w:rsidRDefault="00C0752E">
      <w:pPr>
        <w:tabs>
          <w:tab w:val="left" w:pos="142"/>
          <w:tab w:val="left" w:pos="567"/>
        </w:tabs>
        <w:ind w:left="567"/>
        <w:jc w:val="both"/>
        <w:rPr>
          <w:rFonts w:ascii="Arial Narrow" w:eastAsia="Calibri" w:hAnsi="Arial Narrow" w:cs="Arial"/>
          <w:b/>
          <w:bCs/>
          <w:sz w:val="22"/>
          <w:szCs w:val="22"/>
          <w:lang w:eastAsia="en-US"/>
        </w:rPr>
      </w:pPr>
      <w:r>
        <w:rPr>
          <w:rFonts w:ascii="Arial Narrow" w:eastAsia="Calibri" w:hAnsi="Arial Narrow" w:cs="Arial"/>
          <w:b/>
          <w:bCs/>
          <w:sz w:val="22"/>
          <w:szCs w:val="22"/>
          <w:lang w:eastAsia="en-US"/>
        </w:rPr>
        <w:t>C</w:t>
      </w:r>
      <w:r w:rsidRPr="00C0752E">
        <w:rPr>
          <w:rFonts w:ascii="Arial Narrow" w:eastAsia="Calibri" w:hAnsi="Arial Narrow" w:cs="Arial"/>
          <w:b/>
          <w:bCs/>
          <w:sz w:val="22"/>
          <w:szCs w:val="22"/>
          <w:lang w:eastAsia="en-US"/>
        </w:rPr>
        <w:t>omponentes del proyecto</w:t>
      </w:r>
    </w:p>
    <w:p w14:paraId="0CC81FB4"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7475006C"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Componente 1: Equipamiento e Implementación de Infraestructura Tecnológica.</w:t>
      </w:r>
    </w:p>
    <w:p w14:paraId="479E2CBD"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1A273218" w14:textId="77777777" w:rsidR="00C0752E" w:rsidRPr="00C0752E" w:rsidRDefault="00C0752E">
      <w:pPr>
        <w:pStyle w:val="Prrafodelista"/>
        <w:numPr>
          <w:ilvl w:val="0"/>
          <w:numId w:val="53"/>
        </w:numPr>
        <w:tabs>
          <w:tab w:val="left" w:pos="142"/>
          <w:tab w:val="left" w:pos="567"/>
        </w:tabs>
        <w:spacing w:line="240" w:lineRule="auto"/>
        <w:jc w:val="both"/>
        <w:rPr>
          <w:rFonts w:ascii="Arial Narrow" w:hAnsi="Arial Narrow" w:cs="Arial"/>
        </w:rPr>
        <w:pPrChange w:id="142" w:author="Usuario de Windows" w:date="2023-03-22T12:32:00Z">
          <w:pPr>
            <w:pStyle w:val="Prrafodelista"/>
            <w:numPr>
              <w:numId w:val="53"/>
            </w:numPr>
            <w:tabs>
              <w:tab w:val="left" w:pos="142"/>
              <w:tab w:val="left" w:pos="567"/>
            </w:tabs>
            <w:ind w:left="1287" w:hanging="360"/>
            <w:jc w:val="both"/>
          </w:pPr>
        </w:pPrChange>
      </w:pPr>
      <w:r w:rsidRPr="00C0752E">
        <w:rPr>
          <w:rFonts w:ascii="Arial Narrow" w:hAnsi="Arial Narrow" w:cs="Arial"/>
        </w:rPr>
        <w:t xml:space="preserve">Actividad 1.1: Adquisición de computadoras portátiles  </w:t>
      </w:r>
    </w:p>
    <w:p w14:paraId="6CB9779E" w14:textId="77777777" w:rsidR="00C0752E" w:rsidRPr="00C0752E" w:rsidRDefault="00C0752E">
      <w:pPr>
        <w:pStyle w:val="Prrafodelista"/>
        <w:numPr>
          <w:ilvl w:val="0"/>
          <w:numId w:val="53"/>
        </w:numPr>
        <w:tabs>
          <w:tab w:val="left" w:pos="142"/>
          <w:tab w:val="left" w:pos="567"/>
        </w:tabs>
        <w:spacing w:line="240" w:lineRule="auto"/>
        <w:jc w:val="both"/>
        <w:rPr>
          <w:rFonts w:ascii="Arial Narrow" w:hAnsi="Arial Narrow" w:cs="Arial"/>
        </w:rPr>
        <w:pPrChange w:id="143" w:author="Usuario de Windows" w:date="2023-03-22T12:32:00Z">
          <w:pPr>
            <w:pStyle w:val="Prrafodelista"/>
            <w:numPr>
              <w:numId w:val="53"/>
            </w:numPr>
            <w:tabs>
              <w:tab w:val="left" w:pos="142"/>
              <w:tab w:val="left" w:pos="567"/>
            </w:tabs>
            <w:ind w:left="1287" w:hanging="360"/>
            <w:jc w:val="both"/>
          </w:pPr>
        </w:pPrChange>
      </w:pPr>
      <w:r w:rsidRPr="00C0752E">
        <w:rPr>
          <w:rFonts w:ascii="Arial Narrow" w:hAnsi="Arial Narrow" w:cs="Arial"/>
        </w:rPr>
        <w:t>Actividad 1.2: Adquisición e implementación de equipos multimedia</w:t>
      </w:r>
    </w:p>
    <w:p w14:paraId="222ECB62" w14:textId="77777777" w:rsidR="00C0752E" w:rsidRPr="00C0752E" w:rsidRDefault="00C0752E">
      <w:pPr>
        <w:pStyle w:val="Prrafodelista"/>
        <w:numPr>
          <w:ilvl w:val="0"/>
          <w:numId w:val="53"/>
        </w:numPr>
        <w:tabs>
          <w:tab w:val="left" w:pos="142"/>
          <w:tab w:val="left" w:pos="567"/>
        </w:tabs>
        <w:spacing w:line="240" w:lineRule="auto"/>
        <w:jc w:val="both"/>
        <w:rPr>
          <w:rFonts w:ascii="Arial Narrow" w:hAnsi="Arial Narrow" w:cs="Arial"/>
        </w:rPr>
        <w:pPrChange w:id="144" w:author="Usuario de Windows" w:date="2023-03-22T12:32:00Z">
          <w:pPr>
            <w:pStyle w:val="Prrafodelista"/>
            <w:numPr>
              <w:numId w:val="53"/>
            </w:numPr>
            <w:tabs>
              <w:tab w:val="left" w:pos="142"/>
              <w:tab w:val="left" w:pos="567"/>
            </w:tabs>
            <w:ind w:left="1287" w:hanging="360"/>
            <w:jc w:val="both"/>
          </w:pPr>
        </w:pPrChange>
      </w:pPr>
      <w:r w:rsidRPr="00C0752E">
        <w:rPr>
          <w:rFonts w:ascii="Arial Narrow" w:hAnsi="Arial Narrow" w:cs="Arial"/>
        </w:rPr>
        <w:t>Actividad 1.3: Adquisición e implementación de una arquitectura intranet y conectividad inalámbrica.</w:t>
      </w:r>
    </w:p>
    <w:p w14:paraId="783D2020" w14:textId="77777777" w:rsidR="00C0752E" w:rsidRPr="00C0752E" w:rsidRDefault="00C0752E">
      <w:pPr>
        <w:pStyle w:val="Prrafodelista"/>
        <w:numPr>
          <w:ilvl w:val="0"/>
          <w:numId w:val="53"/>
        </w:numPr>
        <w:tabs>
          <w:tab w:val="left" w:pos="142"/>
          <w:tab w:val="left" w:pos="567"/>
        </w:tabs>
        <w:spacing w:line="240" w:lineRule="auto"/>
        <w:jc w:val="both"/>
        <w:rPr>
          <w:rFonts w:ascii="Arial Narrow" w:hAnsi="Arial Narrow" w:cs="Arial"/>
        </w:rPr>
        <w:pPrChange w:id="145" w:author="Usuario de Windows" w:date="2023-03-22T12:32:00Z">
          <w:pPr>
            <w:pStyle w:val="Prrafodelista"/>
            <w:numPr>
              <w:numId w:val="53"/>
            </w:numPr>
            <w:tabs>
              <w:tab w:val="left" w:pos="142"/>
              <w:tab w:val="left" w:pos="567"/>
            </w:tabs>
            <w:ind w:left="1287" w:hanging="360"/>
            <w:jc w:val="both"/>
          </w:pPr>
        </w:pPrChange>
      </w:pPr>
      <w:r w:rsidRPr="00C0752E">
        <w:rPr>
          <w:rFonts w:ascii="Arial Narrow" w:hAnsi="Arial Narrow" w:cs="Arial"/>
        </w:rPr>
        <w:t>Actividad 1.4: Adquisición e implementación de suministros eléctricos y otros</w:t>
      </w:r>
    </w:p>
    <w:p w14:paraId="5C066E4C"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lastRenderedPageBreak/>
        <w:t>Componente 2: Implementación de plataforma virtual y aplicación de contenidos educativos.</w:t>
      </w:r>
    </w:p>
    <w:p w14:paraId="7DC2516B"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22BA60B9" w14:textId="77777777" w:rsidR="00C0752E" w:rsidRPr="00C0752E" w:rsidRDefault="00C0752E">
      <w:pPr>
        <w:pStyle w:val="Prrafodelista"/>
        <w:numPr>
          <w:ilvl w:val="0"/>
          <w:numId w:val="54"/>
        </w:numPr>
        <w:tabs>
          <w:tab w:val="left" w:pos="142"/>
          <w:tab w:val="left" w:pos="567"/>
        </w:tabs>
        <w:spacing w:line="240" w:lineRule="auto"/>
        <w:jc w:val="both"/>
        <w:rPr>
          <w:rFonts w:ascii="Arial Narrow" w:hAnsi="Arial Narrow" w:cs="Arial"/>
        </w:rPr>
        <w:pPrChange w:id="146" w:author="Usuario de Windows" w:date="2023-03-22T12:32:00Z">
          <w:pPr>
            <w:pStyle w:val="Prrafodelista"/>
            <w:numPr>
              <w:numId w:val="54"/>
            </w:numPr>
            <w:tabs>
              <w:tab w:val="left" w:pos="142"/>
              <w:tab w:val="left" w:pos="567"/>
            </w:tabs>
            <w:ind w:left="1287" w:hanging="360"/>
            <w:jc w:val="both"/>
          </w:pPr>
        </w:pPrChange>
      </w:pPr>
      <w:r w:rsidRPr="00C0752E">
        <w:rPr>
          <w:rFonts w:ascii="Arial Narrow" w:hAnsi="Arial Narrow" w:cs="Arial"/>
        </w:rPr>
        <w:t>Actividad 2.1: Implementación de la plataforma educativa virtual</w:t>
      </w:r>
    </w:p>
    <w:p w14:paraId="631D4D95" w14:textId="77777777" w:rsidR="00C0752E" w:rsidRPr="00C0752E" w:rsidRDefault="00C0752E">
      <w:pPr>
        <w:pStyle w:val="Prrafodelista"/>
        <w:numPr>
          <w:ilvl w:val="0"/>
          <w:numId w:val="54"/>
        </w:numPr>
        <w:tabs>
          <w:tab w:val="left" w:pos="142"/>
          <w:tab w:val="left" w:pos="567"/>
        </w:tabs>
        <w:spacing w:line="240" w:lineRule="auto"/>
        <w:jc w:val="both"/>
        <w:rPr>
          <w:rFonts w:ascii="Arial Narrow" w:hAnsi="Arial Narrow" w:cs="Arial"/>
        </w:rPr>
        <w:pPrChange w:id="147" w:author="Usuario de Windows" w:date="2023-03-22T12:32:00Z">
          <w:pPr>
            <w:pStyle w:val="Prrafodelista"/>
            <w:numPr>
              <w:numId w:val="54"/>
            </w:numPr>
            <w:tabs>
              <w:tab w:val="left" w:pos="142"/>
              <w:tab w:val="left" w:pos="567"/>
            </w:tabs>
            <w:ind w:left="1287" w:hanging="360"/>
            <w:jc w:val="both"/>
          </w:pPr>
        </w:pPrChange>
      </w:pPr>
      <w:r w:rsidRPr="00C0752E">
        <w:rPr>
          <w:rFonts w:ascii="Arial Narrow" w:hAnsi="Arial Narrow" w:cs="Arial"/>
        </w:rPr>
        <w:t>Actividad 2.2: Gestión de contenidos educativos de la plataforma educativa virtual.</w:t>
      </w:r>
    </w:p>
    <w:p w14:paraId="763625B1"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Componente 3: capacitación docente, asesoramiento pedagógico y eventos de reconocimiento.</w:t>
      </w:r>
    </w:p>
    <w:p w14:paraId="1650EBF8"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39793587" w14:textId="77777777" w:rsidR="00C0752E" w:rsidRPr="00C0752E" w:rsidRDefault="00C0752E">
      <w:pPr>
        <w:pStyle w:val="Prrafodelista"/>
        <w:numPr>
          <w:ilvl w:val="0"/>
          <w:numId w:val="55"/>
        </w:numPr>
        <w:tabs>
          <w:tab w:val="left" w:pos="142"/>
          <w:tab w:val="left" w:pos="567"/>
        </w:tabs>
        <w:spacing w:line="240" w:lineRule="auto"/>
        <w:jc w:val="both"/>
        <w:rPr>
          <w:rFonts w:ascii="Arial Narrow" w:hAnsi="Arial Narrow" w:cs="Arial"/>
        </w:rPr>
        <w:pPrChange w:id="148" w:author="Usuario de Windows" w:date="2023-03-22T12:32:00Z">
          <w:pPr>
            <w:pStyle w:val="Prrafodelista"/>
            <w:numPr>
              <w:numId w:val="55"/>
            </w:numPr>
            <w:tabs>
              <w:tab w:val="left" w:pos="142"/>
              <w:tab w:val="left" w:pos="567"/>
            </w:tabs>
            <w:ind w:left="1287" w:hanging="360"/>
            <w:jc w:val="both"/>
          </w:pPr>
        </w:pPrChange>
      </w:pPr>
      <w:r w:rsidRPr="00C0752E">
        <w:rPr>
          <w:rFonts w:ascii="Arial Narrow" w:hAnsi="Arial Narrow" w:cs="Arial"/>
        </w:rPr>
        <w:t>Actividad 3.1: Capacitación presencial y asistencia técnica en la aplicación de las TIC.</w:t>
      </w:r>
    </w:p>
    <w:p w14:paraId="7A074ADD" w14:textId="77777777" w:rsidR="00C0752E" w:rsidRPr="00C0752E" w:rsidRDefault="00C0752E">
      <w:pPr>
        <w:pStyle w:val="Prrafodelista"/>
        <w:numPr>
          <w:ilvl w:val="0"/>
          <w:numId w:val="55"/>
        </w:numPr>
        <w:tabs>
          <w:tab w:val="left" w:pos="142"/>
          <w:tab w:val="left" w:pos="567"/>
        </w:tabs>
        <w:spacing w:line="240" w:lineRule="auto"/>
        <w:jc w:val="both"/>
        <w:rPr>
          <w:rFonts w:ascii="Arial Narrow" w:hAnsi="Arial Narrow" w:cs="Arial"/>
        </w:rPr>
        <w:pPrChange w:id="149" w:author="Usuario de Windows" w:date="2023-03-22T12:32:00Z">
          <w:pPr>
            <w:pStyle w:val="Prrafodelista"/>
            <w:numPr>
              <w:numId w:val="55"/>
            </w:numPr>
            <w:tabs>
              <w:tab w:val="left" w:pos="142"/>
              <w:tab w:val="left" w:pos="567"/>
            </w:tabs>
            <w:ind w:left="1287" w:hanging="360"/>
            <w:jc w:val="both"/>
          </w:pPr>
        </w:pPrChange>
      </w:pPr>
      <w:r w:rsidRPr="00C0752E">
        <w:rPr>
          <w:rFonts w:ascii="Arial Narrow" w:hAnsi="Arial Narrow" w:cs="Arial"/>
        </w:rPr>
        <w:t xml:space="preserve">Actividad 3.2: Asesoramiento e integración pedagógica </w:t>
      </w:r>
    </w:p>
    <w:p w14:paraId="04D003CA" w14:textId="77777777" w:rsidR="00C0752E" w:rsidRPr="00C0752E" w:rsidRDefault="00C0752E">
      <w:pPr>
        <w:pStyle w:val="Prrafodelista"/>
        <w:numPr>
          <w:ilvl w:val="0"/>
          <w:numId w:val="55"/>
        </w:numPr>
        <w:tabs>
          <w:tab w:val="left" w:pos="142"/>
          <w:tab w:val="left" w:pos="567"/>
        </w:tabs>
        <w:spacing w:line="240" w:lineRule="auto"/>
        <w:jc w:val="both"/>
        <w:rPr>
          <w:rFonts w:ascii="Arial Narrow" w:hAnsi="Arial Narrow" w:cs="Arial"/>
        </w:rPr>
        <w:pPrChange w:id="150" w:author="Usuario de Windows" w:date="2023-03-22T12:32:00Z">
          <w:pPr>
            <w:pStyle w:val="Prrafodelista"/>
            <w:numPr>
              <w:numId w:val="55"/>
            </w:numPr>
            <w:tabs>
              <w:tab w:val="left" w:pos="142"/>
              <w:tab w:val="left" w:pos="567"/>
            </w:tabs>
            <w:ind w:left="1287" w:hanging="360"/>
            <w:jc w:val="both"/>
          </w:pPr>
        </w:pPrChange>
      </w:pPr>
      <w:r w:rsidRPr="00C0752E">
        <w:rPr>
          <w:rFonts w:ascii="Arial Narrow" w:hAnsi="Arial Narrow" w:cs="Arial"/>
        </w:rPr>
        <w:t>Actividad 3.3. Desarrollo de eventos de intercambio, ferias y concursos.</w:t>
      </w:r>
    </w:p>
    <w:p w14:paraId="3B2E0778"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Componente 4: Mitigación Ambiental</w:t>
      </w:r>
    </w:p>
    <w:p w14:paraId="6FE14B13"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310A18DB" w14:textId="77777777" w:rsidR="00C0752E" w:rsidRPr="00C0752E" w:rsidRDefault="00C0752E">
      <w:pPr>
        <w:pStyle w:val="Prrafodelista"/>
        <w:numPr>
          <w:ilvl w:val="0"/>
          <w:numId w:val="56"/>
        </w:numPr>
        <w:tabs>
          <w:tab w:val="left" w:pos="142"/>
          <w:tab w:val="left" w:pos="567"/>
        </w:tabs>
        <w:spacing w:line="240" w:lineRule="auto"/>
        <w:jc w:val="both"/>
        <w:rPr>
          <w:rFonts w:ascii="Arial Narrow" w:hAnsi="Arial Narrow" w:cs="Arial"/>
        </w:rPr>
        <w:pPrChange w:id="151" w:author="Usuario de Windows" w:date="2023-03-22T12:32:00Z">
          <w:pPr>
            <w:pStyle w:val="Prrafodelista"/>
            <w:numPr>
              <w:numId w:val="56"/>
            </w:numPr>
            <w:tabs>
              <w:tab w:val="left" w:pos="142"/>
              <w:tab w:val="left" w:pos="567"/>
            </w:tabs>
            <w:ind w:left="1287" w:hanging="360"/>
            <w:jc w:val="both"/>
          </w:pPr>
        </w:pPrChange>
      </w:pPr>
      <w:r w:rsidRPr="00C0752E">
        <w:rPr>
          <w:rFonts w:ascii="Arial Narrow" w:hAnsi="Arial Narrow" w:cs="Arial"/>
        </w:rPr>
        <w:t>Actividad 4.1-. Segregación y recolección de residuos solidos</w:t>
      </w:r>
    </w:p>
    <w:p w14:paraId="6B685443" w14:textId="77777777" w:rsidR="00C0752E" w:rsidRPr="00C0752E" w:rsidRDefault="00C0752E">
      <w:pPr>
        <w:pStyle w:val="Prrafodelista"/>
        <w:numPr>
          <w:ilvl w:val="0"/>
          <w:numId w:val="56"/>
        </w:numPr>
        <w:tabs>
          <w:tab w:val="left" w:pos="142"/>
          <w:tab w:val="left" w:pos="567"/>
        </w:tabs>
        <w:spacing w:line="240" w:lineRule="auto"/>
        <w:jc w:val="both"/>
        <w:rPr>
          <w:rFonts w:ascii="Arial Narrow" w:hAnsi="Arial Narrow" w:cs="Arial"/>
        </w:rPr>
        <w:pPrChange w:id="152" w:author="Usuario de Windows" w:date="2023-03-22T12:32:00Z">
          <w:pPr>
            <w:pStyle w:val="Prrafodelista"/>
            <w:numPr>
              <w:numId w:val="56"/>
            </w:numPr>
            <w:tabs>
              <w:tab w:val="left" w:pos="142"/>
              <w:tab w:val="left" w:pos="567"/>
            </w:tabs>
            <w:ind w:left="1287" w:hanging="360"/>
            <w:jc w:val="both"/>
          </w:pPr>
        </w:pPrChange>
      </w:pPr>
      <w:r w:rsidRPr="00C0752E">
        <w:rPr>
          <w:rFonts w:ascii="Arial Narrow" w:hAnsi="Arial Narrow" w:cs="Arial"/>
        </w:rPr>
        <w:t>Actividad 4.2-. Almacenamiento temporal de residuos solidos</w:t>
      </w:r>
    </w:p>
    <w:p w14:paraId="1C756BDA" w14:textId="77777777" w:rsidR="00C0752E" w:rsidRPr="00C0752E" w:rsidRDefault="00C0752E">
      <w:pPr>
        <w:pStyle w:val="Prrafodelista"/>
        <w:numPr>
          <w:ilvl w:val="0"/>
          <w:numId w:val="56"/>
        </w:numPr>
        <w:tabs>
          <w:tab w:val="left" w:pos="142"/>
          <w:tab w:val="left" w:pos="567"/>
        </w:tabs>
        <w:spacing w:line="240" w:lineRule="auto"/>
        <w:jc w:val="both"/>
        <w:rPr>
          <w:rFonts w:ascii="Arial Narrow" w:hAnsi="Arial Narrow" w:cs="Arial"/>
        </w:rPr>
        <w:pPrChange w:id="153" w:author="Usuario de Windows" w:date="2023-03-22T12:32:00Z">
          <w:pPr>
            <w:pStyle w:val="Prrafodelista"/>
            <w:numPr>
              <w:numId w:val="56"/>
            </w:numPr>
            <w:tabs>
              <w:tab w:val="left" w:pos="142"/>
              <w:tab w:val="left" w:pos="567"/>
            </w:tabs>
            <w:ind w:left="1287" w:hanging="360"/>
            <w:jc w:val="both"/>
          </w:pPr>
        </w:pPrChange>
      </w:pPr>
      <w:r w:rsidRPr="00C0752E">
        <w:rPr>
          <w:rFonts w:ascii="Arial Narrow" w:hAnsi="Arial Narrow" w:cs="Arial"/>
        </w:rPr>
        <w:t>Actividad 4.3.- Protección de recursos naturales</w:t>
      </w:r>
    </w:p>
    <w:p w14:paraId="5FB7580B" w14:textId="77777777" w:rsidR="00C0752E" w:rsidRPr="00C0752E" w:rsidRDefault="00C0752E">
      <w:pPr>
        <w:pStyle w:val="Prrafodelista"/>
        <w:numPr>
          <w:ilvl w:val="0"/>
          <w:numId w:val="56"/>
        </w:numPr>
        <w:tabs>
          <w:tab w:val="left" w:pos="142"/>
          <w:tab w:val="left" w:pos="567"/>
        </w:tabs>
        <w:spacing w:line="240" w:lineRule="auto"/>
        <w:jc w:val="both"/>
        <w:rPr>
          <w:rFonts w:ascii="Arial Narrow" w:hAnsi="Arial Narrow" w:cs="Arial"/>
        </w:rPr>
        <w:pPrChange w:id="154" w:author="Usuario de Windows" w:date="2023-03-22T12:32:00Z">
          <w:pPr>
            <w:pStyle w:val="Prrafodelista"/>
            <w:numPr>
              <w:numId w:val="56"/>
            </w:numPr>
            <w:tabs>
              <w:tab w:val="left" w:pos="142"/>
              <w:tab w:val="left" w:pos="567"/>
            </w:tabs>
            <w:ind w:left="1287" w:hanging="360"/>
            <w:jc w:val="both"/>
          </w:pPr>
        </w:pPrChange>
      </w:pPr>
      <w:r w:rsidRPr="00C0752E">
        <w:rPr>
          <w:rFonts w:ascii="Arial Narrow" w:hAnsi="Arial Narrow" w:cs="Arial"/>
        </w:rPr>
        <w:t>Actividad 4.4.- Señalización</w:t>
      </w:r>
    </w:p>
    <w:p w14:paraId="17B993A3" w14:textId="77777777" w:rsidR="00C0752E" w:rsidRPr="00C0752E" w:rsidRDefault="00C0752E">
      <w:pPr>
        <w:pStyle w:val="Prrafodelista"/>
        <w:numPr>
          <w:ilvl w:val="0"/>
          <w:numId w:val="56"/>
        </w:numPr>
        <w:tabs>
          <w:tab w:val="left" w:pos="142"/>
          <w:tab w:val="left" w:pos="567"/>
        </w:tabs>
        <w:spacing w:line="240" w:lineRule="auto"/>
        <w:jc w:val="both"/>
        <w:rPr>
          <w:rFonts w:ascii="Arial Narrow" w:hAnsi="Arial Narrow" w:cs="Arial"/>
        </w:rPr>
        <w:pPrChange w:id="155" w:author="Usuario de Windows" w:date="2023-03-22T12:32:00Z">
          <w:pPr>
            <w:pStyle w:val="Prrafodelista"/>
            <w:numPr>
              <w:numId w:val="56"/>
            </w:numPr>
            <w:tabs>
              <w:tab w:val="left" w:pos="142"/>
              <w:tab w:val="left" w:pos="567"/>
            </w:tabs>
            <w:ind w:left="1287" w:hanging="360"/>
            <w:jc w:val="both"/>
          </w:pPr>
        </w:pPrChange>
      </w:pPr>
      <w:r w:rsidRPr="00C0752E">
        <w:rPr>
          <w:rFonts w:ascii="Arial Narrow" w:hAnsi="Arial Narrow" w:cs="Arial"/>
        </w:rPr>
        <w:t>Actividad 4.5.- Capacitación</w:t>
      </w:r>
    </w:p>
    <w:p w14:paraId="45618E6F" w14:textId="77777777" w:rsidR="00C0752E" w:rsidRPr="00C0752E" w:rsidRDefault="00C0752E">
      <w:pPr>
        <w:pStyle w:val="Prrafodelista"/>
        <w:numPr>
          <w:ilvl w:val="0"/>
          <w:numId w:val="56"/>
        </w:numPr>
        <w:tabs>
          <w:tab w:val="left" w:pos="142"/>
          <w:tab w:val="left" w:pos="567"/>
        </w:tabs>
        <w:spacing w:line="240" w:lineRule="auto"/>
        <w:jc w:val="both"/>
        <w:rPr>
          <w:rFonts w:ascii="Arial Narrow" w:hAnsi="Arial Narrow" w:cs="Arial"/>
        </w:rPr>
        <w:pPrChange w:id="156" w:author="Usuario de Windows" w:date="2023-03-22T12:32:00Z">
          <w:pPr>
            <w:pStyle w:val="Prrafodelista"/>
            <w:numPr>
              <w:numId w:val="56"/>
            </w:numPr>
            <w:tabs>
              <w:tab w:val="left" w:pos="142"/>
              <w:tab w:val="left" w:pos="567"/>
            </w:tabs>
            <w:ind w:left="1287" w:hanging="360"/>
            <w:jc w:val="both"/>
          </w:pPr>
        </w:pPrChange>
      </w:pPr>
      <w:r w:rsidRPr="00C0752E">
        <w:rPr>
          <w:rFonts w:ascii="Arial Narrow" w:hAnsi="Arial Narrow" w:cs="Arial"/>
        </w:rPr>
        <w:t>Actividad 4.6.- Implementos de seguridad y salud ocupacional.</w:t>
      </w:r>
    </w:p>
    <w:p w14:paraId="4AA21755" w14:textId="77777777" w:rsidR="00C0752E" w:rsidRPr="00C0752E" w:rsidRDefault="00C0752E">
      <w:pPr>
        <w:pStyle w:val="Prrafodelista"/>
        <w:numPr>
          <w:ilvl w:val="0"/>
          <w:numId w:val="56"/>
        </w:numPr>
        <w:tabs>
          <w:tab w:val="left" w:pos="142"/>
          <w:tab w:val="left" w:pos="567"/>
        </w:tabs>
        <w:spacing w:line="240" w:lineRule="auto"/>
        <w:jc w:val="both"/>
        <w:rPr>
          <w:rFonts w:ascii="Arial Narrow" w:hAnsi="Arial Narrow" w:cs="Arial"/>
        </w:rPr>
        <w:pPrChange w:id="157" w:author="Usuario de Windows" w:date="2023-03-22T12:32:00Z">
          <w:pPr>
            <w:pStyle w:val="Prrafodelista"/>
            <w:numPr>
              <w:numId w:val="56"/>
            </w:numPr>
            <w:tabs>
              <w:tab w:val="left" w:pos="142"/>
              <w:tab w:val="left" w:pos="567"/>
            </w:tabs>
            <w:ind w:left="1287" w:hanging="360"/>
            <w:jc w:val="both"/>
          </w:pPr>
        </w:pPrChange>
      </w:pPr>
      <w:r w:rsidRPr="00C0752E">
        <w:rPr>
          <w:rFonts w:ascii="Arial Narrow" w:hAnsi="Arial Narrow" w:cs="Arial"/>
        </w:rPr>
        <w:t>Actividad 4.7.- Materiales e insumos</w:t>
      </w:r>
    </w:p>
    <w:p w14:paraId="4765FE02" w14:textId="77777777" w:rsidR="00C0752E" w:rsidRPr="00C0752E" w:rsidRDefault="00C0752E">
      <w:pPr>
        <w:pStyle w:val="Prrafodelista"/>
        <w:tabs>
          <w:tab w:val="left" w:pos="142"/>
          <w:tab w:val="left" w:pos="567"/>
        </w:tabs>
        <w:spacing w:line="240" w:lineRule="auto"/>
        <w:ind w:left="1287"/>
        <w:jc w:val="both"/>
        <w:rPr>
          <w:rFonts w:ascii="Arial Narrow" w:hAnsi="Arial Narrow" w:cs="Arial"/>
        </w:rPr>
        <w:pPrChange w:id="158" w:author="Usuario de Windows" w:date="2023-03-22T12:32:00Z">
          <w:pPr>
            <w:pStyle w:val="Prrafodelista"/>
            <w:tabs>
              <w:tab w:val="left" w:pos="142"/>
              <w:tab w:val="left" w:pos="567"/>
            </w:tabs>
            <w:ind w:left="1287"/>
            <w:jc w:val="both"/>
          </w:pPr>
        </w:pPrChange>
      </w:pPr>
    </w:p>
    <w:p w14:paraId="2ECE5C4F" w14:textId="1699FEEF" w:rsidR="00C0752E" w:rsidRPr="00C0752E" w:rsidRDefault="00C0752E">
      <w:pPr>
        <w:pStyle w:val="Prrafodelista"/>
        <w:spacing w:after="0" w:line="240" w:lineRule="auto"/>
        <w:ind w:left="0" w:right="-567" w:firstLine="708"/>
        <w:jc w:val="both"/>
        <w:rPr>
          <w:rFonts w:ascii="Arial Narrow" w:hAnsi="Arial Narrow" w:cstheme="minorHAnsi"/>
          <w:u w:val="single"/>
        </w:rPr>
        <w:pPrChange w:id="159" w:author="Usuario de Windows" w:date="2023-03-22T12:32:00Z">
          <w:pPr>
            <w:pStyle w:val="Prrafodelista"/>
            <w:spacing w:after="0"/>
            <w:ind w:left="0" w:right="-567" w:firstLine="708"/>
            <w:jc w:val="both"/>
          </w:pPr>
        </w:pPrChange>
      </w:pPr>
      <w:r>
        <w:rPr>
          <w:rFonts w:ascii="Arial Narrow" w:hAnsi="Arial Narrow" w:cstheme="minorHAnsi"/>
          <w:b/>
        </w:rPr>
        <w:t>B</w:t>
      </w:r>
      <w:r w:rsidRPr="00C0752E">
        <w:rPr>
          <w:rFonts w:ascii="Arial Narrow" w:hAnsi="Arial Narrow" w:cstheme="minorHAnsi"/>
          <w:b/>
        </w:rPr>
        <w:t>eneficiarios directos del proyecto</w:t>
      </w:r>
    </w:p>
    <w:p w14:paraId="3DB80469" w14:textId="77777777" w:rsidR="00C0752E" w:rsidRPr="00AA5312" w:rsidRDefault="00C0752E">
      <w:pPr>
        <w:widowControl w:val="0"/>
        <w:tabs>
          <w:tab w:val="left" w:pos="-1440"/>
        </w:tabs>
        <w:ind w:right="-567"/>
        <w:jc w:val="both"/>
        <w:rPr>
          <w:rFonts w:ascii="Arial Narrow" w:hAnsi="Arial Narrow" w:cstheme="minorHAnsi"/>
          <w:sz w:val="22"/>
          <w:szCs w:val="22"/>
        </w:rPr>
      </w:pPr>
    </w:p>
    <w:p w14:paraId="578E1572" w14:textId="77777777" w:rsidR="00C0752E" w:rsidRPr="00AA5312" w:rsidRDefault="00C0752E">
      <w:pPr>
        <w:widowControl w:val="0"/>
        <w:tabs>
          <w:tab w:val="left" w:pos="-1440"/>
        </w:tabs>
        <w:ind w:left="708" w:right="-1"/>
        <w:jc w:val="both"/>
        <w:rPr>
          <w:rFonts w:ascii="Arial Narrow" w:hAnsi="Arial Narrow" w:cstheme="minorHAnsi"/>
          <w:sz w:val="22"/>
          <w:szCs w:val="22"/>
        </w:rPr>
      </w:pPr>
      <w:r w:rsidRPr="00AA5312">
        <w:rPr>
          <w:rFonts w:ascii="Arial Narrow" w:hAnsi="Arial Narrow" w:cstheme="minorHAnsi"/>
          <w:sz w:val="22"/>
          <w:szCs w:val="22"/>
        </w:rPr>
        <w:t>Los beneficiarios directos del proyecto, están representados por la cantidad de estudiantes y docentes que serán atendidos con la implementación de una computadora portátil.</w:t>
      </w:r>
    </w:p>
    <w:p w14:paraId="00D9A670" w14:textId="77777777" w:rsidR="00C0752E" w:rsidRPr="00AA5312" w:rsidRDefault="00C0752E">
      <w:pPr>
        <w:ind w:right="-1"/>
        <w:jc w:val="center"/>
        <w:rPr>
          <w:rFonts w:ascii="Arial Narrow" w:hAnsi="Arial Narrow" w:cstheme="minorBidi"/>
          <w:b/>
          <w:sz w:val="22"/>
          <w:szCs w:val="22"/>
        </w:rPr>
      </w:pPr>
    </w:p>
    <w:p w14:paraId="38D2B901" w14:textId="77D94E3D" w:rsidR="00C0752E" w:rsidRPr="00431B8A" w:rsidRDefault="00C0752E">
      <w:pPr>
        <w:ind w:left="993"/>
        <w:jc w:val="center"/>
        <w:rPr>
          <w:rFonts w:ascii="Arial Narrow" w:hAnsi="Arial Narrow"/>
          <w:b/>
          <w:sz w:val="22"/>
          <w:szCs w:val="22"/>
          <w:rPrChange w:id="160" w:author="Usuario de Windows" w:date="2023-03-22T11:00:00Z">
            <w:rPr>
              <w:rFonts w:ascii="Arial Narrow" w:hAnsi="Arial Narrow"/>
              <w:sz w:val="22"/>
              <w:szCs w:val="22"/>
            </w:rPr>
          </w:rPrChange>
        </w:rPr>
      </w:pPr>
      <w:r w:rsidRPr="00431B8A">
        <w:rPr>
          <w:rFonts w:ascii="Arial Narrow" w:hAnsi="Arial Narrow"/>
          <w:b/>
          <w:sz w:val="22"/>
          <w:szCs w:val="22"/>
          <w:rPrChange w:id="161" w:author="Usuario de Windows" w:date="2023-03-22T11:00:00Z">
            <w:rPr>
              <w:rFonts w:ascii="Arial Narrow" w:hAnsi="Arial Narrow"/>
              <w:sz w:val="22"/>
              <w:szCs w:val="22"/>
            </w:rPr>
          </w:rPrChange>
        </w:rPr>
        <w:t xml:space="preserve">Ámbito e </w:t>
      </w:r>
      <w:r w:rsidR="007A06D2" w:rsidRPr="007A06D2">
        <w:rPr>
          <w:rFonts w:ascii="Arial Narrow" w:hAnsi="Arial Narrow"/>
          <w:b/>
          <w:sz w:val="22"/>
          <w:szCs w:val="22"/>
        </w:rPr>
        <w:t xml:space="preserve">instituciones educativas </w:t>
      </w:r>
      <w:del w:id="162" w:author="NAHIM" w:date="2023-03-23T16:11:00Z">
        <w:r w:rsidRPr="00431B8A" w:rsidDel="00A9311D">
          <w:rPr>
            <w:rFonts w:ascii="Arial Narrow" w:hAnsi="Arial Narrow"/>
            <w:b/>
            <w:sz w:val="22"/>
            <w:szCs w:val="22"/>
            <w:rPrChange w:id="163" w:author="Usuario de Windows" w:date="2023-03-22T11:00:00Z">
              <w:rPr>
                <w:rFonts w:ascii="Arial Narrow" w:hAnsi="Arial Narrow"/>
                <w:sz w:val="22"/>
                <w:szCs w:val="22"/>
              </w:rPr>
            </w:rPrChange>
          </w:rPr>
          <w:delText>S</w:delText>
        </w:r>
      </w:del>
      <w:ins w:id="164" w:author="NAHIM" w:date="2023-03-23T16:11:00Z">
        <w:r w:rsidR="007A06D2">
          <w:rPr>
            <w:rFonts w:ascii="Arial Narrow" w:hAnsi="Arial Narrow"/>
            <w:b/>
            <w:sz w:val="22"/>
            <w:szCs w:val="22"/>
          </w:rPr>
          <w:t>s</w:t>
        </w:r>
      </w:ins>
      <w:r w:rsidR="007A06D2" w:rsidRPr="007A06D2">
        <w:rPr>
          <w:rFonts w:ascii="Arial Narrow" w:hAnsi="Arial Narrow"/>
          <w:b/>
          <w:sz w:val="22"/>
          <w:szCs w:val="22"/>
        </w:rPr>
        <w:t xml:space="preserve">ecundarias </w:t>
      </w:r>
      <w:del w:id="165" w:author="NAHIM" w:date="2023-03-23T16:11:00Z">
        <w:r w:rsidRPr="00431B8A" w:rsidDel="00A9311D">
          <w:rPr>
            <w:rFonts w:ascii="Arial Narrow" w:hAnsi="Arial Narrow"/>
            <w:b/>
            <w:sz w:val="22"/>
            <w:szCs w:val="22"/>
            <w:rPrChange w:id="166" w:author="Usuario de Windows" w:date="2023-03-22T11:00:00Z">
              <w:rPr>
                <w:rFonts w:ascii="Arial Narrow" w:hAnsi="Arial Narrow"/>
                <w:sz w:val="22"/>
                <w:szCs w:val="22"/>
              </w:rPr>
            </w:rPrChange>
          </w:rPr>
          <w:delText>I</w:delText>
        </w:r>
      </w:del>
      <w:ins w:id="167" w:author="NAHIM" w:date="2023-03-23T16:11:00Z">
        <w:r w:rsidR="00A9311D">
          <w:rPr>
            <w:rFonts w:ascii="Arial Narrow" w:hAnsi="Arial Narrow"/>
            <w:b/>
            <w:sz w:val="22"/>
            <w:szCs w:val="22"/>
          </w:rPr>
          <w:t>i</w:t>
        </w:r>
      </w:ins>
      <w:r w:rsidRPr="00431B8A">
        <w:rPr>
          <w:rFonts w:ascii="Arial Narrow" w:hAnsi="Arial Narrow"/>
          <w:b/>
          <w:sz w:val="22"/>
          <w:szCs w:val="22"/>
          <w:rPrChange w:id="168" w:author="Usuario de Windows" w:date="2023-03-22T11:00:00Z">
            <w:rPr>
              <w:rFonts w:ascii="Arial Narrow" w:hAnsi="Arial Narrow"/>
              <w:sz w:val="22"/>
              <w:szCs w:val="22"/>
            </w:rPr>
          </w:rPrChange>
        </w:rPr>
        <w:t>ntervenidas en la UGEL Chincheros</w:t>
      </w:r>
    </w:p>
    <w:tbl>
      <w:tblPr>
        <w:tblW w:w="7796" w:type="dxa"/>
        <w:tblInd w:w="699" w:type="dxa"/>
        <w:tblCellMar>
          <w:left w:w="70" w:type="dxa"/>
          <w:right w:w="70" w:type="dxa"/>
        </w:tblCellMar>
        <w:tblLook w:val="04A0" w:firstRow="1" w:lastRow="0" w:firstColumn="1" w:lastColumn="0" w:noHBand="0" w:noVBand="1"/>
        <w:tblPrChange w:id="169" w:author="Usuario de Windows" w:date="2023-03-23T12:11:00Z">
          <w:tblPr>
            <w:tblW w:w="8080" w:type="dxa"/>
            <w:tblInd w:w="699" w:type="dxa"/>
            <w:tblCellMar>
              <w:left w:w="70" w:type="dxa"/>
              <w:right w:w="70" w:type="dxa"/>
            </w:tblCellMar>
            <w:tblLook w:val="04A0" w:firstRow="1" w:lastRow="0" w:firstColumn="1" w:lastColumn="0" w:noHBand="0" w:noVBand="1"/>
          </w:tblPr>
        </w:tblPrChange>
      </w:tblPr>
      <w:tblGrid>
        <w:gridCol w:w="341"/>
        <w:gridCol w:w="940"/>
        <w:gridCol w:w="3113"/>
        <w:gridCol w:w="1276"/>
        <w:gridCol w:w="2126"/>
        <w:tblGridChange w:id="170">
          <w:tblGrid>
            <w:gridCol w:w="341"/>
            <w:gridCol w:w="940"/>
            <w:gridCol w:w="2265"/>
            <w:gridCol w:w="1276"/>
            <w:gridCol w:w="1558"/>
          </w:tblGrid>
        </w:tblGridChange>
      </w:tblGrid>
      <w:tr w:rsidR="00431B8A" w:rsidRPr="00860C05" w14:paraId="632E0C7E" w14:textId="77777777" w:rsidTr="000F248C">
        <w:trPr>
          <w:trHeight w:val="240"/>
          <w:tblHeader/>
          <w:trPrChange w:id="171" w:author="Usuario de Windows" w:date="2023-03-23T12:11:00Z">
            <w:trPr>
              <w:trHeight w:val="240"/>
            </w:trPr>
          </w:trPrChange>
        </w:trPr>
        <w:tc>
          <w:tcPr>
            <w:tcW w:w="341" w:type="dxa"/>
            <w:tcBorders>
              <w:top w:val="single" w:sz="8" w:space="0" w:color="auto"/>
              <w:left w:val="single" w:sz="8" w:space="0" w:color="auto"/>
              <w:bottom w:val="single" w:sz="8" w:space="0" w:color="auto"/>
              <w:right w:val="nil"/>
            </w:tcBorders>
            <w:shd w:val="clear" w:color="auto" w:fill="7F7F7F" w:themeFill="text1" w:themeFillTint="80"/>
            <w:noWrap/>
            <w:vAlign w:val="center"/>
            <w:hideMark/>
            <w:tcPrChange w:id="172" w:author="Usuario de Windows" w:date="2023-03-23T12:11:00Z">
              <w:tcPr>
                <w:tcW w:w="336" w:type="dxa"/>
                <w:tcBorders>
                  <w:top w:val="single" w:sz="8" w:space="0" w:color="auto"/>
                  <w:left w:val="single" w:sz="8" w:space="0" w:color="auto"/>
                  <w:bottom w:val="single" w:sz="8" w:space="0" w:color="auto"/>
                  <w:right w:val="nil"/>
                </w:tcBorders>
                <w:shd w:val="clear" w:color="auto" w:fill="7F7F7F" w:themeFill="text1" w:themeFillTint="80"/>
                <w:noWrap/>
                <w:vAlign w:val="center"/>
                <w:hideMark/>
              </w:tcPr>
            </w:tcPrChange>
          </w:tcPr>
          <w:p w14:paraId="07103C8D" w14:textId="77777777" w:rsidR="00431B8A" w:rsidRPr="00AA5312" w:rsidRDefault="00431B8A">
            <w:pPr>
              <w:jc w:val="center"/>
              <w:rPr>
                <w:rFonts w:ascii="Arial Narrow" w:hAnsi="Arial Narrow" w:cs="Arial"/>
                <w:b/>
                <w:bCs/>
                <w:color w:val="000000"/>
                <w:sz w:val="22"/>
                <w:szCs w:val="22"/>
                <w:lang w:eastAsia="es-PE"/>
              </w:rPr>
            </w:pPr>
            <w:proofErr w:type="spellStart"/>
            <w:r w:rsidRPr="00AA5312">
              <w:rPr>
                <w:rFonts w:ascii="Arial Narrow" w:hAnsi="Arial Narrow" w:cs="Arial"/>
                <w:b/>
                <w:bCs/>
                <w:color w:val="000000"/>
                <w:sz w:val="22"/>
                <w:szCs w:val="22"/>
                <w:lang w:eastAsia="es-PE"/>
              </w:rPr>
              <w:t>Nº</w:t>
            </w:r>
            <w:proofErr w:type="spellEnd"/>
          </w:p>
        </w:tc>
        <w:tc>
          <w:tcPr>
            <w:tcW w:w="940" w:type="dxa"/>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Change w:id="173" w:author="Usuario de Windows" w:date="2023-03-23T12:11:00Z">
              <w:tcPr>
                <w:tcW w:w="940" w:type="dxa"/>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
            </w:tcPrChange>
          </w:tcPr>
          <w:p w14:paraId="14EF9C5B" w14:textId="5C0D94BC" w:rsidR="00431B8A" w:rsidRPr="00AA5312" w:rsidRDefault="00431B8A">
            <w:pPr>
              <w:jc w:val="cente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 xml:space="preserve">Código </w:t>
            </w:r>
            <w:r w:rsidR="001D0245" w:rsidRPr="00AA5312">
              <w:rPr>
                <w:rFonts w:ascii="Arial Narrow" w:hAnsi="Arial Narrow" w:cs="Arial"/>
                <w:b/>
                <w:bCs/>
                <w:color w:val="000000"/>
                <w:sz w:val="22"/>
                <w:szCs w:val="22"/>
                <w:lang w:eastAsia="es-PE"/>
              </w:rPr>
              <w:t>modular</w:t>
            </w:r>
          </w:p>
        </w:tc>
        <w:tc>
          <w:tcPr>
            <w:tcW w:w="3113" w:type="dxa"/>
            <w:tcBorders>
              <w:top w:val="single" w:sz="8" w:space="0" w:color="auto"/>
              <w:left w:val="nil"/>
              <w:bottom w:val="single" w:sz="8" w:space="0" w:color="auto"/>
              <w:right w:val="nil"/>
            </w:tcBorders>
            <w:shd w:val="clear" w:color="auto" w:fill="7F7F7F" w:themeFill="text1" w:themeFillTint="80"/>
            <w:vAlign w:val="center"/>
            <w:hideMark/>
            <w:tcPrChange w:id="174" w:author="Usuario de Windows" w:date="2023-03-23T12:11:00Z">
              <w:tcPr>
                <w:tcW w:w="2268" w:type="dxa"/>
                <w:tcBorders>
                  <w:top w:val="single" w:sz="8" w:space="0" w:color="auto"/>
                  <w:left w:val="nil"/>
                  <w:bottom w:val="single" w:sz="8" w:space="0" w:color="auto"/>
                  <w:right w:val="nil"/>
                </w:tcBorders>
                <w:shd w:val="clear" w:color="auto" w:fill="7F7F7F" w:themeFill="text1" w:themeFillTint="80"/>
                <w:vAlign w:val="center"/>
                <w:hideMark/>
              </w:tcPr>
            </w:tcPrChange>
          </w:tcPr>
          <w:p w14:paraId="474E0C33" w14:textId="77777777" w:rsidR="00431B8A" w:rsidRPr="00AA5312" w:rsidRDefault="00431B8A">
            <w:pPr>
              <w:jc w:val="cente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Nombre de la II.EE</w:t>
            </w:r>
          </w:p>
        </w:tc>
        <w:tc>
          <w:tcPr>
            <w:tcW w:w="1276" w:type="dxa"/>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Change w:id="175" w:author="Usuario de Windows" w:date="2023-03-23T12:11:00Z">
              <w:tcPr>
                <w:tcW w:w="1276" w:type="dxa"/>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
            </w:tcPrChange>
          </w:tcPr>
          <w:p w14:paraId="1836E2C3" w14:textId="77777777" w:rsidR="00431B8A" w:rsidRPr="00AA5312" w:rsidRDefault="00431B8A">
            <w:pP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Distrito</w:t>
            </w:r>
          </w:p>
        </w:tc>
        <w:tc>
          <w:tcPr>
            <w:tcW w:w="2126" w:type="dxa"/>
            <w:tcBorders>
              <w:top w:val="single" w:sz="8" w:space="0" w:color="auto"/>
              <w:left w:val="nil"/>
              <w:bottom w:val="single" w:sz="8" w:space="0" w:color="auto"/>
              <w:right w:val="single" w:sz="8" w:space="0" w:color="auto"/>
            </w:tcBorders>
            <w:shd w:val="clear" w:color="auto" w:fill="7F7F7F" w:themeFill="text1" w:themeFillTint="80"/>
            <w:vAlign w:val="center"/>
            <w:hideMark/>
            <w:tcPrChange w:id="176" w:author="Usuario de Windows" w:date="2023-03-23T12:11:00Z">
              <w:tcPr>
                <w:tcW w:w="1559" w:type="dxa"/>
                <w:tcBorders>
                  <w:top w:val="single" w:sz="8" w:space="0" w:color="auto"/>
                  <w:left w:val="nil"/>
                  <w:bottom w:val="single" w:sz="8" w:space="0" w:color="auto"/>
                  <w:right w:val="single" w:sz="8" w:space="0" w:color="auto"/>
                </w:tcBorders>
                <w:shd w:val="clear" w:color="auto" w:fill="7F7F7F" w:themeFill="text1" w:themeFillTint="80"/>
                <w:vAlign w:val="center"/>
                <w:hideMark/>
              </w:tcPr>
            </w:tcPrChange>
          </w:tcPr>
          <w:p w14:paraId="0CA60B57" w14:textId="145CE9E1" w:rsidR="00431B8A" w:rsidRPr="00AA5312" w:rsidRDefault="00431B8A">
            <w:pP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 xml:space="preserve">Nombre del </w:t>
            </w:r>
            <w:r w:rsidR="001D0245" w:rsidRPr="00AA5312">
              <w:rPr>
                <w:rFonts w:ascii="Arial Narrow" w:hAnsi="Arial Narrow" w:cs="Arial"/>
                <w:b/>
                <w:bCs/>
                <w:color w:val="000000"/>
                <w:sz w:val="22"/>
                <w:szCs w:val="22"/>
                <w:lang w:eastAsia="es-PE"/>
              </w:rPr>
              <w:t>centro poblado</w:t>
            </w:r>
          </w:p>
        </w:tc>
      </w:tr>
      <w:tr w:rsidR="00431B8A" w:rsidRPr="00C0752E" w14:paraId="251748FD" w14:textId="77777777" w:rsidTr="00431B8A">
        <w:trPr>
          <w:trHeight w:val="240"/>
          <w:trPrChange w:id="177" w:author="Usuario de Windows" w:date="2023-03-22T11:02:00Z">
            <w:trPr>
              <w:trHeight w:val="240"/>
            </w:trPr>
          </w:trPrChange>
        </w:trPr>
        <w:tc>
          <w:tcPr>
            <w:tcW w:w="341" w:type="dxa"/>
            <w:tcBorders>
              <w:top w:val="single" w:sz="8" w:space="0" w:color="auto"/>
              <w:left w:val="single" w:sz="8" w:space="0" w:color="auto"/>
              <w:bottom w:val="single" w:sz="8" w:space="0" w:color="auto"/>
              <w:right w:val="single" w:sz="8" w:space="0" w:color="auto"/>
            </w:tcBorders>
            <w:vAlign w:val="center"/>
            <w:hideMark/>
            <w:tcPrChange w:id="178" w:author="Usuario de Windows" w:date="2023-03-22T11:02:00Z">
              <w:tcPr>
                <w:tcW w:w="336" w:type="dxa"/>
                <w:tcBorders>
                  <w:top w:val="single" w:sz="8" w:space="0" w:color="auto"/>
                  <w:left w:val="single" w:sz="8" w:space="0" w:color="auto"/>
                  <w:bottom w:val="single" w:sz="8" w:space="0" w:color="auto"/>
                  <w:right w:val="single" w:sz="8" w:space="0" w:color="auto"/>
                </w:tcBorders>
                <w:vAlign w:val="center"/>
                <w:hideMark/>
              </w:tcPr>
            </w:tcPrChange>
          </w:tcPr>
          <w:p w14:paraId="2816A0C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w:t>
            </w:r>
          </w:p>
        </w:tc>
        <w:tc>
          <w:tcPr>
            <w:tcW w:w="940" w:type="dxa"/>
            <w:tcBorders>
              <w:top w:val="nil"/>
              <w:left w:val="nil"/>
              <w:bottom w:val="single" w:sz="8" w:space="0" w:color="auto"/>
              <w:right w:val="single" w:sz="8" w:space="0" w:color="auto"/>
            </w:tcBorders>
            <w:vAlign w:val="center"/>
            <w:hideMark/>
            <w:tcPrChange w:id="179" w:author="Usuario de Windows" w:date="2023-03-22T11:02:00Z">
              <w:tcPr>
                <w:tcW w:w="940" w:type="dxa"/>
                <w:tcBorders>
                  <w:top w:val="nil"/>
                  <w:left w:val="nil"/>
                  <w:bottom w:val="single" w:sz="8" w:space="0" w:color="auto"/>
                  <w:right w:val="single" w:sz="8" w:space="0" w:color="auto"/>
                </w:tcBorders>
                <w:vAlign w:val="center"/>
                <w:hideMark/>
              </w:tcPr>
            </w:tcPrChange>
          </w:tcPr>
          <w:p w14:paraId="07226BA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1331552</w:t>
            </w:r>
          </w:p>
        </w:tc>
        <w:tc>
          <w:tcPr>
            <w:tcW w:w="3113" w:type="dxa"/>
            <w:tcBorders>
              <w:top w:val="single" w:sz="8" w:space="0" w:color="auto"/>
              <w:left w:val="nil"/>
              <w:bottom w:val="single" w:sz="8" w:space="0" w:color="auto"/>
              <w:right w:val="single" w:sz="8" w:space="0" w:color="auto"/>
            </w:tcBorders>
            <w:vAlign w:val="center"/>
            <w:hideMark/>
            <w:tcPrChange w:id="180" w:author="Usuario de Windows" w:date="2023-03-22T11:02:00Z">
              <w:tcPr>
                <w:tcW w:w="2268" w:type="dxa"/>
                <w:tcBorders>
                  <w:top w:val="single" w:sz="8" w:space="0" w:color="auto"/>
                  <w:left w:val="nil"/>
                  <w:bottom w:val="single" w:sz="8" w:space="0" w:color="auto"/>
                  <w:right w:val="single" w:sz="8" w:space="0" w:color="auto"/>
                </w:tcBorders>
                <w:vAlign w:val="center"/>
                <w:hideMark/>
              </w:tcPr>
            </w:tcPrChange>
          </w:tcPr>
          <w:p w14:paraId="4E87AC9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Carlos Noriega Jiménez</w:t>
            </w:r>
          </w:p>
        </w:tc>
        <w:tc>
          <w:tcPr>
            <w:tcW w:w="1276" w:type="dxa"/>
            <w:tcBorders>
              <w:top w:val="nil"/>
              <w:left w:val="nil"/>
              <w:bottom w:val="single" w:sz="8" w:space="0" w:color="auto"/>
              <w:right w:val="single" w:sz="8" w:space="0" w:color="auto"/>
            </w:tcBorders>
            <w:vAlign w:val="center"/>
            <w:hideMark/>
            <w:tcPrChange w:id="181" w:author="Usuario de Windows" w:date="2023-03-22T11:02:00Z">
              <w:tcPr>
                <w:tcW w:w="1276" w:type="dxa"/>
                <w:tcBorders>
                  <w:top w:val="nil"/>
                  <w:left w:val="nil"/>
                  <w:bottom w:val="single" w:sz="8" w:space="0" w:color="auto"/>
                  <w:right w:val="single" w:sz="8" w:space="0" w:color="auto"/>
                </w:tcBorders>
                <w:vAlign w:val="center"/>
                <w:hideMark/>
              </w:tcPr>
            </w:tcPrChange>
          </w:tcPr>
          <w:p w14:paraId="45F52A65"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Change w:id="182" w:author="Usuario de Windows" w:date="2023-03-22T11:02:00Z">
              <w:tcPr>
                <w:tcW w:w="1559" w:type="dxa"/>
                <w:tcBorders>
                  <w:top w:val="nil"/>
                  <w:left w:val="nil"/>
                  <w:bottom w:val="single" w:sz="8" w:space="0" w:color="auto"/>
                  <w:right w:val="single" w:sz="8" w:space="0" w:color="auto"/>
                </w:tcBorders>
                <w:vAlign w:val="center"/>
                <w:hideMark/>
              </w:tcPr>
            </w:tcPrChange>
          </w:tcPr>
          <w:p w14:paraId="69684319" w14:textId="1F255D06"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Vista Alegre</w:t>
            </w:r>
          </w:p>
        </w:tc>
      </w:tr>
      <w:tr w:rsidR="00431B8A" w:rsidRPr="00C0752E" w14:paraId="745D5614" w14:textId="77777777" w:rsidTr="00431B8A">
        <w:trPr>
          <w:trHeight w:val="240"/>
          <w:trPrChange w:id="183"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184"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0957D0A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w:t>
            </w:r>
          </w:p>
        </w:tc>
        <w:tc>
          <w:tcPr>
            <w:tcW w:w="940" w:type="dxa"/>
            <w:tcBorders>
              <w:top w:val="nil"/>
              <w:left w:val="nil"/>
              <w:bottom w:val="single" w:sz="8" w:space="0" w:color="auto"/>
              <w:right w:val="single" w:sz="8" w:space="0" w:color="auto"/>
            </w:tcBorders>
            <w:vAlign w:val="center"/>
            <w:hideMark/>
            <w:tcPrChange w:id="185" w:author="Usuario de Windows" w:date="2023-03-22T11:02:00Z">
              <w:tcPr>
                <w:tcW w:w="940" w:type="dxa"/>
                <w:tcBorders>
                  <w:top w:val="nil"/>
                  <w:left w:val="nil"/>
                  <w:bottom w:val="single" w:sz="8" w:space="0" w:color="auto"/>
                  <w:right w:val="single" w:sz="8" w:space="0" w:color="auto"/>
                </w:tcBorders>
                <w:vAlign w:val="center"/>
                <w:hideMark/>
              </w:tcPr>
            </w:tcPrChange>
          </w:tcPr>
          <w:p w14:paraId="08EB653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1331537</w:t>
            </w:r>
          </w:p>
        </w:tc>
        <w:tc>
          <w:tcPr>
            <w:tcW w:w="3113" w:type="dxa"/>
            <w:tcBorders>
              <w:top w:val="nil"/>
              <w:left w:val="nil"/>
              <w:bottom w:val="single" w:sz="8" w:space="0" w:color="auto"/>
              <w:right w:val="single" w:sz="8" w:space="0" w:color="auto"/>
            </w:tcBorders>
            <w:vAlign w:val="center"/>
            <w:hideMark/>
            <w:tcPrChange w:id="186" w:author="Usuario de Windows" w:date="2023-03-22T11:02:00Z">
              <w:tcPr>
                <w:tcW w:w="2268" w:type="dxa"/>
                <w:tcBorders>
                  <w:top w:val="nil"/>
                  <w:left w:val="nil"/>
                  <w:bottom w:val="single" w:sz="8" w:space="0" w:color="auto"/>
                  <w:right w:val="single" w:sz="8" w:space="0" w:color="auto"/>
                </w:tcBorders>
                <w:vAlign w:val="center"/>
                <w:hideMark/>
              </w:tcPr>
            </w:tcPrChange>
          </w:tcPr>
          <w:p w14:paraId="4997AA3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CRFA Jatun </w:t>
            </w:r>
            <w:proofErr w:type="spellStart"/>
            <w:r w:rsidRPr="00AA5312">
              <w:rPr>
                <w:rFonts w:ascii="Arial Narrow" w:hAnsi="Arial Narrow" w:cs="Calibri"/>
                <w:color w:val="000000"/>
                <w:sz w:val="22"/>
                <w:szCs w:val="22"/>
                <w:lang w:eastAsia="es-PE"/>
              </w:rPr>
              <w:t>Rurupa</w:t>
            </w:r>
            <w:proofErr w:type="spellEnd"/>
          </w:p>
        </w:tc>
        <w:tc>
          <w:tcPr>
            <w:tcW w:w="1276" w:type="dxa"/>
            <w:tcBorders>
              <w:top w:val="nil"/>
              <w:left w:val="nil"/>
              <w:bottom w:val="single" w:sz="8" w:space="0" w:color="auto"/>
              <w:right w:val="single" w:sz="8" w:space="0" w:color="auto"/>
            </w:tcBorders>
            <w:vAlign w:val="center"/>
            <w:hideMark/>
            <w:tcPrChange w:id="187" w:author="Usuario de Windows" w:date="2023-03-22T11:02:00Z">
              <w:tcPr>
                <w:tcW w:w="1276" w:type="dxa"/>
                <w:tcBorders>
                  <w:top w:val="nil"/>
                  <w:left w:val="nil"/>
                  <w:bottom w:val="single" w:sz="8" w:space="0" w:color="auto"/>
                  <w:right w:val="single" w:sz="8" w:space="0" w:color="auto"/>
                </w:tcBorders>
                <w:vAlign w:val="center"/>
                <w:hideMark/>
              </w:tcPr>
            </w:tcPrChange>
          </w:tcPr>
          <w:p w14:paraId="5A696CF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Change w:id="188" w:author="Usuario de Windows" w:date="2023-03-22T11:02:00Z">
              <w:tcPr>
                <w:tcW w:w="1559" w:type="dxa"/>
                <w:tcBorders>
                  <w:top w:val="nil"/>
                  <w:left w:val="nil"/>
                  <w:bottom w:val="single" w:sz="8" w:space="0" w:color="auto"/>
                  <w:right w:val="single" w:sz="8" w:space="0" w:color="auto"/>
                </w:tcBorders>
                <w:vAlign w:val="center"/>
                <w:hideMark/>
              </w:tcPr>
            </w:tcPrChange>
          </w:tcPr>
          <w:p w14:paraId="19857AE0"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Quismimarca</w:t>
            </w:r>
            <w:proofErr w:type="spellEnd"/>
          </w:p>
        </w:tc>
      </w:tr>
      <w:tr w:rsidR="00431B8A" w:rsidRPr="00C0752E" w14:paraId="5F22B9C0" w14:textId="77777777" w:rsidTr="00431B8A">
        <w:trPr>
          <w:trHeight w:val="240"/>
          <w:trPrChange w:id="189"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190"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3BBC3D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w:t>
            </w:r>
          </w:p>
        </w:tc>
        <w:tc>
          <w:tcPr>
            <w:tcW w:w="940" w:type="dxa"/>
            <w:tcBorders>
              <w:top w:val="nil"/>
              <w:left w:val="nil"/>
              <w:bottom w:val="single" w:sz="8" w:space="0" w:color="auto"/>
              <w:right w:val="single" w:sz="8" w:space="0" w:color="auto"/>
            </w:tcBorders>
            <w:vAlign w:val="center"/>
            <w:hideMark/>
            <w:tcPrChange w:id="191" w:author="Usuario de Windows" w:date="2023-03-22T11:02:00Z">
              <w:tcPr>
                <w:tcW w:w="940" w:type="dxa"/>
                <w:tcBorders>
                  <w:top w:val="nil"/>
                  <w:left w:val="nil"/>
                  <w:bottom w:val="single" w:sz="8" w:space="0" w:color="auto"/>
                  <w:right w:val="single" w:sz="8" w:space="0" w:color="auto"/>
                </w:tcBorders>
                <w:vAlign w:val="center"/>
                <w:hideMark/>
              </w:tcPr>
            </w:tcPrChange>
          </w:tcPr>
          <w:p w14:paraId="3FA31583"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1266105</w:t>
            </w:r>
          </w:p>
        </w:tc>
        <w:tc>
          <w:tcPr>
            <w:tcW w:w="3113" w:type="dxa"/>
            <w:tcBorders>
              <w:top w:val="nil"/>
              <w:left w:val="nil"/>
              <w:bottom w:val="single" w:sz="8" w:space="0" w:color="auto"/>
              <w:right w:val="single" w:sz="8" w:space="0" w:color="auto"/>
            </w:tcBorders>
            <w:vAlign w:val="center"/>
            <w:hideMark/>
            <w:tcPrChange w:id="192" w:author="Usuario de Windows" w:date="2023-03-22T11:02:00Z">
              <w:tcPr>
                <w:tcW w:w="2268" w:type="dxa"/>
                <w:tcBorders>
                  <w:top w:val="nil"/>
                  <w:left w:val="nil"/>
                  <w:bottom w:val="single" w:sz="8" w:space="0" w:color="auto"/>
                  <w:right w:val="single" w:sz="8" w:space="0" w:color="auto"/>
                </w:tcBorders>
                <w:vAlign w:val="center"/>
                <w:hideMark/>
              </w:tcPr>
            </w:tcPrChange>
          </w:tcPr>
          <w:p w14:paraId="6E7D0D1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Daniel Alcides Carrión</w:t>
            </w:r>
          </w:p>
        </w:tc>
        <w:tc>
          <w:tcPr>
            <w:tcW w:w="1276" w:type="dxa"/>
            <w:tcBorders>
              <w:top w:val="nil"/>
              <w:left w:val="nil"/>
              <w:bottom w:val="single" w:sz="8" w:space="0" w:color="auto"/>
              <w:right w:val="single" w:sz="8" w:space="0" w:color="auto"/>
            </w:tcBorders>
            <w:vAlign w:val="center"/>
            <w:hideMark/>
            <w:tcPrChange w:id="193" w:author="Usuario de Windows" w:date="2023-03-22T11:02:00Z">
              <w:tcPr>
                <w:tcW w:w="1276" w:type="dxa"/>
                <w:tcBorders>
                  <w:top w:val="nil"/>
                  <w:left w:val="nil"/>
                  <w:bottom w:val="single" w:sz="8" w:space="0" w:color="auto"/>
                  <w:right w:val="single" w:sz="8" w:space="0" w:color="auto"/>
                </w:tcBorders>
                <w:vAlign w:val="center"/>
                <w:hideMark/>
              </w:tcPr>
            </w:tcPrChange>
          </w:tcPr>
          <w:p w14:paraId="4E6B3425"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Change w:id="194" w:author="Usuario de Windows" w:date="2023-03-22T11:02:00Z">
              <w:tcPr>
                <w:tcW w:w="1559" w:type="dxa"/>
                <w:tcBorders>
                  <w:top w:val="nil"/>
                  <w:left w:val="nil"/>
                  <w:bottom w:val="single" w:sz="8" w:space="0" w:color="auto"/>
                  <w:right w:val="single" w:sz="8" w:space="0" w:color="auto"/>
                </w:tcBorders>
                <w:vAlign w:val="center"/>
                <w:hideMark/>
              </w:tcPr>
            </w:tcPrChange>
          </w:tcPr>
          <w:p w14:paraId="01BC49B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Totorabamba</w:t>
            </w:r>
            <w:proofErr w:type="spellEnd"/>
          </w:p>
        </w:tc>
      </w:tr>
      <w:tr w:rsidR="00431B8A" w:rsidRPr="00C0752E" w14:paraId="67B2171A" w14:textId="77777777" w:rsidTr="00431B8A">
        <w:trPr>
          <w:trHeight w:val="240"/>
          <w:trPrChange w:id="195"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196"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523CE23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w:t>
            </w:r>
          </w:p>
        </w:tc>
        <w:tc>
          <w:tcPr>
            <w:tcW w:w="940" w:type="dxa"/>
            <w:tcBorders>
              <w:top w:val="nil"/>
              <w:left w:val="nil"/>
              <w:bottom w:val="single" w:sz="8" w:space="0" w:color="auto"/>
              <w:right w:val="single" w:sz="8" w:space="0" w:color="auto"/>
            </w:tcBorders>
            <w:vAlign w:val="center"/>
            <w:hideMark/>
            <w:tcPrChange w:id="197" w:author="Usuario de Windows" w:date="2023-03-22T11:02:00Z">
              <w:tcPr>
                <w:tcW w:w="940" w:type="dxa"/>
                <w:tcBorders>
                  <w:top w:val="nil"/>
                  <w:left w:val="nil"/>
                  <w:bottom w:val="single" w:sz="8" w:space="0" w:color="auto"/>
                  <w:right w:val="single" w:sz="8" w:space="0" w:color="auto"/>
                </w:tcBorders>
                <w:vAlign w:val="center"/>
                <w:hideMark/>
              </w:tcPr>
            </w:tcPrChange>
          </w:tcPr>
          <w:p w14:paraId="04BF9E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1090349</w:t>
            </w:r>
          </w:p>
        </w:tc>
        <w:tc>
          <w:tcPr>
            <w:tcW w:w="3113" w:type="dxa"/>
            <w:tcBorders>
              <w:top w:val="nil"/>
              <w:left w:val="nil"/>
              <w:bottom w:val="single" w:sz="8" w:space="0" w:color="auto"/>
              <w:right w:val="single" w:sz="8" w:space="0" w:color="auto"/>
            </w:tcBorders>
            <w:vAlign w:val="center"/>
            <w:hideMark/>
            <w:tcPrChange w:id="198" w:author="Usuario de Windows" w:date="2023-03-22T11:02:00Z">
              <w:tcPr>
                <w:tcW w:w="2268" w:type="dxa"/>
                <w:tcBorders>
                  <w:top w:val="nil"/>
                  <w:left w:val="nil"/>
                  <w:bottom w:val="single" w:sz="8" w:space="0" w:color="auto"/>
                  <w:right w:val="single" w:sz="8" w:space="0" w:color="auto"/>
                </w:tcBorders>
                <w:vAlign w:val="center"/>
                <w:hideMark/>
              </w:tcPr>
            </w:tcPrChange>
          </w:tcPr>
          <w:p w14:paraId="46433A8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María Arguedas</w:t>
            </w:r>
          </w:p>
        </w:tc>
        <w:tc>
          <w:tcPr>
            <w:tcW w:w="1276" w:type="dxa"/>
            <w:tcBorders>
              <w:top w:val="nil"/>
              <w:left w:val="nil"/>
              <w:bottom w:val="single" w:sz="8" w:space="0" w:color="auto"/>
              <w:right w:val="single" w:sz="8" w:space="0" w:color="auto"/>
            </w:tcBorders>
            <w:vAlign w:val="center"/>
            <w:hideMark/>
            <w:tcPrChange w:id="199" w:author="Usuario de Windows" w:date="2023-03-22T11:02:00Z">
              <w:tcPr>
                <w:tcW w:w="1276" w:type="dxa"/>
                <w:tcBorders>
                  <w:top w:val="nil"/>
                  <w:left w:val="nil"/>
                  <w:bottom w:val="single" w:sz="8" w:space="0" w:color="auto"/>
                  <w:right w:val="single" w:sz="8" w:space="0" w:color="auto"/>
                </w:tcBorders>
                <w:vAlign w:val="center"/>
                <w:hideMark/>
              </w:tcPr>
            </w:tcPrChange>
          </w:tcPr>
          <w:p w14:paraId="1C295F75"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Change w:id="200" w:author="Usuario de Windows" w:date="2023-03-22T11:02:00Z">
              <w:tcPr>
                <w:tcW w:w="1559" w:type="dxa"/>
                <w:tcBorders>
                  <w:top w:val="nil"/>
                  <w:left w:val="nil"/>
                  <w:bottom w:val="single" w:sz="8" w:space="0" w:color="auto"/>
                  <w:right w:val="single" w:sz="8" w:space="0" w:color="auto"/>
                </w:tcBorders>
                <w:vAlign w:val="center"/>
                <w:hideMark/>
              </w:tcPr>
            </w:tcPrChange>
          </w:tcPr>
          <w:p w14:paraId="7A3FBC21"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Uripa</w:t>
            </w:r>
            <w:proofErr w:type="spellEnd"/>
            <w:r w:rsidRPr="00AA5312">
              <w:rPr>
                <w:rFonts w:ascii="Arial Narrow" w:hAnsi="Arial Narrow" w:cs="Calibri"/>
                <w:color w:val="000000"/>
                <w:sz w:val="22"/>
                <w:szCs w:val="22"/>
                <w:lang w:eastAsia="es-PE"/>
              </w:rPr>
              <w:t xml:space="preserve"> </w:t>
            </w:r>
          </w:p>
        </w:tc>
      </w:tr>
      <w:tr w:rsidR="00431B8A" w:rsidRPr="00C0752E" w14:paraId="386D5387" w14:textId="77777777" w:rsidTr="00431B8A">
        <w:trPr>
          <w:trHeight w:val="240"/>
          <w:trPrChange w:id="201"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02"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362D26E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5</w:t>
            </w:r>
          </w:p>
        </w:tc>
        <w:tc>
          <w:tcPr>
            <w:tcW w:w="940" w:type="dxa"/>
            <w:tcBorders>
              <w:top w:val="nil"/>
              <w:left w:val="nil"/>
              <w:bottom w:val="single" w:sz="8" w:space="0" w:color="auto"/>
              <w:right w:val="single" w:sz="8" w:space="0" w:color="auto"/>
            </w:tcBorders>
            <w:vAlign w:val="center"/>
            <w:hideMark/>
            <w:tcPrChange w:id="203" w:author="Usuario de Windows" w:date="2023-03-22T11:02:00Z">
              <w:tcPr>
                <w:tcW w:w="940" w:type="dxa"/>
                <w:tcBorders>
                  <w:top w:val="nil"/>
                  <w:left w:val="nil"/>
                  <w:bottom w:val="single" w:sz="8" w:space="0" w:color="auto"/>
                  <w:right w:val="single" w:sz="8" w:space="0" w:color="auto"/>
                </w:tcBorders>
                <w:vAlign w:val="center"/>
                <w:hideMark/>
              </w:tcPr>
            </w:tcPrChange>
          </w:tcPr>
          <w:p w14:paraId="7D391E7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1274927</w:t>
            </w:r>
          </w:p>
        </w:tc>
        <w:tc>
          <w:tcPr>
            <w:tcW w:w="3113" w:type="dxa"/>
            <w:tcBorders>
              <w:top w:val="nil"/>
              <w:left w:val="nil"/>
              <w:bottom w:val="single" w:sz="8" w:space="0" w:color="auto"/>
              <w:right w:val="single" w:sz="8" w:space="0" w:color="auto"/>
            </w:tcBorders>
            <w:vAlign w:val="center"/>
            <w:hideMark/>
            <w:tcPrChange w:id="204" w:author="Usuario de Windows" w:date="2023-03-22T11:02:00Z">
              <w:tcPr>
                <w:tcW w:w="2268" w:type="dxa"/>
                <w:tcBorders>
                  <w:top w:val="nil"/>
                  <w:left w:val="nil"/>
                  <w:bottom w:val="single" w:sz="8" w:space="0" w:color="auto"/>
                  <w:right w:val="single" w:sz="8" w:space="0" w:color="auto"/>
                </w:tcBorders>
                <w:vAlign w:val="center"/>
                <w:hideMark/>
              </w:tcPr>
            </w:tcPrChange>
          </w:tcPr>
          <w:p w14:paraId="135292D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Las Américas</w:t>
            </w:r>
          </w:p>
        </w:tc>
        <w:tc>
          <w:tcPr>
            <w:tcW w:w="1276" w:type="dxa"/>
            <w:tcBorders>
              <w:top w:val="nil"/>
              <w:left w:val="nil"/>
              <w:bottom w:val="single" w:sz="8" w:space="0" w:color="auto"/>
              <w:right w:val="single" w:sz="8" w:space="0" w:color="auto"/>
            </w:tcBorders>
            <w:vAlign w:val="center"/>
            <w:hideMark/>
            <w:tcPrChange w:id="205" w:author="Usuario de Windows" w:date="2023-03-22T11:02:00Z">
              <w:tcPr>
                <w:tcW w:w="1276" w:type="dxa"/>
                <w:tcBorders>
                  <w:top w:val="nil"/>
                  <w:left w:val="nil"/>
                  <w:bottom w:val="single" w:sz="8" w:space="0" w:color="auto"/>
                  <w:right w:val="single" w:sz="8" w:space="0" w:color="auto"/>
                </w:tcBorders>
                <w:vAlign w:val="center"/>
                <w:hideMark/>
              </w:tcPr>
            </w:tcPrChange>
          </w:tcPr>
          <w:p w14:paraId="61D7692A"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Change w:id="206" w:author="Usuario de Windows" w:date="2023-03-22T11:02:00Z">
              <w:tcPr>
                <w:tcW w:w="1559" w:type="dxa"/>
                <w:tcBorders>
                  <w:top w:val="nil"/>
                  <w:left w:val="nil"/>
                  <w:bottom w:val="single" w:sz="8" w:space="0" w:color="auto"/>
                  <w:right w:val="single" w:sz="8" w:space="0" w:color="auto"/>
                </w:tcBorders>
                <w:vAlign w:val="center"/>
                <w:hideMark/>
              </w:tcPr>
            </w:tcPrChange>
          </w:tcPr>
          <w:p w14:paraId="1FEA5929"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Chalhuani</w:t>
            </w:r>
            <w:proofErr w:type="spellEnd"/>
          </w:p>
        </w:tc>
      </w:tr>
      <w:tr w:rsidR="00431B8A" w:rsidRPr="00C0752E" w14:paraId="501366C0" w14:textId="77777777" w:rsidTr="00431B8A">
        <w:trPr>
          <w:trHeight w:val="240"/>
          <w:trPrChange w:id="207"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08"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552A2E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6</w:t>
            </w:r>
          </w:p>
        </w:tc>
        <w:tc>
          <w:tcPr>
            <w:tcW w:w="940" w:type="dxa"/>
            <w:tcBorders>
              <w:top w:val="nil"/>
              <w:left w:val="nil"/>
              <w:bottom w:val="single" w:sz="8" w:space="0" w:color="auto"/>
              <w:right w:val="single" w:sz="8" w:space="0" w:color="auto"/>
            </w:tcBorders>
            <w:vAlign w:val="center"/>
            <w:hideMark/>
            <w:tcPrChange w:id="209" w:author="Usuario de Windows" w:date="2023-03-22T11:02:00Z">
              <w:tcPr>
                <w:tcW w:w="940" w:type="dxa"/>
                <w:tcBorders>
                  <w:top w:val="nil"/>
                  <w:left w:val="nil"/>
                  <w:bottom w:val="single" w:sz="8" w:space="0" w:color="auto"/>
                  <w:right w:val="single" w:sz="8" w:space="0" w:color="auto"/>
                </w:tcBorders>
                <w:vAlign w:val="center"/>
                <w:hideMark/>
              </w:tcPr>
            </w:tcPrChange>
          </w:tcPr>
          <w:p w14:paraId="4E59B50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1213123</w:t>
            </w:r>
          </w:p>
        </w:tc>
        <w:tc>
          <w:tcPr>
            <w:tcW w:w="3113" w:type="dxa"/>
            <w:tcBorders>
              <w:top w:val="nil"/>
              <w:left w:val="nil"/>
              <w:bottom w:val="single" w:sz="8" w:space="0" w:color="auto"/>
              <w:right w:val="single" w:sz="8" w:space="0" w:color="auto"/>
            </w:tcBorders>
            <w:vAlign w:val="center"/>
            <w:hideMark/>
            <w:tcPrChange w:id="210" w:author="Usuario de Windows" w:date="2023-03-22T11:02:00Z">
              <w:tcPr>
                <w:tcW w:w="2268" w:type="dxa"/>
                <w:tcBorders>
                  <w:top w:val="nil"/>
                  <w:left w:val="nil"/>
                  <w:bottom w:val="single" w:sz="8" w:space="0" w:color="auto"/>
                  <w:right w:val="single" w:sz="8" w:space="0" w:color="auto"/>
                </w:tcBorders>
                <w:vAlign w:val="center"/>
                <w:hideMark/>
              </w:tcPr>
            </w:tcPrChange>
          </w:tcPr>
          <w:p w14:paraId="6282462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Miguel Grau Seminario</w:t>
            </w:r>
          </w:p>
        </w:tc>
        <w:tc>
          <w:tcPr>
            <w:tcW w:w="1276" w:type="dxa"/>
            <w:tcBorders>
              <w:top w:val="nil"/>
              <w:left w:val="nil"/>
              <w:bottom w:val="single" w:sz="8" w:space="0" w:color="auto"/>
              <w:right w:val="single" w:sz="8" w:space="0" w:color="auto"/>
            </w:tcBorders>
            <w:vAlign w:val="center"/>
            <w:hideMark/>
            <w:tcPrChange w:id="211" w:author="Usuario de Windows" w:date="2023-03-22T11:02:00Z">
              <w:tcPr>
                <w:tcW w:w="1276" w:type="dxa"/>
                <w:tcBorders>
                  <w:top w:val="nil"/>
                  <w:left w:val="nil"/>
                  <w:bottom w:val="single" w:sz="8" w:space="0" w:color="auto"/>
                  <w:right w:val="single" w:sz="8" w:space="0" w:color="auto"/>
                </w:tcBorders>
                <w:vAlign w:val="center"/>
                <w:hideMark/>
              </w:tcPr>
            </w:tcPrChange>
          </w:tcPr>
          <w:p w14:paraId="3AC9142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Change w:id="212" w:author="Usuario de Windows" w:date="2023-03-22T11:02:00Z">
              <w:tcPr>
                <w:tcW w:w="1559" w:type="dxa"/>
                <w:tcBorders>
                  <w:top w:val="nil"/>
                  <w:left w:val="nil"/>
                  <w:bottom w:val="single" w:sz="8" w:space="0" w:color="auto"/>
                  <w:right w:val="single" w:sz="8" w:space="0" w:color="auto"/>
                </w:tcBorders>
                <w:vAlign w:val="center"/>
                <w:hideMark/>
              </w:tcPr>
            </w:tcPrChange>
          </w:tcPr>
          <w:p w14:paraId="4F166CBD"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Muñapucro</w:t>
            </w:r>
            <w:proofErr w:type="spellEnd"/>
          </w:p>
        </w:tc>
      </w:tr>
      <w:tr w:rsidR="00431B8A" w:rsidRPr="00C0752E" w14:paraId="5DA4FD1B" w14:textId="77777777" w:rsidTr="00431B8A">
        <w:trPr>
          <w:trHeight w:val="240"/>
          <w:trPrChange w:id="213"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14"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1359A62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7</w:t>
            </w:r>
          </w:p>
        </w:tc>
        <w:tc>
          <w:tcPr>
            <w:tcW w:w="940" w:type="dxa"/>
            <w:tcBorders>
              <w:top w:val="nil"/>
              <w:left w:val="nil"/>
              <w:bottom w:val="single" w:sz="8" w:space="0" w:color="auto"/>
              <w:right w:val="single" w:sz="8" w:space="0" w:color="auto"/>
            </w:tcBorders>
            <w:vAlign w:val="center"/>
            <w:hideMark/>
            <w:tcPrChange w:id="215" w:author="Usuario de Windows" w:date="2023-03-22T11:02:00Z">
              <w:tcPr>
                <w:tcW w:w="940" w:type="dxa"/>
                <w:tcBorders>
                  <w:top w:val="nil"/>
                  <w:left w:val="nil"/>
                  <w:bottom w:val="single" w:sz="8" w:space="0" w:color="auto"/>
                  <w:right w:val="single" w:sz="8" w:space="0" w:color="auto"/>
                </w:tcBorders>
                <w:vAlign w:val="center"/>
                <w:hideMark/>
              </w:tcPr>
            </w:tcPrChange>
          </w:tcPr>
          <w:p w14:paraId="7148B85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1206119</w:t>
            </w:r>
          </w:p>
        </w:tc>
        <w:tc>
          <w:tcPr>
            <w:tcW w:w="3113" w:type="dxa"/>
            <w:tcBorders>
              <w:top w:val="nil"/>
              <w:left w:val="nil"/>
              <w:bottom w:val="single" w:sz="8" w:space="0" w:color="auto"/>
              <w:right w:val="single" w:sz="8" w:space="0" w:color="auto"/>
            </w:tcBorders>
            <w:vAlign w:val="center"/>
            <w:hideMark/>
            <w:tcPrChange w:id="216" w:author="Usuario de Windows" w:date="2023-03-22T11:02:00Z">
              <w:tcPr>
                <w:tcW w:w="2268" w:type="dxa"/>
                <w:tcBorders>
                  <w:top w:val="nil"/>
                  <w:left w:val="nil"/>
                  <w:bottom w:val="single" w:sz="8" w:space="0" w:color="auto"/>
                  <w:right w:val="single" w:sz="8" w:space="0" w:color="auto"/>
                </w:tcBorders>
                <w:vAlign w:val="center"/>
                <w:hideMark/>
              </w:tcPr>
            </w:tcPrChange>
          </w:tcPr>
          <w:p w14:paraId="0DD4604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Ricardo Palma</w:t>
            </w:r>
          </w:p>
        </w:tc>
        <w:tc>
          <w:tcPr>
            <w:tcW w:w="1276" w:type="dxa"/>
            <w:tcBorders>
              <w:top w:val="nil"/>
              <w:left w:val="nil"/>
              <w:bottom w:val="single" w:sz="8" w:space="0" w:color="auto"/>
              <w:right w:val="single" w:sz="8" w:space="0" w:color="auto"/>
            </w:tcBorders>
            <w:vAlign w:val="center"/>
            <w:hideMark/>
            <w:tcPrChange w:id="217" w:author="Usuario de Windows" w:date="2023-03-22T11:02:00Z">
              <w:tcPr>
                <w:tcW w:w="1276" w:type="dxa"/>
                <w:tcBorders>
                  <w:top w:val="nil"/>
                  <w:left w:val="nil"/>
                  <w:bottom w:val="single" w:sz="8" w:space="0" w:color="auto"/>
                  <w:right w:val="single" w:sz="8" w:space="0" w:color="auto"/>
                </w:tcBorders>
                <w:vAlign w:val="center"/>
                <w:hideMark/>
              </w:tcPr>
            </w:tcPrChange>
          </w:tcPr>
          <w:p w14:paraId="277D93A1"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Change w:id="218" w:author="Usuario de Windows" w:date="2023-03-22T11:02:00Z">
              <w:tcPr>
                <w:tcW w:w="1559" w:type="dxa"/>
                <w:tcBorders>
                  <w:top w:val="nil"/>
                  <w:left w:val="nil"/>
                  <w:bottom w:val="single" w:sz="8" w:space="0" w:color="auto"/>
                  <w:right w:val="single" w:sz="8" w:space="0" w:color="auto"/>
                </w:tcBorders>
                <w:vAlign w:val="center"/>
                <w:hideMark/>
              </w:tcPr>
            </w:tcPrChange>
          </w:tcPr>
          <w:p w14:paraId="17953E30" w14:textId="78BDFFC1"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San Pedro De </w:t>
            </w:r>
            <w:proofErr w:type="spellStart"/>
            <w:r w:rsidRPr="00AA5312">
              <w:rPr>
                <w:rFonts w:ascii="Arial Narrow" w:hAnsi="Arial Narrow" w:cs="Calibri"/>
                <w:color w:val="000000"/>
                <w:sz w:val="22"/>
                <w:szCs w:val="22"/>
                <w:lang w:eastAsia="es-PE"/>
              </w:rPr>
              <w:t>Chuparo</w:t>
            </w:r>
            <w:proofErr w:type="spellEnd"/>
          </w:p>
        </w:tc>
      </w:tr>
      <w:tr w:rsidR="00431B8A" w:rsidRPr="00C0752E" w14:paraId="13C71FE0" w14:textId="77777777" w:rsidTr="00431B8A">
        <w:trPr>
          <w:trHeight w:val="240"/>
          <w:trPrChange w:id="219"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20"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1D8ED32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8</w:t>
            </w:r>
          </w:p>
        </w:tc>
        <w:tc>
          <w:tcPr>
            <w:tcW w:w="940" w:type="dxa"/>
            <w:tcBorders>
              <w:top w:val="nil"/>
              <w:left w:val="nil"/>
              <w:bottom w:val="single" w:sz="8" w:space="0" w:color="auto"/>
              <w:right w:val="single" w:sz="8" w:space="0" w:color="auto"/>
            </w:tcBorders>
            <w:vAlign w:val="center"/>
            <w:hideMark/>
            <w:tcPrChange w:id="221" w:author="Usuario de Windows" w:date="2023-03-22T11:02:00Z">
              <w:tcPr>
                <w:tcW w:w="940" w:type="dxa"/>
                <w:tcBorders>
                  <w:top w:val="nil"/>
                  <w:left w:val="nil"/>
                  <w:bottom w:val="single" w:sz="8" w:space="0" w:color="auto"/>
                  <w:right w:val="single" w:sz="8" w:space="0" w:color="auto"/>
                </w:tcBorders>
                <w:vAlign w:val="center"/>
                <w:hideMark/>
              </w:tcPr>
            </w:tcPrChange>
          </w:tcPr>
          <w:p w14:paraId="0B47003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1377282</w:t>
            </w:r>
          </w:p>
        </w:tc>
        <w:tc>
          <w:tcPr>
            <w:tcW w:w="3113" w:type="dxa"/>
            <w:tcBorders>
              <w:top w:val="nil"/>
              <w:left w:val="nil"/>
              <w:bottom w:val="single" w:sz="8" w:space="0" w:color="auto"/>
              <w:right w:val="single" w:sz="8" w:space="0" w:color="auto"/>
            </w:tcBorders>
            <w:vAlign w:val="center"/>
            <w:hideMark/>
            <w:tcPrChange w:id="222" w:author="Usuario de Windows" w:date="2023-03-22T11:02:00Z">
              <w:tcPr>
                <w:tcW w:w="2268" w:type="dxa"/>
                <w:tcBorders>
                  <w:top w:val="nil"/>
                  <w:left w:val="nil"/>
                  <w:bottom w:val="single" w:sz="8" w:space="0" w:color="auto"/>
                  <w:right w:val="single" w:sz="8" w:space="0" w:color="auto"/>
                </w:tcBorders>
                <w:vAlign w:val="center"/>
                <w:hideMark/>
              </w:tcPr>
            </w:tcPrChange>
          </w:tcPr>
          <w:p w14:paraId="3DE02CA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San Pedro</w:t>
            </w:r>
          </w:p>
        </w:tc>
        <w:tc>
          <w:tcPr>
            <w:tcW w:w="1276" w:type="dxa"/>
            <w:tcBorders>
              <w:top w:val="nil"/>
              <w:left w:val="nil"/>
              <w:bottom w:val="single" w:sz="8" w:space="0" w:color="auto"/>
              <w:right w:val="single" w:sz="8" w:space="0" w:color="auto"/>
            </w:tcBorders>
            <w:vAlign w:val="center"/>
            <w:hideMark/>
            <w:tcPrChange w:id="223" w:author="Usuario de Windows" w:date="2023-03-22T11:02:00Z">
              <w:tcPr>
                <w:tcW w:w="1276" w:type="dxa"/>
                <w:tcBorders>
                  <w:top w:val="nil"/>
                  <w:left w:val="nil"/>
                  <w:bottom w:val="single" w:sz="8" w:space="0" w:color="auto"/>
                  <w:right w:val="single" w:sz="8" w:space="0" w:color="auto"/>
                </w:tcBorders>
                <w:vAlign w:val="center"/>
                <w:hideMark/>
              </w:tcPr>
            </w:tcPrChange>
          </w:tcPr>
          <w:p w14:paraId="5C1DC102"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Anco-Huallo</w:t>
            </w:r>
            <w:proofErr w:type="spellEnd"/>
          </w:p>
        </w:tc>
        <w:tc>
          <w:tcPr>
            <w:tcW w:w="2126" w:type="dxa"/>
            <w:tcBorders>
              <w:top w:val="nil"/>
              <w:left w:val="nil"/>
              <w:bottom w:val="single" w:sz="8" w:space="0" w:color="auto"/>
              <w:right w:val="single" w:sz="8" w:space="0" w:color="auto"/>
            </w:tcBorders>
            <w:vAlign w:val="center"/>
            <w:hideMark/>
            <w:tcPrChange w:id="224" w:author="Usuario de Windows" w:date="2023-03-22T11:02:00Z">
              <w:tcPr>
                <w:tcW w:w="1559" w:type="dxa"/>
                <w:tcBorders>
                  <w:top w:val="nil"/>
                  <w:left w:val="nil"/>
                  <w:bottom w:val="single" w:sz="8" w:space="0" w:color="auto"/>
                  <w:right w:val="single" w:sz="8" w:space="0" w:color="auto"/>
                </w:tcBorders>
                <w:vAlign w:val="center"/>
                <w:hideMark/>
              </w:tcPr>
            </w:tcPrChange>
          </w:tcPr>
          <w:p w14:paraId="7C82485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Uripa</w:t>
            </w:r>
            <w:proofErr w:type="spellEnd"/>
            <w:r w:rsidRPr="00AA5312">
              <w:rPr>
                <w:rFonts w:ascii="Arial Narrow" w:hAnsi="Arial Narrow" w:cs="Calibri"/>
                <w:color w:val="000000"/>
                <w:sz w:val="22"/>
                <w:szCs w:val="22"/>
                <w:lang w:eastAsia="es-PE"/>
              </w:rPr>
              <w:t xml:space="preserve"> </w:t>
            </w:r>
          </w:p>
        </w:tc>
      </w:tr>
      <w:tr w:rsidR="00431B8A" w:rsidRPr="00C0752E" w14:paraId="3BE4E2C0" w14:textId="77777777" w:rsidTr="00431B8A">
        <w:trPr>
          <w:trHeight w:val="240"/>
          <w:trPrChange w:id="225"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26"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591EA22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9</w:t>
            </w:r>
          </w:p>
        </w:tc>
        <w:tc>
          <w:tcPr>
            <w:tcW w:w="940" w:type="dxa"/>
            <w:tcBorders>
              <w:top w:val="nil"/>
              <w:left w:val="nil"/>
              <w:bottom w:val="single" w:sz="8" w:space="0" w:color="auto"/>
              <w:right w:val="single" w:sz="8" w:space="0" w:color="auto"/>
            </w:tcBorders>
            <w:vAlign w:val="center"/>
            <w:hideMark/>
            <w:tcPrChange w:id="227" w:author="Usuario de Windows" w:date="2023-03-22T11:02:00Z">
              <w:tcPr>
                <w:tcW w:w="940" w:type="dxa"/>
                <w:tcBorders>
                  <w:top w:val="nil"/>
                  <w:left w:val="nil"/>
                  <w:bottom w:val="single" w:sz="8" w:space="0" w:color="auto"/>
                  <w:right w:val="single" w:sz="8" w:space="0" w:color="auto"/>
                </w:tcBorders>
                <w:vAlign w:val="center"/>
                <w:hideMark/>
              </w:tcPr>
            </w:tcPrChange>
          </w:tcPr>
          <w:p w14:paraId="073F7A7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1331636</w:t>
            </w:r>
          </w:p>
        </w:tc>
        <w:tc>
          <w:tcPr>
            <w:tcW w:w="3113" w:type="dxa"/>
            <w:tcBorders>
              <w:top w:val="nil"/>
              <w:left w:val="nil"/>
              <w:bottom w:val="single" w:sz="8" w:space="0" w:color="auto"/>
              <w:right w:val="single" w:sz="8" w:space="0" w:color="auto"/>
            </w:tcBorders>
            <w:vAlign w:val="center"/>
            <w:hideMark/>
            <w:tcPrChange w:id="228" w:author="Usuario de Windows" w:date="2023-03-22T11:02:00Z">
              <w:tcPr>
                <w:tcW w:w="2268" w:type="dxa"/>
                <w:tcBorders>
                  <w:top w:val="nil"/>
                  <w:left w:val="nil"/>
                  <w:bottom w:val="single" w:sz="8" w:space="0" w:color="auto"/>
                  <w:right w:val="single" w:sz="8" w:space="0" w:color="auto"/>
                </w:tcBorders>
                <w:vAlign w:val="center"/>
                <w:hideMark/>
              </w:tcPr>
            </w:tcPrChange>
          </w:tcPr>
          <w:p w14:paraId="294A58A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CRFA Nuestra Señora de Cocharcas</w:t>
            </w:r>
          </w:p>
        </w:tc>
        <w:tc>
          <w:tcPr>
            <w:tcW w:w="1276" w:type="dxa"/>
            <w:tcBorders>
              <w:top w:val="nil"/>
              <w:left w:val="nil"/>
              <w:bottom w:val="single" w:sz="8" w:space="0" w:color="auto"/>
              <w:right w:val="single" w:sz="8" w:space="0" w:color="auto"/>
            </w:tcBorders>
            <w:vAlign w:val="center"/>
            <w:hideMark/>
            <w:tcPrChange w:id="229" w:author="Usuario de Windows" w:date="2023-03-22T11:02:00Z">
              <w:tcPr>
                <w:tcW w:w="1276" w:type="dxa"/>
                <w:tcBorders>
                  <w:top w:val="nil"/>
                  <w:left w:val="nil"/>
                  <w:bottom w:val="single" w:sz="8" w:space="0" w:color="auto"/>
                  <w:right w:val="single" w:sz="8" w:space="0" w:color="auto"/>
                </w:tcBorders>
                <w:vAlign w:val="center"/>
                <w:hideMark/>
              </w:tcPr>
            </w:tcPrChange>
          </w:tcPr>
          <w:p w14:paraId="24382A0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Change w:id="230" w:author="Usuario de Windows" w:date="2023-03-22T11:02:00Z">
              <w:tcPr>
                <w:tcW w:w="1559" w:type="dxa"/>
                <w:tcBorders>
                  <w:top w:val="nil"/>
                  <w:left w:val="nil"/>
                  <w:bottom w:val="single" w:sz="8" w:space="0" w:color="auto"/>
                  <w:right w:val="single" w:sz="8" w:space="0" w:color="auto"/>
                </w:tcBorders>
                <w:vAlign w:val="center"/>
                <w:hideMark/>
              </w:tcPr>
            </w:tcPrChange>
          </w:tcPr>
          <w:p w14:paraId="19B13832" w14:textId="61A60EDF"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r>
      <w:tr w:rsidR="00431B8A" w:rsidRPr="00C0752E" w14:paraId="4F78C4D7" w14:textId="77777777" w:rsidTr="00431B8A">
        <w:trPr>
          <w:trHeight w:val="240"/>
          <w:trPrChange w:id="231"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32"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56DBB04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w:t>
            </w:r>
          </w:p>
        </w:tc>
        <w:tc>
          <w:tcPr>
            <w:tcW w:w="940" w:type="dxa"/>
            <w:tcBorders>
              <w:top w:val="nil"/>
              <w:left w:val="nil"/>
              <w:bottom w:val="single" w:sz="8" w:space="0" w:color="auto"/>
              <w:right w:val="single" w:sz="8" w:space="0" w:color="auto"/>
            </w:tcBorders>
            <w:vAlign w:val="center"/>
            <w:hideMark/>
            <w:tcPrChange w:id="233" w:author="Usuario de Windows" w:date="2023-03-22T11:02:00Z">
              <w:tcPr>
                <w:tcW w:w="940" w:type="dxa"/>
                <w:tcBorders>
                  <w:top w:val="nil"/>
                  <w:left w:val="nil"/>
                  <w:bottom w:val="single" w:sz="8" w:space="0" w:color="auto"/>
                  <w:right w:val="single" w:sz="8" w:space="0" w:color="auto"/>
                </w:tcBorders>
                <w:vAlign w:val="center"/>
                <w:hideMark/>
              </w:tcPr>
            </w:tcPrChange>
          </w:tcPr>
          <w:p w14:paraId="4507379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1205756</w:t>
            </w:r>
          </w:p>
        </w:tc>
        <w:tc>
          <w:tcPr>
            <w:tcW w:w="3113" w:type="dxa"/>
            <w:tcBorders>
              <w:top w:val="nil"/>
              <w:left w:val="nil"/>
              <w:bottom w:val="single" w:sz="8" w:space="0" w:color="auto"/>
              <w:right w:val="single" w:sz="8" w:space="0" w:color="auto"/>
            </w:tcBorders>
            <w:vAlign w:val="center"/>
            <w:hideMark/>
            <w:tcPrChange w:id="234" w:author="Usuario de Windows" w:date="2023-03-22T11:02:00Z">
              <w:tcPr>
                <w:tcW w:w="2268" w:type="dxa"/>
                <w:tcBorders>
                  <w:top w:val="nil"/>
                  <w:left w:val="nil"/>
                  <w:bottom w:val="single" w:sz="8" w:space="0" w:color="auto"/>
                  <w:right w:val="single" w:sz="8" w:space="0" w:color="auto"/>
                </w:tcBorders>
                <w:vAlign w:val="center"/>
                <w:hideMark/>
              </w:tcPr>
            </w:tcPrChange>
          </w:tcPr>
          <w:p w14:paraId="40EB74FE"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Jorge Chávez</w:t>
            </w:r>
          </w:p>
        </w:tc>
        <w:tc>
          <w:tcPr>
            <w:tcW w:w="1276" w:type="dxa"/>
            <w:tcBorders>
              <w:top w:val="nil"/>
              <w:left w:val="nil"/>
              <w:bottom w:val="single" w:sz="8" w:space="0" w:color="auto"/>
              <w:right w:val="single" w:sz="8" w:space="0" w:color="auto"/>
            </w:tcBorders>
            <w:vAlign w:val="center"/>
            <w:hideMark/>
            <w:tcPrChange w:id="235" w:author="Usuario de Windows" w:date="2023-03-22T11:02:00Z">
              <w:tcPr>
                <w:tcW w:w="1276" w:type="dxa"/>
                <w:tcBorders>
                  <w:top w:val="nil"/>
                  <w:left w:val="nil"/>
                  <w:bottom w:val="single" w:sz="8" w:space="0" w:color="auto"/>
                  <w:right w:val="single" w:sz="8" w:space="0" w:color="auto"/>
                </w:tcBorders>
                <w:vAlign w:val="center"/>
                <w:hideMark/>
              </w:tcPr>
            </w:tcPrChange>
          </w:tcPr>
          <w:p w14:paraId="23F3FA6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Change w:id="236" w:author="Usuario de Windows" w:date="2023-03-22T11:02:00Z">
              <w:tcPr>
                <w:tcW w:w="1559" w:type="dxa"/>
                <w:tcBorders>
                  <w:top w:val="nil"/>
                  <w:left w:val="nil"/>
                  <w:bottom w:val="single" w:sz="8" w:space="0" w:color="auto"/>
                  <w:right w:val="single" w:sz="8" w:space="0" w:color="auto"/>
                </w:tcBorders>
                <w:vAlign w:val="center"/>
                <w:hideMark/>
              </w:tcPr>
            </w:tcPrChange>
          </w:tcPr>
          <w:p w14:paraId="61DA4238"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Cayara</w:t>
            </w:r>
            <w:proofErr w:type="spellEnd"/>
          </w:p>
        </w:tc>
      </w:tr>
      <w:tr w:rsidR="00431B8A" w:rsidRPr="00C0752E" w14:paraId="1079356A" w14:textId="77777777" w:rsidTr="00431B8A">
        <w:trPr>
          <w:trHeight w:val="240"/>
          <w:trPrChange w:id="237"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38"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67243D53"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w:t>
            </w:r>
          </w:p>
        </w:tc>
        <w:tc>
          <w:tcPr>
            <w:tcW w:w="940" w:type="dxa"/>
            <w:tcBorders>
              <w:top w:val="nil"/>
              <w:left w:val="nil"/>
              <w:bottom w:val="single" w:sz="8" w:space="0" w:color="auto"/>
              <w:right w:val="single" w:sz="8" w:space="0" w:color="auto"/>
            </w:tcBorders>
            <w:vAlign w:val="center"/>
            <w:hideMark/>
            <w:tcPrChange w:id="239" w:author="Usuario de Windows" w:date="2023-03-22T11:02:00Z">
              <w:tcPr>
                <w:tcW w:w="940" w:type="dxa"/>
                <w:tcBorders>
                  <w:top w:val="nil"/>
                  <w:left w:val="nil"/>
                  <w:bottom w:val="single" w:sz="8" w:space="0" w:color="auto"/>
                  <w:right w:val="single" w:sz="8" w:space="0" w:color="auto"/>
                </w:tcBorders>
                <w:vAlign w:val="center"/>
                <w:hideMark/>
              </w:tcPr>
            </w:tcPrChange>
          </w:tcPr>
          <w:p w14:paraId="7451957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1331586</w:t>
            </w:r>
          </w:p>
        </w:tc>
        <w:tc>
          <w:tcPr>
            <w:tcW w:w="3113" w:type="dxa"/>
            <w:tcBorders>
              <w:top w:val="nil"/>
              <w:left w:val="nil"/>
              <w:bottom w:val="single" w:sz="8" w:space="0" w:color="auto"/>
              <w:right w:val="single" w:sz="8" w:space="0" w:color="auto"/>
            </w:tcBorders>
            <w:vAlign w:val="center"/>
            <w:hideMark/>
            <w:tcPrChange w:id="240" w:author="Usuario de Windows" w:date="2023-03-22T11:02:00Z">
              <w:tcPr>
                <w:tcW w:w="2268" w:type="dxa"/>
                <w:tcBorders>
                  <w:top w:val="nil"/>
                  <w:left w:val="nil"/>
                  <w:bottom w:val="single" w:sz="8" w:space="0" w:color="auto"/>
                  <w:right w:val="single" w:sz="8" w:space="0" w:color="auto"/>
                </w:tcBorders>
                <w:vAlign w:val="center"/>
                <w:hideMark/>
              </w:tcPr>
            </w:tcPrChange>
          </w:tcPr>
          <w:p w14:paraId="78DF907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San Juan Bautista</w:t>
            </w:r>
          </w:p>
        </w:tc>
        <w:tc>
          <w:tcPr>
            <w:tcW w:w="1276" w:type="dxa"/>
            <w:tcBorders>
              <w:top w:val="nil"/>
              <w:left w:val="nil"/>
              <w:bottom w:val="single" w:sz="8" w:space="0" w:color="auto"/>
              <w:right w:val="single" w:sz="8" w:space="0" w:color="auto"/>
            </w:tcBorders>
            <w:vAlign w:val="center"/>
            <w:hideMark/>
            <w:tcPrChange w:id="241" w:author="Usuario de Windows" w:date="2023-03-22T11:02:00Z">
              <w:tcPr>
                <w:tcW w:w="1276" w:type="dxa"/>
                <w:tcBorders>
                  <w:top w:val="nil"/>
                  <w:left w:val="nil"/>
                  <w:bottom w:val="single" w:sz="8" w:space="0" w:color="auto"/>
                  <w:right w:val="single" w:sz="8" w:space="0" w:color="auto"/>
                </w:tcBorders>
                <w:vAlign w:val="center"/>
                <w:hideMark/>
              </w:tcPr>
            </w:tcPrChange>
          </w:tcPr>
          <w:p w14:paraId="33B5A22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Change w:id="242" w:author="Usuario de Windows" w:date="2023-03-22T11:02:00Z">
              <w:tcPr>
                <w:tcW w:w="1559" w:type="dxa"/>
                <w:tcBorders>
                  <w:top w:val="nil"/>
                  <w:left w:val="nil"/>
                  <w:bottom w:val="single" w:sz="8" w:space="0" w:color="auto"/>
                  <w:right w:val="single" w:sz="8" w:space="0" w:color="auto"/>
                </w:tcBorders>
                <w:vAlign w:val="center"/>
                <w:hideMark/>
              </w:tcPr>
            </w:tcPrChange>
          </w:tcPr>
          <w:p w14:paraId="5A1AC7A6"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Callebamba</w:t>
            </w:r>
            <w:proofErr w:type="spellEnd"/>
          </w:p>
        </w:tc>
      </w:tr>
      <w:tr w:rsidR="00431B8A" w:rsidRPr="00C0752E" w14:paraId="673BAC14" w14:textId="77777777" w:rsidTr="00431B8A">
        <w:trPr>
          <w:trHeight w:val="240"/>
          <w:trPrChange w:id="243"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44"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1502E90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w:t>
            </w:r>
          </w:p>
        </w:tc>
        <w:tc>
          <w:tcPr>
            <w:tcW w:w="940" w:type="dxa"/>
            <w:tcBorders>
              <w:top w:val="nil"/>
              <w:left w:val="nil"/>
              <w:bottom w:val="single" w:sz="8" w:space="0" w:color="auto"/>
              <w:right w:val="single" w:sz="8" w:space="0" w:color="auto"/>
            </w:tcBorders>
            <w:vAlign w:val="center"/>
            <w:hideMark/>
            <w:tcPrChange w:id="245" w:author="Usuario de Windows" w:date="2023-03-22T11:02:00Z">
              <w:tcPr>
                <w:tcW w:w="940" w:type="dxa"/>
                <w:tcBorders>
                  <w:top w:val="nil"/>
                  <w:left w:val="nil"/>
                  <w:bottom w:val="single" w:sz="8" w:space="0" w:color="auto"/>
                  <w:right w:val="single" w:sz="8" w:space="0" w:color="auto"/>
                </w:tcBorders>
                <w:vAlign w:val="center"/>
                <w:hideMark/>
              </w:tcPr>
            </w:tcPrChange>
          </w:tcPr>
          <w:p w14:paraId="2BB3140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1090307</w:t>
            </w:r>
          </w:p>
        </w:tc>
        <w:tc>
          <w:tcPr>
            <w:tcW w:w="3113" w:type="dxa"/>
            <w:tcBorders>
              <w:top w:val="nil"/>
              <w:left w:val="nil"/>
              <w:bottom w:val="single" w:sz="8" w:space="0" w:color="auto"/>
              <w:right w:val="single" w:sz="8" w:space="0" w:color="auto"/>
            </w:tcBorders>
            <w:vAlign w:val="center"/>
            <w:hideMark/>
            <w:tcPrChange w:id="246" w:author="Usuario de Windows" w:date="2023-03-22T11:02:00Z">
              <w:tcPr>
                <w:tcW w:w="2268" w:type="dxa"/>
                <w:tcBorders>
                  <w:top w:val="nil"/>
                  <w:left w:val="nil"/>
                  <w:bottom w:val="single" w:sz="8" w:space="0" w:color="auto"/>
                  <w:right w:val="single" w:sz="8" w:space="0" w:color="auto"/>
                </w:tcBorders>
                <w:vAlign w:val="center"/>
                <w:hideMark/>
              </w:tcPr>
            </w:tcPrChange>
          </w:tcPr>
          <w:p w14:paraId="1015146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Túpac Amaru</w:t>
            </w:r>
          </w:p>
        </w:tc>
        <w:tc>
          <w:tcPr>
            <w:tcW w:w="1276" w:type="dxa"/>
            <w:tcBorders>
              <w:top w:val="nil"/>
              <w:left w:val="nil"/>
              <w:bottom w:val="single" w:sz="8" w:space="0" w:color="auto"/>
              <w:right w:val="single" w:sz="8" w:space="0" w:color="auto"/>
            </w:tcBorders>
            <w:vAlign w:val="center"/>
            <w:hideMark/>
            <w:tcPrChange w:id="247" w:author="Usuario de Windows" w:date="2023-03-22T11:02:00Z">
              <w:tcPr>
                <w:tcW w:w="1276" w:type="dxa"/>
                <w:tcBorders>
                  <w:top w:val="nil"/>
                  <w:left w:val="nil"/>
                  <w:bottom w:val="single" w:sz="8" w:space="0" w:color="auto"/>
                  <w:right w:val="single" w:sz="8" w:space="0" w:color="auto"/>
                </w:tcBorders>
                <w:vAlign w:val="center"/>
                <w:hideMark/>
              </w:tcPr>
            </w:tcPrChange>
          </w:tcPr>
          <w:p w14:paraId="13BBCF6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Change w:id="248" w:author="Usuario de Windows" w:date="2023-03-22T11:02:00Z">
              <w:tcPr>
                <w:tcW w:w="1559" w:type="dxa"/>
                <w:tcBorders>
                  <w:top w:val="nil"/>
                  <w:left w:val="nil"/>
                  <w:bottom w:val="single" w:sz="8" w:space="0" w:color="auto"/>
                  <w:right w:val="single" w:sz="8" w:space="0" w:color="auto"/>
                </w:tcBorders>
                <w:vAlign w:val="center"/>
                <w:hideMark/>
              </w:tcPr>
            </w:tcPrChange>
          </w:tcPr>
          <w:p w14:paraId="270FF65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r>
      <w:tr w:rsidR="00431B8A" w:rsidRPr="00C0752E" w14:paraId="5288AF20" w14:textId="77777777" w:rsidTr="00431B8A">
        <w:trPr>
          <w:trHeight w:val="240"/>
          <w:trPrChange w:id="249"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50"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77455E8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w:t>
            </w:r>
          </w:p>
        </w:tc>
        <w:tc>
          <w:tcPr>
            <w:tcW w:w="940" w:type="dxa"/>
            <w:tcBorders>
              <w:top w:val="nil"/>
              <w:left w:val="nil"/>
              <w:bottom w:val="single" w:sz="8" w:space="0" w:color="auto"/>
              <w:right w:val="single" w:sz="8" w:space="0" w:color="auto"/>
            </w:tcBorders>
            <w:vAlign w:val="center"/>
            <w:hideMark/>
            <w:tcPrChange w:id="251" w:author="Usuario de Windows" w:date="2023-03-22T11:02:00Z">
              <w:tcPr>
                <w:tcW w:w="940" w:type="dxa"/>
                <w:tcBorders>
                  <w:top w:val="nil"/>
                  <w:left w:val="nil"/>
                  <w:bottom w:val="single" w:sz="8" w:space="0" w:color="auto"/>
                  <w:right w:val="single" w:sz="8" w:space="0" w:color="auto"/>
                </w:tcBorders>
                <w:vAlign w:val="center"/>
                <w:hideMark/>
              </w:tcPr>
            </w:tcPrChange>
          </w:tcPr>
          <w:p w14:paraId="3B48EE3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1140862</w:t>
            </w:r>
          </w:p>
        </w:tc>
        <w:tc>
          <w:tcPr>
            <w:tcW w:w="3113" w:type="dxa"/>
            <w:tcBorders>
              <w:top w:val="nil"/>
              <w:left w:val="nil"/>
              <w:bottom w:val="single" w:sz="8" w:space="0" w:color="auto"/>
              <w:right w:val="single" w:sz="8" w:space="0" w:color="auto"/>
            </w:tcBorders>
            <w:vAlign w:val="center"/>
            <w:hideMark/>
            <w:tcPrChange w:id="252" w:author="Usuario de Windows" w:date="2023-03-22T11:02:00Z">
              <w:tcPr>
                <w:tcW w:w="2268" w:type="dxa"/>
                <w:tcBorders>
                  <w:top w:val="nil"/>
                  <w:left w:val="nil"/>
                  <w:bottom w:val="single" w:sz="8" w:space="0" w:color="auto"/>
                  <w:right w:val="single" w:sz="8" w:space="0" w:color="auto"/>
                </w:tcBorders>
                <w:vAlign w:val="center"/>
                <w:hideMark/>
              </w:tcPr>
            </w:tcPrChange>
          </w:tcPr>
          <w:p w14:paraId="77E66C4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Javier Heraud Pérez</w:t>
            </w:r>
          </w:p>
        </w:tc>
        <w:tc>
          <w:tcPr>
            <w:tcW w:w="1276" w:type="dxa"/>
            <w:tcBorders>
              <w:top w:val="nil"/>
              <w:left w:val="nil"/>
              <w:bottom w:val="single" w:sz="8" w:space="0" w:color="auto"/>
              <w:right w:val="single" w:sz="8" w:space="0" w:color="auto"/>
            </w:tcBorders>
            <w:vAlign w:val="center"/>
            <w:hideMark/>
            <w:tcPrChange w:id="253" w:author="Usuario de Windows" w:date="2023-03-22T11:02:00Z">
              <w:tcPr>
                <w:tcW w:w="1276" w:type="dxa"/>
                <w:tcBorders>
                  <w:top w:val="nil"/>
                  <w:left w:val="nil"/>
                  <w:bottom w:val="single" w:sz="8" w:space="0" w:color="auto"/>
                  <w:right w:val="single" w:sz="8" w:space="0" w:color="auto"/>
                </w:tcBorders>
                <w:vAlign w:val="center"/>
                <w:hideMark/>
              </w:tcPr>
            </w:tcPrChange>
          </w:tcPr>
          <w:p w14:paraId="5DD576A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c>
          <w:tcPr>
            <w:tcW w:w="2126" w:type="dxa"/>
            <w:tcBorders>
              <w:top w:val="nil"/>
              <w:left w:val="nil"/>
              <w:bottom w:val="single" w:sz="8" w:space="0" w:color="auto"/>
              <w:right w:val="single" w:sz="8" w:space="0" w:color="auto"/>
            </w:tcBorders>
            <w:vAlign w:val="center"/>
            <w:hideMark/>
            <w:tcPrChange w:id="254" w:author="Usuario de Windows" w:date="2023-03-22T11:02:00Z">
              <w:tcPr>
                <w:tcW w:w="1559" w:type="dxa"/>
                <w:tcBorders>
                  <w:top w:val="nil"/>
                  <w:left w:val="nil"/>
                  <w:bottom w:val="single" w:sz="8" w:space="0" w:color="auto"/>
                  <w:right w:val="single" w:sz="8" w:space="0" w:color="auto"/>
                </w:tcBorders>
                <w:vAlign w:val="center"/>
                <w:hideMark/>
              </w:tcPr>
            </w:tcPrChange>
          </w:tcPr>
          <w:p w14:paraId="6136A76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r>
      <w:tr w:rsidR="00431B8A" w:rsidRPr="00C0752E" w14:paraId="6A0DFFBA" w14:textId="77777777" w:rsidTr="00431B8A">
        <w:trPr>
          <w:trHeight w:val="240"/>
          <w:trPrChange w:id="255"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56"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60B33A5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14</w:t>
            </w:r>
          </w:p>
        </w:tc>
        <w:tc>
          <w:tcPr>
            <w:tcW w:w="940" w:type="dxa"/>
            <w:tcBorders>
              <w:top w:val="nil"/>
              <w:left w:val="nil"/>
              <w:bottom w:val="single" w:sz="8" w:space="0" w:color="auto"/>
              <w:right w:val="single" w:sz="8" w:space="0" w:color="auto"/>
            </w:tcBorders>
            <w:vAlign w:val="center"/>
            <w:hideMark/>
            <w:tcPrChange w:id="257" w:author="Usuario de Windows" w:date="2023-03-22T11:02:00Z">
              <w:tcPr>
                <w:tcW w:w="940" w:type="dxa"/>
                <w:tcBorders>
                  <w:top w:val="nil"/>
                  <w:left w:val="nil"/>
                  <w:bottom w:val="single" w:sz="8" w:space="0" w:color="auto"/>
                  <w:right w:val="single" w:sz="8" w:space="0" w:color="auto"/>
                </w:tcBorders>
                <w:vAlign w:val="center"/>
                <w:hideMark/>
              </w:tcPr>
            </w:tcPrChange>
          </w:tcPr>
          <w:p w14:paraId="56D1DBA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1362565</w:t>
            </w:r>
          </w:p>
        </w:tc>
        <w:tc>
          <w:tcPr>
            <w:tcW w:w="3113" w:type="dxa"/>
            <w:tcBorders>
              <w:top w:val="nil"/>
              <w:left w:val="nil"/>
              <w:bottom w:val="single" w:sz="8" w:space="0" w:color="auto"/>
              <w:right w:val="single" w:sz="8" w:space="0" w:color="auto"/>
            </w:tcBorders>
            <w:vAlign w:val="center"/>
            <w:hideMark/>
            <w:tcPrChange w:id="258" w:author="Usuario de Windows" w:date="2023-03-22T11:02:00Z">
              <w:tcPr>
                <w:tcW w:w="2268" w:type="dxa"/>
                <w:tcBorders>
                  <w:top w:val="nil"/>
                  <w:left w:val="nil"/>
                  <w:bottom w:val="single" w:sz="8" w:space="0" w:color="auto"/>
                  <w:right w:val="single" w:sz="8" w:space="0" w:color="auto"/>
                </w:tcBorders>
                <w:vAlign w:val="center"/>
                <w:hideMark/>
              </w:tcPr>
            </w:tcPrChange>
          </w:tcPr>
          <w:p w14:paraId="4BE5149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Mario Vargas Llosa</w:t>
            </w:r>
          </w:p>
        </w:tc>
        <w:tc>
          <w:tcPr>
            <w:tcW w:w="1276" w:type="dxa"/>
            <w:tcBorders>
              <w:top w:val="nil"/>
              <w:left w:val="nil"/>
              <w:bottom w:val="single" w:sz="8" w:space="0" w:color="auto"/>
              <w:right w:val="single" w:sz="8" w:space="0" w:color="auto"/>
            </w:tcBorders>
            <w:vAlign w:val="center"/>
            <w:hideMark/>
            <w:tcPrChange w:id="259" w:author="Usuario de Windows" w:date="2023-03-22T11:02:00Z">
              <w:tcPr>
                <w:tcW w:w="1276" w:type="dxa"/>
                <w:tcBorders>
                  <w:top w:val="nil"/>
                  <w:left w:val="nil"/>
                  <w:bottom w:val="single" w:sz="8" w:space="0" w:color="auto"/>
                  <w:right w:val="single" w:sz="8" w:space="0" w:color="auto"/>
                </w:tcBorders>
                <w:vAlign w:val="center"/>
                <w:hideMark/>
              </w:tcPr>
            </w:tcPrChange>
          </w:tcPr>
          <w:p w14:paraId="2E5322FF"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c>
          <w:tcPr>
            <w:tcW w:w="2126" w:type="dxa"/>
            <w:tcBorders>
              <w:top w:val="nil"/>
              <w:left w:val="nil"/>
              <w:bottom w:val="single" w:sz="8" w:space="0" w:color="auto"/>
              <w:right w:val="single" w:sz="8" w:space="0" w:color="auto"/>
            </w:tcBorders>
            <w:vAlign w:val="center"/>
            <w:hideMark/>
            <w:tcPrChange w:id="260" w:author="Usuario de Windows" w:date="2023-03-22T11:02:00Z">
              <w:tcPr>
                <w:tcW w:w="1559" w:type="dxa"/>
                <w:tcBorders>
                  <w:top w:val="nil"/>
                  <w:left w:val="nil"/>
                  <w:bottom w:val="single" w:sz="8" w:space="0" w:color="auto"/>
                  <w:right w:val="single" w:sz="8" w:space="0" w:color="auto"/>
                </w:tcBorders>
                <w:vAlign w:val="center"/>
                <w:hideMark/>
              </w:tcPr>
            </w:tcPrChange>
          </w:tcPr>
          <w:p w14:paraId="4672511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Oscollo</w:t>
            </w:r>
            <w:proofErr w:type="spellEnd"/>
          </w:p>
        </w:tc>
      </w:tr>
      <w:tr w:rsidR="00431B8A" w:rsidRPr="00C0752E" w14:paraId="1FE2FD16" w14:textId="77777777" w:rsidTr="00431B8A">
        <w:trPr>
          <w:trHeight w:val="240"/>
          <w:trPrChange w:id="261" w:author="Usuario de Windows" w:date="2023-03-22T11:02:00Z">
            <w:trPr>
              <w:trHeight w:val="240"/>
            </w:trPr>
          </w:trPrChange>
        </w:trPr>
        <w:tc>
          <w:tcPr>
            <w:tcW w:w="341" w:type="dxa"/>
            <w:tcBorders>
              <w:top w:val="nil"/>
              <w:left w:val="single" w:sz="8" w:space="0" w:color="auto"/>
              <w:bottom w:val="single" w:sz="4" w:space="0" w:color="auto"/>
              <w:right w:val="single" w:sz="8" w:space="0" w:color="auto"/>
            </w:tcBorders>
            <w:vAlign w:val="center"/>
            <w:hideMark/>
            <w:tcPrChange w:id="262" w:author="Usuario de Windows" w:date="2023-03-22T11:02:00Z">
              <w:tcPr>
                <w:tcW w:w="336" w:type="dxa"/>
                <w:tcBorders>
                  <w:top w:val="nil"/>
                  <w:left w:val="single" w:sz="8" w:space="0" w:color="auto"/>
                  <w:bottom w:val="single" w:sz="4" w:space="0" w:color="auto"/>
                  <w:right w:val="single" w:sz="8" w:space="0" w:color="auto"/>
                </w:tcBorders>
                <w:vAlign w:val="center"/>
                <w:hideMark/>
              </w:tcPr>
            </w:tcPrChange>
          </w:tcPr>
          <w:p w14:paraId="36186B3F"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15</w:t>
            </w:r>
          </w:p>
        </w:tc>
        <w:tc>
          <w:tcPr>
            <w:tcW w:w="940" w:type="dxa"/>
            <w:tcBorders>
              <w:top w:val="nil"/>
              <w:left w:val="nil"/>
              <w:bottom w:val="single" w:sz="4" w:space="0" w:color="auto"/>
              <w:right w:val="single" w:sz="8" w:space="0" w:color="auto"/>
            </w:tcBorders>
            <w:vAlign w:val="center"/>
            <w:hideMark/>
            <w:tcPrChange w:id="263" w:author="Usuario de Windows" w:date="2023-03-22T11:02:00Z">
              <w:tcPr>
                <w:tcW w:w="940" w:type="dxa"/>
                <w:tcBorders>
                  <w:top w:val="nil"/>
                  <w:left w:val="nil"/>
                  <w:bottom w:val="single" w:sz="4" w:space="0" w:color="auto"/>
                  <w:right w:val="single" w:sz="8" w:space="0" w:color="auto"/>
                </w:tcBorders>
                <w:vAlign w:val="center"/>
                <w:hideMark/>
              </w:tcPr>
            </w:tcPrChange>
          </w:tcPr>
          <w:p w14:paraId="61D7203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1377290</w:t>
            </w:r>
          </w:p>
        </w:tc>
        <w:tc>
          <w:tcPr>
            <w:tcW w:w="3113" w:type="dxa"/>
            <w:tcBorders>
              <w:top w:val="nil"/>
              <w:left w:val="nil"/>
              <w:bottom w:val="single" w:sz="4" w:space="0" w:color="auto"/>
              <w:right w:val="single" w:sz="8" w:space="0" w:color="auto"/>
            </w:tcBorders>
            <w:vAlign w:val="center"/>
            <w:hideMark/>
            <w:tcPrChange w:id="264" w:author="Usuario de Windows" w:date="2023-03-22T11:02:00Z">
              <w:tcPr>
                <w:tcW w:w="2268" w:type="dxa"/>
                <w:tcBorders>
                  <w:top w:val="nil"/>
                  <w:left w:val="nil"/>
                  <w:bottom w:val="single" w:sz="4" w:space="0" w:color="auto"/>
                  <w:right w:val="single" w:sz="8" w:space="0" w:color="auto"/>
                </w:tcBorders>
                <w:vAlign w:val="center"/>
                <w:hideMark/>
              </w:tcPr>
            </w:tcPrChange>
          </w:tcPr>
          <w:p w14:paraId="14FB86A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Urucancha</w:t>
            </w:r>
            <w:proofErr w:type="spellEnd"/>
          </w:p>
        </w:tc>
        <w:tc>
          <w:tcPr>
            <w:tcW w:w="1276" w:type="dxa"/>
            <w:tcBorders>
              <w:top w:val="nil"/>
              <w:left w:val="nil"/>
              <w:bottom w:val="single" w:sz="4" w:space="0" w:color="auto"/>
              <w:right w:val="single" w:sz="8" w:space="0" w:color="auto"/>
            </w:tcBorders>
            <w:vAlign w:val="center"/>
            <w:hideMark/>
            <w:tcPrChange w:id="265" w:author="Usuario de Windows" w:date="2023-03-22T11:02:00Z">
              <w:tcPr>
                <w:tcW w:w="1276" w:type="dxa"/>
                <w:tcBorders>
                  <w:top w:val="nil"/>
                  <w:left w:val="nil"/>
                  <w:bottom w:val="single" w:sz="4" w:space="0" w:color="auto"/>
                  <w:right w:val="single" w:sz="8" w:space="0" w:color="auto"/>
                </w:tcBorders>
                <w:vAlign w:val="center"/>
                <w:hideMark/>
              </w:tcPr>
            </w:tcPrChange>
          </w:tcPr>
          <w:p w14:paraId="106A19C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c>
          <w:tcPr>
            <w:tcW w:w="2126" w:type="dxa"/>
            <w:tcBorders>
              <w:top w:val="nil"/>
              <w:left w:val="nil"/>
              <w:bottom w:val="single" w:sz="4" w:space="0" w:color="auto"/>
              <w:right w:val="single" w:sz="8" w:space="0" w:color="auto"/>
            </w:tcBorders>
            <w:vAlign w:val="center"/>
            <w:hideMark/>
            <w:tcPrChange w:id="266" w:author="Usuario de Windows" w:date="2023-03-22T11:02:00Z">
              <w:tcPr>
                <w:tcW w:w="1559" w:type="dxa"/>
                <w:tcBorders>
                  <w:top w:val="nil"/>
                  <w:left w:val="nil"/>
                  <w:bottom w:val="single" w:sz="4" w:space="0" w:color="auto"/>
                  <w:right w:val="single" w:sz="8" w:space="0" w:color="auto"/>
                </w:tcBorders>
                <w:vAlign w:val="center"/>
                <w:hideMark/>
              </w:tcPr>
            </w:tcPrChange>
          </w:tcPr>
          <w:p w14:paraId="516C927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Urucancha</w:t>
            </w:r>
            <w:proofErr w:type="spellEnd"/>
          </w:p>
        </w:tc>
      </w:tr>
      <w:tr w:rsidR="00431B8A" w:rsidRPr="00C0752E" w14:paraId="6D8CC455" w14:textId="77777777" w:rsidTr="00431B8A">
        <w:trPr>
          <w:trHeight w:val="240"/>
          <w:trPrChange w:id="267" w:author="Usuario de Windows" w:date="2023-03-22T11:02:00Z">
            <w:trPr>
              <w:trHeight w:val="240"/>
            </w:trPr>
          </w:trPrChange>
        </w:trPr>
        <w:tc>
          <w:tcPr>
            <w:tcW w:w="341" w:type="dxa"/>
            <w:tcBorders>
              <w:top w:val="single" w:sz="4" w:space="0" w:color="auto"/>
              <w:left w:val="single" w:sz="8" w:space="0" w:color="auto"/>
              <w:bottom w:val="single" w:sz="4" w:space="0" w:color="auto"/>
              <w:right w:val="single" w:sz="8" w:space="0" w:color="auto"/>
            </w:tcBorders>
            <w:vAlign w:val="center"/>
            <w:hideMark/>
            <w:tcPrChange w:id="268" w:author="Usuario de Windows" w:date="2023-03-22T11:02:00Z">
              <w:tcPr>
                <w:tcW w:w="336" w:type="dxa"/>
                <w:tcBorders>
                  <w:top w:val="single" w:sz="4" w:space="0" w:color="auto"/>
                  <w:left w:val="single" w:sz="8" w:space="0" w:color="auto"/>
                  <w:bottom w:val="single" w:sz="4" w:space="0" w:color="auto"/>
                  <w:right w:val="single" w:sz="8" w:space="0" w:color="auto"/>
                </w:tcBorders>
                <w:vAlign w:val="center"/>
                <w:hideMark/>
              </w:tcPr>
            </w:tcPrChange>
          </w:tcPr>
          <w:p w14:paraId="6213E7C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16</w:t>
            </w:r>
          </w:p>
        </w:tc>
        <w:tc>
          <w:tcPr>
            <w:tcW w:w="940" w:type="dxa"/>
            <w:tcBorders>
              <w:top w:val="single" w:sz="4" w:space="0" w:color="auto"/>
              <w:left w:val="nil"/>
              <w:bottom w:val="single" w:sz="4" w:space="0" w:color="auto"/>
              <w:right w:val="single" w:sz="8" w:space="0" w:color="auto"/>
            </w:tcBorders>
            <w:vAlign w:val="center"/>
            <w:hideMark/>
            <w:tcPrChange w:id="269" w:author="Usuario de Windows" w:date="2023-03-22T11:02:00Z">
              <w:tcPr>
                <w:tcW w:w="940" w:type="dxa"/>
                <w:tcBorders>
                  <w:top w:val="single" w:sz="4" w:space="0" w:color="auto"/>
                  <w:left w:val="nil"/>
                  <w:bottom w:val="single" w:sz="4" w:space="0" w:color="auto"/>
                  <w:right w:val="single" w:sz="8" w:space="0" w:color="auto"/>
                </w:tcBorders>
                <w:vAlign w:val="center"/>
                <w:hideMark/>
              </w:tcPr>
            </w:tcPrChange>
          </w:tcPr>
          <w:p w14:paraId="30B0366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1313360</w:t>
            </w:r>
          </w:p>
        </w:tc>
        <w:tc>
          <w:tcPr>
            <w:tcW w:w="3113" w:type="dxa"/>
            <w:tcBorders>
              <w:top w:val="single" w:sz="4" w:space="0" w:color="auto"/>
              <w:left w:val="nil"/>
              <w:bottom w:val="single" w:sz="4" w:space="0" w:color="auto"/>
              <w:right w:val="single" w:sz="8" w:space="0" w:color="auto"/>
            </w:tcBorders>
            <w:vAlign w:val="center"/>
            <w:hideMark/>
            <w:tcPrChange w:id="270" w:author="Usuario de Windows" w:date="2023-03-22T11:02:00Z">
              <w:tcPr>
                <w:tcW w:w="2268" w:type="dxa"/>
                <w:tcBorders>
                  <w:top w:val="single" w:sz="4" w:space="0" w:color="auto"/>
                  <w:left w:val="nil"/>
                  <w:bottom w:val="single" w:sz="4" w:space="0" w:color="auto"/>
                  <w:right w:val="single" w:sz="8" w:space="0" w:color="auto"/>
                </w:tcBorders>
                <w:vAlign w:val="center"/>
                <w:hideMark/>
              </w:tcPr>
            </w:tcPrChange>
          </w:tcPr>
          <w:p w14:paraId="7324F21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Alaypampa</w:t>
            </w:r>
            <w:proofErr w:type="spellEnd"/>
          </w:p>
        </w:tc>
        <w:tc>
          <w:tcPr>
            <w:tcW w:w="1276" w:type="dxa"/>
            <w:tcBorders>
              <w:top w:val="single" w:sz="4" w:space="0" w:color="auto"/>
              <w:left w:val="nil"/>
              <w:bottom w:val="single" w:sz="4" w:space="0" w:color="auto"/>
              <w:right w:val="single" w:sz="8" w:space="0" w:color="auto"/>
            </w:tcBorders>
            <w:vAlign w:val="center"/>
            <w:hideMark/>
            <w:tcPrChange w:id="271" w:author="Usuario de Windows" w:date="2023-03-22T11:02:00Z">
              <w:tcPr>
                <w:tcW w:w="1276" w:type="dxa"/>
                <w:tcBorders>
                  <w:top w:val="single" w:sz="4" w:space="0" w:color="auto"/>
                  <w:left w:val="nil"/>
                  <w:bottom w:val="single" w:sz="4" w:space="0" w:color="auto"/>
                  <w:right w:val="single" w:sz="8" w:space="0" w:color="auto"/>
                </w:tcBorders>
                <w:vAlign w:val="center"/>
                <w:hideMark/>
              </w:tcPr>
            </w:tcPrChange>
          </w:tcPr>
          <w:p w14:paraId="6B67B41E"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single" w:sz="4" w:space="0" w:color="auto"/>
              <w:left w:val="nil"/>
              <w:bottom w:val="single" w:sz="4" w:space="0" w:color="auto"/>
              <w:right w:val="single" w:sz="8" w:space="0" w:color="auto"/>
            </w:tcBorders>
            <w:vAlign w:val="center"/>
            <w:hideMark/>
            <w:tcPrChange w:id="272" w:author="Usuario de Windows" w:date="2023-03-22T11:02:00Z">
              <w:tcPr>
                <w:tcW w:w="1559" w:type="dxa"/>
                <w:tcBorders>
                  <w:top w:val="single" w:sz="4" w:space="0" w:color="auto"/>
                  <w:left w:val="nil"/>
                  <w:bottom w:val="single" w:sz="4" w:space="0" w:color="auto"/>
                  <w:right w:val="single" w:sz="8" w:space="0" w:color="auto"/>
                </w:tcBorders>
                <w:vAlign w:val="center"/>
                <w:hideMark/>
              </w:tcPr>
            </w:tcPrChange>
          </w:tcPr>
          <w:p w14:paraId="0475CE6D"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Alaypampa</w:t>
            </w:r>
            <w:proofErr w:type="spellEnd"/>
          </w:p>
        </w:tc>
      </w:tr>
      <w:tr w:rsidR="00431B8A" w:rsidRPr="00C0752E" w14:paraId="6034C7C0" w14:textId="77777777" w:rsidTr="00431B8A">
        <w:trPr>
          <w:trHeight w:val="240"/>
          <w:trPrChange w:id="273" w:author="Usuario de Windows" w:date="2023-03-22T11:02:00Z">
            <w:trPr>
              <w:trHeight w:val="240"/>
            </w:trPr>
          </w:trPrChange>
        </w:trPr>
        <w:tc>
          <w:tcPr>
            <w:tcW w:w="341" w:type="dxa"/>
            <w:tcBorders>
              <w:top w:val="single" w:sz="4" w:space="0" w:color="auto"/>
              <w:left w:val="single" w:sz="4" w:space="0" w:color="auto"/>
              <w:bottom w:val="single" w:sz="4" w:space="0" w:color="auto"/>
              <w:right w:val="single" w:sz="4" w:space="0" w:color="auto"/>
            </w:tcBorders>
            <w:vAlign w:val="center"/>
            <w:hideMark/>
            <w:tcPrChange w:id="274" w:author="Usuario de Windows" w:date="2023-03-22T11:02: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4C54ED0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17</w:t>
            </w:r>
          </w:p>
        </w:tc>
        <w:tc>
          <w:tcPr>
            <w:tcW w:w="940" w:type="dxa"/>
            <w:tcBorders>
              <w:top w:val="single" w:sz="4" w:space="0" w:color="auto"/>
              <w:left w:val="single" w:sz="4" w:space="0" w:color="auto"/>
              <w:bottom w:val="single" w:sz="4" w:space="0" w:color="auto"/>
              <w:right w:val="single" w:sz="4" w:space="0" w:color="auto"/>
            </w:tcBorders>
            <w:vAlign w:val="center"/>
            <w:hideMark/>
            <w:tcPrChange w:id="275" w:author="Usuario de Windows" w:date="2023-03-22T11:02:00Z">
              <w:tcPr>
                <w:tcW w:w="940" w:type="dxa"/>
                <w:tcBorders>
                  <w:top w:val="single" w:sz="4" w:space="0" w:color="auto"/>
                  <w:left w:val="single" w:sz="4" w:space="0" w:color="auto"/>
                  <w:bottom w:val="single" w:sz="4" w:space="0" w:color="auto"/>
                  <w:right w:val="single" w:sz="4" w:space="0" w:color="auto"/>
                </w:tcBorders>
                <w:vAlign w:val="center"/>
                <w:hideMark/>
              </w:tcPr>
            </w:tcPrChange>
          </w:tcPr>
          <w:p w14:paraId="71164B5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1141225</w:t>
            </w:r>
          </w:p>
        </w:tc>
        <w:tc>
          <w:tcPr>
            <w:tcW w:w="3113" w:type="dxa"/>
            <w:tcBorders>
              <w:top w:val="single" w:sz="4" w:space="0" w:color="auto"/>
              <w:left w:val="single" w:sz="4" w:space="0" w:color="auto"/>
              <w:bottom w:val="single" w:sz="4" w:space="0" w:color="auto"/>
              <w:right w:val="single" w:sz="4" w:space="0" w:color="auto"/>
            </w:tcBorders>
            <w:vAlign w:val="center"/>
            <w:hideMark/>
            <w:tcPrChange w:id="276" w:author="Usuario de Windows" w:date="2023-03-22T11:02:00Z">
              <w:tcPr>
                <w:tcW w:w="2268" w:type="dxa"/>
                <w:tcBorders>
                  <w:top w:val="single" w:sz="4" w:space="0" w:color="auto"/>
                  <w:left w:val="single" w:sz="4" w:space="0" w:color="auto"/>
                  <w:bottom w:val="single" w:sz="4" w:space="0" w:color="auto"/>
                  <w:right w:val="single" w:sz="4" w:space="0" w:color="auto"/>
                </w:tcBorders>
                <w:vAlign w:val="center"/>
                <w:hideMark/>
              </w:tcPr>
            </w:tcPrChange>
          </w:tcPr>
          <w:p w14:paraId="7F55E12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Andrés Avellino Cáceres</w:t>
            </w:r>
          </w:p>
        </w:tc>
        <w:tc>
          <w:tcPr>
            <w:tcW w:w="1276" w:type="dxa"/>
            <w:tcBorders>
              <w:top w:val="single" w:sz="4" w:space="0" w:color="auto"/>
              <w:left w:val="single" w:sz="4" w:space="0" w:color="auto"/>
              <w:bottom w:val="single" w:sz="4" w:space="0" w:color="auto"/>
              <w:right w:val="single" w:sz="4" w:space="0" w:color="auto"/>
            </w:tcBorders>
            <w:vAlign w:val="center"/>
            <w:hideMark/>
            <w:tcPrChange w:id="277" w:author="Usuario de Windows" w:date="2023-03-22T11:02:00Z">
              <w:tcPr>
                <w:tcW w:w="1276" w:type="dxa"/>
                <w:tcBorders>
                  <w:top w:val="single" w:sz="4" w:space="0" w:color="auto"/>
                  <w:left w:val="single" w:sz="4" w:space="0" w:color="auto"/>
                  <w:bottom w:val="single" w:sz="4" w:space="0" w:color="auto"/>
                  <w:right w:val="single" w:sz="4" w:space="0" w:color="auto"/>
                </w:tcBorders>
                <w:vAlign w:val="center"/>
                <w:hideMark/>
              </w:tcPr>
            </w:tcPrChange>
          </w:tcPr>
          <w:p w14:paraId="1CAAD7F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Change w:id="278" w:author="Usuario de Windows" w:date="2023-03-22T11:02:00Z">
              <w:tcPr>
                <w:tcW w:w="1559" w:type="dxa"/>
                <w:tcBorders>
                  <w:top w:val="single" w:sz="4" w:space="0" w:color="auto"/>
                  <w:left w:val="single" w:sz="4" w:space="0" w:color="auto"/>
                  <w:bottom w:val="single" w:sz="4" w:space="0" w:color="auto"/>
                  <w:right w:val="single" w:sz="4" w:space="0" w:color="auto"/>
                </w:tcBorders>
                <w:vAlign w:val="center"/>
                <w:hideMark/>
              </w:tcPr>
            </w:tcPrChange>
          </w:tcPr>
          <w:p w14:paraId="612B7631"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Huarapari</w:t>
            </w:r>
            <w:proofErr w:type="spellEnd"/>
          </w:p>
        </w:tc>
      </w:tr>
      <w:tr w:rsidR="00431B8A" w:rsidRPr="00C0752E" w14:paraId="200198C1" w14:textId="77777777" w:rsidTr="00431B8A">
        <w:trPr>
          <w:trHeight w:val="240"/>
          <w:trPrChange w:id="279" w:author="Usuario de Windows" w:date="2023-03-22T11:02:00Z">
            <w:trPr>
              <w:trHeight w:val="240"/>
            </w:trPr>
          </w:trPrChange>
        </w:trPr>
        <w:tc>
          <w:tcPr>
            <w:tcW w:w="341" w:type="dxa"/>
            <w:tcBorders>
              <w:top w:val="single" w:sz="4" w:space="0" w:color="auto"/>
              <w:left w:val="single" w:sz="4" w:space="0" w:color="auto"/>
              <w:bottom w:val="single" w:sz="4" w:space="0" w:color="auto"/>
              <w:right w:val="single" w:sz="4" w:space="0" w:color="auto"/>
            </w:tcBorders>
            <w:vAlign w:val="center"/>
            <w:hideMark/>
            <w:tcPrChange w:id="280" w:author="Usuario de Windows" w:date="2023-03-22T11:02: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63E005A3"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18</w:t>
            </w:r>
          </w:p>
        </w:tc>
        <w:tc>
          <w:tcPr>
            <w:tcW w:w="940" w:type="dxa"/>
            <w:tcBorders>
              <w:top w:val="single" w:sz="4" w:space="0" w:color="auto"/>
              <w:left w:val="single" w:sz="4" w:space="0" w:color="auto"/>
              <w:bottom w:val="single" w:sz="4" w:space="0" w:color="auto"/>
              <w:right w:val="single" w:sz="4" w:space="0" w:color="auto"/>
            </w:tcBorders>
            <w:vAlign w:val="center"/>
            <w:hideMark/>
            <w:tcPrChange w:id="281" w:author="Usuario de Windows" w:date="2023-03-22T11:02:00Z">
              <w:tcPr>
                <w:tcW w:w="940" w:type="dxa"/>
                <w:tcBorders>
                  <w:top w:val="single" w:sz="4" w:space="0" w:color="auto"/>
                  <w:left w:val="single" w:sz="4" w:space="0" w:color="auto"/>
                  <w:bottom w:val="single" w:sz="4" w:space="0" w:color="auto"/>
                  <w:right w:val="single" w:sz="4" w:space="0" w:color="auto"/>
                </w:tcBorders>
                <w:vAlign w:val="center"/>
                <w:hideMark/>
              </w:tcPr>
            </w:tcPrChange>
          </w:tcPr>
          <w:p w14:paraId="244525D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1205871</w:t>
            </w:r>
          </w:p>
        </w:tc>
        <w:tc>
          <w:tcPr>
            <w:tcW w:w="3113" w:type="dxa"/>
            <w:tcBorders>
              <w:top w:val="single" w:sz="4" w:space="0" w:color="auto"/>
              <w:left w:val="single" w:sz="4" w:space="0" w:color="auto"/>
              <w:bottom w:val="single" w:sz="4" w:space="0" w:color="auto"/>
              <w:right w:val="single" w:sz="4" w:space="0" w:color="auto"/>
            </w:tcBorders>
            <w:vAlign w:val="center"/>
            <w:hideMark/>
            <w:tcPrChange w:id="282" w:author="Usuario de Windows" w:date="2023-03-22T11:02:00Z">
              <w:tcPr>
                <w:tcW w:w="2268" w:type="dxa"/>
                <w:tcBorders>
                  <w:top w:val="single" w:sz="4" w:space="0" w:color="auto"/>
                  <w:left w:val="single" w:sz="4" w:space="0" w:color="auto"/>
                  <w:bottom w:val="single" w:sz="4" w:space="0" w:color="auto"/>
                  <w:right w:val="single" w:sz="4" w:space="0" w:color="auto"/>
                </w:tcBorders>
                <w:vAlign w:val="center"/>
                <w:hideMark/>
              </w:tcPr>
            </w:tcPrChange>
          </w:tcPr>
          <w:p w14:paraId="0BC98AF7"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Cesar Vallejo</w:t>
            </w:r>
          </w:p>
        </w:tc>
        <w:tc>
          <w:tcPr>
            <w:tcW w:w="1276" w:type="dxa"/>
            <w:tcBorders>
              <w:top w:val="single" w:sz="4" w:space="0" w:color="auto"/>
              <w:left w:val="single" w:sz="4" w:space="0" w:color="auto"/>
              <w:bottom w:val="single" w:sz="4" w:space="0" w:color="auto"/>
              <w:right w:val="single" w:sz="4" w:space="0" w:color="auto"/>
            </w:tcBorders>
            <w:vAlign w:val="center"/>
            <w:hideMark/>
            <w:tcPrChange w:id="283" w:author="Usuario de Windows" w:date="2023-03-22T11:02:00Z">
              <w:tcPr>
                <w:tcW w:w="1276" w:type="dxa"/>
                <w:tcBorders>
                  <w:top w:val="single" w:sz="4" w:space="0" w:color="auto"/>
                  <w:left w:val="single" w:sz="4" w:space="0" w:color="auto"/>
                  <w:bottom w:val="single" w:sz="4" w:space="0" w:color="auto"/>
                  <w:right w:val="single" w:sz="4" w:space="0" w:color="auto"/>
                </w:tcBorders>
                <w:vAlign w:val="center"/>
                <w:hideMark/>
              </w:tcPr>
            </w:tcPrChange>
          </w:tcPr>
          <w:p w14:paraId="4DE4E1BF"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Change w:id="284" w:author="Usuario de Windows" w:date="2023-03-22T11:02:00Z">
              <w:tcPr>
                <w:tcW w:w="1559" w:type="dxa"/>
                <w:tcBorders>
                  <w:top w:val="single" w:sz="4" w:space="0" w:color="auto"/>
                  <w:left w:val="single" w:sz="4" w:space="0" w:color="auto"/>
                  <w:bottom w:val="single" w:sz="4" w:space="0" w:color="auto"/>
                  <w:right w:val="single" w:sz="4" w:space="0" w:color="auto"/>
                </w:tcBorders>
                <w:vAlign w:val="center"/>
                <w:hideMark/>
              </w:tcPr>
            </w:tcPrChange>
          </w:tcPr>
          <w:p w14:paraId="60B5492E"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Pumachuco</w:t>
            </w:r>
            <w:proofErr w:type="spellEnd"/>
          </w:p>
        </w:tc>
      </w:tr>
      <w:tr w:rsidR="00431B8A" w:rsidRPr="00C0752E" w14:paraId="59035346" w14:textId="77777777" w:rsidTr="00431B8A">
        <w:trPr>
          <w:trHeight w:val="240"/>
          <w:trPrChange w:id="285" w:author="Usuario de Windows" w:date="2023-03-22T11:02:00Z">
            <w:trPr>
              <w:trHeight w:val="240"/>
            </w:trPr>
          </w:trPrChange>
        </w:trPr>
        <w:tc>
          <w:tcPr>
            <w:tcW w:w="341" w:type="dxa"/>
            <w:tcBorders>
              <w:top w:val="single" w:sz="4" w:space="0" w:color="auto"/>
              <w:left w:val="single" w:sz="8" w:space="0" w:color="auto"/>
              <w:bottom w:val="single" w:sz="8" w:space="0" w:color="auto"/>
              <w:right w:val="single" w:sz="8" w:space="0" w:color="auto"/>
            </w:tcBorders>
            <w:vAlign w:val="center"/>
            <w:hideMark/>
            <w:tcPrChange w:id="286" w:author="Usuario de Windows" w:date="2023-03-22T11:02:00Z">
              <w:tcPr>
                <w:tcW w:w="336" w:type="dxa"/>
                <w:tcBorders>
                  <w:top w:val="single" w:sz="4" w:space="0" w:color="auto"/>
                  <w:left w:val="single" w:sz="8" w:space="0" w:color="auto"/>
                  <w:bottom w:val="single" w:sz="8" w:space="0" w:color="auto"/>
                  <w:right w:val="single" w:sz="8" w:space="0" w:color="auto"/>
                </w:tcBorders>
                <w:vAlign w:val="center"/>
                <w:hideMark/>
              </w:tcPr>
            </w:tcPrChange>
          </w:tcPr>
          <w:p w14:paraId="784DDE0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19</w:t>
            </w:r>
          </w:p>
        </w:tc>
        <w:tc>
          <w:tcPr>
            <w:tcW w:w="940" w:type="dxa"/>
            <w:tcBorders>
              <w:top w:val="single" w:sz="4" w:space="0" w:color="auto"/>
              <w:left w:val="nil"/>
              <w:bottom w:val="single" w:sz="8" w:space="0" w:color="auto"/>
              <w:right w:val="single" w:sz="8" w:space="0" w:color="auto"/>
            </w:tcBorders>
            <w:vAlign w:val="center"/>
            <w:hideMark/>
            <w:tcPrChange w:id="287" w:author="Usuario de Windows" w:date="2023-03-22T11:02:00Z">
              <w:tcPr>
                <w:tcW w:w="940" w:type="dxa"/>
                <w:tcBorders>
                  <w:top w:val="single" w:sz="4" w:space="0" w:color="auto"/>
                  <w:left w:val="nil"/>
                  <w:bottom w:val="single" w:sz="8" w:space="0" w:color="auto"/>
                  <w:right w:val="single" w:sz="8" w:space="0" w:color="auto"/>
                </w:tcBorders>
                <w:vAlign w:val="center"/>
                <w:hideMark/>
              </w:tcPr>
            </w:tcPrChange>
          </w:tcPr>
          <w:p w14:paraId="5E4BC267"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1205913</w:t>
            </w:r>
          </w:p>
        </w:tc>
        <w:tc>
          <w:tcPr>
            <w:tcW w:w="3113" w:type="dxa"/>
            <w:tcBorders>
              <w:top w:val="single" w:sz="4" w:space="0" w:color="auto"/>
              <w:left w:val="nil"/>
              <w:bottom w:val="single" w:sz="8" w:space="0" w:color="auto"/>
              <w:right w:val="single" w:sz="8" w:space="0" w:color="auto"/>
            </w:tcBorders>
            <w:vAlign w:val="center"/>
            <w:hideMark/>
            <w:tcPrChange w:id="288" w:author="Usuario de Windows" w:date="2023-03-22T11:02:00Z">
              <w:tcPr>
                <w:tcW w:w="2268" w:type="dxa"/>
                <w:tcBorders>
                  <w:top w:val="single" w:sz="4" w:space="0" w:color="auto"/>
                  <w:left w:val="nil"/>
                  <w:bottom w:val="single" w:sz="8" w:space="0" w:color="auto"/>
                  <w:right w:val="single" w:sz="8" w:space="0" w:color="auto"/>
                </w:tcBorders>
                <w:vAlign w:val="center"/>
                <w:hideMark/>
              </w:tcPr>
            </w:tcPrChange>
          </w:tcPr>
          <w:p w14:paraId="1B6DE00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Ciro Alegría</w:t>
            </w:r>
          </w:p>
        </w:tc>
        <w:tc>
          <w:tcPr>
            <w:tcW w:w="1276" w:type="dxa"/>
            <w:tcBorders>
              <w:top w:val="single" w:sz="4" w:space="0" w:color="auto"/>
              <w:left w:val="nil"/>
              <w:bottom w:val="single" w:sz="8" w:space="0" w:color="auto"/>
              <w:right w:val="single" w:sz="8" w:space="0" w:color="auto"/>
            </w:tcBorders>
            <w:vAlign w:val="center"/>
            <w:hideMark/>
            <w:tcPrChange w:id="289" w:author="Usuario de Windows" w:date="2023-03-22T11:02:00Z">
              <w:tcPr>
                <w:tcW w:w="1276" w:type="dxa"/>
                <w:tcBorders>
                  <w:top w:val="single" w:sz="4" w:space="0" w:color="auto"/>
                  <w:left w:val="nil"/>
                  <w:bottom w:val="single" w:sz="8" w:space="0" w:color="auto"/>
                  <w:right w:val="single" w:sz="8" w:space="0" w:color="auto"/>
                </w:tcBorders>
                <w:vAlign w:val="center"/>
                <w:hideMark/>
              </w:tcPr>
            </w:tcPrChange>
          </w:tcPr>
          <w:p w14:paraId="61385AF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single" w:sz="4" w:space="0" w:color="auto"/>
              <w:left w:val="nil"/>
              <w:bottom w:val="single" w:sz="8" w:space="0" w:color="auto"/>
              <w:right w:val="single" w:sz="8" w:space="0" w:color="auto"/>
            </w:tcBorders>
            <w:vAlign w:val="center"/>
            <w:hideMark/>
            <w:tcPrChange w:id="290" w:author="Usuario de Windows" w:date="2023-03-22T11:02:00Z">
              <w:tcPr>
                <w:tcW w:w="1559" w:type="dxa"/>
                <w:tcBorders>
                  <w:top w:val="single" w:sz="4" w:space="0" w:color="auto"/>
                  <w:left w:val="nil"/>
                  <w:bottom w:val="single" w:sz="8" w:space="0" w:color="auto"/>
                  <w:right w:val="single" w:sz="8" w:space="0" w:color="auto"/>
                </w:tcBorders>
                <w:vAlign w:val="center"/>
                <w:hideMark/>
              </w:tcPr>
            </w:tcPrChange>
          </w:tcPr>
          <w:p w14:paraId="4A076BB5"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Ahuayro</w:t>
            </w:r>
            <w:proofErr w:type="spellEnd"/>
          </w:p>
        </w:tc>
      </w:tr>
      <w:tr w:rsidR="00431B8A" w:rsidRPr="00C0752E" w14:paraId="2280A33E" w14:textId="77777777" w:rsidTr="00431B8A">
        <w:trPr>
          <w:trHeight w:val="240"/>
          <w:trPrChange w:id="291"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92"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6F9E8D2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20</w:t>
            </w:r>
          </w:p>
        </w:tc>
        <w:tc>
          <w:tcPr>
            <w:tcW w:w="940" w:type="dxa"/>
            <w:tcBorders>
              <w:top w:val="nil"/>
              <w:left w:val="nil"/>
              <w:bottom w:val="single" w:sz="8" w:space="0" w:color="auto"/>
              <w:right w:val="single" w:sz="8" w:space="0" w:color="auto"/>
            </w:tcBorders>
            <w:vAlign w:val="center"/>
            <w:hideMark/>
            <w:tcPrChange w:id="293" w:author="Usuario de Windows" w:date="2023-03-22T11:02:00Z">
              <w:tcPr>
                <w:tcW w:w="940" w:type="dxa"/>
                <w:tcBorders>
                  <w:top w:val="nil"/>
                  <w:left w:val="nil"/>
                  <w:bottom w:val="single" w:sz="8" w:space="0" w:color="auto"/>
                  <w:right w:val="single" w:sz="8" w:space="0" w:color="auto"/>
                </w:tcBorders>
                <w:vAlign w:val="center"/>
                <w:hideMark/>
              </w:tcPr>
            </w:tcPrChange>
          </w:tcPr>
          <w:p w14:paraId="309AF50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1205830</w:t>
            </w:r>
          </w:p>
        </w:tc>
        <w:tc>
          <w:tcPr>
            <w:tcW w:w="3113" w:type="dxa"/>
            <w:tcBorders>
              <w:top w:val="nil"/>
              <w:left w:val="nil"/>
              <w:bottom w:val="single" w:sz="8" w:space="0" w:color="auto"/>
              <w:right w:val="single" w:sz="8" w:space="0" w:color="auto"/>
            </w:tcBorders>
            <w:vAlign w:val="center"/>
            <w:hideMark/>
            <w:tcPrChange w:id="294" w:author="Usuario de Windows" w:date="2023-03-22T11:02:00Z">
              <w:tcPr>
                <w:tcW w:w="2268" w:type="dxa"/>
                <w:tcBorders>
                  <w:top w:val="nil"/>
                  <w:left w:val="nil"/>
                  <w:bottom w:val="single" w:sz="8" w:space="0" w:color="auto"/>
                  <w:right w:val="single" w:sz="8" w:space="0" w:color="auto"/>
                </w:tcBorders>
                <w:vAlign w:val="center"/>
                <w:hideMark/>
              </w:tcPr>
            </w:tcPrChange>
          </w:tcPr>
          <w:p w14:paraId="43B5F25E"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Jorge Basadre </w:t>
            </w:r>
            <w:proofErr w:type="spellStart"/>
            <w:r w:rsidRPr="00AA5312">
              <w:rPr>
                <w:rFonts w:ascii="Arial Narrow" w:hAnsi="Arial Narrow" w:cs="Calibri"/>
                <w:color w:val="000000"/>
                <w:sz w:val="22"/>
                <w:szCs w:val="22"/>
                <w:lang w:eastAsia="es-PE"/>
              </w:rPr>
              <w:t>Gohmann</w:t>
            </w:r>
            <w:proofErr w:type="spellEnd"/>
          </w:p>
        </w:tc>
        <w:tc>
          <w:tcPr>
            <w:tcW w:w="1276" w:type="dxa"/>
            <w:tcBorders>
              <w:top w:val="nil"/>
              <w:left w:val="nil"/>
              <w:bottom w:val="single" w:sz="8" w:space="0" w:color="auto"/>
              <w:right w:val="single" w:sz="8" w:space="0" w:color="auto"/>
            </w:tcBorders>
            <w:vAlign w:val="center"/>
            <w:hideMark/>
            <w:tcPrChange w:id="295" w:author="Usuario de Windows" w:date="2023-03-22T11:02:00Z">
              <w:tcPr>
                <w:tcW w:w="1276" w:type="dxa"/>
                <w:tcBorders>
                  <w:top w:val="nil"/>
                  <w:left w:val="nil"/>
                  <w:bottom w:val="single" w:sz="8" w:space="0" w:color="auto"/>
                  <w:right w:val="single" w:sz="8" w:space="0" w:color="auto"/>
                </w:tcBorders>
                <w:vAlign w:val="center"/>
                <w:hideMark/>
              </w:tcPr>
            </w:tcPrChange>
          </w:tcPr>
          <w:p w14:paraId="361FD32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nil"/>
              <w:left w:val="nil"/>
              <w:bottom w:val="single" w:sz="8" w:space="0" w:color="auto"/>
              <w:right w:val="single" w:sz="8" w:space="0" w:color="auto"/>
            </w:tcBorders>
            <w:vAlign w:val="center"/>
            <w:hideMark/>
            <w:tcPrChange w:id="296" w:author="Usuario de Windows" w:date="2023-03-22T11:02:00Z">
              <w:tcPr>
                <w:tcW w:w="1559" w:type="dxa"/>
                <w:tcBorders>
                  <w:top w:val="nil"/>
                  <w:left w:val="nil"/>
                  <w:bottom w:val="single" w:sz="8" w:space="0" w:color="auto"/>
                  <w:right w:val="single" w:sz="8" w:space="0" w:color="auto"/>
                </w:tcBorders>
                <w:vAlign w:val="center"/>
                <w:hideMark/>
              </w:tcPr>
            </w:tcPrChange>
          </w:tcPr>
          <w:p w14:paraId="7DF4FC59"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Maramara</w:t>
            </w:r>
            <w:proofErr w:type="spellEnd"/>
          </w:p>
        </w:tc>
      </w:tr>
      <w:tr w:rsidR="00431B8A" w:rsidRPr="00C0752E" w14:paraId="29FC064A" w14:textId="77777777" w:rsidTr="00431B8A">
        <w:trPr>
          <w:trHeight w:val="240"/>
          <w:trPrChange w:id="297"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298"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3C03426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21</w:t>
            </w:r>
          </w:p>
        </w:tc>
        <w:tc>
          <w:tcPr>
            <w:tcW w:w="940" w:type="dxa"/>
            <w:tcBorders>
              <w:top w:val="nil"/>
              <w:left w:val="nil"/>
              <w:bottom w:val="single" w:sz="8" w:space="0" w:color="auto"/>
              <w:right w:val="single" w:sz="8" w:space="0" w:color="auto"/>
            </w:tcBorders>
            <w:vAlign w:val="center"/>
            <w:hideMark/>
            <w:tcPrChange w:id="299" w:author="Usuario de Windows" w:date="2023-03-22T11:02:00Z">
              <w:tcPr>
                <w:tcW w:w="940" w:type="dxa"/>
                <w:tcBorders>
                  <w:top w:val="nil"/>
                  <w:left w:val="nil"/>
                  <w:bottom w:val="single" w:sz="8" w:space="0" w:color="auto"/>
                  <w:right w:val="single" w:sz="8" w:space="0" w:color="auto"/>
                </w:tcBorders>
                <w:vAlign w:val="center"/>
                <w:hideMark/>
              </w:tcPr>
            </w:tcPrChange>
          </w:tcPr>
          <w:p w14:paraId="64179B8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1090380</w:t>
            </w:r>
          </w:p>
        </w:tc>
        <w:tc>
          <w:tcPr>
            <w:tcW w:w="3113" w:type="dxa"/>
            <w:tcBorders>
              <w:top w:val="nil"/>
              <w:left w:val="nil"/>
              <w:bottom w:val="single" w:sz="8" w:space="0" w:color="auto"/>
              <w:right w:val="single" w:sz="8" w:space="0" w:color="auto"/>
            </w:tcBorders>
            <w:vAlign w:val="center"/>
            <w:hideMark/>
            <w:tcPrChange w:id="300" w:author="Usuario de Windows" w:date="2023-03-22T11:02:00Z">
              <w:tcPr>
                <w:tcW w:w="2268" w:type="dxa"/>
                <w:tcBorders>
                  <w:top w:val="nil"/>
                  <w:left w:val="nil"/>
                  <w:bottom w:val="single" w:sz="8" w:space="0" w:color="auto"/>
                  <w:right w:val="single" w:sz="8" w:space="0" w:color="auto"/>
                </w:tcBorders>
                <w:vAlign w:val="center"/>
                <w:hideMark/>
              </w:tcPr>
            </w:tcPrChange>
          </w:tcPr>
          <w:p w14:paraId="78B6344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María Flores</w:t>
            </w:r>
          </w:p>
        </w:tc>
        <w:tc>
          <w:tcPr>
            <w:tcW w:w="1276" w:type="dxa"/>
            <w:tcBorders>
              <w:top w:val="nil"/>
              <w:left w:val="nil"/>
              <w:bottom w:val="single" w:sz="8" w:space="0" w:color="auto"/>
              <w:right w:val="single" w:sz="8" w:space="0" w:color="auto"/>
            </w:tcBorders>
            <w:vAlign w:val="center"/>
            <w:hideMark/>
            <w:tcPrChange w:id="301" w:author="Usuario de Windows" w:date="2023-03-22T11:02:00Z">
              <w:tcPr>
                <w:tcW w:w="1276" w:type="dxa"/>
                <w:tcBorders>
                  <w:top w:val="nil"/>
                  <w:left w:val="nil"/>
                  <w:bottom w:val="single" w:sz="8" w:space="0" w:color="auto"/>
                  <w:right w:val="single" w:sz="8" w:space="0" w:color="auto"/>
                </w:tcBorders>
                <w:vAlign w:val="center"/>
                <w:hideMark/>
              </w:tcPr>
            </w:tcPrChange>
          </w:tcPr>
          <w:p w14:paraId="010158E6"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c>
          <w:tcPr>
            <w:tcW w:w="2126" w:type="dxa"/>
            <w:tcBorders>
              <w:top w:val="nil"/>
              <w:left w:val="nil"/>
              <w:bottom w:val="single" w:sz="8" w:space="0" w:color="auto"/>
              <w:right w:val="single" w:sz="8" w:space="0" w:color="auto"/>
            </w:tcBorders>
            <w:vAlign w:val="center"/>
            <w:hideMark/>
            <w:tcPrChange w:id="302" w:author="Usuario de Windows" w:date="2023-03-22T11:02:00Z">
              <w:tcPr>
                <w:tcW w:w="1559" w:type="dxa"/>
                <w:tcBorders>
                  <w:top w:val="nil"/>
                  <w:left w:val="nil"/>
                  <w:bottom w:val="single" w:sz="8" w:space="0" w:color="auto"/>
                  <w:right w:val="single" w:sz="8" w:space="0" w:color="auto"/>
                </w:tcBorders>
                <w:vAlign w:val="center"/>
                <w:hideMark/>
              </w:tcPr>
            </w:tcPrChange>
          </w:tcPr>
          <w:p w14:paraId="2BBC2AD3" w14:textId="138DF809"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Huaccana</w:t>
            </w:r>
            <w:proofErr w:type="spellEnd"/>
          </w:p>
        </w:tc>
      </w:tr>
      <w:tr w:rsidR="00431B8A" w:rsidRPr="00C0752E" w14:paraId="5C3CE127" w14:textId="77777777" w:rsidTr="00431B8A">
        <w:trPr>
          <w:trHeight w:val="240"/>
          <w:trPrChange w:id="303"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304"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4489FC1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lastRenderedPageBreak/>
              <w:t>22</w:t>
            </w:r>
          </w:p>
        </w:tc>
        <w:tc>
          <w:tcPr>
            <w:tcW w:w="940" w:type="dxa"/>
            <w:tcBorders>
              <w:top w:val="nil"/>
              <w:left w:val="nil"/>
              <w:bottom w:val="single" w:sz="8" w:space="0" w:color="auto"/>
              <w:right w:val="single" w:sz="8" w:space="0" w:color="auto"/>
            </w:tcBorders>
            <w:vAlign w:val="center"/>
            <w:hideMark/>
            <w:tcPrChange w:id="305" w:author="Usuario de Windows" w:date="2023-03-22T11:02:00Z">
              <w:tcPr>
                <w:tcW w:w="940" w:type="dxa"/>
                <w:tcBorders>
                  <w:top w:val="nil"/>
                  <w:left w:val="nil"/>
                  <w:bottom w:val="single" w:sz="8" w:space="0" w:color="auto"/>
                  <w:right w:val="single" w:sz="8" w:space="0" w:color="auto"/>
                </w:tcBorders>
                <w:vAlign w:val="center"/>
                <w:hideMark/>
              </w:tcPr>
            </w:tcPrChange>
          </w:tcPr>
          <w:p w14:paraId="7C996CA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1377258</w:t>
            </w:r>
          </w:p>
        </w:tc>
        <w:tc>
          <w:tcPr>
            <w:tcW w:w="3113" w:type="dxa"/>
            <w:tcBorders>
              <w:top w:val="nil"/>
              <w:left w:val="nil"/>
              <w:bottom w:val="single" w:sz="8" w:space="0" w:color="auto"/>
              <w:right w:val="single" w:sz="8" w:space="0" w:color="auto"/>
            </w:tcBorders>
            <w:vAlign w:val="center"/>
            <w:hideMark/>
            <w:tcPrChange w:id="306" w:author="Usuario de Windows" w:date="2023-03-22T11:02:00Z">
              <w:tcPr>
                <w:tcW w:w="2268" w:type="dxa"/>
                <w:tcBorders>
                  <w:top w:val="nil"/>
                  <w:left w:val="nil"/>
                  <w:bottom w:val="single" w:sz="8" w:space="0" w:color="auto"/>
                  <w:right w:val="single" w:sz="8" w:space="0" w:color="auto"/>
                </w:tcBorders>
                <w:vAlign w:val="center"/>
                <w:hideMark/>
              </w:tcPr>
            </w:tcPrChange>
          </w:tcPr>
          <w:p w14:paraId="24E927A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Alfonso Rodríguez Najarro</w:t>
            </w:r>
          </w:p>
        </w:tc>
        <w:tc>
          <w:tcPr>
            <w:tcW w:w="1276" w:type="dxa"/>
            <w:tcBorders>
              <w:top w:val="nil"/>
              <w:left w:val="nil"/>
              <w:bottom w:val="single" w:sz="8" w:space="0" w:color="auto"/>
              <w:right w:val="single" w:sz="8" w:space="0" w:color="auto"/>
            </w:tcBorders>
            <w:vAlign w:val="center"/>
            <w:hideMark/>
            <w:tcPrChange w:id="307" w:author="Usuario de Windows" w:date="2023-03-22T11:02:00Z">
              <w:tcPr>
                <w:tcW w:w="1276" w:type="dxa"/>
                <w:tcBorders>
                  <w:top w:val="nil"/>
                  <w:left w:val="nil"/>
                  <w:bottom w:val="single" w:sz="8" w:space="0" w:color="auto"/>
                  <w:right w:val="single" w:sz="8" w:space="0" w:color="auto"/>
                </w:tcBorders>
                <w:vAlign w:val="center"/>
                <w:hideMark/>
              </w:tcPr>
            </w:tcPrChange>
          </w:tcPr>
          <w:p w14:paraId="1FA29F9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Chancas</w:t>
            </w:r>
          </w:p>
        </w:tc>
        <w:tc>
          <w:tcPr>
            <w:tcW w:w="2126" w:type="dxa"/>
            <w:tcBorders>
              <w:top w:val="nil"/>
              <w:left w:val="nil"/>
              <w:bottom w:val="single" w:sz="8" w:space="0" w:color="auto"/>
              <w:right w:val="single" w:sz="8" w:space="0" w:color="auto"/>
            </w:tcBorders>
            <w:vAlign w:val="center"/>
            <w:hideMark/>
            <w:tcPrChange w:id="308" w:author="Usuario de Windows" w:date="2023-03-22T11:02:00Z">
              <w:tcPr>
                <w:tcW w:w="1559" w:type="dxa"/>
                <w:tcBorders>
                  <w:top w:val="nil"/>
                  <w:left w:val="nil"/>
                  <w:bottom w:val="single" w:sz="8" w:space="0" w:color="auto"/>
                  <w:right w:val="single" w:sz="8" w:space="0" w:color="auto"/>
                </w:tcBorders>
                <w:vAlign w:val="center"/>
                <w:hideMark/>
              </w:tcPr>
            </w:tcPrChange>
          </w:tcPr>
          <w:p w14:paraId="3CD20621" w14:textId="3A2527D5"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Chuyama</w:t>
            </w:r>
            <w:proofErr w:type="spellEnd"/>
          </w:p>
        </w:tc>
      </w:tr>
      <w:tr w:rsidR="00431B8A" w:rsidRPr="00C0752E" w14:paraId="4E5D7A68" w14:textId="77777777" w:rsidTr="00431B8A">
        <w:trPr>
          <w:trHeight w:val="240"/>
          <w:trPrChange w:id="309"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310"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26968E7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23</w:t>
            </w:r>
          </w:p>
        </w:tc>
        <w:tc>
          <w:tcPr>
            <w:tcW w:w="940" w:type="dxa"/>
            <w:tcBorders>
              <w:top w:val="nil"/>
              <w:left w:val="nil"/>
              <w:bottom w:val="single" w:sz="8" w:space="0" w:color="auto"/>
              <w:right w:val="single" w:sz="8" w:space="0" w:color="auto"/>
            </w:tcBorders>
            <w:vAlign w:val="center"/>
            <w:hideMark/>
            <w:tcPrChange w:id="311" w:author="Usuario de Windows" w:date="2023-03-22T11:02:00Z">
              <w:tcPr>
                <w:tcW w:w="940" w:type="dxa"/>
                <w:tcBorders>
                  <w:top w:val="nil"/>
                  <w:left w:val="nil"/>
                  <w:bottom w:val="single" w:sz="8" w:space="0" w:color="auto"/>
                  <w:right w:val="single" w:sz="8" w:space="0" w:color="auto"/>
                </w:tcBorders>
                <w:vAlign w:val="center"/>
                <w:hideMark/>
              </w:tcPr>
            </w:tcPrChange>
          </w:tcPr>
          <w:p w14:paraId="78E4BB1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1266147</w:t>
            </w:r>
          </w:p>
        </w:tc>
        <w:tc>
          <w:tcPr>
            <w:tcW w:w="3113" w:type="dxa"/>
            <w:tcBorders>
              <w:top w:val="nil"/>
              <w:left w:val="nil"/>
              <w:bottom w:val="single" w:sz="8" w:space="0" w:color="auto"/>
              <w:right w:val="single" w:sz="8" w:space="0" w:color="auto"/>
            </w:tcBorders>
            <w:vAlign w:val="center"/>
            <w:hideMark/>
            <w:tcPrChange w:id="312" w:author="Usuario de Windows" w:date="2023-03-22T11:02:00Z">
              <w:tcPr>
                <w:tcW w:w="2268" w:type="dxa"/>
                <w:tcBorders>
                  <w:top w:val="nil"/>
                  <w:left w:val="nil"/>
                  <w:bottom w:val="single" w:sz="8" w:space="0" w:color="auto"/>
                  <w:right w:val="single" w:sz="8" w:space="0" w:color="auto"/>
                </w:tcBorders>
                <w:vAlign w:val="center"/>
                <w:hideMark/>
              </w:tcPr>
            </w:tcPrChange>
          </w:tcPr>
          <w:p w14:paraId="79E9E98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Leoncio Prado</w:t>
            </w:r>
          </w:p>
        </w:tc>
        <w:tc>
          <w:tcPr>
            <w:tcW w:w="1276" w:type="dxa"/>
            <w:tcBorders>
              <w:top w:val="nil"/>
              <w:left w:val="nil"/>
              <w:bottom w:val="single" w:sz="8" w:space="0" w:color="auto"/>
              <w:right w:val="single" w:sz="8" w:space="0" w:color="auto"/>
            </w:tcBorders>
            <w:vAlign w:val="center"/>
            <w:hideMark/>
            <w:tcPrChange w:id="313" w:author="Usuario de Windows" w:date="2023-03-22T11:02:00Z">
              <w:tcPr>
                <w:tcW w:w="1276" w:type="dxa"/>
                <w:tcBorders>
                  <w:top w:val="nil"/>
                  <w:left w:val="nil"/>
                  <w:bottom w:val="single" w:sz="8" w:space="0" w:color="auto"/>
                  <w:right w:val="single" w:sz="8" w:space="0" w:color="auto"/>
                </w:tcBorders>
                <w:vAlign w:val="center"/>
                <w:hideMark/>
              </w:tcPr>
            </w:tcPrChange>
          </w:tcPr>
          <w:p w14:paraId="1DB08BE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Chancas</w:t>
            </w:r>
          </w:p>
        </w:tc>
        <w:tc>
          <w:tcPr>
            <w:tcW w:w="2126" w:type="dxa"/>
            <w:tcBorders>
              <w:top w:val="nil"/>
              <w:left w:val="nil"/>
              <w:bottom w:val="single" w:sz="8" w:space="0" w:color="auto"/>
              <w:right w:val="single" w:sz="8" w:space="0" w:color="auto"/>
            </w:tcBorders>
            <w:vAlign w:val="center"/>
            <w:hideMark/>
            <w:tcPrChange w:id="314" w:author="Usuario de Windows" w:date="2023-03-22T11:02:00Z">
              <w:tcPr>
                <w:tcW w:w="1559" w:type="dxa"/>
                <w:tcBorders>
                  <w:top w:val="nil"/>
                  <w:left w:val="nil"/>
                  <w:bottom w:val="single" w:sz="8" w:space="0" w:color="auto"/>
                  <w:right w:val="single" w:sz="8" w:space="0" w:color="auto"/>
                </w:tcBorders>
                <w:vAlign w:val="center"/>
                <w:hideMark/>
              </w:tcPr>
            </w:tcPrChange>
          </w:tcPr>
          <w:p w14:paraId="18F2F44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Rio Blanco</w:t>
            </w:r>
          </w:p>
        </w:tc>
      </w:tr>
      <w:tr w:rsidR="00431B8A" w:rsidRPr="00C0752E" w14:paraId="5C1638C1" w14:textId="77777777" w:rsidTr="00431B8A">
        <w:trPr>
          <w:trHeight w:val="240"/>
          <w:trPrChange w:id="315"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316"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732DC1D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24</w:t>
            </w:r>
          </w:p>
        </w:tc>
        <w:tc>
          <w:tcPr>
            <w:tcW w:w="940" w:type="dxa"/>
            <w:tcBorders>
              <w:top w:val="nil"/>
              <w:left w:val="nil"/>
              <w:bottom w:val="single" w:sz="8" w:space="0" w:color="auto"/>
              <w:right w:val="single" w:sz="8" w:space="0" w:color="auto"/>
            </w:tcBorders>
            <w:vAlign w:val="center"/>
            <w:hideMark/>
            <w:tcPrChange w:id="317" w:author="Usuario de Windows" w:date="2023-03-22T11:02:00Z">
              <w:tcPr>
                <w:tcW w:w="940" w:type="dxa"/>
                <w:tcBorders>
                  <w:top w:val="nil"/>
                  <w:left w:val="nil"/>
                  <w:bottom w:val="single" w:sz="8" w:space="0" w:color="auto"/>
                  <w:right w:val="single" w:sz="8" w:space="0" w:color="auto"/>
                </w:tcBorders>
                <w:vAlign w:val="center"/>
                <w:hideMark/>
              </w:tcPr>
            </w:tcPrChange>
          </w:tcPr>
          <w:p w14:paraId="3D72620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1140904</w:t>
            </w:r>
          </w:p>
        </w:tc>
        <w:tc>
          <w:tcPr>
            <w:tcW w:w="3113" w:type="dxa"/>
            <w:tcBorders>
              <w:top w:val="nil"/>
              <w:left w:val="nil"/>
              <w:bottom w:val="single" w:sz="8" w:space="0" w:color="auto"/>
              <w:right w:val="single" w:sz="8" w:space="0" w:color="auto"/>
            </w:tcBorders>
            <w:vAlign w:val="center"/>
            <w:hideMark/>
            <w:tcPrChange w:id="318" w:author="Usuario de Windows" w:date="2023-03-22T11:02:00Z">
              <w:tcPr>
                <w:tcW w:w="2268" w:type="dxa"/>
                <w:tcBorders>
                  <w:top w:val="nil"/>
                  <w:left w:val="nil"/>
                  <w:bottom w:val="single" w:sz="8" w:space="0" w:color="auto"/>
                  <w:right w:val="single" w:sz="8" w:space="0" w:color="auto"/>
                </w:tcBorders>
                <w:vAlign w:val="center"/>
                <w:hideMark/>
              </w:tcPr>
            </w:tcPrChange>
          </w:tcPr>
          <w:p w14:paraId="6828337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Benigno Samanez Ocampo</w:t>
            </w:r>
          </w:p>
        </w:tc>
        <w:tc>
          <w:tcPr>
            <w:tcW w:w="1276" w:type="dxa"/>
            <w:tcBorders>
              <w:top w:val="nil"/>
              <w:left w:val="nil"/>
              <w:bottom w:val="single" w:sz="8" w:space="0" w:color="auto"/>
              <w:right w:val="single" w:sz="8" w:space="0" w:color="auto"/>
            </w:tcBorders>
            <w:vAlign w:val="center"/>
            <w:hideMark/>
            <w:tcPrChange w:id="319" w:author="Usuario de Windows" w:date="2023-03-22T11:02:00Z">
              <w:tcPr>
                <w:tcW w:w="1276" w:type="dxa"/>
                <w:tcBorders>
                  <w:top w:val="nil"/>
                  <w:left w:val="nil"/>
                  <w:bottom w:val="single" w:sz="8" w:space="0" w:color="auto"/>
                  <w:right w:val="single" w:sz="8" w:space="0" w:color="auto"/>
                </w:tcBorders>
                <w:vAlign w:val="center"/>
                <w:hideMark/>
              </w:tcPr>
            </w:tcPrChange>
          </w:tcPr>
          <w:p w14:paraId="694B0C2F"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Ocobamba</w:t>
            </w:r>
            <w:proofErr w:type="spellEnd"/>
          </w:p>
        </w:tc>
        <w:tc>
          <w:tcPr>
            <w:tcW w:w="2126" w:type="dxa"/>
            <w:tcBorders>
              <w:top w:val="nil"/>
              <w:left w:val="nil"/>
              <w:bottom w:val="single" w:sz="8" w:space="0" w:color="auto"/>
              <w:right w:val="single" w:sz="8" w:space="0" w:color="auto"/>
            </w:tcBorders>
            <w:vAlign w:val="center"/>
            <w:hideMark/>
            <w:tcPrChange w:id="320" w:author="Usuario de Windows" w:date="2023-03-22T11:02:00Z">
              <w:tcPr>
                <w:tcW w:w="1559" w:type="dxa"/>
                <w:tcBorders>
                  <w:top w:val="nil"/>
                  <w:left w:val="nil"/>
                  <w:bottom w:val="single" w:sz="8" w:space="0" w:color="auto"/>
                  <w:right w:val="single" w:sz="8" w:space="0" w:color="auto"/>
                </w:tcBorders>
                <w:vAlign w:val="center"/>
                <w:hideMark/>
              </w:tcPr>
            </w:tcPrChange>
          </w:tcPr>
          <w:p w14:paraId="7F1F4A80"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Ocobamba</w:t>
            </w:r>
            <w:proofErr w:type="spellEnd"/>
          </w:p>
        </w:tc>
      </w:tr>
      <w:tr w:rsidR="00431B8A" w:rsidRPr="00C0752E" w14:paraId="61944DEF" w14:textId="77777777" w:rsidTr="00431B8A">
        <w:trPr>
          <w:trHeight w:val="240"/>
          <w:trPrChange w:id="321"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322"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5B8C29F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25</w:t>
            </w:r>
          </w:p>
        </w:tc>
        <w:tc>
          <w:tcPr>
            <w:tcW w:w="940" w:type="dxa"/>
            <w:tcBorders>
              <w:top w:val="nil"/>
              <w:left w:val="nil"/>
              <w:bottom w:val="single" w:sz="8" w:space="0" w:color="auto"/>
              <w:right w:val="single" w:sz="8" w:space="0" w:color="auto"/>
            </w:tcBorders>
            <w:vAlign w:val="center"/>
            <w:hideMark/>
            <w:tcPrChange w:id="323" w:author="Usuario de Windows" w:date="2023-03-22T11:02:00Z">
              <w:tcPr>
                <w:tcW w:w="940" w:type="dxa"/>
                <w:tcBorders>
                  <w:top w:val="nil"/>
                  <w:left w:val="nil"/>
                  <w:bottom w:val="single" w:sz="8" w:space="0" w:color="auto"/>
                  <w:right w:val="single" w:sz="8" w:space="0" w:color="auto"/>
                </w:tcBorders>
                <w:vAlign w:val="center"/>
                <w:hideMark/>
              </w:tcPr>
            </w:tcPrChange>
          </w:tcPr>
          <w:p w14:paraId="2B31D69F"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1206275</w:t>
            </w:r>
          </w:p>
        </w:tc>
        <w:tc>
          <w:tcPr>
            <w:tcW w:w="3113" w:type="dxa"/>
            <w:tcBorders>
              <w:top w:val="nil"/>
              <w:left w:val="nil"/>
              <w:bottom w:val="single" w:sz="8" w:space="0" w:color="auto"/>
              <w:right w:val="single" w:sz="8" w:space="0" w:color="auto"/>
            </w:tcBorders>
            <w:vAlign w:val="center"/>
            <w:hideMark/>
            <w:tcPrChange w:id="324" w:author="Usuario de Windows" w:date="2023-03-22T11:02:00Z">
              <w:tcPr>
                <w:tcW w:w="2268" w:type="dxa"/>
                <w:tcBorders>
                  <w:top w:val="nil"/>
                  <w:left w:val="nil"/>
                  <w:bottom w:val="single" w:sz="8" w:space="0" w:color="auto"/>
                  <w:right w:val="single" w:sz="8" w:space="0" w:color="auto"/>
                </w:tcBorders>
                <w:vAlign w:val="center"/>
                <w:hideMark/>
              </w:tcPr>
            </w:tcPrChange>
          </w:tcPr>
          <w:p w14:paraId="320363F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Juan Velasco Alvarado</w:t>
            </w:r>
          </w:p>
        </w:tc>
        <w:tc>
          <w:tcPr>
            <w:tcW w:w="1276" w:type="dxa"/>
            <w:tcBorders>
              <w:top w:val="nil"/>
              <w:left w:val="nil"/>
              <w:bottom w:val="single" w:sz="8" w:space="0" w:color="auto"/>
              <w:right w:val="single" w:sz="8" w:space="0" w:color="auto"/>
            </w:tcBorders>
            <w:vAlign w:val="center"/>
            <w:hideMark/>
            <w:tcPrChange w:id="325" w:author="Usuario de Windows" w:date="2023-03-22T11:02:00Z">
              <w:tcPr>
                <w:tcW w:w="1276" w:type="dxa"/>
                <w:tcBorders>
                  <w:top w:val="nil"/>
                  <w:left w:val="nil"/>
                  <w:bottom w:val="single" w:sz="8" w:space="0" w:color="auto"/>
                  <w:right w:val="single" w:sz="8" w:space="0" w:color="auto"/>
                </w:tcBorders>
                <w:vAlign w:val="center"/>
                <w:hideMark/>
              </w:tcPr>
            </w:tcPrChange>
          </w:tcPr>
          <w:p w14:paraId="471E91CF"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Ocobamba</w:t>
            </w:r>
            <w:proofErr w:type="spellEnd"/>
          </w:p>
        </w:tc>
        <w:tc>
          <w:tcPr>
            <w:tcW w:w="2126" w:type="dxa"/>
            <w:tcBorders>
              <w:top w:val="nil"/>
              <w:left w:val="nil"/>
              <w:bottom w:val="single" w:sz="8" w:space="0" w:color="auto"/>
              <w:right w:val="single" w:sz="8" w:space="0" w:color="auto"/>
            </w:tcBorders>
            <w:vAlign w:val="center"/>
            <w:hideMark/>
            <w:tcPrChange w:id="326" w:author="Usuario de Windows" w:date="2023-03-22T11:02:00Z">
              <w:tcPr>
                <w:tcW w:w="1559" w:type="dxa"/>
                <w:tcBorders>
                  <w:top w:val="nil"/>
                  <w:left w:val="nil"/>
                  <w:bottom w:val="single" w:sz="8" w:space="0" w:color="auto"/>
                  <w:right w:val="single" w:sz="8" w:space="0" w:color="auto"/>
                </w:tcBorders>
                <w:vAlign w:val="center"/>
                <w:hideMark/>
              </w:tcPr>
            </w:tcPrChange>
          </w:tcPr>
          <w:p w14:paraId="7ACC89F0"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Huancallo</w:t>
            </w:r>
            <w:proofErr w:type="spellEnd"/>
            <w:r w:rsidRPr="00AA5312">
              <w:rPr>
                <w:rFonts w:ascii="Arial Narrow" w:hAnsi="Arial Narrow" w:cs="Calibri"/>
                <w:color w:val="000000"/>
                <w:sz w:val="22"/>
                <w:szCs w:val="22"/>
                <w:lang w:eastAsia="es-PE"/>
              </w:rPr>
              <w:t xml:space="preserve"> bajo</w:t>
            </w:r>
          </w:p>
        </w:tc>
      </w:tr>
      <w:tr w:rsidR="00431B8A" w:rsidRPr="00C0752E" w14:paraId="0727A219" w14:textId="77777777" w:rsidTr="00431B8A">
        <w:trPr>
          <w:trHeight w:val="240"/>
          <w:trPrChange w:id="327"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328"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117EC1D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26</w:t>
            </w:r>
          </w:p>
        </w:tc>
        <w:tc>
          <w:tcPr>
            <w:tcW w:w="940" w:type="dxa"/>
            <w:tcBorders>
              <w:top w:val="nil"/>
              <w:left w:val="nil"/>
              <w:bottom w:val="single" w:sz="8" w:space="0" w:color="auto"/>
              <w:right w:val="single" w:sz="8" w:space="0" w:color="auto"/>
            </w:tcBorders>
            <w:vAlign w:val="center"/>
            <w:hideMark/>
            <w:tcPrChange w:id="329" w:author="Usuario de Windows" w:date="2023-03-22T11:02:00Z">
              <w:tcPr>
                <w:tcW w:w="940" w:type="dxa"/>
                <w:tcBorders>
                  <w:top w:val="nil"/>
                  <w:left w:val="nil"/>
                  <w:bottom w:val="single" w:sz="8" w:space="0" w:color="auto"/>
                  <w:right w:val="single" w:sz="8" w:space="0" w:color="auto"/>
                </w:tcBorders>
                <w:vAlign w:val="center"/>
                <w:hideMark/>
              </w:tcPr>
            </w:tcPrChange>
          </w:tcPr>
          <w:p w14:paraId="46DFEE5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1331339</w:t>
            </w:r>
          </w:p>
        </w:tc>
        <w:tc>
          <w:tcPr>
            <w:tcW w:w="3113" w:type="dxa"/>
            <w:tcBorders>
              <w:top w:val="nil"/>
              <w:left w:val="nil"/>
              <w:bottom w:val="single" w:sz="8" w:space="0" w:color="auto"/>
              <w:right w:val="single" w:sz="8" w:space="0" w:color="auto"/>
            </w:tcBorders>
            <w:vAlign w:val="center"/>
            <w:hideMark/>
            <w:tcPrChange w:id="330" w:author="Usuario de Windows" w:date="2023-03-22T11:02:00Z">
              <w:tcPr>
                <w:tcW w:w="2268" w:type="dxa"/>
                <w:tcBorders>
                  <w:top w:val="nil"/>
                  <w:left w:val="nil"/>
                  <w:bottom w:val="single" w:sz="8" w:space="0" w:color="auto"/>
                  <w:right w:val="single" w:sz="8" w:space="0" w:color="auto"/>
                </w:tcBorders>
                <w:vAlign w:val="center"/>
                <w:hideMark/>
              </w:tcPr>
            </w:tcPrChange>
          </w:tcPr>
          <w:p w14:paraId="17C6414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Manuel Gonzales Prada</w:t>
            </w:r>
          </w:p>
        </w:tc>
        <w:tc>
          <w:tcPr>
            <w:tcW w:w="1276" w:type="dxa"/>
            <w:tcBorders>
              <w:top w:val="nil"/>
              <w:left w:val="nil"/>
              <w:bottom w:val="single" w:sz="8" w:space="0" w:color="auto"/>
              <w:right w:val="single" w:sz="8" w:space="0" w:color="auto"/>
            </w:tcBorders>
            <w:vAlign w:val="center"/>
            <w:hideMark/>
            <w:tcPrChange w:id="331" w:author="Usuario de Windows" w:date="2023-03-22T11:02:00Z">
              <w:tcPr>
                <w:tcW w:w="1276" w:type="dxa"/>
                <w:tcBorders>
                  <w:top w:val="nil"/>
                  <w:left w:val="nil"/>
                  <w:bottom w:val="single" w:sz="8" w:space="0" w:color="auto"/>
                  <w:right w:val="single" w:sz="8" w:space="0" w:color="auto"/>
                </w:tcBorders>
                <w:vAlign w:val="center"/>
                <w:hideMark/>
              </w:tcPr>
            </w:tcPrChange>
          </w:tcPr>
          <w:p w14:paraId="2BC37FA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Ocobamba</w:t>
            </w:r>
            <w:proofErr w:type="spellEnd"/>
          </w:p>
        </w:tc>
        <w:tc>
          <w:tcPr>
            <w:tcW w:w="2126" w:type="dxa"/>
            <w:tcBorders>
              <w:top w:val="nil"/>
              <w:left w:val="nil"/>
              <w:bottom w:val="single" w:sz="8" w:space="0" w:color="auto"/>
              <w:right w:val="single" w:sz="8" w:space="0" w:color="auto"/>
            </w:tcBorders>
            <w:vAlign w:val="center"/>
            <w:hideMark/>
            <w:tcPrChange w:id="332" w:author="Usuario de Windows" w:date="2023-03-22T11:02:00Z">
              <w:tcPr>
                <w:tcW w:w="1559" w:type="dxa"/>
                <w:tcBorders>
                  <w:top w:val="nil"/>
                  <w:left w:val="nil"/>
                  <w:bottom w:val="single" w:sz="8" w:space="0" w:color="auto"/>
                  <w:right w:val="single" w:sz="8" w:space="0" w:color="auto"/>
                </w:tcBorders>
                <w:vAlign w:val="center"/>
                <w:hideMark/>
              </w:tcPr>
            </w:tcPrChange>
          </w:tcPr>
          <w:p w14:paraId="06045C32"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Challhuani</w:t>
            </w:r>
            <w:proofErr w:type="spellEnd"/>
          </w:p>
        </w:tc>
      </w:tr>
      <w:tr w:rsidR="00431B8A" w:rsidRPr="00C0752E" w14:paraId="0A81A990" w14:textId="77777777" w:rsidTr="00431B8A">
        <w:trPr>
          <w:trHeight w:val="240"/>
          <w:trPrChange w:id="333"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334"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1682485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27</w:t>
            </w:r>
          </w:p>
        </w:tc>
        <w:tc>
          <w:tcPr>
            <w:tcW w:w="940" w:type="dxa"/>
            <w:tcBorders>
              <w:top w:val="nil"/>
              <w:left w:val="nil"/>
              <w:bottom w:val="single" w:sz="8" w:space="0" w:color="auto"/>
              <w:right w:val="single" w:sz="8" w:space="0" w:color="auto"/>
            </w:tcBorders>
            <w:vAlign w:val="center"/>
            <w:hideMark/>
            <w:tcPrChange w:id="335" w:author="Usuario de Windows" w:date="2023-03-22T11:02:00Z">
              <w:tcPr>
                <w:tcW w:w="940" w:type="dxa"/>
                <w:tcBorders>
                  <w:top w:val="nil"/>
                  <w:left w:val="nil"/>
                  <w:bottom w:val="single" w:sz="8" w:space="0" w:color="auto"/>
                  <w:right w:val="single" w:sz="8" w:space="0" w:color="auto"/>
                </w:tcBorders>
                <w:vAlign w:val="center"/>
                <w:hideMark/>
              </w:tcPr>
            </w:tcPrChange>
          </w:tcPr>
          <w:p w14:paraId="1F1EE2D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1204395</w:t>
            </w:r>
          </w:p>
        </w:tc>
        <w:tc>
          <w:tcPr>
            <w:tcW w:w="3113" w:type="dxa"/>
            <w:tcBorders>
              <w:top w:val="nil"/>
              <w:left w:val="nil"/>
              <w:bottom w:val="single" w:sz="8" w:space="0" w:color="auto"/>
              <w:right w:val="single" w:sz="8" w:space="0" w:color="auto"/>
            </w:tcBorders>
            <w:vAlign w:val="center"/>
            <w:hideMark/>
            <w:tcPrChange w:id="336" w:author="Usuario de Windows" w:date="2023-03-22T11:02:00Z">
              <w:tcPr>
                <w:tcW w:w="2268" w:type="dxa"/>
                <w:tcBorders>
                  <w:top w:val="nil"/>
                  <w:left w:val="nil"/>
                  <w:bottom w:val="single" w:sz="8" w:space="0" w:color="auto"/>
                  <w:right w:val="single" w:sz="8" w:space="0" w:color="auto"/>
                </w:tcBorders>
                <w:vAlign w:val="center"/>
                <w:hideMark/>
              </w:tcPr>
            </w:tcPrChange>
          </w:tcPr>
          <w:p w14:paraId="7EF21245"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Sarahuarcay</w:t>
            </w:r>
            <w:proofErr w:type="spellEnd"/>
          </w:p>
        </w:tc>
        <w:tc>
          <w:tcPr>
            <w:tcW w:w="1276" w:type="dxa"/>
            <w:tcBorders>
              <w:top w:val="nil"/>
              <w:left w:val="nil"/>
              <w:bottom w:val="single" w:sz="8" w:space="0" w:color="auto"/>
              <w:right w:val="single" w:sz="8" w:space="0" w:color="auto"/>
            </w:tcBorders>
            <w:vAlign w:val="center"/>
            <w:hideMark/>
            <w:tcPrChange w:id="337" w:author="Usuario de Windows" w:date="2023-03-22T11:02:00Z">
              <w:tcPr>
                <w:tcW w:w="1276" w:type="dxa"/>
                <w:tcBorders>
                  <w:top w:val="nil"/>
                  <w:left w:val="nil"/>
                  <w:bottom w:val="single" w:sz="8" w:space="0" w:color="auto"/>
                  <w:right w:val="single" w:sz="8" w:space="0" w:color="auto"/>
                </w:tcBorders>
                <w:vAlign w:val="center"/>
                <w:hideMark/>
              </w:tcPr>
            </w:tcPrChange>
          </w:tcPr>
          <w:p w14:paraId="27B3E70A"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Ocobamba</w:t>
            </w:r>
            <w:proofErr w:type="spellEnd"/>
          </w:p>
        </w:tc>
        <w:tc>
          <w:tcPr>
            <w:tcW w:w="2126" w:type="dxa"/>
            <w:tcBorders>
              <w:top w:val="nil"/>
              <w:left w:val="nil"/>
              <w:bottom w:val="single" w:sz="8" w:space="0" w:color="auto"/>
              <w:right w:val="single" w:sz="8" w:space="0" w:color="auto"/>
            </w:tcBorders>
            <w:vAlign w:val="center"/>
            <w:hideMark/>
            <w:tcPrChange w:id="338" w:author="Usuario de Windows" w:date="2023-03-22T11:02:00Z">
              <w:tcPr>
                <w:tcW w:w="1559" w:type="dxa"/>
                <w:tcBorders>
                  <w:top w:val="nil"/>
                  <w:left w:val="nil"/>
                  <w:bottom w:val="single" w:sz="8" w:space="0" w:color="auto"/>
                  <w:right w:val="single" w:sz="8" w:space="0" w:color="auto"/>
                </w:tcBorders>
                <w:vAlign w:val="center"/>
                <w:hideMark/>
              </w:tcPr>
            </w:tcPrChange>
          </w:tcPr>
          <w:p w14:paraId="3BB33BC8"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Sarahuarcay</w:t>
            </w:r>
            <w:proofErr w:type="spellEnd"/>
          </w:p>
        </w:tc>
      </w:tr>
      <w:tr w:rsidR="00431B8A" w:rsidRPr="00C0752E" w14:paraId="42A8F49C" w14:textId="77777777" w:rsidTr="00431B8A">
        <w:trPr>
          <w:trHeight w:val="240"/>
          <w:trPrChange w:id="339" w:author="Usuario de Windows" w:date="2023-03-22T11:02:00Z">
            <w:trPr>
              <w:trHeight w:val="240"/>
            </w:trPr>
          </w:trPrChange>
        </w:trPr>
        <w:tc>
          <w:tcPr>
            <w:tcW w:w="341" w:type="dxa"/>
            <w:tcBorders>
              <w:top w:val="nil"/>
              <w:left w:val="single" w:sz="8" w:space="0" w:color="auto"/>
              <w:bottom w:val="single" w:sz="4" w:space="0" w:color="auto"/>
              <w:right w:val="single" w:sz="8" w:space="0" w:color="auto"/>
            </w:tcBorders>
            <w:vAlign w:val="center"/>
            <w:hideMark/>
            <w:tcPrChange w:id="340" w:author="Usuario de Windows" w:date="2023-03-22T11:02:00Z">
              <w:tcPr>
                <w:tcW w:w="336" w:type="dxa"/>
                <w:tcBorders>
                  <w:top w:val="nil"/>
                  <w:left w:val="single" w:sz="8" w:space="0" w:color="auto"/>
                  <w:bottom w:val="single" w:sz="4" w:space="0" w:color="auto"/>
                  <w:right w:val="single" w:sz="8" w:space="0" w:color="auto"/>
                </w:tcBorders>
                <w:vAlign w:val="center"/>
                <w:hideMark/>
              </w:tcPr>
            </w:tcPrChange>
          </w:tcPr>
          <w:p w14:paraId="2B52C272"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28</w:t>
            </w:r>
          </w:p>
        </w:tc>
        <w:tc>
          <w:tcPr>
            <w:tcW w:w="940" w:type="dxa"/>
            <w:tcBorders>
              <w:top w:val="nil"/>
              <w:left w:val="nil"/>
              <w:bottom w:val="single" w:sz="4" w:space="0" w:color="auto"/>
              <w:right w:val="single" w:sz="8" w:space="0" w:color="auto"/>
            </w:tcBorders>
            <w:vAlign w:val="center"/>
            <w:hideMark/>
            <w:tcPrChange w:id="341" w:author="Usuario de Windows" w:date="2023-03-22T11:02:00Z">
              <w:tcPr>
                <w:tcW w:w="940" w:type="dxa"/>
                <w:tcBorders>
                  <w:top w:val="nil"/>
                  <w:left w:val="nil"/>
                  <w:bottom w:val="single" w:sz="4" w:space="0" w:color="auto"/>
                  <w:right w:val="single" w:sz="8" w:space="0" w:color="auto"/>
                </w:tcBorders>
                <w:vAlign w:val="center"/>
                <w:hideMark/>
              </w:tcPr>
            </w:tcPrChange>
          </w:tcPr>
          <w:p w14:paraId="20FA4DAF"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1331347</w:t>
            </w:r>
          </w:p>
        </w:tc>
        <w:tc>
          <w:tcPr>
            <w:tcW w:w="3113" w:type="dxa"/>
            <w:tcBorders>
              <w:top w:val="nil"/>
              <w:left w:val="nil"/>
              <w:bottom w:val="single" w:sz="4" w:space="0" w:color="auto"/>
              <w:right w:val="single" w:sz="8" w:space="0" w:color="auto"/>
            </w:tcBorders>
            <w:vAlign w:val="center"/>
            <w:hideMark/>
            <w:tcPrChange w:id="342" w:author="Usuario de Windows" w:date="2023-03-22T11:02:00Z">
              <w:tcPr>
                <w:tcW w:w="2268" w:type="dxa"/>
                <w:tcBorders>
                  <w:top w:val="nil"/>
                  <w:left w:val="nil"/>
                  <w:bottom w:val="single" w:sz="4" w:space="0" w:color="auto"/>
                  <w:right w:val="single" w:sz="8" w:space="0" w:color="auto"/>
                </w:tcBorders>
                <w:vAlign w:val="center"/>
                <w:hideMark/>
              </w:tcPr>
            </w:tcPrChange>
          </w:tcPr>
          <w:p w14:paraId="3D82E3E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Christine Hart</w:t>
            </w:r>
          </w:p>
        </w:tc>
        <w:tc>
          <w:tcPr>
            <w:tcW w:w="1276" w:type="dxa"/>
            <w:tcBorders>
              <w:top w:val="nil"/>
              <w:left w:val="nil"/>
              <w:bottom w:val="single" w:sz="4" w:space="0" w:color="auto"/>
              <w:right w:val="single" w:sz="8" w:space="0" w:color="auto"/>
            </w:tcBorders>
            <w:vAlign w:val="center"/>
            <w:hideMark/>
            <w:tcPrChange w:id="343" w:author="Usuario de Windows" w:date="2023-03-22T11:02:00Z">
              <w:tcPr>
                <w:tcW w:w="1276" w:type="dxa"/>
                <w:tcBorders>
                  <w:top w:val="nil"/>
                  <w:left w:val="nil"/>
                  <w:bottom w:val="single" w:sz="4" w:space="0" w:color="auto"/>
                  <w:right w:val="single" w:sz="8" w:space="0" w:color="auto"/>
                </w:tcBorders>
                <w:vAlign w:val="center"/>
                <w:hideMark/>
              </w:tcPr>
            </w:tcPrChange>
          </w:tcPr>
          <w:p w14:paraId="616CF62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Porvenir</w:t>
            </w:r>
          </w:p>
        </w:tc>
        <w:tc>
          <w:tcPr>
            <w:tcW w:w="2126" w:type="dxa"/>
            <w:tcBorders>
              <w:top w:val="nil"/>
              <w:left w:val="nil"/>
              <w:bottom w:val="single" w:sz="4" w:space="0" w:color="auto"/>
              <w:right w:val="single" w:sz="8" w:space="0" w:color="auto"/>
            </w:tcBorders>
            <w:vAlign w:val="center"/>
            <w:hideMark/>
            <w:tcPrChange w:id="344" w:author="Usuario de Windows" w:date="2023-03-22T11:02:00Z">
              <w:tcPr>
                <w:tcW w:w="1559" w:type="dxa"/>
                <w:tcBorders>
                  <w:top w:val="nil"/>
                  <w:left w:val="nil"/>
                  <w:bottom w:val="single" w:sz="4" w:space="0" w:color="auto"/>
                  <w:right w:val="single" w:sz="8" w:space="0" w:color="auto"/>
                </w:tcBorders>
                <w:vAlign w:val="center"/>
                <w:hideMark/>
              </w:tcPr>
            </w:tcPrChange>
          </w:tcPr>
          <w:p w14:paraId="2C2BC741" w14:textId="4BE3F928"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Huanburque</w:t>
            </w:r>
            <w:proofErr w:type="spellEnd"/>
          </w:p>
        </w:tc>
      </w:tr>
      <w:tr w:rsidR="00431B8A" w:rsidRPr="00C0752E" w14:paraId="0D55143C" w14:textId="77777777" w:rsidTr="00431B8A">
        <w:trPr>
          <w:trHeight w:val="240"/>
          <w:trPrChange w:id="345" w:author="Usuario de Windows" w:date="2023-03-22T11:02:00Z">
            <w:trPr>
              <w:trHeight w:val="240"/>
            </w:trPr>
          </w:trPrChange>
        </w:trPr>
        <w:tc>
          <w:tcPr>
            <w:tcW w:w="341" w:type="dxa"/>
            <w:tcBorders>
              <w:top w:val="single" w:sz="4" w:space="0" w:color="auto"/>
              <w:left w:val="single" w:sz="4" w:space="0" w:color="auto"/>
              <w:bottom w:val="single" w:sz="4" w:space="0" w:color="auto"/>
              <w:right w:val="single" w:sz="4" w:space="0" w:color="auto"/>
            </w:tcBorders>
            <w:vAlign w:val="center"/>
            <w:hideMark/>
            <w:tcPrChange w:id="346" w:author="Usuario de Windows" w:date="2023-03-22T11:02: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66BCE6C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29</w:t>
            </w:r>
          </w:p>
        </w:tc>
        <w:tc>
          <w:tcPr>
            <w:tcW w:w="940" w:type="dxa"/>
            <w:tcBorders>
              <w:top w:val="single" w:sz="4" w:space="0" w:color="auto"/>
              <w:left w:val="single" w:sz="4" w:space="0" w:color="auto"/>
              <w:bottom w:val="single" w:sz="4" w:space="0" w:color="auto"/>
              <w:right w:val="single" w:sz="4" w:space="0" w:color="auto"/>
            </w:tcBorders>
            <w:vAlign w:val="center"/>
            <w:hideMark/>
            <w:tcPrChange w:id="347" w:author="Usuario de Windows" w:date="2023-03-22T11:02:00Z">
              <w:tcPr>
                <w:tcW w:w="940" w:type="dxa"/>
                <w:tcBorders>
                  <w:top w:val="single" w:sz="4" w:space="0" w:color="auto"/>
                  <w:left w:val="single" w:sz="4" w:space="0" w:color="auto"/>
                  <w:bottom w:val="single" w:sz="4" w:space="0" w:color="auto"/>
                  <w:right w:val="single" w:sz="4" w:space="0" w:color="auto"/>
                </w:tcBorders>
                <w:vAlign w:val="center"/>
                <w:hideMark/>
              </w:tcPr>
            </w:tcPrChange>
          </w:tcPr>
          <w:p w14:paraId="77ED4B0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1206036</w:t>
            </w:r>
          </w:p>
        </w:tc>
        <w:tc>
          <w:tcPr>
            <w:tcW w:w="3113" w:type="dxa"/>
            <w:tcBorders>
              <w:top w:val="single" w:sz="4" w:space="0" w:color="auto"/>
              <w:left w:val="single" w:sz="4" w:space="0" w:color="auto"/>
              <w:bottom w:val="single" w:sz="4" w:space="0" w:color="auto"/>
              <w:right w:val="single" w:sz="4" w:space="0" w:color="auto"/>
            </w:tcBorders>
            <w:vAlign w:val="center"/>
            <w:hideMark/>
            <w:tcPrChange w:id="348" w:author="Usuario de Windows" w:date="2023-03-22T11:02:00Z">
              <w:tcPr>
                <w:tcW w:w="2268" w:type="dxa"/>
                <w:tcBorders>
                  <w:top w:val="single" w:sz="4" w:space="0" w:color="auto"/>
                  <w:left w:val="single" w:sz="4" w:space="0" w:color="auto"/>
                  <w:bottom w:val="single" w:sz="4" w:space="0" w:color="auto"/>
                  <w:right w:val="single" w:sz="4" w:space="0" w:color="auto"/>
                </w:tcBorders>
                <w:vAlign w:val="center"/>
                <w:hideMark/>
              </w:tcPr>
            </w:tcPrChange>
          </w:tcPr>
          <w:p w14:paraId="656478B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Jose</w:t>
            </w:r>
            <w:proofErr w:type="spellEnd"/>
            <w:r w:rsidRPr="00AA5312">
              <w:rPr>
                <w:rFonts w:ascii="Arial Narrow" w:hAnsi="Arial Narrow" w:cs="Calibri"/>
                <w:color w:val="000000"/>
                <w:sz w:val="22"/>
                <w:szCs w:val="22"/>
                <w:lang w:eastAsia="es-PE"/>
              </w:rPr>
              <w:t xml:space="preserve"> Antonio Encinas</w:t>
            </w:r>
          </w:p>
        </w:tc>
        <w:tc>
          <w:tcPr>
            <w:tcW w:w="1276" w:type="dxa"/>
            <w:tcBorders>
              <w:top w:val="single" w:sz="4" w:space="0" w:color="auto"/>
              <w:left w:val="single" w:sz="4" w:space="0" w:color="auto"/>
              <w:bottom w:val="single" w:sz="4" w:space="0" w:color="auto"/>
              <w:right w:val="single" w:sz="4" w:space="0" w:color="auto"/>
            </w:tcBorders>
            <w:vAlign w:val="center"/>
            <w:hideMark/>
            <w:tcPrChange w:id="349" w:author="Usuario de Windows" w:date="2023-03-22T11:02:00Z">
              <w:tcPr>
                <w:tcW w:w="1276" w:type="dxa"/>
                <w:tcBorders>
                  <w:top w:val="single" w:sz="4" w:space="0" w:color="auto"/>
                  <w:left w:val="single" w:sz="4" w:space="0" w:color="auto"/>
                  <w:bottom w:val="single" w:sz="4" w:space="0" w:color="auto"/>
                  <w:right w:val="single" w:sz="4" w:space="0" w:color="auto"/>
                </w:tcBorders>
                <w:vAlign w:val="center"/>
                <w:hideMark/>
              </w:tcPr>
            </w:tcPrChange>
          </w:tcPr>
          <w:p w14:paraId="5A77628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Porvenir</w:t>
            </w:r>
          </w:p>
        </w:tc>
        <w:tc>
          <w:tcPr>
            <w:tcW w:w="2126" w:type="dxa"/>
            <w:tcBorders>
              <w:top w:val="single" w:sz="4" w:space="0" w:color="auto"/>
              <w:left w:val="single" w:sz="4" w:space="0" w:color="auto"/>
              <w:bottom w:val="single" w:sz="4" w:space="0" w:color="auto"/>
              <w:right w:val="single" w:sz="4" w:space="0" w:color="auto"/>
            </w:tcBorders>
            <w:vAlign w:val="center"/>
            <w:hideMark/>
            <w:tcPrChange w:id="350" w:author="Usuario de Windows" w:date="2023-03-22T11:02:00Z">
              <w:tcPr>
                <w:tcW w:w="1559" w:type="dxa"/>
                <w:tcBorders>
                  <w:top w:val="single" w:sz="4" w:space="0" w:color="auto"/>
                  <w:left w:val="single" w:sz="4" w:space="0" w:color="auto"/>
                  <w:bottom w:val="single" w:sz="4" w:space="0" w:color="auto"/>
                  <w:right w:val="single" w:sz="4" w:space="0" w:color="auto"/>
                </w:tcBorders>
                <w:vAlign w:val="center"/>
                <w:hideMark/>
              </w:tcPr>
            </w:tcPrChange>
          </w:tcPr>
          <w:p w14:paraId="310C171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Porvenir</w:t>
            </w:r>
          </w:p>
        </w:tc>
      </w:tr>
      <w:tr w:rsidR="00431B8A" w:rsidRPr="00C0752E" w14:paraId="672AF279" w14:textId="77777777" w:rsidTr="00431B8A">
        <w:trPr>
          <w:trHeight w:val="240"/>
          <w:trPrChange w:id="351" w:author="Usuario de Windows" w:date="2023-03-22T11:02:00Z">
            <w:trPr>
              <w:trHeight w:val="240"/>
            </w:trPr>
          </w:trPrChange>
        </w:trPr>
        <w:tc>
          <w:tcPr>
            <w:tcW w:w="341" w:type="dxa"/>
            <w:tcBorders>
              <w:top w:val="single" w:sz="4" w:space="0" w:color="auto"/>
              <w:left w:val="single" w:sz="4" w:space="0" w:color="auto"/>
              <w:bottom w:val="single" w:sz="4" w:space="0" w:color="auto"/>
              <w:right w:val="single" w:sz="4" w:space="0" w:color="auto"/>
            </w:tcBorders>
            <w:vAlign w:val="center"/>
            <w:hideMark/>
            <w:tcPrChange w:id="352" w:author="Usuario de Windows" w:date="2023-03-22T11:02: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13F6001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30</w:t>
            </w:r>
          </w:p>
        </w:tc>
        <w:tc>
          <w:tcPr>
            <w:tcW w:w="940" w:type="dxa"/>
            <w:tcBorders>
              <w:top w:val="single" w:sz="4" w:space="0" w:color="auto"/>
              <w:left w:val="single" w:sz="4" w:space="0" w:color="auto"/>
              <w:bottom w:val="single" w:sz="4" w:space="0" w:color="auto"/>
              <w:right w:val="single" w:sz="4" w:space="0" w:color="auto"/>
            </w:tcBorders>
            <w:vAlign w:val="center"/>
            <w:hideMark/>
            <w:tcPrChange w:id="353" w:author="Usuario de Windows" w:date="2023-03-22T11:02:00Z">
              <w:tcPr>
                <w:tcW w:w="940" w:type="dxa"/>
                <w:tcBorders>
                  <w:top w:val="single" w:sz="4" w:space="0" w:color="auto"/>
                  <w:left w:val="single" w:sz="4" w:space="0" w:color="auto"/>
                  <w:bottom w:val="single" w:sz="4" w:space="0" w:color="auto"/>
                  <w:right w:val="single" w:sz="4" w:space="0" w:color="auto"/>
                </w:tcBorders>
                <w:vAlign w:val="center"/>
                <w:hideMark/>
              </w:tcPr>
            </w:tcPrChange>
          </w:tcPr>
          <w:p w14:paraId="5F6D3D7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1377266</w:t>
            </w:r>
          </w:p>
        </w:tc>
        <w:tc>
          <w:tcPr>
            <w:tcW w:w="3113" w:type="dxa"/>
            <w:tcBorders>
              <w:top w:val="single" w:sz="4" w:space="0" w:color="auto"/>
              <w:left w:val="single" w:sz="4" w:space="0" w:color="auto"/>
              <w:bottom w:val="single" w:sz="4" w:space="0" w:color="auto"/>
              <w:right w:val="single" w:sz="4" w:space="0" w:color="auto"/>
            </w:tcBorders>
            <w:vAlign w:val="center"/>
            <w:hideMark/>
            <w:tcPrChange w:id="354" w:author="Usuario de Windows" w:date="2023-03-22T11:02:00Z">
              <w:tcPr>
                <w:tcW w:w="2268" w:type="dxa"/>
                <w:tcBorders>
                  <w:top w:val="single" w:sz="4" w:space="0" w:color="auto"/>
                  <w:left w:val="single" w:sz="4" w:space="0" w:color="auto"/>
                  <w:bottom w:val="single" w:sz="4" w:space="0" w:color="auto"/>
                  <w:right w:val="single" w:sz="4" w:space="0" w:color="auto"/>
                </w:tcBorders>
                <w:vAlign w:val="center"/>
                <w:hideMark/>
              </w:tcPr>
            </w:tcPrChange>
          </w:tcPr>
          <w:p w14:paraId="7CDC5F1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Jacinto Palomino Córdova</w:t>
            </w:r>
          </w:p>
        </w:tc>
        <w:tc>
          <w:tcPr>
            <w:tcW w:w="1276" w:type="dxa"/>
            <w:tcBorders>
              <w:top w:val="single" w:sz="4" w:space="0" w:color="auto"/>
              <w:left w:val="single" w:sz="4" w:space="0" w:color="auto"/>
              <w:bottom w:val="single" w:sz="4" w:space="0" w:color="auto"/>
              <w:right w:val="single" w:sz="4" w:space="0" w:color="auto"/>
            </w:tcBorders>
            <w:vAlign w:val="center"/>
            <w:hideMark/>
            <w:tcPrChange w:id="355" w:author="Usuario de Windows" w:date="2023-03-22T11:02:00Z">
              <w:tcPr>
                <w:tcW w:w="1276" w:type="dxa"/>
                <w:tcBorders>
                  <w:top w:val="single" w:sz="4" w:space="0" w:color="auto"/>
                  <w:left w:val="single" w:sz="4" w:space="0" w:color="auto"/>
                  <w:bottom w:val="single" w:sz="4" w:space="0" w:color="auto"/>
                  <w:right w:val="single" w:sz="4" w:space="0" w:color="auto"/>
                </w:tcBorders>
                <w:vAlign w:val="center"/>
                <w:hideMark/>
              </w:tcPr>
            </w:tcPrChange>
          </w:tcPr>
          <w:p w14:paraId="2D38D32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Rocchac</w:t>
            </w:r>
            <w:proofErr w:type="spellEnd"/>
            <w:r w:rsidRPr="00AA5312">
              <w:rPr>
                <w:rFonts w:ascii="Arial Narrow" w:hAnsi="Arial Narrow" w:cs="Calibri"/>
                <w:color w:val="000000"/>
                <w:sz w:val="22"/>
                <w:szCs w:val="22"/>
                <w:lang w:eastAsia="es-PE"/>
              </w:rPr>
              <w:t xml:space="preserve"> </w:t>
            </w:r>
          </w:p>
        </w:tc>
        <w:tc>
          <w:tcPr>
            <w:tcW w:w="2126" w:type="dxa"/>
            <w:tcBorders>
              <w:top w:val="single" w:sz="4" w:space="0" w:color="auto"/>
              <w:left w:val="single" w:sz="4" w:space="0" w:color="auto"/>
              <w:bottom w:val="single" w:sz="4" w:space="0" w:color="auto"/>
              <w:right w:val="single" w:sz="4" w:space="0" w:color="auto"/>
            </w:tcBorders>
            <w:vAlign w:val="center"/>
            <w:hideMark/>
            <w:tcPrChange w:id="356" w:author="Usuario de Windows" w:date="2023-03-22T11:02:00Z">
              <w:tcPr>
                <w:tcW w:w="1559" w:type="dxa"/>
                <w:tcBorders>
                  <w:top w:val="single" w:sz="4" w:space="0" w:color="auto"/>
                  <w:left w:val="single" w:sz="4" w:space="0" w:color="auto"/>
                  <w:bottom w:val="single" w:sz="4" w:space="0" w:color="auto"/>
                  <w:right w:val="single" w:sz="4" w:space="0" w:color="auto"/>
                </w:tcBorders>
                <w:vAlign w:val="center"/>
                <w:hideMark/>
              </w:tcPr>
            </w:tcPrChange>
          </w:tcPr>
          <w:p w14:paraId="7809DBF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Mosobamba</w:t>
            </w:r>
            <w:proofErr w:type="spellEnd"/>
          </w:p>
        </w:tc>
      </w:tr>
      <w:tr w:rsidR="00431B8A" w:rsidRPr="00C0752E" w14:paraId="53AE5B09" w14:textId="77777777" w:rsidTr="00431B8A">
        <w:trPr>
          <w:trHeight w:val="240"/>
          <w:trPrChange w:id="357" w:author="Usuario de Windows" w:date="2023-03-22T11:02:00Z">
            <w:trPr>
              <w:trHeight w:val="240"/>
            </w:trPr>
          </w:trPrChange>
        </w:trPr>
        <w:tc>
          <w:tcPr>
            <w:tcW w:w="341" w:type="dxa"/>
            <w:tcBorders>
              <w:top w:val="single" w:sz="4" w:space="0" w:color="auto"/>
              <w:left w:val="single" w:sz="8" w:space="0" w:color="auto"/>
              <w:bottom w:val="single" w:sz="4" w:space="0" w:color="auto"/>
              <w:right w:val="single" w:sz="8" w:space="0" w:color="auto"/>
            </w:tcBorders>
            <w:vAlign w:val="center"/>
            <w:hideMark/>
            <w:tcPrChange w:id="358" w:author="Usuario de Windows" w:date="2023-03-22T11:02:00Z">
              <w:tcPr>
                <w:tcW w:w="336" w:type="dxa"/>
                <w:tcBorders>
                  <w:top w:val="single" w:sz="4" w:space="0" w:color="auto"/>
                  <w:left w:val="single" w:sz="8" w:space="0" w:color="auto"/>
                  <w:bottom w:val="single" w:sz="4" w:space="0" w:color="auto"/>
                  <w:right w:val="single" w:sz="8" w:space="0" w:color="auto"/>
                </w:tcBorders>
                <w:vAlign w:val="center"/>
                <w:hideMark/>
              </w:tcPr>
            </w:tcPrChange>
          </w:tcPr>
          <w:p w14:paraId="75A4EAD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31</w:t>
            </w:r>
          </w:p>
        </w:tc>
        <w:tc>
          <w:tcPr>
            <w:tcW w:w="940" w:type="dxa"/>
            <w:tcBorders>
              <w:top w:val="single" w:sz="4" w:space="0" w:color="auto"/>
              <w:left w:val="nil"/>
              <w:bottom w:val="single" w:sz="4" w:space="0" w:color="auto"/>
              <w:right w:val="single" w:sz="8" w:space="0" w:color="auto"/>
            </w:tcBorders>
            <w:vAlign w:val="center"/>
            <w:hideMark/>
            <w:tcPrChange w:id="359" w:author="Usuario de Windows" w:date="2023-03-22T11:02:00Z">
              <w:tcPr>
                <w:tcW w:w="940" w:type="dxa"/>
                <w:tcBorders>
                  <w:top w:val="single" w:sz="4" w:space="0" w:color="auto"/>
                  <w:left w:val="nil"/>
                  <w:bottom w:val="single" w:sz="4" w:space="0" w:color="auto"/>
                  <w:right w:val="single" w:sz="8" w:space="0" w:color="auto"/>
                </w:tcBorders>
                <w:vAlign w:val="center"/>
                <w:hideMark/>
              </w:tcPr>
            </w:tcPrChange>
          </w:tcPr>
          <w:p w14:paraId="52D12C1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1205996</w:t>
            </w:r>
          </w:p>
        </w:tc>
        <w:tc>
          <w:tcPr>
            <w:tcW w:w="3113" w:type="dxa"/>
            <w:tcBorders>
              <w:top w:val="single" w:sz="4" w:space="0" w:color="auto"/>
              <w:left w:val="nil"/>
              <w:bottom w:val="single" w:sz="4" w:space="0" w:color="auto"/>
              <w:right w:val="single" w:sz="8" w:space="0" w:color="auto"/>
            </w:tcBorders>
            <w:vAlign w:val="center"/>
            <w:hideMark/>
            <w:tcPrChange w:id="360" w:author="Usuario de Windows" w:date="2023-03-22T11:02:00Z">
              <w:tcPr>
                <w:tcW w:w="2268" w:type="dxa"/>
                <w:tcBorders>
                  <w:top w:val="single" w:sz="4" w:space="0" w:color="auto"/>
                  <w:left w:val="nil"/>
                  <w:bottom w:val="single" w:sz="4" w:space="0" w:color="auto"/>
                  <w:right w:val="single" w:sz="8" w:space="0" w:color="auto"/>
                </w:tcBorders>
                <w:vAlign w:val="center"/>
                <w:hideMark/>
              </w:tcPr>
            </w:tcPrChange>
          </w:tcPr>
          <w:p w14:paraId="3D964CC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Víctor Raúl Haya de La Torre</w:t>
            </w:r>
          </w:p>
        </w:tc>
        <w:tc>
          <w:tcPr>
            <w:tcW w:w="1276" w:type="dxa"/>
            <w:tcBorders>
              <w:top w:val="single" w:sz="4" w:space="0" w:color="auto"/>
              <w:left w:val="nil"/>
              <w:bottom w:val="single" w:sz="4" w:space="0" w:color="auto"/>
              <w:right w:val="single" w:sz="8" w:space="0" w:color="auto"/>
            </w:tcBorders>
            <w:vAlign w:val="center"/>
            <w:hideMark/>
            <w:tcPrChange w:id="361" w:author="Usuario de Windows" w:date="2023-03-22T11:02:00Z">
              <w:tcPr>
                <w:tcW w:w="1276" w:type="dxa"/>
                <w:tcBorders>
                  <w:top w:val="single" w:sz="4" w:space="0" w:color="auto"/>
                  <w:left w:val="nil"/>
                  <w:bottom w:val="single" w:sz="4" w:space="0" w:color="auto"/>
                  <w:right w:val="single" w:sz="8" w:space="0" w:color="auto"/>
                </w:tcBorders>
                <w:vAlign w:val="center"/>
                <w:hideMark/>
              </w:tcPr>
            </w:tcPrChange>
          </w:tcPr>
          <w:p w14:paraId="4A0CF60A"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Rocchac</w:t>
            </w:r>
            <w:proofErr w:type="spellEnd"/>
            <w:r w:rsidRPr="00AA5312">
              <w:rPr>
                <w:rFonts w:ascii="Arial Narrow" w:hAnsi="Arial Narrow" w:cs="Calibri"/>
                <w:color w:val="000000"/>
                <w:sz w:val="22"/>
                <w:szCs w:val="22"/>
                <w:lang w:eastAsia="es-PE"/>
              </w:rPr>
              <w:t xml:space="preserve"> </w:t>
            </w:r>
          </w:p>
        </w:tc>
        <w:tc>
          <w:tcPr>
            <w:tcW w:w="2126" w:type="dxa"/>
            <w:tcBorders>
              <w:top w:val="single" w:sz="4" w:space="0" w:color="auto"/>
              <w:left w:val="nil"/>
              <w:bottom w:val="single" w:sz="4" w:space="0" w:color="auto"/>
              <w:right w:val="single" w:sz="8" w:space="0" w:color="auto"/>
            </w:tcBorders>
            <w:vAlign w:val="center"/>
            <w:hideMark/>
            <w:tcPrChange w:id="362" w:author="Usuario de Windows" w:date="2023-03-22T11:02:00Z">
              <w:tcPr>
                <w:tcW w:w="1559" w:type="dxa"/>
                <w:tcBorders>
                  <w:top w:val="single" w:sz="4" w:space="0" w:color="auto"/>
                  <w:left w:val="nil"/>
                  <w:bottom w:val="single" w:sz="4" w:space="0" w:color="auto"/>
                  <w:right w:val="single" w:sz="8" w:space="0" w:color="auto"/>
                </w:tcBorders>
                <w:vAlign w:val="center"/>
                <w:hideMark/>
              </w:tcPr>
            </w:tcPrChange>
          </w:tcPr>
          <w:p w14:paraId="6E47C5D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Rochacc</w:t>
            </w:r>
            <w:proofErr w:type="spellEnd"/>
          </w:p>
        </w:tc>
      </w:tr>
      <w:tr w:rsidR="00431B8A" w:rsidRPr="00C0752E" w14:paraId="04FE77E3" w14:textId="77777777" w:rsidTr="00431B8A">
        <w:trPr>
          <w:trHeight w:val="240"/>
          <w:trPrChange w:id="363" w:author="Usuario de Windows" w:date="2023-03-22T11:02:00Z">
            <w:trPr>
              <w:trHeight w:val="240"/>
            </w:trPr>
          </w:trPrChange>
        </w:trPr>
        <w:tc>
          <w:tcPr>
            <w:tcW w:w="341" w:type="dxa"/>
            <w:tcBorders>
              <w:top w:val="single" w:sz="4" w:space="0" w:color="auto"/>
              <w:left w:val="single" w:sz="4" w:space="0" w:color="auto"/>
              <w:bottom w:val="single" w:sz="4" w:space="0" w:color="auto"/>
              <w:right w:val="single" w:sz="4" w:space="0" w:color="auto"/>
            </w:tcBorders>
            <w:vAlign w:val="center"/>
            <w:hideMark/>
            <w:tcPrChange w:id="364" w:author="Usuario de Windows" w:date="2023-03-22T11:02: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62E73FA2"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32</w:t>
            </w:r>
          </w:p>
        </w:tc>
        <w:tc>
          <w:tcPr>
            <w:tcW w:w="940" w:type="dxa"/>
            <w:tcBorders>
              <w:top w:val="single" w:sz="4" w:space="0" w:color="auto"/>
              <w:left w:val="single" w:sz="4" w:space="0" w:color="auto"/>
              <w:bottom w:val="single" w:sz="4" w:space="0" w:color="auto"/>
              <w:right w:val="single" w:sz="4" w:space="0" w:color="auto"/>
            </w:tcBorders>
            <w:vAlign w:val="center"/>
            <w:hideMark/>
            <w:tcPrChange w:id="365" w:author="Usuario de Windows" w:date="2023-03-22T11:02:00Z">
              <w:tcPr>
                <w:tcW w:w="940" w:type="dxa"/>
                <w:tcBorders>
                  <w:top w:val="single" w:sz="4" w:space="0" w:color="auto"/>
                  <w:left w:val="single" w:sz="4" w:space="0" w:color="auto"/>
                  <w:bottom w:val="single" w:sz="4" w:space="0" w:color="auto"/>
                  <w:right w:val="single" w:sz="4" w:space="0" w:color="auto"/>
                </w:tcBorders>
                <w:vAlign w:val="center"/>
                <w:hideMark/>
              </w:tcPr>
            </w:tcPrChange>
          </w:tcPr>
          <w:p w14:paraId="5C81221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1331446</w:t>
            </w:r>
          </w:p>
        </w:tc>
        <w:tc>
          <w:tcPr>
            <w:tcW w:w="3113" w:type="dxa"/>
            <w:tcBorders>
              <w:top w:val="single" w:sz="4" w:space="0" w:color="auto"/>
              <w:left w:val="single" w:sz="4" w:space="0" w:color="auto"/>
              <w:bottom w:val="single" w:sz="4" w:space="0" w:color="auto"/>
              <w:right w:val="single" w:sz="4" w:space="0" w:color="auto"/>
            </w:tcBorders>
            <w:vAlign w:val="center"/>
            <w:hideMark/>
            <w:tcPrChange w:id="366" w:author="Usuario de Windows" w:date="2023-03-22T11:02:00Z">
              <w:tcPr>
                <w:tcW w:w="2268" w:type="dxa"/>
                <w:tcBorders>
                  <w:top w:val="single" w:sz="4" w:space="0" w:color="auto"/>
                  <w:left w:val="single" w:sz="4" w:space="0" w:color="auto"/>
                  <w:bottom w:val="single" w:sz="4" w:space="0" w:color="auto"/>
                  <w:right w:val="single" w:sz="4" w:space="0" w:color="auto"/>
                </w:tcBorders>
                <w:vAlign w:val="center"/>
                <w:hideMark/>
              </w:tcPr>
            </w:tcPrChange>
          </w:tcPr>
          <w:p w14:paraId="61067A77"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Santa Rosa de </w:t>
            </w:r>
            <w:proofErr w:type="spellStart"/>
            <w:r w:rsidRPr="00AA5312">
              <w:rPr>
                <w:rFonts w:ascii="Arial Narrow" w:hAnsi="Arial Narrow" w:cs="Calibri"/>
                <w:color w:val="000000"/>
                <w:sz w:val="22"/>
                <w:szCs w:val="22"/>
                <w:lang w:eastAsia="es-PE"/>
              </w:rPr>
              <w:t>Ongoy</w:t>
            </w:r>
            <w:proofErr w:type="spellEnd"/>
          </w:p>
        </w:tc>
        <w:tc>
          <w:tcPr>
            <w:tcW w:w="1276" w:type="dxa"/>
            <w:tcBorders>
              <w:top w:val="single" w:sz="4" w:space="0" w:color="auto"/>
              <w:left w:val="single" w:sz="4" w:space="0" w:color="auto"/>
              <w:bottom w:val="single" w:sz="4" w:space="0" w:color="auto"/>
              <w:right w:val="single" w:sz="4" w:space="0" w:color="auto"/>
            </w:tcBorders>
            <w:vAlign w:val="center"/>
            <w:hideMark/>
            <w:tcPrChange w:id="367" w:author="Usuario de Windows" w:date="2023-03-22T11:02:00Z">
              <w:tcPr>
                <w:tcW w:w="1276" w:type="dxa"/>
                <w:tcBorders>
                  <w:top w:val="single" w:sz="4" w:space="0" w:color="auto"/>
                  <w:left w:val="single" w:sz="4" w:space="0" w:color="auto"/>
                  <w:bottom w:val="single" w:sz="4" w:space="0" w:color="auto"/>
                  <w:right w:val="single" w:sz="4" w:space="0" w:color="auto"/>
                </w:tcBorders>
                <w:vAlign w:val="center"/>
                <w:hideMark/>
              </w:tcPr>
            </w:tcPrChange>
          </w:tcPr>
          <w:p w14:paraId="50950F7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Rocchac</w:t>
            </w:r>
            <w:proofErr w:type="spellEnd"/>
            <w:r w:rsidRPr="00AA5312">
              <w:rPr>
                <w:rFonts w:ascii="Arial Narrow" w:hAnsi="Arial Narrow" w:cs="Calibri"/>
                <w:color w:val="000000"/>
                <w:sz w:val="22"/>
                <w:szCs w:val="22"/>
                <w:lang w:eastAsia="es-PE"/>
              </w:rPr>
              <w:t xml:space="preserve"> </w:t>
            </w:r>
          </w:p>
        </w:tc>
        <w:tc>
          <w:tcPr>
            <w:tcW w:w="2126" w:type="dxa"/>
            <w:tcBorders>
              <w:top w:val="single" w:sz="4" w:space="0" w:color="auto"/>
              <w:left w:val="single" w:sz="4" w:space="0" w:color="auto"/>
              <w:bottom w:val="single" w:sz="4" w:space="0" w:color="auto"/>
              <w:right w:val="single" w:sz="4" w:space="0" w:color="auto"/>
            </w:tcBorders>
            <w:vAlign w:val="center"/>
            <w:hideMark/>
            <w:tcPrChange w:id="368" w:author="Usuario de Windows" w:date="2023-03-22T11:02:00Z">
              <w:tcPr>
                <w:tcW w:w="1559" w:type="dxa"/>
                <w:tcBorders>
                  <w:top w:val="single" w:sz="4" w:space="0" w:color="auto"/>
                  <w:left w:val="single" w:sz="4" w:space="0" w:color="auto"/>
                  <w:bottom w:val="single" w:sz="4" w:space="0" w:color="auto"/>
                  <w:right w:val="single" w:sz="4" w:space="0" w:color="auto"/>
                </w:tcBorders>
                <w:vAlign w:val="center"/>
                <w:hideMark/>
              </w:tcPr>
            </w:tcPrChange>
          </w:tcPr>
          <w:p w14:paraId="017EC862" w14:textId="68304EAF"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Santa Rosa</w:t>
            </w:r>
          </w:p>
        </w:tc>
      </w:tr>
      <w:tr w:rsidR="00431B8A" w:rsidRPr="00C0752E" w14:paraId="4EBF7A63" w14:textId="77777777" w:rsidTr="00431B8A">
        <w:trPr>
          <w:trHeight w:val="240"/>
          <w:trPrChange w:id="369" w:author="Usuario de Windows" w:date="2023-03-22T11:02:00Z">
            <w:trPr>
              <w:trHeight w:val="240"/>
            </w:trPr>
          </w:trPrChange>
        </w:trPr>
        <w:tc>
          <w:tcPr>
            <w:tcW w:w="341" w:type="dxa"/>
            <w:tcBorders>
              <w:top w:val="single" w:sz="4" w:space="0" w:color="auto"/>
              <w:left w:val="single" w:sz="4" w:space="0" w:color="auto"/>
              <w:bottom w:val="single" w:sz="4" w:space="0" w:color="auto"/>
              <w:right w:val="single" w:sz="4" w:space="0" w:color="auto"/>
            </w:tcBorders>
            <w:vAlign w:val="center"/>
            <w:hideMark/>
            <w:tcPrChange w:id="370" w:author="Usuario de Windows" w:date="2023-03-22T11:02:00Z">
              <w:tcPr>
                <w:tcW w:w="336" w:type="dxa"/>
                <w:tcBorders>
                  <w:top w:val="single" w:sz="4" w:space="0" w:color="auto"/>
                  <w:left w:val="single" w:sz="4" w:space="0" w:color="auto"/>
                  <w:bottom w:val="single" w:sz="4" w:space="0" w:color="auto"/>
                  <w:right w:val="single" w:sz="4" w:space="0" w:color="auto"/>
                </w:tcBorders>
                <w:vAlign w:val="center"/>
                <w:hideMark/>
              </w:tcPr>
            </w:tcPrChange>
          </w:tcPr>
          <w:p w14:paraId="3149FEC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33</w:t>
            </w:r>
          </w:p>
        </w:tc>
        <w:tc>
          <w:tcPr>
            <w:tcW w:w="940" w:type="dxa"/>
            <w:tcBorders>
              <w:top w:val="single" w:sz="4" w:space="0" w:color="auto"/>
              <w:left w:val="single" w:sz="4" w:space="0" w:color="auto"/>
              <w:bottom w:val="single" w:sz="4" w:space="0" w:color="auto"/>
              <w:right w:val="single" w:sz="4" w:space="0" w:color="auto"/>
            </w:tcBorders>
            <w:vAlign w:val="center"/>
            <w:hideMark/>
            <w:tcPrChange w:id="371" w:author="Usuario de Windows" w:date="2023-03-22T11:02:00Z">
              <w:tcPr>
                <w:tcW w:w="940" w:type="dxa"/>
                <w:tcBorders>
                  <w:top w:val="single" w:sz="4" w:space="0" w:color="auto"/>
                  <w:left w:val="single" w:sz="4" w:space="0" w:color="auto"/>
                  <w:bottom w:val="single" w:sz="4" w:space="0" w:color="auto"/>
                  <w:right w:val="single" w:sz="4" w:space="0" w:color="auto"/>
                </w:tcBorders>
                <w:vAlign w:val="center"/>
                <w:hideMark/>
              </w:tcPr>
            </w:tcPrChange>
          </w:tcPr>
          <w:p w14:paraId="7EC004C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1377274</w:t>
            </w:r>
          </w:p>
        </w:tc>
        <w:tc>
          <w:tcPr>
            <w:tcW w:w="3113" w:type="dxa"/>
            <w:tcBorders>
              <w:top w:val="single" w:sz="4" w:space="0" w:color="auto"/>
              <w:left w:val="single" w:sz="4" w:space="0" w:color="auto"/>
              <w:bottom w:val="single" w:sz="4" w:space="0" w:color="auto"/>
              <w:right w:val="single" w:sz="4" w:space="0" w:color="auto"/>
            </w:tcBorders>
            <w:vAlign w:val="center"/>
            <w:hideMark/>
            <w:tcPrChange w:id="372" w:author="Usuario de Windows" w:date="2023-03-22T11:02:00Z">
              <w:tcPr>
                <w:tcW w:w="2268" w:type="dxa"/>
                <w:tcBorders>
                  <w:top w:val="single" w:sz="4" w:space="0" w:color="auto"/>
                  <w:left w:val="single" w:sz="4" w:space="0" w:color="auto"/>
                  <w:bottom w:val="single" w:sz="4" w:space="0" w:color="auto"/>
                  <w:right w:val="single" w:sz="4" w:space="0" w:color="auto"/>
                </w:tcBorders>
                <w:vAlign w:val="center"/>
                <w:hideMark/>
              </w:tcPr>
            </w:tcPrChange>
          </w:tcPr>
          <w:p w14:paraId="278493D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Mártires</w:t>
            </w:r>
          </w:p>
        </w:tc>
        <w:tc>
          <w:tcPr>
            <w:tcW w:w="1276" w:type="dxa"/>
            <w:tcBorders>
              <w:top w:val="single" w:sz="4" w:space="0" w:color="auto"/>
              <w:left w:val="single" w:sz="4" w:space="0" w:color="auto"/>
              <w:bottom w:val="single" w:sz="4" w:space="0" w:color="auto"/>
              <w:right w:val="single" w:sz="4" w:space="0" w:color="auto"/>
            </w:tcBorders>
            <w:vAlign w:val="center"/>
            <w:hideMark/>
            <w:tcPrChange w:id="373" w:author="Usuario de Windows" w:date="2023-03-22T11:02:00Z">
              <w:tcPr>
                <w:tcW w:w="1276" w:type="dxa"/>
                <w:tcBorders>
                  <w:top w:val="single" w:sz="4" w:space="0" w:color="auto"/>
                  <w:left w:val="single" w:sz="4" w:space="0" w:color="auto"/>
                  <w:bottom w:val="single" w:sz="4" w:space="0" w:color="auto"/>
                  <w:right w:val="single" w:sz="4" w:space="0" w:color="auto"/>
                </w:tcBorders>
                <w:vAlign w:val="center"/>
                <w:hideMark/>
              </w:tcPr>
            </w:tcPrChange>
          </w:tcPr>
          <w:p w14:paraId="2427C26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Ongoy</w:t>
            </w:r>
            <w:proofErr w:type="spellEnd"/>
          </w:p>
        </w:tc>
        <w:tc>
          <w:tcPr>
            <w:tcW w:w="2126" w:type="dxa"/>
            <w:tcBorders>
              <w:top w:val="single" w:sz="4" w:space="0" w:color="auto"/>
              <w:left w:val="single" w:sz="4" w:space="0" w:color="auto"/>
              <w:bottom w:val="single" w:sz="4" w:space="0" w:color="auto"/>
              <w:right w:val="single" w:sz="4" w:space="0" w:color="auto"/>
            </w:tcBorders>
            <w:vAlign w:val="center"/>
            <w:hideMark/>
            <w:tcPrChange w:id="374" w:author="Usuario de Windows" w:date="2023-03-22T11:02:00Z">
              <w:tcPr>
                <w:tcW w:w="1559" w:type="dxa"/>
                <w:tcBorders>
                  <w:top w:val="single" w:sz="4" w:space="0" w:color="auto"/>
                  <w:left w:val="single" w:sz="4" w:space="0" w:color="auto"/>
                  <w:bottom w:val="single" w:sz="4" w:space="0" w:color="auto"/>
                  <w:right w:val="single" w:sz="4" w:space="0" w:color="auto"/>
                </w:tcBorders>
                <w:vAlign w:val="center"/>
                <w:hideMark/>
              </w:tcPr>
            </w:tcPrChange>
          </w:tcPr>
          <w:p w14:paraId="245A68A0"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Callapayocc</w:t>
            </w:r>
            <w:proofErr w:type="spellEnd"/>
          </w:p>
        </w:tc>
      </w:tr>
      <w:tr w:rsidR="00431B8A" w:rsidRPr="00C0752E" w14:paraId="651FA922" w14:textId="77777777" w:rsidTr="00431B8A">
        <w:trPr>
          <w:trHeight w:val="240"/>
          <w:trPrChange w:id="375" w:author="Usuario de Windows" w:date="2023-03-22T11:02:00Z">
            <w:trPr>
              <w:trHeight w:val="240"/>
            </w:trPr>
          </w:trPrChange>
        </w:trPr>
        <w:tc>
          <w:tcPr>
            <w:tcW w:w="341" w:type="dxa"/>
            <w:tcBorders>
              <w:top w:val="single" w:sz="4" w:space="0" w:color="auto"/>
              <w:left w:val="single" w:sz="8" w:space="0" w:color="auto"/>
              <w:bottom w:val="single" w:sz="8" w:space="0" w:color="auto"/>
              <w:right w:val="single" w:sz="8" w:space="0" w:color="auto"/>
            </w:tcBorders>
            <w:vAlign w:val="center"/>
            <w:hideMark/>
            <w:tcPrChange w:id="376" w:author="Usuario de Windows" w:date="2023-03-22T11:02:00Z">
              <w:tcPr>
                <w:tcW w:w="336" w:type="dxa"/>
                <w:tcBorders>
                  <w:top w:val="single" w:sz="4" w:space="0" w:color="auto"/>
                  <w:left w:val="single" w:sz="8" w:space="0" w:color="auto"/>
                  <w:bottom w:val="single" w:sz="8" w:space="0" w:color="auto"/>
                  <w:right w:val="single" w:sz="8" w:space="0" w:color="auto"/>
                </w:tcBorders>
                <w:vAlign w:val="center"/>
                <w:hideMark/>
              </w:tcPr>
            </w:tcPrChange>
          </w:tcPr>
          <w:p w14:paraId="22C70B6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34</w:t>
            </w:r>
          </w:p>
        </w:tc>
        <w:tc>
          <w:tcPr>
            <w:tcW w:w="940" w:type="dxa"/>
            <w:tcBorders>
              <w:top w:val="single" w:sz="4" w:space="0" w:color="auto"/>
              <w:left w:val="nil"/>
              <w:bottom w:val="single" w:sz="8" w:space="0" w:color="auto"/>
              <w:right w:val="single" w:sz="8" w:space="0" w:color="auto"/>
            </w:tcBorders>
            <w:vAlign w:val="center"/>
            <w:hideMark/>
            <w:tcPrChange w:id="377" w:author="Usuario de Windows" w:date="2023-03-22T11:02:00Z">
              <w:tcPr>
                <w:tcW w:w="940" w:type="dxa"/>
                <w:tcBorders>
                  <w:top w:val="single" w:sz="4" w:space="0" w:color="auto"/>
                  <w:left w:val="nil"/>
                  <w:bottom w:val="single" w:sz="8" w:space="0" w:color="auto"/>
                  <w:right w:val="single" w:sz="8" w:space="0" w:color="auto"/>
                </w:tcBorders>
                <w:vAlign w:val="center"/>
                <w:hideMark/>
              </w:tcPr>
            </w:tcPrChange>
          </w:tcPr>
          <w:p w14:paraId="490CFCF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1205954</w:t>
            </w:r>
          </w:p>
        </w:tc>
        <w:tc>
          <w:tcPr>
            <w:tcW w:w="3113" w:type="dxa"/>
            <w:tcBorders>
              <w:top w:val="single" w:sz="4" w:space="0" w:color="auto"/>
              <w:left w:val="nil"/>
              <w:bottom w:val="single" w:sz="8" w:space="0" w:color="auto"/>
              <w:right w:val="single" w:sz="8" w:space="0" w:color="auto"/>
            </w:tcBorders>
            <w:vAlign w:val="center"/>
            <w:hideMark/>
            <w:tcPrChange w:id="378" w:author="Usuario de Windows" w:date="2023-03-22T11:02:00Z">
              <w:tcPr>
                <w:tcW w:w="2268" w:type="dxa"/>
                <w:tcBorders>
                  <w:top w:val="single" w:sz="4" w:space="0" w:color="auto"/>
                  <w:left w:val="nil"/>
                  <w:bottom w:val="single" w:sz="8" w:space="0" w:color="auto"/>
                  <w:right w:val="single" w:sz="8" w:space="0" w:color="auto"/>
                </w:tcBorders>
                <w:vAlign w:val="center"/>
                <w:hideMark/>
              </w:tcPr>
            </w:tcPrChange>
          </w:tcPr>
          <w:p w14:paraId="1250FFA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Luis Alberto Sánchez</w:t>
            </w:r>
          </w:p>
        </w:tc>
        <w:tc>
          <w:tcPr>
            <w:tcW w:w="1276" w:type="dxa"/>
            <w:tcBorders>
              <w:top w:val="single" w:sz="4" w:space="0" w:color="auto"/>
              <w:left w:val="nil"/>
              <w:bottom w:val="single" w:sz="8" w:space="0" w:color="auto"/>
              <w:right w:val="single" w:sz="8" w:space="0" w:color="auto"/>
            </w:tcBorders>
            <w:vAlign w:val="center"/>
            <w:hideMark/>
            <w:tcPrChange w:id="379" w:author="Usuario de Windows" w:date="2023-03-22T11:02:00Z">
              <w:tcPr>
                <w:tcW w:w="1276" w:type="dxa"/>
                <w:tcBorders>
                  <w:top w:val="single" w:sz="4" w:space="0" w:color="auto"/>
                  <w:left w:val="nil"/>
                  <w:bottom w:val="single" w:sz="8" w:space="0" w:color="auto"/>
                  <w:right w:val="single" w:sz="8" w:space="0" w:color="auto"/>
                </w:tcBorders>
                <w:vAlign w:val="center"/>
                <w:hideMark/>
              </w:tcPr>
            </w:tcPrChange>
          </w:tcPr>
          <w:p w14:paraId="486B4E9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Ongoy</w:t>
            </w:r>
            <w:proofErr w:type="spellEnd"/>
          </w:p>
        </w:tc>
        <w:tc>
          <w:tcPr>
            <w:tcW w:w="2126" w:type="dxa"/>
            <w:tcBorders>
              <w:top w:val="single" w:sz="4" w:space="0" w:color="auto"/>
              <w:left w:val="nil"/>
              <w:bottom w:val="single" w:sz="8" w:space="0" w:color="auto"/>
              <w:right w:val="single" w:sz="8" w:space="0" w:color="auto"/>
            </w:tcBorders>
            <w:vAlign w:val="center"/>
            <w:hideMark/>
            <w:tcPrChange w:id="380" w:author="Usuario de Windows" w:date="2023-03-22T11:02:00Z">
              <w:tcPr>
                <w:tcW w:w="1559" w:type="dxa"/>
                <w:tcBorders>
                  <w:top w:val="single" w:sz="4" w:space="0" w:color="auto"/>
                  <w:left w:val="nil"/>
                  <w:bottom w:val="single" w:sz="8" w:space="0" w:color="auto"/>
                  <w:right w:val="single" w:sz="8" w:space="0" w:color="auto"/>
                </w:tcBorders>
                <w:vAlign w:val="center"/>
                <w:hideMark/>
              </w:tcPr>
            </w:tcPrChange>
          </w:tcPr>
          <w:p w14:paraId="57B2591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Ongoy</w:t>
            </w:r>
            <w:proofErr w:type="spellEnd"/>
          </w:p>
        </w:tc>
      </w:tr>
      <w:tr w:rsidR="00431B8A" w:rsidRPr="00C0752E" w14:paraId="29D97EF4" w14:textId="77777777" w:rsidTr="00431B8A">
        <w:trPr>
          <w:trHeight w:val="240"/>
          <w:trPrChange w:id="381"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382"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0AA85B8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35</w:t>
            </w:r>
          </w:p>
        </w:tc>
        <w:tc>
          <w:tcPr>
            <w:tcW w:w="940" w:type="dxa"/>
            <w:tcBorders>
              <w:top w:val="nil"/>
              <w:left w:val="nil"/>
              <w:bottom w:val="single" w:sz="8" w:space="0" w:color="auto"/>
              <w:right w:val="single" w:sz="8" w:space="0" w:color="auto"/>
            </w:tcBorders>
            <w:vAlign w:val="center"/>
            <w:hideMark/>
            <w:tcPrChange w:id="383" w:author="Usuario de Windows" w:date="2023-03-22T11:02:00Z">
              <w:tcPr>
                <w:tcW w:w="940" w:type="dxa"/>
                <w:tcBorders>
                  <w:top w:val="nil"/>
                  <w:left w:val="nil"/>
                  <w:bottom w:val="single" w:sz="8" w:space="0" w:color="auto"/>
                  <w:right w:val="single" w:sz="8" w:space="0" w:color="auto"/>
                </w:tcBorders>
                <w:vAlign w:val="center"/>
                <w:hideMark/>
              </w:tcPr>
            </w:tcPrChange>
          </w:tcPr>
          <w:p w14:paraId="77CC7CF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1266063</w:t>
            </w:r>
          </w:p>
        </w:tc>
        <w:tc>
          <w:tcPr>
            <w:tcW w:w="3113" w:type="dxa"/>
            <w:tcBorders>
              <w:top w:val="nil"/>
              <w:left w:val="nil"/>
              <w:bottom w:val="single" w:sz="8" w:space="0" w:color="auto"/>
              <w:right w:val="single" w:sz="8" w:space="0" w:color="auto"/>
            </w:tcBorders>
            <w:vAlign w:val="center"/>
            <w:hideMark/>
            <w:tcPrChange w:id="384" w:author="Usuario de Windows" w:date="2023-03-22T11:02:00Z">
              <w:tcPr>
                <w:tcW w:w="2268" w:type="dxa"/>
                <w:tcBorders>
                  <w:top w:val="nil"/>
                  <w:left w:val="nil"/>
                  <w:bottom w:val="single" w:sz="8" w:space="0" w:color="auto"/>
                  <w:right w:val="single" w:sz="8" w:space="0" w:color="auto"/>
                </w:tcBorders>
                <w:vAlign w:val="center"/>
                <w:hideMark/>
              </w:tcPr>
            </w:tcPrChange>
          </w:tcPr>
          <w:p w14:paraId="7AE32D0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Técnico Industrial</w:t>
            </w:r>
          </w:p>
        </w:tc>
        <w:tc>
          <w:tcPr>
            <w:tcW w:w="1276" w:type="dxa"/>
            <w:tcBorders>
              <w:top w:val="nil"/>
              <w:left w:val="nil"/>
              <w:bottom w:val="single" w:sz="8" w:space="0" w:color="auto"/>
              <w:right w:val="single" w:sz="8" w:space="0" w:color="auto"/>
            </w:tcBorders>
            <w:vAlign w:val="center"/>
            <w:hideMark/>
            <w:tcPrChange w:id="385" w:author="Usuario de Windows" w:date="2023-03-22T11:02:00Z">
              <w:tcPr>
                <w:tcW w:w="1276" w:type="dxa"/>
                <w:tcBorders>
                  <w:top w:val="nil"/>
                  <w:left w:val="nil"/>
                  <w:bottom w:val="single" w:sz="8" w:space="0" w:color="auto"/>
                  <w:right w:val="single" w:sz="8" w:space="0" w:color="auto"/>
                </w:tcBorders>
                <w:vAlign w:val="center"/>
                <w:hideMark/>
              </w:tcPr>
            </w:tcPrChange>
          </w:tcPr>
          <w:p w14:paraId="7842636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Ongoy</w:t>
            </w:r>
            <w:proofErr w:type="spellEnd"/>
          </w:p>
        </w:tc>
        <w:tc>
          <w:tcPr>
            <w:tcW w:w="2126" w:type="dxa"/>
            <w:tcBorders>
              <w:top w:val="nil"/>
              <w:left w:val="nil"/>
              <w:bottom w:val="single" w:sz="8" w:space="0" w:color="auto"/>
              <w:right w:val="single" w:sz="8" w:space="0" w:color="auto"/>
            </w:tcBorders>
            <w:vAlign w:val="center"/>
            <w:hideMark/>
            <w:tcPrChange w:id="386" w:author="Usuario de Windows" w:date="2023-03-22T11:02:00Z">
              <w:tcPr>
                <w:tcW w:w="1559" w:type="dxa"/>
                <w:tcBorders>
                  <w:top w:val="nil"/>
                  <w:left w:val="nil"/>
                  <w:bottom w:val="single" w:sz="8" w:space="0" w:color="auto"/>
                  <w:right w:val="single" w:sz="8" w:space="0" w:color="auto"/>
                </w:tcBorders>
                <w:vAlign w:val="center"/>
                <w:hideMark/>
              </w:tcPr>
            </w:tcPrChange>
          </w:tcPr>
          <w:p w14:paraId="25EBE00D"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Comunpampa</w:t>
            </w:r>
            <w:proofErr w:type="spellEnd"/>
          </w:p>
        </w:tc>
      </w:tr>
      <w:tr w:rsidR="00431B8A" w:rsidRPr="00C0752E" w14:paraId="5CE63846" w14:textId="77777777" w:rsidTr="00431B8A">
        <w:trPr>
          <w:trHeight w:val="240"/>
          <w:trPrChange w:id="387"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388"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17E8326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36</w:t>
            </w:r>
          </w:p>
        </w:tc>
        <w:tc>
          <w:tcPr>
            <w:tcW w:w="940" w:type="dxa"/>
            <w:tcBorders>
              <w:top w:val="nil"/>
              <w:left w:val="nil"/>
              <w:bottom w:val="single" w:sz="8" w:space="0" w:color="auto"/>
              <w:right w:val="single" w:sz="8" w:space="0" w:color="auto"/>
            </w:tcBorders>
            <w:vAlign w:val="center"/>
            <w:hideMark/>
            <w:tcPrChange w:id="389" w:author="Usuario de Windows" w:date="2023-03-22T11:02:00Z">
              <w:tcPr>
                <w:tcW w:w="940" w:type="dxa"/>
                <w:tcBorders>
                  <w:top w:val="nil"/>
                  <w:left w:val="nil"/>
                  <w:bottom w:val="single" w:sz="8" w:space="0" w:color="auto"/>
                  <w:right w:val="single" w:sz="8" w:space="0" w:color="auto"/>
                </w:tcBorders>
                <w:vAlign w:val="center"/>
                <w:hideMark/>
              </w:tcPr>
            </w:tcPrChange>
          </w:tcPr>
          <w:p w14:paraId="41E36C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1331453</w:t>
            </w:r>
          </w:p>
        </w:tc>
        <w:tc>
          <w:tcPr>
            <w:tcW w:w="3113" w:type="dxa"/>
            <w:tcBorders>
              <w:top w:val="nil"/>
              <w:left w:val="nil"/>
              <w:bottom w:val="single" w:sz="8" w:space="0" w:color="auto"/>
              <w:right w:val="single" w:sz="8" w:space="0" w:color="auto"/>
            </w:tcBorders>
            <w:vAlign w:val="center"/>
            <w:hideMark/>
            <w:tcPrChange w:id="390" w:author="Usuario de Windows" w:date="2023-03-22T11:02:00Z">
              <w:tcPr>
                <w:tcW w:w="2268" w:type="dxa"/>
                <w:tcBorders>
                  <w:top w:val="nil"/>
                  <w:left w:val="nil"/>
                  <w:bottom w:val="single" w:sz="8" w:space="0" w:color="auto"/>
                  <w:right w:val="single" w:sz="8" w:space="0" w:color="auto"/>
                </w:tcBorders>
                <w:vAlign w:val="center"/>
                <w:hideMark/>
              </w:tcPr>
            </w:tcPrChange>
          </w:tcPr>
          <w:p w14:paraId="4CD92D9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Fernando Belaunde Terry</w:t>
            </w:r>
          </w:p>
        </w:tc>
        <w:tc>
          <w:tcPr>
            <w:tcW w:w="1276" w:type="dxa"/>
            <w:tcBorders>
              <w:top w:val="nil"/>
              <w:left w:val="nil"/>
              <w:bottom w:val="single" w:sz="8" w:space="0" w:color="auto"/>
              <w:right w:val="single" w:sz="8" w:space="0" w:color="auto"/>
            </w:tcBorders>
            <w:vAlign w:val="center"/>
            <w:hideMark/>
            <w:tcPrChange w:id="391" w:author="Usuario de Windows" w:date="2023-03-22T11:02:00Z">
              <w:tcPr>
                <w:tcW w:w="1276" w:type="dxa"/>
                <w:tcBorders>
                  <w:top w:val="nil"/>
                  <w:left w:val="nil"/>
                  <w:bottom w:val="single" w:sz="8" w:space="0" w:color="auto"/>
                  <w:right w:val="single" w:sz="8" w:space="0" w:color="auto"/>
                </w:tcBorders>
                <w:vAlign w:val="center"/>
                <w:hideMark/>
              </w:tcPr>
            </w:tcPrChange>
          </w:tcPr>
          <w:p w14:paraId="42B76B46"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Ranracancha</w:t>
            </w:r>
            <w:proofErr w:type="spellEnd"/>
          </w:p>
        </w:tc>
        <w:tc>
          <w:tcPr>
            <w:tcW w:w="2126" w:type="dxa"/>
            <w:tcBorders>
              <w:top w:val="nil"/>
              <w:left w:val="nil"/>
              <w:bottom w:val="single" w:sz="8" w:space="0" w:color="auto"/>
              <w:right w:val="single" w:sz="8" w:space="0" w:color="auto"/>
            </w:tcBorders>
            <w:vAlign w:val="center"/>
            <w:hideMark/>
            <w:tcPrChange w:id="392" w:author="Usuario de Windows" w:date="2023-03-22T11:02:00Z">
              <w:tcPr>
                <w:tcW w:w="1559" w:type="dxa"/>
                <w:tcBorders>
                  <w:top w:val="nil"/>
                  <w:left w:val="nil"/>
                  <w:bottom w:val="single" w:sz="8" w:space="0" w:color="auto"/>
                  <w:right w:val="single" w:sz="8" w:space="0" w:color="auto"/>
                </w:tcBorders>
                <w:vAlign w:val="center"/>
                <w:hideMark/>
              </w:tcPr>
            </w:tcPrChange>
          </w:tcPr>
          <w:p w14:paraId="119B3FB6"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Occepata</w:t>
            </w:r>
            <w:proofErr w:type="spellEnd"/>
          </w:p>
        </w:tc>
      </w:tr>
      <w:tr w:rsidR="00431B8A" w:rsidRPr="00C0752E" w14:paraId="7B067044" w14:textId="77777777" w:rsidTr="00431B8A">
        <w:trPr>
          <w:trHeight w:val="240"/>
          <w:trPrChange w:id="393"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394"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0709AC8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37</w:t>
            </w:r>
          </w:p>
        </w:tc>
        <w:tc>
          <w:tcPr>
            <w:tcW w:w="940" w:type="dxa"/>
            <w:tcBorders>
              <w:top w:val="nil"/>
              <w:left w:val="nil"/>
              <w:bottom w:val="single" w:sz="8" w:space="0" w:color="auto"/>
              <w:right w:val="single" w:sz="8" w:space="0" w:color="auto"/>
            </w:tcBorders>
            <w:vAlign w:val="center"/>
            <w:hideMark/>
            <w:tcPrChange w:id="395" w:author="Usuario de Windows" w:date="2023-03-22T11:02:00Z">
              <w:tcPr>
                <w:tcW w:w="940" w:type="dxa"/>
                <w:tcBorders>
                  <w:top w:val="nil"/>
                  <w:left w:val="nil"/>
                  <w:bottom w:val="single" w:sz="8" w:space="0" w:color="auto"/>
                  <w:right w:val="single" w:sz="8" w:space="0" w:color="auto"/>
                </w:tcBorders>
                <w:vAlign w:val="center"/>
                <w:hideMark/>
              </w:tcPr>
            </w:tcPrChange>
          </w:tcPr>
          <w:p w14:paraId="192B6087"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1331461</w:t>
            </w:r>
          </w:p>
        </w:tc>
        <w:tc>
          <w:tcPr>
            <w:tcW w:w="3113" w:type="dxa"/>
            <w:tcBorders>
              <w:top w:val="nil"/>
              <w:left w:val="nil"/>
              <w:bottom w:val="single" w:sz="8" w:space="0" w:color="auto"/>
              <w:right w:val="single" w:sz="8" w:space="0" w:color="auto"/>
            </w:tcBorders>
            <w:vAlign w:val="center"/>
            <w:hideMark/>
            <w:tcPrChange w:id="396" w:author="Usuario de Windows" w:date="2023-03-22T11:02:00Z">
              <w:tcPr>
                <w:tcW w:w="2268" w:type="dxa"/>
                <w:tcBorders>
                  <w:top w:val="nil"/>
                  <w:left w:val="nil"/>
                  <w:bottom w:val="single" w:sz="8" w:space="0" w:color="auto"/>
                  <w:right w:val="single" w:sz="8" w:space="0" w:color="auto"/>
                </w:tcBorders>
                <w:vAlign w:val="center"/>
                <w:hideMark/>
              </w:tcPr>
            </w:tcPrChange>
          </w:tcPr>
          <w:p w14:paraId="3022CD1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Procederes de la Independencia </w:t>
            </w:r>
          </w:p>
        </w:tc>
        <w:tc>
          <w:tcPr>
            <w:tcW w:w="1276" w:type="dxa"/>
            <w:tcBorders>
              <w:top w:val="nil"/>
              <w:left w:val="nil"/>
              <w:bottom w:val="single" w:sz="8" w:space="0" w:color="auto"/>
              <w:right w:val="single" w:sz="8" w:space="0" w:color="auto"/>
            </w:tcBorders>
            <w:vAlign w:val="center"/>
            <w:hideMark/>
            <w:tcPrChange w:id="397" w:author="Usuario de Windows" w:date="2023-03-22T11:02:00Z">
              <w:tcPr>
                <w:tcW w:w="1276" w:type="dxa"/>
                <w:tcBorders>
                  <w:top w:val="nil"/>
                  <w:left w:val="nil"/>
                  <w:bottom w:val="single" w:sz="8" w:space="0" w:color="auto"/>
                  <w:right w:val="single" w:sz="8" w:space="0" w:color="auto"/>
                </w:tcBorders>
                <w:vAlign w:val="center"/>
                <w:hideMark/>
              </w:tcPr>
            </w:tcPrChange>
          </w:tcPr>
          <w:p w14:paraId="4222F872"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Ranracancha</w:t>
            </w:r>
            <w:proofErr w:type="spellEnd"/>
          </w:p>
        </w:tc>
        <w:tc>
          <w:tcPr>
            <w:tcW w:w="2126" w:type="dxa"/>
            <w:tcBorders>
              <w:top w:val="nil"/>
              <w:left w:val="nil"/>
              <w:bottom w:val="single" w:sz="8" w:space="0" w:color="auto"/>
              <w:right w:val="single" w:sz="8" w:space="0" w:color="auto"/>
            </w:tcBorders>
            <w:vAlign w:val="center"/>
            <w:hideMark/>
            <w:tcPrChange w:id="398" w:author="Usuario de Windows" w:date="2023-03-22T11:02:00Z">
              <w:tcPr>
                <w:tcW w:w="1559" w:type="dxa"/>
                <w:tcBorders>
                  <w:top w:val="nil"/>
                  <w:left w:val="nil"/>
                  <w:bottom w:val="single" w:sz="8" w:space="0" w:color="auto"/>
                  <w:right w:val="single" w:sz="8" w:space="0" w:color="auto"/>
                </w:tcBorders>
                <w:vAlign w:val="center"/>
                <w:hideMark/>
              </w:tcPr>
            </w:tcPrChange>
          </w:tcPr>
          <w:p w14:paraId="52A20860"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Huaribamba</w:t>
            </w:r>
            <w:proofErr w:type="spellEnd"/>
          </w:p>
        </w:tc>
      </w:tr>
      <w:tr w:rsidR="00431B8A" w:rsidRPr="00C0752E" w14:paraId="575CB573" w14:textId="77777777" w:rsidTr="00431B8A">
        <w:trPr>
          <w:trHeight w:val="240"/>
          <w:trPrChange w:id="399"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400"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410DDAE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38</w:t>
            </w:r>
          </w:p>
        </w:tc>
        <w:tc>
          <w:tcPr>
            <w:tcW w:w="940" w:type="dxa"/>
            <w:tcBorders>
              <w:top w:val="nil"/>
              <w:left w:val="nil"/>
              <w:bottom w:val="single" w:sz="8" w:space="0" w:color="auto"/>
              <w:right w:val="single" w:sz="8" w:space="0" w:color="auto"/>
            </w:tcBorders>
            <w:vAlign w:val="center"/>
            <w:hideMark/>
            <w:tcPrChange w:id="401" w:author="Usuario de Windows" w:date="2023-03-22T11:02:00Z">
              <w:tcPr>
                <w:tcW w:w="940" w:type="dxa"/>
                <w:tcBorders>
                  <w:top w:val="nil"/>
                  <w:left w:val="nil"/>
                  <w:bottom w:val="single" w:sz="8" w:space="0" w:color="auto"/>
                  <w:right w:val="single" w:sz="8" w:space="0" w:color="auto"/>
                </w:tcBorders>
                <w:vAlign w:val="center"/>
                <w:hideMark/>
              </w:tcPr>
            </w:tcPrChange>
          </w:tcPr>
          <w:p w14:paraId="4B94006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1206077</w:t>
            </w:r>
          </w:p>
        </w:tc>
        <w:tc>
          <w:tcPr>
            <w:tcW w:w="3113" w:type="dxa"/>
            <w:tcBorders>
              <w:top w:val="nil"/>
              <w:left w:val="nil"/>
              <w:bottom w:val="single" w:sz="8" w:space="0" w:color="auto"/>
              <w:right w:val="single" w:sz="8" w:space="0" w:color="auto"/>
            </w:tcBorders>
            <w:vAlign w:val="center"/>
            <w:hideMark/>
            <w:tcPrChange w:id="402" w:author="Usuario de Windows" w:date="2023-03-22T11:02:00Z">
              <w:tcPr>
                <w:tcW w:w="2268" w:type="dxa"/>
                <w:tcBorders>
                  <w:top w:val="nil"/>
                  <w:left w:val="nil"/>
                  <w:bottom w:val="single" w:sz="8" w:space="0" w:color="auto"/>
                  <w:right w:val="single" w:sz="8" w:space="0" w:color="auto"/>
                </w:tcBorders>
                <w:vAlign w:val="center"/>
                <w:hideMark/>
              </w:tcPr>
            </w:tcPrChange>
          </w:tcPr>
          <w:p w14:paraId="07DF33A7"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Libertadores</w:t>
            </w:r>
          </w:p>
        </w:tc>
        <w:tc>
          <w:tcPr>
            <w:tcW w:w="1276" w:type="dxa"/>
            <w:tcBorders>
              <w:top w:val="nil"/>
              <w:left w:val="nil"/>
              <w:bottom w:val="single" w:sz="8" w:space="0" w:color="auto"/>
              <w:right w:val="single" w:sz="8" w:space="0" w:color="auto"/>
            </w:tcBorders>
            <w:vAlign w:val="center"/>
            <w:hideMark/>
            <w:tcPrChange w:id="403" w:author="Usuario de Windows" w:date="2023-03-22T11:02:00Z">
              <w:tcPr>
                <w:tcW w:w="1276" w:type="dxa"/>
                <w:tcBorders>
                  <w:top w:val="nil"/>
                  <w:left w:val="nil"/>
                  <w:bottom w:val="single" w:sz="8" w:space="0" w:color="auto"/>
                  <w:right w:val="single" w:sz="8" w:space="0" w:color="auto"/>
                </w:tcBorders>
                <w:vAlign w:val="center"/>
                <w:hideMark/>
              </w:tcPr>
            </w:tcPrChange>
          </w:tcPr>
          <w:p w14:paraId="18CD39CE"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Ranracancha</w:t>
            </w:r>
            <w:proofErr w:type="spellEnd"/>
          </w:p>
        </w:tc>
        <w:tc>
          <w:tcPr>
            <w:tcW w:w="2126" w:type="dxa"/>
            <w:tcBorders>
              <w:top w:val="nil"/>
              <w:left w:val="nil"/>
              <w:bottom w:val="single" w:sz="8" w:space="0" w:color="auto"/>
              <w:right w:val="single" w:sz="8" w:space="0" w:color="auto"/>
            </w:tcBorders>
            <w:vAlign w:val="center"/>
            <w:hideMark/>
            <w:tcPrChange w:id="404" w:author="Usuario de Windows" w:date="2023-03-22T11:02:00Z">
              <w:tcPr>
                <w:tcW w:w="1559" w:type="dxa"/>
                <w:tcBorders>
                  <w:top w:val="nil"/>
                  <w:left w:val="nil"/>
                  <w:bottom w:val="single" w:sz="8" w:space="0" w:color="auto"/>
                  <w:right w:val="single" w:sz="8" w:space="0" w:color="auto"/>
                </w:tcBorders>
                <w:vAlign w:val="center"/>
                <w:hideMark/>
              </w:tcPr>
            </w:tcPrChange>
          </w:tcPr>
          <w:p w14:paraId="142F46CA"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Ranracancha</w:t>
            </w:r>
            <w:proofErr w:type="spellEnd"/>
          </w:p>
        </w:tc>
      </w:tr>
      <w:tr w:rsidR="00431B8A" w:rsidRPr="00C0752E" w14:paraId="73228FB7" w14:textId="77777777" w:rsidTr="00431B8A">
        <w:trPr>
          <w:trHeight w:val="240"/>
          <w:trPrChange w:id="405"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406"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1AA9EEE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39</w:t>
            </w:r>
          </w:p>
        </w:tc>
        <w:tc>
          <w:tcPr>
            <w:tcW w:w="940" w:type="dxa"/>
            <w:tcBorders>
              <w:top w:val="nil"/>
              <w:left w:val="nil"/>
              <w:bottom w:val="single" w:sz="8" w:space="0" w:color="auto"/>
              <w:right w:val="single" w:sz="8" w:space="0" w:color="auto"/>
            </w:tcBorders>
            <w:vAlign w:val="center"/>
            <w:hideMark/>
            <w:tcPrChange w:id="407" w:author="Usuario de Windows" w:date="2023-03-22T11:02:00Z">
              <w:tcPr>
                <w:tcW w:w="940" w:type="dxa"/>
                <w:tcBorders>
                  <w:top w:val="nil"/>
                  <w:left w:val="nil"/>
                  <w:bottom w:val="single" w:sz="8" w:space="0" w:color="auto"/>
                  <w:right w:val="single" w:sz="8" w:space="0" w:color="auto"/>
                </w:tcBorders>
                <w:vAlign w:val="center"/>
                <w:hideMark/>
              </w:tcPr>
            </w:tcPrChange>
          </w:tcPr>
          <w:p w14:paraId="043E932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1331594</w:t>
            </w:r>
          </w:p>
        </w:tc>
        <w:tc>
          <w:tcPr>
            <w:tcW w:w="3113" w:type="dxa"/>
            <w:tcBorders>
              <w:top w:val="nil"/>
              <w:left w:val="nil"/>
              <w:bottom w:val="single" w:sz="8" w:space="0" w:color="auto"/>
              <w:right w:val="single" w:sz="8" w:space="0" w:color="auto"/>
            </w:tcBorders>
            <w:vAlign w:val="center"/>
            <w:hideMark/>
            <w:tcPrChange w:id="408" w:author="Usuario de Windows" w:date="2023-03-22T11:02:00Z">
              <w:tcPr>
                <w:tcW w:w="2268" w:type="dxa"/>
                <w:tcBorders>
                  <w:top w:val="nil"/>
                  <w:left w:val="nil"/>
                  <w:bottom w:val="single" w:sz="8" w:space="0" w:color="auto"/>
                  <w:right w:val="single" w:sz="8" w:space="0" w:color="auto"/>
                </w:tcBorders>
                <w:vAlign w:val="center"/>
                <w:hideMark/>
              </w:tcPr>
            </w:tcPrChange>
          </w:tcPr>
          <w:p w14:paraId="6FA0B98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Manuel </w:t>
            </w:r>
            <w:proofErr w:type="spellStart"/>
            <w:r w:rsidRPr="00AA5312">
              <w:rPr>
                <w:rFonts w:ascii="Arial Narrow" w:hAnsi="Arial Narrow" w:cs="Calibri"/>
                <w:color w:val="000000"/>
                <w:sz w:val="22"/>
                <w:szCs w:val="22"/>
                <w:lang w:eastAsia="es-PE"/>
              </w:rPr>
              <w:t>Scorsa</w:t>
            </w:r>
            <w:proofErr w:type="spellEnd"/>
            <w:r w:rsidRPr="00AA5312">
              <w:rPr>
                <w:rFonts w:ascii="Arial Narrow" w:hAnsi="Arial Narrow" w:cs="Calibri"/>
                <w:color w:val="000000"/>
                <w:sz w:val="22"/>
                <w:szCs w:val="22"/>
                <w:lang w:eastAsia="es-PE"/>
              </w:rPr>
              <w:t xml:space="preserve"> - </w:t>
            </w:r>
            <w:proofErr w:type="spellStart"/>
            <w:r w:rsidRPr="00AA5312">
              <w:rPr>
                <w:rFonts w:ascii="Arial Narrow" w:hAnsi="Arial Narrow" w:cs="Calibri"/>
                <w:color w:val="000000"/>
                <w:sz w:val="22"/>
                <w:szCs w:val="22"/>
                <w:lang w:eastAsia="es-PE"/>
              </w:rPr>
              <w:t>Llatanaco</w:t>
            </w:r>
            <w:proofErr w:type="spellEnd"/>
          </w:p>
        </w:tc>
        <w:tc>
          <w:tcPr>
            <w:tcW w:w="1276" w:type="dxa"/>
            <w:tcBorders>
              <w:top w:val="nil"/>
              <w:left w:val="nil"/>
              <w:bottom w:val="single" w:sz="8" w:space="0" w:color="auto"/>
              <w:right w:val="single" w:sz="8" w:space="0" w:color="auto"/>
            </w:tcBorders>
            <w:vAlign w:val="center"/>
            <w:hideMark/>
            <w:tcPrChange w:id="409" w:author="Usuario de Windows" w:date="2023-03-22T11:02:00Z">
              <w:tcPr>
                <w:tcW w:w="1276" w:type="dxa"/>
                <w:tcBorders>
                  <w:top w:val="nil"/>
                  <w:left w:val="nil"/>
                  <w:bottom w:val="single" w:sz="8" w:space="0" w:color="auto"/>
                  <w:right w:val="single" w:sz="8" w:space="0" w:color="auto"/>
                </w:tcBorders>
                <w:vAlign w:val="center"/>
                <w:hideMark/>
              </w:tcPr>
            </w:tcPrChange>
          </w:tcPr>
          <w:p w14:paraId="03F95E6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Ranracancha</w:t>
            </w:r>
            <w:proofErr w:type="spellEnd"/>
          </w:p>
        </w:tc>
        <w:tc>
          <w:tcPr>
            <w:tcW w:w="2126" w:type="dxa"/>
            <w:tcBorders>
              <w:top w:val="nil"/>
              <w:left w:val="nil"/>
              <w:bottom w:val="single" w:sz="8" w:space="0" w:color="auto"/>
              <w:right w:val="single" w:sz="8" w:space="0" w:color="auto"/>
            </w:tcBorders>
            <w:vAlign w:val="center"/>
            <w:hideMark/>
            <w:tcPrChange w:id="410" w:author="Usuario de Windows" w:date="2023-03-22T11:02:00Z">
              <w:tcPr>
                <w:tcW w:w="1559" w:type="dxa"/>
                <w:tcBorders>
                  <w:top w:val="nil"/>
                  <w:left w:val="nil"/>
                  <w:bottom w:val="single" w:sz="8" w:space="0" w:color="auto"/>
                  <w:right w:val="single" w:sz="8" w:space="0" w:color="auto"/>
                </w:tcBorders>
                <w:vAlign w:val="center"/>
                <w:hideMark/>
              </w:tcPr>
            </w:tcPrChange>
          </w:tcPr>
          <w:p w14:paraId="10A6AB3F"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Llatanaco</w:t>
            </w:r>
            <w:proofErr w:type="spellEnd"/>
          </w:p>
        </w:tc>
      </w:tr>
      <w:tr w:rsidR="00431B8A" w:rsidRPr="00C0752E" w14:paraId="37335C3B" w14:textId="77777777" w:rsidTr="00431B8A">
        <w:trPr>
          <w:trHeight w:val="240"/>
          <w:trPrChange w:id="411"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412"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0FF0657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40</w:t>
            </w:r>
          </w:p>
        </w:tc>
        <w:tc>
          <w:tcPr>
            <w:tcW w:w="940" w:type="dxa"/>
            <w:tcBorders>
              <w:top w:val="nil"/>
              <w:left w:val="nil"/>
              <w:bottom w:val="single" w:sz="8" w:space="0" w:color="auto"/>
              <w:right w:val="single" w:sz="8" w:space="0" w:color="auto"/>
            </w:tcBorders>
            <w:vAlign w:val="center"/>
            <w:hideMark/>
            <w:tcPrChange w:id="413" w:author="Usuario de Windows" w:date="2023-03-22T11:02:00Z">
              <w:tcPr>
                <w:tcW w:w="940" w:type="dxa"/>
                <w:tcBorders>
                  <w:top w:val="nil"/>
                  <w:left w:val="nil"/>
                  <w:bottom w:val="single" w:sz="8" w:space="0" w:color="auto"/>
                  <w:right w:val="single" w:sz="8" w:space="0" w:color="auto"/>
                </w:tcBorders>
                <w:vAlign w:val="center"/>
                <w:hideMark/>
              </w:tcPr>
            </w:tcPrChange>
          </w:tcPr>
          <w:p w14:paraId="1470E44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1573567</w:t>
            </w:r>
          </w:p>
        </w:tc>
        <w:tc>
          <w:tcPr>
            <w:tcW w:w="3113" w:type="dxa"/>
            <w:tcBorders>
              <w:top w:val="nil"/>
              <w:left w:val="nil"/>
              <w:bottom w:val="single" w:sz="8" w:space="0" w:color="auto"/>
              <w:right w:val="single" w:sz="8" w:space="0" w:color="auto"/>
            </w:tcBorders>
            <w:vAlign w:val="center"/>
            <w:hideMark/>
            <w:tcPrChange w:id="414" w:author="Usuario de Windows" w:date="2023-03-22T11:02:00Z">
              <w:tcPr>
                <w:tcW w:w="2268" w:type="dxa"/>
                <w:tcBorders>
                  <w:top w:val="nil"/>
                  <w:left w:val="nil"/>
                  <w:bottom w:val="single" w:sz="8" w:space="0" w:color="auto"/>
                  <w:right w:val="single" w:sz="8" w:space="0" w:color="auto"/>
                </w:tcBorders>
                <w:vAlign w:val="center"/>
                <w:hideMark/>
              </w:tcPr>
            </w:tcPrChange>
          </w:tcPr>
          <w:p w14:paraId="49F2B9DB"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Culluni</w:t>
            </w:r>
            <w:proofErr w:type="spellEnd"/>
            <w:r w:rsidRPr="00AA5312">
              <w:rPr>
                <w:rFonts w:ascii="Arial Narrow" w:hAnsi="Arial Narrow" w:cs="Calibri"/>
                <w:color w:val="000000"/>
                <w:sz w:val="22"/>
                <w:szCs w:val="22"/>
                <w:lang w:eastAsia="es-PE"/>
              </w:rPr>
              <w:t xml:space="preserve"> Izquierdo</w:t>
            </w:r>
          </w:p>
        </w:tc>
        <w:tc>
          <w:tcPr>
            <w:tcW w:w="1276" w:type="dxa"/>
            <w:tcBorders>
              <w:top w:val="nil"/>
              <w:left w:val="nil"/>
              <w:bottom w:val="single" w:sz="8" w:space="0" w:color="auto"/>
              <w:right w:val="single" w:sz="8" w:space="0" w:color="auto"/>
            </w:tcBorders>
            <w:vAlign w:val="center"/>
            <w:hideMark/>
            <w:tcPrChange w:id="415" w:author="Usuario de Windows" w:date="2023-03-22T11:02:00Z">
              <w:tcPr>
                <w:tcW w:w="1276" w:type="dxa"/>
                <w:tcBorders>
                  <w:top w:val="nil"/>
                  <w:left w:val="nil"/>
                  <w:bottom w:val="single" w:sz="8" w:space="0" w:color="auto"/>
                  <w:right w:val="single" w:sz="8" w:space="0" w:color="auto"/>
                </w:tcBorders>
                <w:vAlign w:val="center"/>
                <w:hideMark/>
              </w:tcPr>
            </w:tcPrChange>
          </w:tcPr>
          <w:p w14:paraId="7FD0F1A1"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c>
          <w:tcPr>
            <w:tcW w:w="2126" w:type="dxa"/>
            <w:tcBorders>
              <w:top w:val="nil"/>
              <w:left w:val="nil"/>
              <w:bottom w:val="single" w:sz="8" w:space="0" w:color="auto"/>
              <w:right w:val="single" w:sz="8" w:space="0" w:color="auto"/>
            </w:tcBorders>
            <w:vAlign w:val="center"/>
            <w:hideMark/>
            <w:tcPrChange w:id="416" w:author="Usuario de Windows" w:date="2023-03-22T11:02:00Z">
              <w:tcPr>
                <w:tcW w:w="1559" w:type="dxa"/>
                <w:tcBorders>
                  <w:top w:val="nil"/>
                  <w:left w:val="nil"/>
                  <w:bottom w:val="single" w:sz="8" w:space="0" w:color="auto"/>
                  <w:right w:val="single" w:sz="8" w:space="0" w:color="auto"/>
                </w:tcBorders>
                <w:vAlign w:val="center"/>
                <w:hideMark/>
              </w:tcPr>
            </w:tcPrChange>
          </w:tcPr>
          <w:p w14:paraId="0DD29CFC"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Culluni</w:t>
            </w:r>
            <w:proofErr w:type="spellEnd"/>
            <w:r w:rsidRPr="00AA5312">
              <w:rPr>
                <w:rFonts w:ascii="Arial Narrow" w:hAnsi="Arial Narrow" w:cs="Calibri"/>
                <w:color w:val="000000"/>
                <w:sz w:val="22"/>
                <w:szCs w:val="22"/>
                <w:lang w:eastAsia="es-PE"/>
              </w:rPr>
              <w:t xml:space="preserve"> Izquierdo</w:t>
            </w:r>
          </w:p>
        </w:tc>
      </w:tr>
      <w:tr w:rsidR="00431B8A" w:rsidRPr="00C0752E" w14:paraId="6D021E15" w14:textId="77777777" w:rsidTr="00431B8A">
        <w:trPr>
          <w:trHeight w:val="240"/>
          <w:trPrChange w:id="417"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418"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48660AD7"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41</w:t>
            </w:r>
          </w:p>
        </w:tc>
        <w:tc>
          <w:tcPr>
            <w:tcW w:w="940" w:type="dxa"/>
            <w:tcBorders>
              <w:top w:val="nil"/>
              <w:left w:val="nil"/>
              <w:bottom w:val="single" w:sz="8" w:space="0" w:color="auto"/>
              <w:right w:val="single" w:sz="8" w:space="0" w:color="auto"/>
            </w:tcBorders>
            <w:vAlign w:val="center"/>
            <w:hideMark/>
            <w:tcPrChange w:id="419" w:author="Usuario de Windows" w:date="2023-03-22T11:02:00Z">
              <w:tcPr>
                <w:tcW w:w="940" w:type="dxa"/>
                <w:tcBorders>
                  <w:top w:val="nil"/>
                  <w:left w:val="nil"/>
                  <w:bottom w:val="single" w:sz="8" w:space="0" w:color="auto"/>
                  <w:right w:val="single" w:sz="8" w:space="0" w:color="auto"/>
                </w:tcBorders>
                <w:vAlign w:val="center"/>
                <w:hideMark/>
              </w:tcPr>
            </w:tcPrChange>
          </w:tcPr>
          <w:p w14:paraId="0DBAB7E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1090422</w:t>
            </w:r>
          </w:p>
        </w:tc>
        <w:tc>
          <w:tcPr>
            <w:tcW w:w="3113" w:type="dxa"/>
            <w:tcBorders>
              <w:top w:val="nil"/>
              <w:left w:val="nil"/>
              <w:bottom w:val="single" w:sz="8" w:space="0" w:color="auto"/>
              <w:right w:val="single" w:sz="8" w:space="0" w:color="auto"/>
            </w:tcBorders>
            <w:vAlign w:val="center"/>
            <w:hideMark/>
            <w:tcPrChange w:id="420" w:author="Usuario de Windows" w:date="2023-03-22T11:02:00Z">
              <w:tcPr>
                <w:tcW w:w="2268" w:type="dxa"/>
                <w:tcBorders>
                  <w:top w:val="nil"/>
                  <w:left w:val="nil"/>
                  <w:bottom w:val="single" w:sz="8" w:space="0" w:color="auto"/>
                  <w:right w:val="single" w:sz="8" w:space="0" w:color="auto"/>
                </w:tcBorders>
                <w:vAlign w:val="center"/>
                <w:hideMark/>
              </w:tcPr>
            </w:tcPrChange>
          </w:tcPr>
          <w:p w14:paraId="4F2E75B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Carlos Mariátegui</w:t>
            </w:r>
          </w:p>
        </w:tc>
        <w:tc>
          <w:tcPr>
            <w:tcW w:w="1276" w:type="dxa"/>
            <w:tcBorders>
              <w:top w:val="nil"/>
              <w:left w:val="nil"/>
              <w:bottom w:val="single" w:sz="8" w:space="0" w:color="auto"/>
              <w:right w:val="single" w:sz="8" w:space="0" w:color="auto"/>
            </w:tcBorders>
            <w:vAlign w:val="center"/>
            <w:hideMark/>
            <w:tcPrChange w:id="421" w:author="Usuario de Windows" w:date="2023-03-22T11:02:00Z">
              <w:tcPr>
                <w:tcW w:w="1276" w:type="dxa"/>
                <w:tcBorders>
                  <w:top w:val="nil"/>
                  <w:left w:val="nil"/>
                  <w:bottom w:val="single" w:sz="8" w:space="0" w:color="auto"/>
                  <w:right w:val="single" w:sz="8" w:space="0" w:color="auto"/>
                </w:tcBorders>
                <w:vAlign w:val="center"/>
                <w:hideMark/>
              </w:tcPr>
            </w:tcPrChange>
          </w:tcPr>
          <w:p w14:paraId="44676C16"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c>
          <w:tcPr>
            <w:tcW w:w="2126" w:type="dxa"/>
            <w:tcBorders>
              <w:top w:val="nil"/>
              <w:left w:val="nil"/>
              <w:bottom w:val="single" w:sz="8" w:space="0" w:color="auto"/>
              <w:right w:val="single" w:sz="8" w:space="0" w:color="auto"/>
            </w:tcBorders>
            <w:vAlign w:val="center"/>
            <w:hideMark/>
            <w:tcPrChange w:id="422" w:author="Usuario de Windows" w:date="2023-03-22T11:02:00Z">
              <w:tcPr>
                <w:tcW w:w="1559" w:type="dxa"/>
                <w:tcBorders>
                  <w:top w:val="nil"/>
                  <w:left w:val="nil"/>
                  <w:bottom w:val="single" w:sz="8" w:space="0" w:color="auto"/>
                  <w:right w:val="single" w:sz="8" w:space="0" w:color="auto"/>
                </w:tcBorders>
                <w:vAlign w:val="center"/>
                <w:hideMark/>
              </w:tcPr>
            </w:tcPrChange>
          </w:tcPr>
          <w:p w14:paraId="4EAA6A13"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r>
      <w:tr w:rsidR="00431B8A" w:rsidRPr="00C0752E" w14:paraId="5C80DAED" w14:textId="77777777" w:rsidTr="00431B8A">
        <w:trPr>
          <w:trHeight w:val="240"/>
          <w:trPrChange w:id="423"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424"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0549032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42</w:t>
            </w:r>
          </w:p>
        </w:tc>
        <w:tc>
          <w:tcPr>
            <w:tcW w:w="940" w:type="dxa"/>
            <w:tcBorders>
              <w:top w:val="nil"/>
              <w:left w:val="nil"/>
              <w:bottom w:val="single" w:sz="8" w:space="0" w:color="auto"/>
              <w:right w:val="single" w:sz="8" w:space="0" w:color="auto"/>
            </w:tcBorders>
            <w:vAlign w:val="center"/>
            <w:hideMark/>
            <w:tcPrChange w:id="425" w:author="Usuario de Windows" w:date="2023-03-22T11:02:00Z">
              <w:tcPr>
                <w:tcW w:w="940" w:type="dxa"/>
                <w:tcBorders>
                  <w:top w:val="nil"/>
                  <w:left w:val="nil"/>
                  <w:bottom w:val="single" w:sz="8" w:space="0" w:color="auto"/>
                  <w:right w:val="single" w:sz="8" w:space="0" w:color="auto"/>
                </w:tcBorders>
                <w:vAlign w:val="center"/>
                <w:hideMark/>
              </w:tcPr>
            </w:tcPrChange>
          </w:tcPr>
          <w:p w14:paraId="5D0A4B2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1089739</w:t>
            </w:r>
          </w:p>
        </w:tc>
        <w:tc>
          <w:tcPr>
            <w:tcW w:w="3113" w:type="dxa"/>
            <w:tcBorders>
              <w:top w:val="nil"/>
              <w:left w:val="nil"/>
              <w:bottom w:val="single" w:sz="8" w:space="0" w:color="auto"/>
              <w:right w:val="single" w:sz="8" w:space="0" w:color="auto"/>
            </w:tcBorders>
            <w:vAlign w:val="center"/>
            <w:hideMark/>
            <w:tcPrChange w:id="426" w:author="Usuario de Windows" w:date="2023-03-22T11:02:00Z">
              <w:tcPr>
                <w:tcW w:w="2268" w:type="dxa"/>
                <w:tcBorders>
                  <w:top w:val="nil"/>
                  <w:left w:val="nil"/>
                  <w:bottom w:val="single" w:sz="8" w:space="0" w:color="auto"/>
                  <w:right w:val="single" w:sz="8" w:space="0" w:color="auto"/>
                </w:tcBorders>
                <w:vAlign w:val="center"/>
                <w:hideMark/>
              </w:tcPr>
            </w:tcPrChange>
          </w:tcPr>
          <w:p w14:paraId="6EF0FCA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Juana Ambia Ludeña</w:t>
            </w:r>
          </w:p>
        </w:tc>
        <w:tc>
          <w:tcPr>
            <w:tcW w:w="1276" w:type="dxa"/>
            <w:tcBorders>
              <w:top w:val="nil"/>
              <w:left w:val="nil"/>
              <w:bottom w:val="single" w:sz="8" w:space="0" w:color="auto"/>
              <w:right w:val="single" w:sz="8" w:space="0" w:color="auto"/>
            </w:tcBorders>
            <w:vAlign w:val="center"/>
            <w:hideMark/>
            <w:tcPrChange w:id="427" w:author="Usuario de Windows" w:date="2023-03-22T11:02:00Z">
              <w:tcPr>
                <w:tcW w:w="1276" w:type="dxa"/>
                <w:tcBorders>
                  <w:top w:val="nil"/>
                  <w:left w:val="nil"/>
                  <w:bottom w:val="single" w:sz="8" w:space="0" w:color="auto"/>
                  <w:right w:val="single" w:sz="8" w:space="0" w:color="auto"/>
                </w:tcBorders>
                <w:vAlign w:val="center"/>
                <w:hideMark/>
              </w:tcPr>
            </w:tcPrChange>
          </w:tcPr>
          <w:p w14:paraId="2E19F122"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c>
          <w:tcPr>
            <w:tcW w:w="2126" w:type="dxa"/>
            <w:tcBorders>
              <w:top w:val="nil"/>
              <w:left w:val="nil"/>
              <w:bottom w:val="single" w:sz="8" w:space="0" w:color="auto"/>
              <w:right w:val="single" w:sz="8" w:space="0" w:color="auto"/>
            </w:tcBorders>
            <w:vAlign w:val="center"/>
            <w:hideMark/>
            <w:tcPrChange w:id="428" w:author="Usuario de Windows" w:date="2023-03-22T11:02:00Z">
              <w:tcPr>
                <w:tcW w:w="1559" w:type="dxa"/>
                <w:tcBorders>
                  <w:top w:val="nil"/>
                  <w:left w:val="nil"/>
                  <w:bottom w:val="single" w:sz="8" w:space="0" w:color="auto"/>
                  <w:right w:val="single" w:sz="8" w:space="0" w:color="auto"/>
                </w:tcBorders>
                <w:vAlign w:val="center"/>
                <w:hideMark/>
              </w:tcPr>
            </w:tcPrChange>
          </w:tcPr>
          <w:p w14:paraId="34446411"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Huancane</w:t>
            </w:r>
            <w:proofErr w:type="spellEnd"/>
          </w:p>
        </w:tc>
      </w:tr>
      <w:tr w:rsidR="00431B8A" w:rsidRPr="00C0752E" w14:paraId="6F217A81" w14:textId="77777777" w:rsidTr="00431B8A">
        <w:trPr>
          <w:trHeight w:val="240"/>
          <w:trPrChange w:id="429"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430"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565B962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43</w:t>
            </w:r>
          </w:p>
        </w:tc>
        <w:tc>
          <w:tcPr>
            <w:tcW w:w="940" w:type="dxa"/>
            <w:tcBorders>
              <w:top w:val="nil"/>
              <w:left w:val="nil"/>
              <w:bottom w:val="single" w:sz="8" w:space="0" w:color="auto"/>
              <w:right w:val="single" w:sz="8" w:space="0" w:color="auto"/>
            </w:tcBorders>
            <w:vAlign w:val="center"/>
            <w:hideMark/>
            <w:tcPrChange w:id="431" w:author="Usuario de Windows" w:date="2023-03-22T11:02:00Z">
              <w:tcPr>
                <w:tcW w:w="940" w:type="dxa"/>
                <w:tcBorders>
                  <w:top w:val="nil"/>
                  <w:left w:val="nil"/>
                  <w:bottom w:val="single" w:sz="8" w:space="0" w:color="auto"/>
                  <w:right w:val="single" w:sz="8" w:space="0" w:color="auto"/>
                </w:tcBorders>
                <w:vAlign w:val="center"/>
                <w:hideMark/>
              </w:tcPr>
            </w:tcPrChange>
          </w:tcPr>
          <w:p w14:paraId="129C512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1331545</w:t>
            </w:r>
          </w:p>
        </w:tc>
        <w:tc>
          <w:tcPr>
            <w:tcW w:w="3113" w:type="dxa"/>
            <w:tcBorders>
              <w:top w:val="nil"/>
              <w:left w:val="nil"/>
              <w:bottom w:val="single" w:sz="8" w:space="0" w:color="auto"/>
              <w:right w:val="single" w:sz="8" w:space="0" w:color="auto"/>
            </w:tcBorders>
            <w:vAlign w:val="center"/>
            <w:hideMark/>
            <w:tcPrChange w:id="432" w:author="Usuario de Windows" w:date="2023-03-22T11:02:00Z">
              <w:tcPr>
                <w:tcW w:w="2268" w:type="dxa"/>
                <w:tcBorders>
                  <w:top w:val="nil"/>
                  <w:left w:val="nil"/>
                  <w:bottom w:val="single" w:sz="8" w:space="0" w:color="auto"/>
                  <w:right w:val="single" w:sz="8" w:space="0" w:color="auto"/>
                </w:tcBorders>
                <w:vAlign w:val="center"/>
                <w:hideMark/>
              </w:tcPr>
            </w:tcPrChange>
          </w:tcPr>
          <w:p w14:paraId="11E1153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Inca </w:t>
            </w:r>
            <w:proofErr w:type="spellStart"/>
            <w:r w:rsidRPr="00AA5312">
              <w:rPr>
                <w:rFonts w:ascii="Arial Narrow" w:hAnsi="Arial Narrow" w:cs="Calibri"/>
                <w:color w:val="000000"/>
                <w:sz w:val="22"/>
                <w:szCs w:val="22"/>
                <w:lang w:eastAsia="es-PE"/>
              </w:rPr>
              <w:t>Garcilazo</w:t>
            </w:r>
            <w:proofErr w:type="spellEnd"/>
            <w:r w:rsidRPr="00AA5312">
              <w:rPr>
                <w:rFonts w:ascii="Arial Narrow" w:hAnsi="Arial Narrow" w:cs="Calibri"/>
                <w:color w:val="000000"/>
                <w:sz w:val="22"/>
                <w:szCs w:val="22"/>
                <w:lang w:eastAsia="es-PE"/>
              </w:rPr>
              <w:t xml:space="preserve"> de la Vega</w:t>
            </w:r>
          </w:p>
        </w:tc>
        <w:tc>
          <w:tcPr>
            <w:tcW w:w="1276" w:type="dxa"/>
            <w:tcBorders>
              <w:top w:val="nil"/>
              <w:left w:val="nil"/>
              <w:bottom w:val="single" w:sz="8" w:space="0" w:color="auto"/>
              <w:right w:val="single" w:sz="8" w:space="0" w:color="auto"/>
            </w:tcBorders>
            <w:vAlign w:val="center"/>
            <w:hideMark/>
            <w:tcPrChange w:id="433" w:author="Usuario de Windows" w:date="2023-03-22T11:02:00Z">
              <w:tcPr>
                <w:tcW w:w="1276" w:type="dxa"/>
                <w:tcBorders>
                  <w:top w:val="nil"/>
                  <w:left w:val="nil"/>
                  <w:bottom w:val="single" w:sz="8" w:space="0" w:color="auto"/>
                  <w:right w:val="single" w:sz="8" w:space="0" w:color="auto"/>
                </w:tcBorders>
                <w:vAlign w:val="center"/>
                <w:hideMark/>
              </w:tcPr>
            </w:tcPrChange>
          </w:tcPr>
          <w:p w14:paraId="02F88C1F"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c>
          <w:tcPr>
            <w:tcW w:w="2126" w:type="dxa"/>
            <w:tcBorders>
              <w:top w:val="nil"/>
              <w:left w:val="nil"/>
              <w:bottom w:val="single" w:sz="8" w:space="0" w:color="auto"/>
              <w:right w:val="single" w:sz="8" w:space="0" w:color="auto"/>
            </w:tcBorders>
            <w:vAlign w:val="center"/>
            <w:hideMark/>
            <w:tcPrChange w:id="434" w:author="Usuario de Windows" w:date="2023-03-22T11:02:00Z">
              <w:tcPr>
                <w:tcW w:w="1559" w:type="dxa"/>
                <w:tcBorders>
                  <w:top w:val="nil"/>
                  <w:left w:val="nil"/>
                  <w:bottom w:val="single" w:sz="8" w:space="0" w:color="auto"/>
                  <w:right w:val="single" w:sz="8" w:space="0" w:color="auto"/>
                </w:tcBorders>
                <w:vAlign w:val="center"/>
                <w:hideMark/>
              </w:tcPr>
            </w:tcPrChange>
          </w:tcPr>
          <w:p w14:paraId="14243544"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r>
      <w:tr w:rsidR="00431B8A" w:rsidRPr="00C0752E" w14:paraId="0037A0DE" w14:textId="77777777" w:rsidTr="00431B8A">
        <w:trPr>
          <w:trHeight w:val="240"/>
          <w:trPrChange w:id="435" w:author="Usuario de Windows" w:date="2023-03-22T11:02:00Z">
            <w:trPr>
              <w:trHeight w:val="240"/>
            </w:trPr>
          </w:trPrChange>
        </w:trPr>
        <w:tc>
          <w:tcPr>
            <w:tcW w:w="341" w:type="dxa"/>
            <w:tcBorders>
              <w:top w:val="nil"/>
              <w:left w:val="single" w:sz="8" w:space="0" w:color="auto"/>
              <w:bottom w:val="single" w:sz="8" w:space="0" w:color="auto"/>
              <w:right w:val="single" w:sz="8" w:space="0" w:color="auto"/>
            </w:tcBorders>
            <w:vAlign w:val="center"/>
            <w:hideMark/>
            <w:tcPrChange w:id="436" w:author="Usuario de Windows" w:date="2023-03-22T11:02:00Z">
              <w:tcPr>
                <w:tcW w:w="336" w:type="dxa"/>
                <w:tcBorders>
                  <w:top w:val="nil"/>
                  <w:left w:val="single" w:sz="8" w:space="0" w:color="auto"/>
                  <w:bottom w:val="single" w:sz="8" w:space="0" w:color="auto"/>
                  <w:right w:val="single" w:sz="8" w:space="0" w:color="auto"/>
                </w:tcBorders>
                <w:vAlign w:val="center"/>
                <w:hideMark/>
              </w:tcPr>
            </w:tcPrChange>
          </w:tcPr>
          <w:p w14:paraId="7265950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44</w:t>
            </w:r>
          </w:p>
        </w:tc>
        <w:tc>
          <w:tcPr>
            <w:tcW w:w="940" w:type="dxa"/>
            <w:tcBorders>
              <w:top w:val="nil"/>
              <w:left w:val="nil"/>
              <w:bottom w:val="single" w:sz="8" w:space="0" w:color="auto"/>
              <w:right w:val="single" w:sz="8" w:space="0" w:color="auto"/>
            </w:tcBorders>
            <w:vAlign w:val="center"/>
            <w:hideMark/>
            <w:tcPrChange w:id="437" w:author="Usuario de Windows" w:date="2023-03-22T11:02:00Z">
              <w:tcPr>
                <w:tcW w:w="940" w:type="dxa"/>
                <w:tcBorders>
                  <w:top w:val="nil"/>
                  <w:left w:val="nil"/>
                  <w:bottom w:val="single" w:sz="8" w:space="0" w:color="auto"/>
                  <w:right w:val="single" w:sz="8" w:space="0" w:color="auto"/>
                </w:tcBorders>
                <w:vAlign w:val="center"/>
                <w:hideMark/>
              </w:tcPr>
            </w:tcPrChange>
          </w:tcPr>
          <w:p w14:paraId="3E12482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1331438</w:t>
            </w:r>
          </w:p>
        </w:tc>
        <w:tc>
          <w:tcPr>
            <w:tcW w:w="3113" w:type="dxa"/>
            <w:tcBorders>
              <w:top w:val="nil"/>
              <w:left w:val="nil"/>
              <w:bottom w:val="single" w:sz="8" w:space="0" w:color="auto"/>
              <w:right w:val="single" w:sz="8" w:space="0" w:color="auto"/>
            </w:tcBorders>
            <w:vAlign w:val="center"/>
            <w:hideMark/>
            <w:tcPrChange w:id="438" w:author="Usuario de Windows" w:date="2023-03-22T11:02:00Z">
              <w:tcPr>
                <w:tcW w:w="2268" w:type="dxa"/>
                <w:tcBorders>
                  <w:top w:val="nil"/>
                  <w:left w:val="nil"/>
                  <w:bottom w:val="single" w:sz="8" w:space="0" w:color="auto"/>
                  <w:right w:val="single" w:sz="8" w:space="0" w:color="auto"/>
                </w:tcBorders>
                <w:vAlign w:val="center"/>
                <w:hideMark/>
              </w:tcPr>
            </w:tcPrChange>
          </w:tcPr>
          <w:p w14:paraId="5E67566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Lino Quintanilla</w:t>
            </w:r>
          </w:p>
        </w:tc>
        <w:tc>
          <w:tcPr>
            <w:tcW w:w="1276" w:type="dxa"/>
            <w:tcBorders>
              <w:top w:val="nil"/>
              <w:left w:val="nil"/>
              <w:bottom w:val="single" w:sz="8" w:space="0" w:color="auto"/>
              <w:right w:val="single" w:sz="8" w:space="0" w:color="auto"/>
            </w:tcBorders>
            <w:vAlign w:val="center"/>
            <w:hideMark/>
            <w:tcPrChange w:id="439" w:author="Usuario de Windows" w:date="2023-03-22T11:02:00Z">
              <w:tcPr>
                <w:tcW w:w="1276" w:type="dxa"/>
                <w:tcBorders>
                  <w:top w:val="nil"/>
                  <w:left w:val="nil"/>
                  <w:bottom w:val="single" w:sz="8" w:space="0" w:color="auto"/>
                  <w:right w:val="single" w:sz="8" w:space="0" w:color="auto"/>
                </w:tcBorders>
                <w:vAlign w:val="center"/>
                <w:hideMark/>
              </w:tcPr>
            </w:tcPrChange>
          </w:tcPr>
          <w:p w14:paraId="3D69F9B8"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Uranmarca</w:t>
            </w:r>
            <w:proofErr w:type="spellEnd"/>
          </w:p>
        </w:tc>
        <w:tc>
          <w:tcPr>
            <w:tcW w:w="2126" w:type="dxa"/>
            <w:tcBorders>
              <w:top w:val="nil"/>
              <w:left w:val="nil"/>
              <w:bottom w:val="single" w:sz="8" w:space="0" w:color="auto"/>
              <w:right w:val="single" w:sz="8" w:space="0" w:color="auto"/>
            </w:tcBorders>
            <w:vAlign w:val="center"/>
            <w:hideMark/>
            <w:tcPrChange w:id="440" w:author="Usuario de Windows" w:date="2023-03-22T11:02:00Z">
              <w:tcPr>
                <w:tcW w:w="1559" w:type="dxa"/>
                <w:tcBorders>
                  <w:top w:val="nil"/>
                  <w:left w:val="nil"/>
                  <w:bottom w:val="single" w:sz="8" w:space="0" w:color="auto"/>
                  <w:right w:val="single" w:sz="8" w:space="0" w:color="auto"/>
                </w:tcBorders>
                <w:vAlign w:val="center"/>
                <w:hideMark/>
              </w:tcPr>
            </w:tcPrChange>
          </w:tcPr>
          <w:p w14:paraId="259DD4F2" w14:textId="77777777" w:rsidR="00431B8A" w:rsidRPr="00AA5312" w:rsidRDefault="00431B8A">
            <w:pPr>
              <w:rPr>
                <w:rFonts w:ascii="Arial Narrow" w:hAnsi="Arial Narrow" w:cs="Calibri"/>
                <w:color w:val="000000"/>
                <w:sz w:val="22"/>
                <w:szCs w:val="22"/>
                <w:lang w:eastAsia="es-PE"/>
              </w:rPr>
            </w:pPr>
            <w:proofErr w:type="spellStart"/>
            <w:r w:rsidRPr="00AA5312">
              <w:rPr>
                <w:rFonts w:ascii="Arial Narrow" w:hAnsi="Arial Narrow" w:cs="Calibri"/>
                <w:color w:val="000000"/>
                <w:sz w:val="22"/>
                <w:szCs w:val="22"/>
                <w:lang w:eastAsia="es-PE"/>
              </w:rPr>
              <w:t>Tancayllo</w:t>
            </w:r>
            <w:proofErr w:type="spellEnd"/>
          </w:p>
        </w:tc>
      </w:tr>
    </w:tbl>
    <w:p w14:paraId="7123198C" w14:textId="77777777" w:rsidR="00C0752E" w:rsidRPr="00C0752E" w:rsidRDefault="00C0752E">
      <w:pPr>
        <w:ind w:right="-567"/>
        <w:jc w:val="both"/>
        <w:rPr>
          <w:rFonts w:ascii="Arial Narrow" w:eastAsia="Calibri" w:hAnsi="Arial Narrow" w:cstheme="minorHAnsi"/>
          <w:bCs/>
          <w:sz w:val="22"/>
          <w:szCs w:val="22"/>
          <w:lang w:val="es-AR" w:eastAsia="en-US"/>
        </w:rPr>
      </w:pPr>
    </w:p>
    <w:p w14:paraId="6A97F2D7" w14:textId="370E9840" w:rsidR="00C0752E" w:rsidRPr="00C0752E" w:rsidRDefault="00860C05">
      <w:pPr>
        <w:pStyle w:val="Prrafodelista"/>
        <w:spacing w:after="0" w:line="240" w:lineRule="auto"/>
        <w:ind w:left="568" w:right="-567"/>
        <w:jc w:val="both"/>
        <w:rPr>
          <w:rFonts w:ascii="Arial Narrow" w:hAnsi="Arial Narrow" w:cstheme="minorHAnsi"/>
          <w:b/>
        </w:rPr>
        <w:pPrChange w:id="441" w:author="Usuario de Windows" w:date="2023-03-22T12:32:00Z">
          <w:pPr>
            <w:pStyle w:val="Prrafodelista"/>
            <w:spacing w:after="0"/>
            <w:ind w:left="568" w:right="-567"/>
            <w:jc w:val="both"/>
          </w:pPr>
        </w:pPrChange>
      </w:pPr>
      <w:r>
        <w:rPr>
          <w:rFonts w:ascii="Arial Narrow" w:hAnsi="Arial Narrow" w:cstheme="minorHAnsi"/>
          <w:b/>
        </w:rPr>
        <w:t>M</w:t>
      </w:r>
      <w:r w:rsidRPr="00C0752E">
        <w:rPr>
          <w:rFonts w:ascii="Arial Narrow" w:hAnsi="Arial Narrow" w:cstheme="minorHAnsi"/>
          <w:b/>
        </w:rPr>
        <w:t>etas físicas por componente</w:t>
      </w:r>
    </w:p>
    <w:p w14:paraId="624C0861" w14:textId="77777777" w:rsidR="00C0752E" w:rsidRPr="00AA5312" w:rsidRDefault="00C0752E">
      <w:pPr>
        <w:ind w:left="568"/>
        <w:jc w:val="both"/>
        <w:rPr>
          <w:rFonts w:ascii="Arial Narrow" w:hAnsi="Arial Narrow" w:cstheme="minorHAnsi"/>
          <w:sz w:val="22"/>
          <w:szCs w:val="22"/>
        </w:rPr>
      </w:pPr>
    </w:p>
    <w:p w14:paraId="19EA6F1F" w14:textId="77777777" w:rsidR="00C0752E" w:rsidRPr="00AA5312" w:rsidRDefault="00C0752E">
      <w:pPr>
        <w:numPr>
          <w:ilvl w:val="0"/>
          <w:numId w:val="57"/>
        </w:numPr>
        <w:ind w:left="852" w:hanging="284"/>
        <w:jc w:val="both"/>
        <w:rPr>
          <w:rFonts w:ascii="Arial Narrow" w:hAnsi="Arial Narrow" w:cstheme="minorHAnsi"/>
          <w:sz w:val="22"/>
          <w:szCs w:val="22"/>
        </w:rPr>
        <w:pPrChange w:id="442" w:author="Usuario de Windows" w:date="2023-03-22T12:32:00Z">
          <w:pPr>
            <w:numPr>
              <w:numId w:val="57"/>
            </w:numPr>
            <w:spacing w:line="276" w:lineRule="auto"/>
            <w:ind w:left="852" w:hanging="284"/>
            <w:jc w:val="both"/>
          </w:pPr>
        </w:pPrChange>
      </w:pPr>
      <w:r w:rsidRPr="00AA5312">
        <w:rPr>
          <w:rFonts w:ascii="Arial Narrow" w:hAnsi="Arial Narrow" w:cstheme="minorHAnsi"/>
          <w:b/>
          <w:sz w:val="22"/>
          <w:szCs w:val="22"/>
        </w:rPr>
        <w:t>Componente I</w:t>
      </w:r>
    </w:p>
    <w:p w14:paraId="51B5B1BB" w14:textId="77777777" w:rsidR="00C0752E" w:rsidRPr="00AA5312" w:rsidRDefault="00C0752E">
      <w:pPr>
        <w:ind w:left="568"/>
        <w:jc w:val="both"/>
        <w:rPr>
          <w:rFonts w:ascii="Arial Narrow" w:hAnsi="Arial Narrow" w:cstheme="minorHAnsi"/>
          <w:sz w:val="22"/>
          <w:szCs w:val="22"/>
        </w:rPr>
      </w:pPr>
    </w:p>
    <w:p w14:paraId="427038FC" w14:textId="77777777" w:rsidR="00C0752E" w:rsidRPr="00AA5312" w:rsidRDefault="00C0752E">
      <w:pPr>
        <w:ind w:left="568"/>
        <w:jc w:val="both"/>
        <w:rPr>
          <w:rFonts w:ascii="Arial Narrow" w:hAnsi="Arial Narrow" w:cstheme="minorHAnsi"/>
          <w:sz w:val="22"/>
          <w:szCs w:val="22"/>
        </w:rPr>
      </w:pPr>
      <w:r w:rsidRPr="00AA5312">
        <w:rPr>
          <w:rFonts w:ascii="Arial Narrow" w:hAnsi="Arial Narrow" w:cstheme="minorHAnsi"/>
          <w:sz w:val="22"/>
          <w:szCs w:val="22"/>
        </w:rPr>
        <w:t>Para reducir la brecha tecnológica generada en las I.E. secundarias de la UGEL Chincheros intervenidas y mitigar el atraso escolar, así como, los indicadores de logro educativo se pretenden dotar de un conjunto de equipos y herramientas tecnológicas consistentes en:</w:t>
      </w:r>
    </w:p>
    <w:p w14:paraId="66470485" w14:textId="77777777" w:rsidR="00C0752E" w:rsidRPr="00AA5312" w:rsidRDefault="00C0752E">
      <w:pPr>
        <w:ind w:left="568"/>
        <w:jc w:val="both"/>
        <w:rPr>
          <w:rFonts w:ascii="Arial Narrow" w:hAnsi="Arial Narrow" w:cstheme="minorHAnsi"/>
          <w:sz w:val="22"/>
          <w:szCs w:val="22"/>
        </w:rPr>
      </w:pPr>
    </w:p>
    <w:p w14:paraId="4D854E83" w14:textId="77777777" w:rsidR="00C0752E" w:rsidRPr="00AA5312" w:rsidRDefault="00C0752E">
      <w:pPr>
        <w:ind w:left="568"/>
        <w:jc w:val="both"/>
        <w:rPr>
          <w:rFonts w:ascii="Arial Narrow" w:hAnsi="Arial Narrow" w:cstheme="minorHAnsi"/>
          <w:b/>
          <w:sz w:val="22"/>
          <w:szCs w:val="22"/>
        </w:rPr>
      </w:pPr>
      <w:r w:rsidRPr="00AA5312">
        <w:rPr>
          <w:rFonts w:ascii="Arial Narrow" w:hAnsi="Arial Narrow" w:cstheme="minorHAnsi"/>
          <w:b/>
          <w:sz w:val="22"/>
          <w:szCs w:val="22"/>
        </w:rPr>
        <w:t xml:space="preserve">Portátiles </w:t>
      </w:r>
    </w:p>
    <w:p w14:paraId="0E21DC86" w14:textId="77777777" w:rsidR="00C0752E" w:rsidRPr="00AA5312" w:rsidRDefault="00C0752E">
      <w:pPr>
        <w:numPr>
          <w:ilvl w:val="0"/>
          <w:numId w:val="58"/>
        </w:numPr>
        <w:ind w:left="852" w:hanging="284"/>
        <w:jc w:val="both"/>
        <w:rPr>
          <w:rFonts w:ascii="Arial Narrow" w:hAnsi="Arial Narrow" w:cstheme="minorHAnsi"/>
          <w:sz w:val="22"/>
          <w:szCs w:val="22"/>
        </w:rPr>
        <w:pPrChange w:id="443" w:author="Usuario de Windows" w:date="2023-03-22T12:32:00Z">
          <w:pPr>
            <w:numPr>
              <w:numId w:val="58"/>
            </w:numPr>
            <w:spacing w:line="276" w:lineRule="auto"/>
            <w:ind w:left="852" w:hanging="284"/>
            <w:jc w:val="both"/>
          </w:pPr>
        </w:pPrChange>
      </w:pPr>
      <w:r w:rsidRPr="00AA5312">
        <w:rPr>
          <w:rFonts w:ascii="Arial Narrow" w:hAnsi="Arial Narrow" w:cstheme="minorHAnsi"/>
          <w:sz w:val="22"/>
          <w:szCs w:val="22"/>
        </w:rPr>
        <w:t>3,815 computadoras portátiles para estudiantes.</w:t>
      </w:r>
    </w:p>
    <w:p w14:paraId="4415A77E" w14:textId="77777777" w:rsidR="00C0752E" w:rsidRPr="00AA5312" w:rsidRDefault="00C0752E">
      <w:pPr>
        <w:numPr>
          <w:ilvl w:val="0"/>
          <w:numId w:val="58"/>
        </w:numPr>
        <w:ind w:left="852" w:hanging="284"/>
        <w:jc w:val="both"/>
        <w:rPr>
          <w:rFonts w:ascii="Arial Narrow" w:hAnsi="Arial Narrow" w:cstheme="minorHAnsi"/>
          <w:sz w:val="22"/>
          <w:szCs w:val="22"/>
        </w:rPr>
        <w:pPrChange w:id="444" w:author="Usuario de Windows" w:date="2023-03-22T12:32:00Z">
          <w:pPr>
            <w:numPr>
              <w:numId w:val="58"/>
            </w:numPr>
            <w:spacing w:line="276" w:lineRule="auto"/>
            <w:ind w:left="852" w:hanging="284"/>
            <w:jc w:val="both"/>
          </w:pPr>
        </w:pPrChange>
      </w:pPr>
      <w:r w:rsidRPr="00AA5312">
        <w:rPr>
          <w:rFonts w:ascii="Arial Narrow" w:hAnsi="Arial Narrow" w:cstheme="minorHAnsi"/>
          <w:sz w:val="22"/>
          <w:szCs w:val="22"/>
        </w:rPr>
        <w:t>576 computadoras portátiles para docente.</w:t>
      </w:r>
    </w:p>
    <w:p w14:paraId="0DC76A10" w14:textId="77777777" w:rsidR="00C0752E" w:rsidRPr="00AA5312" w:rsidRDefault="00C0752E">
      <w:pPr>
        <w:ind w:left="852"/>
        <w:jc w:val="both"/>
        <w:rPr>
          <w:rFonts w:ascii="Arial Narrow" w:hAnsi="Arial Narrow" w:cstheme="minorHAnsi"/>
          <w:sz w:val="22"/>
          <w:szCs w:val="22"/>
        </w:rPr>
      </w:pPr>
    </w:p>
    <w:p w14:paraId="363CA0C2" w14:textId="77777777" w:rsidR="00C0752E" w:rsidRPr="00AA5312" w:rsidRDefault="00C0752E">
      <w:pPr>
        <w:ind w:left="568"/>
        <w:jc w:val="both"/>
        <w:rPr>
          <w:rFonts w:ascii="Arial Narrow" w:hAnsi="Arial Narrow" w:cstheme="minorHAnsi"/>
          <w:b/>
          <w:sz w:val="22"/>
          <w:szCs w:val="22"/>
        </w:rPr>
      </w:pPr>
      <w:r w:rsidRPr="00AA5312">
        <w:rPr>
          <w:rFonts w:ascii="Arial Narrow" w:hAnsi="Arial Narrow" w:cstheme="minorHAnsi"/>
          <w:b/>
          <w:sz w:val="22"/>
          <w:szCs w:val="22"/>
        </w:rPr>
        <w:t>Sistema Multimedia Interactivo</w:t>
      </w:r>
    </w:p>
    <w:p w14:paraId="4EF00E1D" w14:textId="77777777" w:rsidR="00C0752E" w:rsidRPr="00AA5312" w:rsidRDefault="00C0752E">
      <w:pPr>
        <w:numPr>
          <w:ilvl w:val="0"/>
          <w:numId w:val="58"/>
        </w:numPr>
        <w:ind w:left="852" w:hanging="284"/>
        <w:jc w:val="both"/>
        <w:rPr>
          <w:rFonts w:ascii="Arial Narrow" w:hAnsi="Arial Narrow" w:cstheme="minorHAnsi"/>
          <w:sz w:val="22"/>
          <w:szCs w:val="22"/>
        </w:rPr>
        <w:pPrChange w:id="445" w:author="Usuario de Windows" w:date="2023-03-22T12:32:00Z">
          <w:pPr>
            <w:numPr>
              <w:numId w:val="58"/>
            </w:numPr>
            <w:spacing w:line="276" w:lineRule="auto"/>
            <w:ind w:left="852" w:hanging="284"/>
            <w:jc w:val="both"/>
          </w:pPr>
        </w:pPrChange>
      </w:pPr>
      <w:r w:rsidRPr="00AA5312">
        <w:rPr>
          <w:rFonts w:ascii="Arial Narrow" w:hAnsi="Arial Narrow" w:cstheme="minorHAnsi"/>
          <w:sz w:val="22"/>
          <w:szCs w:val="22"/>
        </w:rPr>
        <w:t>155 proyectores interactivos de tiro corto, uno para cada sección de las I.E.</w:t>
      </w:r>
    </w:p>
    <w:p w14:paraId="6A5A4DFE" w14:textId="77777777" w:rsidR="00C0752E" w:rsidRPr="00AA5312" w:rsidRDefault="00C0752E">
      <w:pPr>
        <w:numPr>
          <w:ilvl w:val="0"/>
          <w:numId w:val="58"/>
        </w:numPr>
        <w:ind w:left="852" w:hanging="284"/>
        <w:jc w:val="both"/>
        <w:rPr>
          <w:rFonts w:ascii="Arial Narrow" w:hAnsi="Arial Narrow" w:cstheme="minorHAnsi"/>
          <w:sz w:val="22"/>
          <w:szCs w:val="22"/>
        </w:rPr>
        <w:pPrChange w:id="446" w:author="Usuario de Windows" w:date="2023-03-22T12:32:00Z">
          <w:pPr>
            <w:numPr>
              <w:numId w:val="58"/>
            </w:numPr>
            <w:spacing w:line="276" w:lineRule="auto"/>
            <w:ind w:left="852" w:hanging="284"/>
            <w:jc w:val="both"/>
          </w:pPr>
        </w:pPrChange>
      </w:pPr>
      <w:r w:rsidRPr="00AA5312">
        <w:rPr>
          <w:rFonts w:ascii="Arial Narrow" w:hAnsi="Arial Narrow" w:cstheme="minorHAnsi"/>
          <w:sz w:val="22"/>
          <w:szCs w:val="22"/>
        </w:rPr>
        <w:t>161 pantallas interactivas</w:t>
      </w:r>
    </w:p>
    <w:p w14:paraId="256EF2D9" w14:textId="77777777" w:rsidR="00C0752E" w:rsidRPr="00AA5312" w:rsidRDefault="00C0752E">
      <w:pPr>
        <w:ind w:left="568"/>
        <w:jc w:val="both"/>
        <w:rPr>
          <w:rFonts w:ascii="Arial Narrow" w:hAnsi="Arial Narrow" w:cstheme="minorHAnsi"/>
          <w:sz w:val="22"/>
          <w:szCs w:val="22"/>
        </w:rPr>
      </w:pPr>
    </w:p>
    <w:p w14:paraId="2C67460D" w14:textId="77777777" w:rsidR="00C0752E" w:rsidRPr="00AA5312" w:rsidRDefault="00C0752E">
      <w:pPr>
        <w:ind w:left="568"/>
        <w:jc w:val="both"/>
        <w:rPr>
          <w:rFonts w:ascii="Arial Narrow" w:hAnsi="Arial Narrow" w:cstheme="minorHAnsi"/>
          <w:sz w:val="22"/>
          <w:szCs w:val="22"/>
        </w:rPr>
      </w:pPr>
      <w:r w:rsidRPr="00AA5312">
        <w:rPr>
          <w:rFonts w:ascii="Arial Narrow" w:hAnsi="Arial Narrow" w:cstheme="minorHAnsi"/>
          <w:sz w:val="22"/>
          <w:szCs w:val="22"/>
        </w:rPr>
        <w:t>Para garantizar la operatividad y puesta en marcha de los equipos además se realizarán acciones conexas inherentes al proyecto como son:</w:t>
      </w:r>
    </w:p>
    <w:p w14:paraId="10F724B0" w14:textId="77777777" w:rsidR="00C0752E" w:rsidRPr="00AA5312" w:rsidRDefault="00C0752E">
      <w:pPr>
        <w:ind w:left="568" w:right="-567"/>
        <w:jc w:val="both"/>
        <w:rPr>
          <w:rFonts w:ascii="Arial Narrow" w:hAnsi="Arial Narrow" w:cstheme="minorHAnsi"/>
          <w:sz w:val="22"/>
          <w:szCs w:val="22"/>
        </w:rPr>
      </w:pPr>
    </w:p>
    <w:p w14:paraId="74471DBF" w14:textId="77777777" w:rsidR="00C0752E" w:rsidRPr="00AA5312" w:rsidRDefault="00C0752E">
      <w:pPr>
        <w:ind w:left="568" w:right="-567"/>
        <w:jc w:val="both"/>
        <w:rPr>
          <w:rFonts w:ascii="Arial Narrow" w:hAnsi="Arial Narrow" w:cstheme="minorHAnsi"/>
          <w:b/>
          <w:sz w:val="22"/>
          <w:szCs w:val="22"/>
        </w:rPr>
      </w:pPr>
      <w:r w:rsidRPr="00AA5312">
        <w:rPr>
          <w:rFonts w:ascii="Arial Narrow" w:hAnsi="Arial Narrow" w:cstheme="minorHAnsi"/>
          <w:b/>
          <w:sz w:val="22"/>
          <w:szCs w:val="22"/>
        </w:rPr>
        <w:t>Instalaciones de Redes y Conectividad</w:t>
      </w:r>
    </w:p>
    <w:p w14:paraId="674D0FDC" w14:textId="77777777" w:rsidR="00C0752E" w:rsidRPr="00AA5312" w:rsidRDefault="00C0752E">
      <w:pPr>
        <w:numPr>
          <w:ilvl w:val="0"/>
          <w:numId w:val="58"/>
        </w:numPr>
        <w:ind w:left="852" w:right="-567" w:hanging="284"/>
        <w:jc w:val="both"/>
        <w:rPr>
          <w:rFonts w:ascii="Arial Narrow" w:hAnsi="Arial Narrow" w:cstheme="minorHAnsi"/>
          <w:sz w:val="22"/>
          <w:szCs w:val="22"/>
        </w:rPr>
        <w:pPrChange w:id="447" w:author="Usuario de Windows" w:date="2023-03-22T12:32:00Z">
          <w:pPr>
            <w:numPr>
              <w:numId w:val="58"/>
            </w:numPr>
            <w:spacing w:line="276" w:lineRule="auto"/>
            <w:ind w:left="852" w:right="-567" w:hanging="284"/>
            <w:jc w:val="both"/>
          </w:pPr>
        </w:pPrChange>
      </w:pPr>
      <w:r w:rsidRPr="00AA5312">
        <w:rPr>
          <w:rFonts w:ascii="Arial Narrow" w:hAnsi="Arial Narrow" w:cstheme="minorHAnsi"/>
          <w:sz w:val="22"/>
          <w:szCs w:val="22"/>
        </w:rPr>
        <w:t>44 servidores de datos, uno para cada I.E.</w:t>
      </w:r>
    </w:p>
    <w:p w14:paraId="12666548" w14:textId="77777777" w:rsidR="00C0752E" w:rsidRPr="00AA5312" w:rsidRDefault="00C0752E">
      <w:pPr>
        <w:numPr>
          <w:ilvl w:val="0"/>
          <w:numId w:val="58"/>
        </w:numPr>
        <w:ind w:left="852" w:right="-567" w:hanging="284"/>
        <w:jc w:val="both"/>
        <w:rPr>
          <w:rFonts w:ascii="Arial Narrow" w:hAnsi="Arial Narrow" w:cstheme="minorHAnsi"/>
          <w:sz w:val="22"/>
          <w:szCs w:val="22"/>
        </w:rPr>
        <w:pPrChange w:id="448" w:author="Usuario de Windows" w:date="2023-03-22T12:32:00Z">
          <w:pPr>
            <w:numPr>
              <w:numId w:val="58"/>
            </w:numPr>
            <w:spacing w:line="276" w:lineRule="auto"/>
            <w:ind w:left="852" w:right="-567" w:hanging="284"/>
            <w:jc w:val="both"/>
          </w:pPr>
        </w:pPrChange>
      </w:pPr>
      <w:r w:rsidRPr="00AA5312">
        <w:rPr>
          <w:rFonts w:ascii="Arial Narrow" w:hAnsi="Arial Narrow" w:cstheme="minorHAnsi"/>
          <w:sz w:val="22"/>
          <w:szCs w:val="22"/>
        </w:rPr>
        <w:t xml:space="preserve">164 Access Point </w:t>
      </w:r>
      <w:proofErr w:type="spellStart"/>
      <w:r w:rsidRPr="00AA5312">
        <w:rPr>
          <w:rFonts w:ascii="Arial Narrow" w:hAnsi="Arial Narrow" w:cstheme="minorHAnsi"/>
          <w:sz w:val="22"/>
          <w:szCs w:val="22"/>
        </w:rPr>
        <w:t>Indoor</w:t>
      </w:r>
      <w:proofErr w:type="spellEnd"/>
      <w:r w:rsidRPr="00AA5312">
        <w:rPr>
          <w:rFonts w:ascii="Arial Narrow" w:hAnsi="Arial Narrow" w:cstheme="minorHAnsi"/>
          <w:sz w:val="22"/>
          <w:szCs w:val="22"/>
        </w:rPr>
        <w:t>, uno para cada sección de las I.E.</w:t>
      </w:r>
    </w:p>
    <w:p w14:paraId="7D484661" w14:textId="77777777" w:rsidR="00C0752E" w:rsidRDefault="00C0752E">
      <w:pPr>
        <w:ind w:left="568" w:right="-567"/>
        <w:jc w:val="both"/>
        <w:rPr>
          <w:ins w:id="449" w:author="Usuario de Windows" w:date="2023-03-23T12:11:00Z"/>
          <w:rFonts w:ascii="Arial Narrow" w:hAnsi="Arial Narrow" w:cstheme="minorHAnsi"/>
          <w:sz w:val="22"/>
          <w:szCs w:val="22"/>
        </w:rPr>
      </w:pPr>
    </w:p>
    <w:p w14:paraId="71968E12" w14:textId="77777777" w:rsidR="000F248C" w:rsidRDefault="000F248C">
      <w:pPr>
        <w:ind w:left="568" w:right="-567"/>
        <w:jc w:val="both"/>
        <w:rPr>
          <w:ins w:id="450" w:author="Usuario de Windows" w:date="2023-03-23T12:11:00Z"/>
          <w:rFonts w:ascii="Arial Narrow" w:hAnsi="Arial Narrow" w:cstheme="minorHAnsi"/>
          <w:sz w:val="22"/>
          <w:szCs w:val="22"/>
        </w:rPr>
      </w:pPr>
    </w:p>
    <w:p w14:paraId="37D54B24" w14:textId="77777777" w:rsidR="000F248C" w:rsidRPr="00AA5312" w:rsidRDefault="000F248C">
      <w:pPr>
        <w:ind w:left="568" w:right="-567"/>
        <w:jc w:val="both"/>
        <w:rPr>
          <w:rFonts w:ascii="Arial Narrow" w:hAnsi="Arial Narrow" w:cstheme="minorHAnsi"/>
          <w:sz w:val="22"/>
          <w:szCs w:val="22"/>
        </w:rPr>
      </w:pPr>
    </w:p>
    <w:p w14:paraId="58C10587" w14:textId="77777777" w:rsidR="00C0752E" w:rsidRPr="00AA5312" w:rsidRDefault="00C0752E">
      <w:pPr>
        <w:ind w:left="568" w:right="-567"/>
        <w:jc w:val="both"/>
        <w:rPr>
          <w:rFonts w:ascii="Arial Narrow" w:hAnsi="Arial Narrow" w:cstheme="minorHAnsi"/>
          <w:b/>
          <w:sz w:val="22"/>
          <w:szCs w:val="22"/>
        </w:rPr>
      </w:pPr>
      <w:r w:rsidRPr="00AA5312">
        <w:rPr>
          <w:rFonts w:ascii="Arial Narrow" w:hAnsi="Arial Narrow" w:cstheme="minorHAnsi"/>
          <w:b/>
          <w:sz w:val="22"/>
          <w:szCs w:val="22"/>
        </w:rPr>
        <w:t xml:space="preserve">Instalaciones Eléctricas </w:t>
      </w:r>
    </w:p>
    <w:p w14:paraId="7FFDE37B" w14:textId="77777777" w:rsidR="00C0752E" w:rsidRPr="00AA5312" w:rsidRDefault="00C0752E">
      <w:pPr>
        <w:numPr>
          <w:ilvl w:val="0"/>
          <w:numId w:val="58"/>
        </w:numPr>
        <w:ind w:left="852" w:right="-567" w:hanging="284"/>
        <w:jc w:val="both"/>
        <w:rPr>
          <w:rFonts w:ascii="Arial Narrow" w:hAnsi="Arial Narrow" w:cstheme="minorHAnsi"/>
          <w:color w:val="FF0000"/>
          <w:sz w:val="22"/>
          <w:szCs w:val="22"/>
        </w:rPr>
        <w:pPrChange w:id="451" w:author="Usuario de Windows" w:date="2023-03-22T12:32:00Z">
          <w:pPr>
            <w:numPr>
              <w:numId w:val="58"/>
            </w:numPr>
            <w:spacing w:line="276" w:lineRule="auto"/>
            <w:ind w:left="852" w:right="-567" w:hanging="284"/>
            <w:jc w:val="both"/>
          </w:pPr>
        </w:pPrChange>
      </w:pPr>
      <w:r w:rsidRPr="00AA5312">
        <w:rPr>
          <w:rFonts w:ascii="Arial Narrow" w:hAnsi="Arial Narrow" w:cstheme="minorHAnsi"/>
          <w:sz w:val="22"/>
          <w:szCs w:val="22"/>
        </w:rPr>
        <w:t>44 estaciones de carga, de acuerdo a diseño y cantidad de portátiles.</w:t>
      </w:r>
    </w:p>
    <w:p w14:paraId="4A0CE4E9" w14:textId="77777777" w:rsidR="00C0752E" w:rsidRPr="00AA5312" w:rsidRDefault="00C0752E">
      <w:pPr>
        <w:numPr>
          <w:ilvl w:val="0"/>
          <w:numId w:val="58"/>
        </w:numPr>
        <w:ind w:left="852" w:right="-567" w:hanging="284"/>
        <w:jc w:val="both"/>
        <w:rPr>
          <w:rFonts w:ascii="Arial Narrow" w:hAnsi="Arial Narrow" w:cstheme="minorHAnsi"/>
          <w:sz w:val="22"/>
          <w:szCs w:val="22"/>
        </w:rPr>
        <w:pPrChange w:id="452" w:author="Usuario de Windows" w:date="2023-03-22T12:32:00Z">
          <w:pPr>
            <w:numPr>
              <w:numId w:val="58"/>
            </w:numPr>
            <w:spacing w:line="276" w:lineRule="auto"/>
            <w:ind w:left="852" w:right="-567" w:hanging="284"/>
            <w:jc w:val="both"/>
          </w:pPr>
        </w:pPrChange>
      </w:pPr>
      <w:r w:rsidRPr="00AA5312">
        <w:rPr>
          <w:rFonts w:ascii="Arial Narrow" w:hAnsi="Arial Narrow" w:cstheme="minorHAnsi"/>
          <w:sz w:val="22"/>
          <w:szCs w:val="22"/>
        </w:rPr>
        <w:t>44 pararrayos, uno para cada I.E.</w:t>
      </w:r>
    </w:p>
    <w:p w14:paraId="6BB6A8F7" w14:textId="77777777" w:rsidR="00C0752E" w:rsidRPr="00AA5312" w:rsidRDefault="00C0752E">
      <w:pPr>
        <w:ind w:left="568" w:right="-567"/>
        <w:jc w:val="both"/>
        <w:rPr>
          <w:rFonts w:ascii="Arial Narrow" w:hAnsi="Arial Narrow" w:cstheme="minorHAnsi"/>
          <w:sz w:val="22"/>
          <w:szCs w:val="22"/>
        </w:rPr>
      </w:pPr>
    </w:p>
    <w:p w14:paraId="597D0244" w14:textId="77777777" w:rsidR="00C0752E" w:rsidRPr="00AA5312" w:rsidRDefault="00C0752E">
      <w:pPr>
        <w:numPr>
          <w:ilvl w:val="0"/>
          <w:numId w:val="57"/>
        </w:numPr>
        <w:ind w:left="852" w:right="-567" w:hanging="284"/>
        <w:jc w:val="both"/>
        <w:rPr>
          <w:rFonts w:ascii="Arial Narrow" w:hAnsi="Arial Narrow" w:cstheme="minorHAnsi"/>
          <w:sz w:val="22"/>
          <w:szCs w:val="22"/>
        </w:rPr>
        <w:pPrChange w:id="453" w:author="Usuario de Windows" w:date="2023-03-22T12:32:00Z">
          <w:pPr>
            <w:numPr>
              <w:numId w:val="57"/>
            </w:numPr>
            <w:spacing w:line="276" w:lineRule="auto"/>
            <w:ind w:left="852" w:right="-567" w:hanging="284"/>
            <w:jc w:val="both"/>
          </w:pPr>
        </w:pPrChange>
      </w:pPr>
      <w:r w:rsidRPr="00AA5312">
        <w:rPr>
          <w:rFonts w:ascii="Arial Narrow" w:eastAsia="Calibri" w:hAnsi="Arial Narrow" w:cstheme="minorHAnsi"/>
          <w:b/>
          <w:bCs/>
          <w:sz w:val="22"/>
          <w:szCs w:val="22"/>
          <w:lang w:eastAsia="en-US"/>
        </w:rPr>
        <w:t>Componente II</w:t>
      </w:r>
    </w:p>
    <w:p w14:paraId="2BCCD255" w14:textId="77777777" w:rsidR="00C0752E" w:rsidRDefault="00C0752E">
      <w:pPr>
        <w:ind w:left="568"/>
        <w:jc w:val="both"/>
        <w:rPr>
          <w:ins w:id="454" w:author="Usuario de Windows" w:date="2023-03-22T11:03:00Z"/>
          <w:rFonts w:ascii="Arial Narrow" w:hAnsi="Arial Narrow" w:cstheme="minorHAnsi"/>
          <w:sz w:val="22"/>
          <w:szCs w:val="22"/>
        </w:rPr>
      </w:pPr>
      <w:r w:rsidRPr="00AA5312">
        <w:rPr>
          <w:rFonts w:ascii="Arial Narrow" w:hAnsi="Arial Narrow" w:cstheme="minorHAnsi"/>
          <w:sz w:val="22"/>
          <w:szCs w:val="22"/>
        </w:rPr>
        <w:t xml:space="preserve">Este componente está orientado a la implementación de la Plataforma Educativa Virtual (PEV) de un software con contenidos generados, certificados y validados por el Ministerio de Educación que permita a los docentes a crear comunidades de aprendizaje dentro de una Intranet, administrar cursos y aplicar evaluaciones de cada Institución Educativa, y a su vez se conecte con cada una de las portátiles de los docentes y alumnos. </w:t>
      </w:r>
    </w:p>
    <w:p w14:paraId="3849E041" w14:textId="77777777" w:rsidR="002B11F9" w:rsidRPr="00AA5312" w:rsidRDefault="002B11F9">
      <w:pPr>
        <w:ind w:left="568"/>
        <w:jc w:val="both"/>
        <w:rPr>
          <w:rFonts w:ascii="Arial Narrow" w:hAnsi="Arial Narrow" w:cstheme="minorHAnsi"/>
          <w:sz w:val="22"/>
          <w:szCs w:val="22"/>
        </w:rPr>
      </w:pPr>
    </w:p>
    <w:p w14:paraId="6BADC25F" w14:textId="77777777" w:rsidR="00C0752E" w:rsidRPr="00AA5312" w:rsidRDefault="00C0752E">
      <w:pPr>
        <w:ind w:left="568"/>
        <w:jc w:val="both"/>
        <w:rPr>
          <w:rFonts w:ascii="Arial Narrow" w:hAnsi="Arial Narrow" w:cstheme="minorHAnsi"/>
          <w:sz w:val="22"/>
          <w:szCs w:val="22"/>
        </w:rPr>
      </w:pPr>
      <w:r w:rsidRPr="00AA5312">
        <w:rPr>
          <w:rFonts w:ascii="Arial Narrow" w:hAnsi="Arial Narrow" w:cstheme="minorHAnsi"/>
          <w:sz w:val="22"/>
          <w:szCs w:val="22"/>
        </w:rPr>
        <w:t>Esto permitirá compartir recursos y dinamizar el proceso de enseñanza y aprendizaje,</w:t>
      </w:r>
      <w:r w:rsidRPr="00AA5312">
        <w:rPr>
          <w:rFonts w:ascii="Arial Narrow" w:hAnsi="Arial Narrow" w:cs="Arial"/>
          <w:sz w:val="22"/>
          <w:szCs w:val="22"/>
          <w:lang w:eastAsia="es-ES_tradnl"/>
        </w:rPr>
        <w:t xml:space="preserve"> crear comunidades de aprendizaje dentro de una intranet, También está dirigido a contribuir al mejoramiento de la calidad educativa de los estudiantes</w:t>
      </w:r>
      <w:r w:rsidRPr="00AA5312">
        <w:rPr>
          <w:rFonts w:ascii="Arial Narrow" w:hAnsi="Arial Narrow" w:cstheme="minorHAnsi"/>
          <w:sz w:val="22"/>
          <w:szCs w:val="22"/>
        </w:rPr>
        <w:t>. Por otro lado, también está orientado a la Administración de contenidos educativos de la plataforma educativa virtual. Su arquitectura y herramientas son apropiadas para clases en línea, así como también para complementar el aprendizaje presencial. Tiene una interfaz de navegador de tecnología sencilla, ligera, y compatible.</w:t>
      </w:r>
    </w:p>
    <w:p w14:paraId="040698E6" w14:textId="77777777" w:rsidR="00C0752E" w:rsidRPr="00AA5312" w:rsidRDefault="00C0752E">
      <w:pPr>
        <w:ind w:left="568" w:right="-567" w:firstLine="709"/>
        <w:jc w:val="both"/>
        <w:rPr>
          <w:rFonts w:ascii="Arial Narrow" w:hAnsi="Arial Narrow" w:cstheme="minorHAnsi"/>
          <w:sz w:val="22"/>
          <w:szCs w:val="22"/>
        </w:rPr>
      </w:pPr>
    </w:p>
    <w:p w14:paraId="0C244FB4" w14:textId="69D8FAAE" w:rsidR="00C0752E" w:rsidRPr="00AA5312" w:rsidDel="002B11F9" w:rsidRDefault="00C0752E">
      <w:pPr>
        <w:ind w:left="568" w:right="-567"/>
        <w:jc w:val="both"/>
        <w:rPr>
          <w:del w:id="455" w:author="Usuario de Windows" w:date="2023-03-22T11:06:00Z"/>
          <w:rFonts w:ascii="Arial Narrow" w:hAnsi="Arial Narrow" w:cstheme="minorHAnsi"/>
          <w:sz w:val="22"/>
          <w:szCs w:val="22"/>
        </w:rPr>
      </w:pPr>
      <w:del w:id="456" w:author="Usuario de Windows" w:date="2023-03-22T11:06:00Z">
        <w:r w:rsidRPr="00AA5312" w:rsidDel="002B11F9">
          <w:rPr>
            <w:rFonts w:ascii="Arial Narrow" w:hAnsi="Arial Narrow" w:cstheme="minorHAnsi"/>
            <w:sz w:val="22"/>
            <w:szCs w:val="22"/>
          </w:rPr>
          <w:delText>La plataforma educativa mínimamente permite crear los siguientes módulos:</w:delText>
        </w:r>
      </w:del>
    </w:p>
    <w:p w14:paraId="68125CF1" w14:textId="4415E018" w:rsidR="00C0752E" w:rsidRPr="00AA5312" w:rsidDel="002B11F9" w:rsidRDefault="00C0752E">
      <w:pPr>
        <w:ind w:left="568" w:right="-567"/>
        <w:jc w:val="both"/>
        <w:rPr>
          <w:del w:id="457" w:author="Usuario de Windows" w:date="2023-03-22T11:06:00Z"/>
          <w:rFonts w:ascii="Arial Narrow" w:hAnsi="Arial Narrow" w:cstheme="minorHAnsi"/>
          <w:sz w:val="22"/>
          <w:szCs w:val="22"/>
        </w:rPr>
      </w:pPr>
    </w:p>
    <w:p w14:paraId="23847E5E" w14:textId="1642CE5D" w:rsidR="00C0752E" w:rsidRPr="00AA5312" w:rsidDel="002B11F9" w:rsidRDefault="00C0752E">
      <w:pPr>
        <w:numPr>
          <w:ilvl w:val="0"/>
          <w:numId w:val="59"/>
        </w:numPr>
        <w:ind w:left="852" w:right="-567" w:hanging="284"/>
        <w:jc w:val="both"/>
        <w:rPr>
          <w:del w:id="458" w:author="Usuario de Windows" w:date="2023-03-22T11:06:00Z"/>
          <w:rFonts w:ascii="Arial Narrow" w:hAnsi="Arial Narrow" w:cstheme="minorHAnsi"/>
          <w:sz w:val="22"/>
          <w:szCs w:val="22"/>
        </w:rPr>
        <w:pPrChange w:id="459" w:author="Usuario de Windows" w:date="2023-03-22T12:32:00Z">
          <w:pPr>
            <w:numPr>
              <w:numId w:val="59"/>
            </w:numPr>
            <w:spacing w:line="276" w:lineRule="auto"/>
            <w:ind w:left="852" w:right="-567" w:hanging="284"/>
            <w:jc w:val="both"/>
          </w:pPr>
        </w:pPrChange>
      </w:pPr>
      <w:del w:id="460" w:author="Usuario de Windows" w:date="2023-03-22T11:06:00Z">
        <w:r w:rsidRPr="00AA5312" w:rsidDel="002B11F9">
          <w:rPr>
            <w:rFonts w:ascii="Arial Narrow" w:hAnsi="Arial Narrow" w:cstheme="minorHAnsi"/>
            <w:sz w:val="22"/>
            <w:szCs w:val="22"/>
          </w:rPr>
          <w:delText>Tareas</w:delText>
        </w:r>
      </w:del>
    </w:p>
    <w:p w14:paraId="2CF09672" w14:textId="1BF390DE" w:rsidR="00C0752E" w:rsidRPr="00AA5312" w:rsidDel="002B11F9" w:rsidRDefault="00C0752E">
      <w:pPr>
        <w:numPr>
          <w:ilvl w:val="0"/>
          <w:numId w:val="59"/>
        </w:numPr>
        <w:ind w:left="852" w:right="-567" w:hanging="284"/>
        <w:jc w:val="both"/>
        <w:rPr>
          <w:del w:id="461" w:author="Usuario de Windows" w:date="2023-03-22T11:06:00Z"/>
          <w:rFonts w:ascii="Arial Narrow" w:hAnsi="Arial Narrow" w:cstheme="minorHAnsi"/>
          <w:sz w:val="22"/>
          <w:szCs w:val="22"/>
        </w:rPr>
        <w:pPrChange w:id="462" w:author="Usuario de Windows" w:date="2023-03-22T12:32:00Z">
          <w:pPr>
            <w:numPr>
              <w:numId w:val="59"/>
            </w:numPr>
            <w:spacing w:line="276" w:lineRule="auto"/>
            <w:ind w:left="852" w:right="-567" w:hanging="284"/>
            <w:jc w:val="both"/>
          </w:pPr>
        </w:pPrChange>
      </w:pPr>
      <w:del w:id="463" w:author="Usuario de Windows" w:date="2023-03-22T11:06:00Z">
        <w:r w:rsidRPr="00AA5312" w:rsidDel="002B11F9">
          <w:rPr>
            <w:rFonts w:ascii="Arial Narrow" w:hAnsi="Arial Narrow" w:cstheme="minorHAnsi"/>
            <w:sz w:val="22"/>
            <w:szCs w:val="22"/>
          </w:rPr>
          <w:delText>Consultas</w:delText>
        </w:r>
      </w:del>
    </w:p>
    <w:p w14:paraId="24C85308" w14:textId="6A094846" w:rsidR="00C0752E" w:rsidRPr="00AA5312" w:rsidDel="002B11F9" w:rsidRDefault="00C0752E">
      <w:pPr>
        <w:numPr>
          <w:ilvl w:val="0"/>
          <w:numId w:val="59"/>
        </w:numPr>
        <w:ind w:left="852" w:right="-567" w:hanging="284"/>
        <w:jc w:val="both"/>
        <w:rPr>
          <w:del w:id="464" w:author="Usuario de Windows" w:date="2023-03-22T11:06:00Z"/>
          <w:rFonts w:ascii="Arial Narrow" w:hAnsi="Arial Narrow" w:cstheme="minorHAnsi"/>
          <w:sz w:val="22"/>
          <w:szCs w:val="22"/>
        </w:rPr>
        <w:pPrChange w:id="465" w:author="Usuario de Windows" w:date="2023-03-22T12:32:00Z">
          <w:pPr>
            <w:numPr>
              <w:numId w:val="59"/>
            </w:numPr>
            <w:spacing w:line="276" w:lineRule="auto"/>
            <w:ind w:left="852" w:right="-567" w:hanging="284"/>
            <w:jc w:val="both"/>
          </w:pPr>
        </w:pPrChange>
      </w:pPr>
      <w:del w:id="466" w:author="Usuario de Windows" w:date="2023-03-22T11:06:00Z">
        <w:r w:rsidRPr="00AA5312" w:rsidDel="002B11F9">
          <w:rPr>
            <w:rFonts w:ascii="Arial Narrow" w:hAnsi="Arial Narrow" w:cstheme="minorHAnsi"/>
            <w:sz w:val="22"/>
            <w:szCs w:val="22"/>
          </w:rPr>
          <w:delText>Foro de Discusión</w:delText>
        </w:r>
      </w:del>
    </w:p>
    <w:p w14:paraId="3426158D" w14:textId="0126850B" w:rsidR="00C0752E" w:rsidRPr="00AA5312" w:rsidDel="002B11F9" w:rsidRDefault="00C0752E">
      <w:pPr>
        <w:numPr>
          <w:ilvl w:val="0"/>
          <w:numId w:val="59"/>
        </w:numPr>
        <w:ind w:left="852" w:right="-567" w:hanging="284"/>
        <w:jc w:val="both"/>
        <w:rPr>
          <w:del w:id="467" w:author="Usuario de Windows" w:date="2023-03-22T11:06:00Z"/>
          <w:rFonts w:ascii="Arial Narrow" w:hAnsi="Arial Narrow" w:cstheme="minorHAnsi"/>
          <w:sz w:val="22"/>
          <w:szCs w:val="22"/>
        </w:rPr>
        <w:pPrChange w:id="468" w:author="Usuario de Windows" w:date="2023-03-22T12:32:00Z">
          <w:pPr>
            <w:numPr>
              <w:numId w:val="59"/>
            </w:numPr>
            <w:spacing w:line="276" w:lineRule="auto"/>
            <w:ind w:left="852" w:right="-567" w:hanging="284"/>
            <w:jc w:val="both"/>
          </w:pPr>
        </w:pPrChange>
      </w:pPr>
      <w:del w:id="469" w:author="Usuario de Windows" w:date="2023-03-22T11:06:00Z">
        <w:r w:rsidRPr="00AA5312" w:rsidDel="002B11F9">
          <w:rPr>
            <w:rFonts w:ascii="Arial Narrow" w:hAnsi="Arial Narrow" w:cstheme="minorHAnsi"/>
            <w:sz w:val="22"/>
            <w:szCs w:val="22"/>
          </w:rPr>
          <w:delText>Diario</w:delText>
        </w:r>
      </w:del>
    </w:p>
    <w:p w14:paraId="34158C2E" w14:textId="3DCAA1C8" w:rsidR="00C0752E" w:rsidRPr="00AA5312" w:rsidDel="002B11F9" w:rsidRDefault="00C0752E">
      <w:pPr>
        <w:numPr>
          <w:ilvl w:val="0"/>
          <w:numId w:val="59"/>
        </w:numPr>
        <w:ind w:left="852" w:right="-567" w:hanging="284"/>
        <w:jc w:val="both"/>
        <w:rPr>
          <w:del w:id="470" w:author="Usuario de Windows" w:date="2023-03-22T11:06:00Z"/>
          <w:rFonts w:ascii="Arial Narrow" w:hAnsi="Arial Narrow" w:cstheme="minorHAnsi"/>
          <w:sz w:val="22"/>
          <w:szCs w:val="22"/>
        </w:rPr>
        <w:pPrChange w:id="471" w:author="Usuario de Windows" w:date="2023-03-22T12:32:00Z">
          <w:pPr>
            <w:numPr>
              <w:numId w:val="59"/>
            </w:numPr>
            <w:spacing w:line="276" w:lineRule="auto"/>
            <w:ind w:left="852" w:right="-567" w:hanging="284"/>
            <w:jc w:val="both"/>
          </w:pPr>
        </w:pPrChange>
      </w:pPr>
      <w:del w:id="472" w:author="Usuario de Windows" w:date="2023-03-22T11:06:00Z">
        <w:r w:rsidRPr="00AA5312" w:rsidDel="002B11F9">
          <w:rPr>
            <w:rFonts w:ascii="Arial Narrow" w:hAnsi="Arial Narrow" w:cstheme="minorHAnsi"/>
            <w:sz w:val="22"/>
            <w:szCs w:val="22"/>
          </w:rPr>
          <w:delText>Cuestionario</w:delText>
        </w:r>
      </w:del>
    </w:p>
    <w:p w14:paraId="39AF7EE7" w14:textId="21AD44A2" w:rsidR="00C0752E" w:rsidRPr="00AA5312" w:rsidDel="002B11F9" w:rsidRDefault="00C0752E">
      <w:pPr>
        <w:numPr>
          <w:ilvl w:val="0"/>
          <w:numId w:val="59"/>
        </w:numPr>
        <w:ind w:left="852" w:right="-567" w:hanging="284"/>
        <w:jc w:val="both"/>
        <w:rPr>
          <w:del w:id="473" w:author="Usuario de Windows" w:date="2023-03-22T11:06:00Z"/>
          <w:rFonts w:ascii="Arial Narrow" w:hAnsi="Arial Narrow" w:cstheme="minorHAnsi"/>
          <w:sz w:val="22"/>
          <w:szCs w:val="22"/>
        </w:rPr>
        <w:pPrChange w:id="474" w:author="Usuario de Windows" w:date="2023-03-22T12:32:00Z">
          <w:pPr>
            <w:numPr>
              <w:numId w:val="59"/>
            </w:numPr>
            <w:spacing w:line="276" w:lineRule="auto"/>
            <w:ind w:left="852" w:right="-567" w:hanging="284"/>
            <w:jc w:val="both"/>
          </w:pPr>
        </w:pPrChange>
      </w:pPr>
      <w:del w:id="475" w:author="Usuario de Windows" w:date="2023-03-22T11:06:00Z">
        <w:r w:rsidRPr="00AA5312" w:rsidDel="002B11F9">
          <w:rPr>
            <w:rFonts w:ascii="Arial Narrow" w:hAnsi="Arial Narrow" w:cstheme="minorHAnsi"/>
            <w:sz w:val="22"/>
            <w:szCs w:val="22"/>
          </w:rPr>
          <w:delText>Recursos</w:delText>
        </w:r>
      </w:del>
    </w:p>
    <w:p w14:paraId="1CA4349E" w14:textId="0F2ECB07" w:rsidR="00C0752E" w:rsidRPr="00AA5312" w:rsidDel="002B11F9" w:rsidRDefault="00C0752E">
      <w:pPr>
        <w:numPr>
          <w:ilvl w:val="0"/>
          <w:numId w:val="59"/>
        </w:numPr>
        <w:ind w:left="852" w:right="-567" w:hanging="284"/>
        <w:jc w:val="both"/>
        <w:rPr>
          <w:del w:id="476" w:author="Usuario de Windows" w:date="2023-03-22T11:06:00Z"/>
          <w:rFonts w:ascii="Arial Narrow" w:hAnsi="Arial Narrow" w:cstheme="minorHAnsi"/>
          <w:sz w:val="22"/>
          <w:szCs w:val="22"/>
        </w:rPr>
        <w:pPrChange w:id="477" w:author="Usuario de Windows" w:date="2023-03-22T12:32:00Z">
          <w:pPr>
            <w:numPr>
              <w:numId w:val="59"/>
            </w:numPr>
            <w:spacing w:line="276" w:lineRule="auto"/>
            <w:ind w:left="852" w:right="-567" w:hanging="284"/>
            <w:jc w:val="both"/>
          </w:pPr>
        </w:pPrChange>
      </w:pPr>
      <w:del w:id="478" w:author="Usuario de Windows" w:date="2023-03-22T11:06:00Z">
        <w:r w:rsidRPr="00AA5312" w:rsidDel="002B11F9">
          <w:rPr>
            <w:rFonts w:ascii="Arial Narrow" w:hAnsi="Arial Narrow" w:cstheme="minorHAnsi"/>
            <w:sz w:val="22"/>
            <w:szCs w:val="22"/>
          </w:rPr>
          <w:delText>Módulo encuesta</w:delText>
        </w:r>
      </w:del>
    </w:p>
    <w:p w14:paraId="62835CED" w14:textId="112F8CA9" w:rsidR="00C0752E" w:rsidRPr="00AA5312" w:rsidDel="002B11F9" w:rsidRDefault="00C0752E">
      <w:pPr>
        <w:numPr>
          <w:ilvl w:val="0"/>
          <w:numId w:val="59"/>
        </w:numPr>
        <w:ind w:left="852" w:right="-567" w:hanging="284"/>
        <w:jc w:val="both"/>
        <w:rPr>
          <w:del w:id="479" w:author="Usuario de Windows" w:date="2023-03-22T11:06:00Z"/>
          <w:rFonts w:ascii="Arial Narrow" w:hAnsi="Arial Narrow" w:cstheme="minorHAnsi"/>
          <w:sz w:val="22"/>
          <w:szCs w:val="22"/>
        </w:rPr>
        <w:pPrChange w:id="480" w:author="Usuario de Windows" w:date="2023-03-22T12:32:00Z">
          <w:pPr>
            <w:numPr>
              <w:numId w:val="59"/>
            </w:numPr>
            <w:spacing w:line="276" w:lineRule="auto"/>
            <w:ind w:left="852" w:right="-567" w:hanging="284"/>
            <w:jc w:val="both"/>
          </w:pPr>
        </w:pPrChange>
      </w:pPr>
      <w:del w:id="481" w:author="Usuario de Windows" w:date="2023-03-22T11:06:00Z">
        <w:r w:rsidRPr="00AA5312" w:rsidDel="002B11F9">
          <w:rPr>
            <w:rFonts w:ascii="Arial Narrow" w:hAnsi="Arial Narrow" w:cstheme="minorHAnsi"/>
            <w:sz w:val="22"/>
            <w:szCs w:val="22"/>
          </w:rPr>
          <w:delText>Wiki</w:delText>
        </w:r>
      </w:del>
    </w:p>
    <w:p w14:paraId="6490CD88" w14:textId="6833DCF3" w:rsidR="00C0752E" w:rsidRPr="00AA5312" w:rsidDel="002B11F9" w:rsidRDefault="00C0752E">
      <w:pPr>
        <w:numPr>
          <w:ilvl w:val="0"/>
          <w:numId w:val="59"/>
        </w:numPr>
        <w:ind w:left="852" w:right="-567" w:hanging="284"/>
        <w:jc w:val="both"/>
        <w:rPr>
          <w:del w:id="482" w:author="Usuario de Windows" w:date="2023-03-22T11:06:00Z"/>
          <w:rFonts w:ascii="Arial Narrow" w:hAnsi="Arial Narrow" w:cstheme="minorHAnsi"/>
          <w:sz w:val="22"/>
          <w:szCs w:val="22"/>
        </w:rPr>
        <w:pPrChange w:id="483" w:author="Usuario de Windows" w:date="2023-03-22T12:32:00Z">
          <w:pPr>
            <w:numPr>
              <w:numId w:val="59"/>
            </w:numPr>
            <w:spacing w:line="276" w:lineRule="auto"/>
            <w:ind w:left="852" w:right="-567" w:hanging="284"/>
            <w:jc w:val="both"/>
          </w:pPr>
        </w:pPrChange>
      </w:pPr>
      <w:del w:id="484" w:author="Usuario de Windows" w:date="2023-03-22T11:06:00Z">
        <w:r w:rsidRPr="00AA5312" w:rsidDel="002B11F9">
          <w:rPr>
            <w:rFonts w:ascii="Arial Narrow" w:hAnsi="Arial Narrow" w:cstheme="minorHAnsi"/>
            <w:sz w:val="22"/>
            <w:szCs w:val="22"/>
          </w:rPr>
          <w:delText>Chat</w:delText>
        </w:r>
      </w:del>
    </w:p>
    <w:p w14:paraId="2229C7A7" w14:textId="0CB6A39B" w:rsidR="00C0752E" w:rsidRPr="00AA5312" w:rsidDel="002B11F9" w:rsidRDefault="00C0752E">
      <w:pPr>
        <w:numPr>
          <w:ilvl w:val="0"/>
          <w:numId w:val="59"/>
        </w:numPr>
        <w:ind w:left="852" w:hanging="284"/>
        <w:jc w:val="both"/>
        <w:rPr>
          <w:del w:id="485" w:author="Usuario de Windows" w:date="2023-03-22T11:06:00Z"/>
          <w:rFonts w:ascii="Arial Narrow" w:hAnsi="Arial Narrow" w:cstheme="minorHAnsi"/>
          <w:b/>
          <w:sz w:val="22"/>
          <w:szCs w:val="22"/>
        </w:rPr>
        <w:pPrChange w:id="486" w:author="Usuario de Windows" w:date="2023-03-22T12:32:00Z">
          <w:pPr>
            <w:numPr>
              <w:numId w:val="59"/>
            </w:numPr>
            <w:spacing w:line="276" w:lineRule="auto"/>
            <w:ind w:left="852" w:hanging="284"/>
            <w:jc w:val="both"/>
          </w:pPr>
        </w:pPrChange>
      </w:pPr>
      <w:del w:id="487" w:author="Usuario de Windows" w:date="2023-03-22T11:06:00Z">
        <w:r w:rsidRPr="00AA5312" w:rsidDel="002B11F9">
          <w:rPr>
            <w:rFonts w:ascii="Arial Narrow" w:hAnsi="Arial Narrow" w:cstheme="minorHAnsi"/>
            <w:sz w:val="22"/>
            <w:szCs w:val="22"/>
          </w:rPr>
          <w:delText>Administración de cursos</w:delText>
        </w:r>
      </w:del>
    </w:p>
    <w:p w14:paraId="37DD2510" w14:textId="55AF21F0" w:rsidR="00C0752E" w:rsidRPr="00AA5312" w:rsidDel="002B11F9" w:rsidRDefault="00C0752E">
      <w:pPr>
        <w:ind w:left="568" w:right="-567"/>
        <w:jc w:val="both"/>
        <w:rPr>
          <w:del w:id="488" w:author="Usuario de Windows" w:date="2023-03-22T11:06:00Z"/>
          <w:rFonts w:ascii="Arial Narrow" w:hAnsi="Arial Narrow" w:cstheme="minorHAnsi"/>
          <w:sz w:val="22"/>
          <w:szCs w:val="22"/>
        </w:rPr>
      </w:pPr>
    </w:p>
    <w:p w14:paraId="39E3B705" w14:textId="65DE3DEC" w:rsidR="00C0752E" w:rsidRPr="00AA5312" w:rsidDel="002B11F9" w:rsidRDefault="00C0752E">
      <w:pPr>
        <w:ind w:left="568"/>
        <w:jc w:val="both"/>
        <w:rPr>
          <w:del w:id="489" w:author="Usuario de Windows" w:date="2023-03-22T11:06:00Z"/>
          <w:rFonts w:ascii="Arial Narrow" w:hAnsi="Arial Narrow" w:cstheme="minorHAnsi"/>
          <w:sz w:val="22"/>
          <w:szCs w:val="22"/>
        </w:rPr>
      </w:pPr>
      <w:del w:id="490" w:author="Usuario de Windows" w:date="2023-03-22T11:06:00Z">
        <w:r w:rsidRPr="00AA5312" w:rsidDel="002B11F9">
          <w:rPr>
            <w:rFonts w:ascii="Arial Narrow" w:hAnsi="Arial Narrow" w:cstheme="minorHAnsi"/>
            <w:sz w:val="22"/>
            <w:szCs w:val="22"/>
          </w:rPr>
          <w:delText xml:space="preserve">Un docente nombrado de la I.E será el administrador TIC, éste será el responsable de dar asistencia técnica a las computadoras, al servidor y a la plataforma educativa. Será capacitado para que el proyecto tenga una sostenibilidad en el tiempo. Después de las 04 primeras semanas de capacitación y asistencia técnica, el Capacitador ya tendrá una evaluación de los docentes que estén adquiriendo mayores conocimientos y que tengan mejores resultados en el proceso. </w:delText>
        </w:r>
      </w:del>
    </w:p>
    <w:p w14:paraId="6FF11D58" w14:textId="19FA7063" w:rsidR="00C0752E" w:rsidRPr="00AA5312" w:rsidDel="002B11F9" w:rsidRDefault="00C0752E">
      <w:pPr>
        <w:ind w:left="568"/>
        <w:jc w:val="both"/>
        <w:rPr>
          <w:del w:id="491" w:author="Usuario de Windows" w:date="2023-03-22T11:06:00Z"/>
          <w:rFonts w:ascii="Arial Narrow" w:hAnsi="Arial Narrow" w:cstheme="minorHAnsi"/>
          <w:sz w:val="22"/>
          <w:szCs w:val="22"/>
        </w:rPr>
      </w:pPr>
    </w:p>
    <w:p w14:paraId="0FFFB3B4" w14:textId="28931142" w:rsidR="00C0752E" w:rsidRPr="00AA5312" w:rsidDel="002B11F9" w:rsidRDefault="00C0752E">
      <w:pPr>
        <w:ind w:left="568"/>
        <w:jc w:val="both"/>
        <w:rPr>
          <w:del w:id="492" w:author="Usuario de Windows" w:date="2023-03-22T11:06:00Z"/>
          <w:rFonts w:ascii="Arial Narrow" w:hAnsi="Arial Narrow" w:cstheme="minorHAnsi"/>
          <w:sz w:val="22"/>
          <w:szCs w:val="22"/>
        </w:rPr>
      </w:pPr>
      <w:del w:id="493" w:author="Usuario de Windows" w:date="2023-03-22T11:06:00Z">
        <w:r w:rsidRPr="00AA5312" w:rsidDel="002B11F9">
          <w:rPr>
            <w:rFonts w:ascii="Arial Narrow" w:hAnsi="Arial Narrow" w:cstheme="minorHAnsi"/>
            <w:sz w:val="22"/>
            <w:szCs w:val="22"/>
          </w:rPr>
          <w:delText>El Capacitador deberá tener identificado a los docentes que se encargarán de administrar la plataforma educativa virtual en su Institución Educativa. Para ello el docente seleccionado deberá mostrar habilidades y destrezas en el uso y manejo de la plataforma educativa virtual, al que se le capacitará como administrador de plataforma educativa virtual y tendrá privilegios en los accesos al servidor como, código de acceso al ambiente donde se encontrará el servidor, código de acceso a la plataforma como administrador.</w:delText>
        </w:r>
      </w:del>
    </w:p>
    <w:p w14:paraId="5F9DC83F" w14:textId="2D09CE92" w:rsidR="00C0752E" w:rsidRPr="00AA5312" w:rsidDel="002B11F9" w:rsidRDefault="00C0752E">
      <w:pPr>
        <w:ind w:left="568" w:right="-567"/>
        <w:jc w:val="both"/>
        <w:rPr>
          <w:del w:id="494" w:author="Usuario de Windows" w:date="2023-03-22T11:06:00Z"/>
          <w:rFonts w:ascii="Arial Narrow" w:hAnsi="Arial Narrow" w:cstheme="minorHAnsi"/>
          <w:sz w:val="22"/>
          <w:szCs w:val="22"/>
        </w:rPr>
      </w:pPr>
    </w:p>
    <w:p w14:paraId="4317FA25" w14:textId="77777777" w:rsidR="00C0752E" w:rsidRPr="00AA5312" w:rsidRDefault="00C0752E">
      <w:pPr>
        <w:ind w:left="568" w:right="-567"/>
        <w:jc w:val="both"/>
        <w:rPr>
          <w:rFonts w:ascii="Arial Narrow" w:hAnsi="Arial Narrow" w:cstheme="minorHAnsi"/>
          <w:sz w:val="22"/>
          <w:szCs w:val="22"/>
        </w:rPr>
      </w:pPr>
      <w:r w:rsidRPr="00AA5312">
        <w:rPr>
          <w:rFonts w:ascii="Arial Narrow" w:hAnsi="Arial Narrow" w:cstheme="minorHAnsi"/>
          <w:sz w:val="22"/>
          <w:szCs w:val="22"/>
        </w:rPr>
        <w:t>En resumen, las metas son:</w:t>
      </w:r>
    </w:p>
    <w:p w14:paraId="09E42E71" w14:textId="77777777" w:rsidR="00C0752E" w:rsidRPr="00AA5312" w:rsidRDefault="00C0752E">
      <w:pPr>
        <w:ind w:left="568" w:right="-567"/>
        <w:jc w:val="both"/>
        <w:rPr>
          <w:rFonts w:ascii="Arial Narrow" w:hAnsi="Arial Narrow" w:cstheme="minorHAnsi"/>
          <w:sz w:val="22"/>
          <w:szCs w:val="22"/>
        </w:rPr>
      </w:pPr>
    </w:p>
    <w:p w14:paraId="11D66617" w14:textId="77777777" w:rsidR="00C0752E" w:rsidRPr="00AA5312" w:rsidRDefault="00C0752E">
      <w:pPr>
        <w:numPr>
          <w:ilvl w:val="0"/>
          <w:numId w:val="58"/>
        </w:numPr>
        <w:ind w:left="852" w:right="-567" w:hanging="284"/>
        <w:jc w:val="both"/>
        <w:rPr>
          <w:rFonts w:ascii="Arial Narrow" w:hAnsi="Arial Narrow" w:cstheme="minorHAnsi"/>
          <w:sz w:val="22"/>
          <w:szCs w:val="22"/>
        </w:rPr>
        <w:pPrChange w:id="495" w:author="Usuario de Windows" w:date="2023-03-22T12:32:00Z">
          <w:pPr>
            <w:numPr>
              <w:numId w:val="58"/>
            </w:numPr>
            <w:spacing w:line="276" w:lineRule="auto"/>
            <w:ind w:left="852" w:right="-567" w:hanging="284"/>
            <w:jc w:val="both"/>
          </w:pPr>
        </w:pPrChange>
      </w:pPr>
      <w:r w:rsidRPr="00AA5312">
        <w:rPr>
          <w:rFonts w:ascii="Arial Narrow" w:hAnsi="Arial Narrow" w:cstheme="minorHAnsi"/>
          <w:sz w:val="22"/>
          <w:szCs w:val="22"/>
        </w:rPr>
        <w:t>44 plataformas virtuales educativas instaladas en cada I.E.</w:t>
      </w:r>
    </w:p>
    <w:p w14:paraId="69174D4E" w14:textId="77777777" w:rsidR="00C0752E" w:rsidRPr="00AA5312" w:rsidDel="002B11F9" w:rsidRDefault="00C0752E">
      <w:pPr>
        <w:numPr>
          <w:ilvl w:val="0"/>
          <w:numId w:val="58"/>
        </w:numPr>
        <w:ind w:left="852" w:right="-567" w:hanging="284"/>
        <w:jc w:val="both"/>
        <w:rPr>
          <w:del w:id="496" w:author="Usuario de Windows" w:date="2023-03-22T11:05:00Z"/>
          <w:rFonts w:ascii="Arial Narrow" w:hAnsi="Arial Narrow" w:cstheme="minorHAnsi"/>
          <w:sz w:val="22"/>
          <w:szCs w:val="22"/>
        </w:rPr>
        <w:pPrChange w:id="497" w:author="Usuario de Windows" w:date="2023-03-22T12:32:00Z">
          <w:pPr>
            <w:numPr>
              <w:numId w:val="58"/>
            </w:numPr>
            <w:spacing w:line="276" w:lineRule="auto"/>
            <w:ind w:left="852" w:right="-567" w:hanging="284"/>
            <w:jc w:val="both"/>
          </w:pPr>
        </w:pPrChange>
      </w:pPr>
      <w:r w:rsidRPr="00AA5312">
        <w:rPr>
          <w:rFonts w:ascii="Arial Narrow" w:hAnsi="Arial Narrow" w:cstheme="minorHAnsi"/>
          <w:sz w:val="22"/>
          <w:szCs w:val="22"/>
        </w:rPr>
        <w:t>44 servicios de gestión de contenidos de la plataforma.</w:t>
      </w:r>
    </w:p>
    <w:p w14:paraId="3DFD9815" w14:textId="77777777" w:rsidR="00C0752E" w:rsidRPr="00503338" w:rsidRDefault="00C0752E">
      <w:pPr>
        <w:numPr>
          <w:ilvl w:val="0"/>
          <w:numId w:val="58"/>
        </w:numPr>
        <w:ind w:left="852" w:right="-567" w:hanging="284"/>
        <w:jc w:val="both"/>
        <w:rPr>
          <w:ins w:id="498" w:author="Usuario de Windows" w:date="2023-03-22T11:04:00Z"/>
          <w:rFonts w:ascii="Arial Narrow" w:hAnsi="Arial Narrow" w:cstheme="minorHAnsi"/>
          <w:sz w:val="22"/>
          <w:szCs w:val="22"/>
        </w:rPr>
        <w:pPrChange w:id="499" w:author="Usuario de Windows" w:date="2023-03-22T12:32:00Z">
          <w:pPr>
            <w:ind w:left="852" w:right="-567"/>
            <w:jc w:val="both"/>
          </w:pPr>
        </w:pPrChange>
      </w:pPr>
    </w:p>
    <w:p w14:paraId="052CE10D" w14:textId="77777777" w:rsidR="002B11F9" w:rsidRPr="00AA5312" w:rsidRDefault="002B11F9">
      <w:pPr>
        <w:ind w:left="852" w:right="-567"/>
        <w:jc w:val="both"/>
        <w:rPr>
          <w:rFonts w:ascii="Arial Narrow" w:hAnsi="Arial Narrow" w:cstheme="minorHAnsi"/>
          <w:sz w:val="22"/>
          <w:szCs w:val="22"/>
        </w:rPr>
      </w:pPr>
    </w:p>
    <w:p w14:paraId="44C022F0" w14:textId="77777777" w:rsidR="00C0752E" w:rsidRPr="00AA5312" w:rsidRDefault="00C0752E">
      <w:pPr>
        <w:numPr>
          <w:ilvl w:val="0"/>
          <w:numId w:val="57"/>
        </w:numPr>
        <w:ind w:left="852" w:right="-567" w:hanging="284"/>
        <w:jc w:val="both"/>
        <w:rPr>
          <w:rFonts w:ascii="Arial Narrow" w:hAnsi="Arial Narrow" w:cstheme="minorHAnsi"/>
          <w:b/>
          <w:sz w:val="22"/>
          <w:szCs w:val="22"/>
        </w:rPr>
        <w:pPrChange w:id="500" w:author="Usuario de Windows" w:date="2023-03-22T12:32:00Z">
          <w:pPr>
            <w:numPr>
              <w:numId w:val="57"/>
            </w:numPr>
            <w:spacing w:line="276" w:lineRule="auto"/>
            <w:ind w:left="852" w:right="-567" w:hanging="284"/>
            <w:jc w:val="both"/>
          </w:pPr>
        </w:pPrChange>
      </w:pPr>
      <w:r w:rsidRPr="00AA5312">
        <w:rPr>
          <w:rFonts w:ascii="Arial Narrow" w:hAnsi="Arial Narrow" w:cstheme="minorHAnsi"/>
          <w:b/>
          <w:sz w:val="22"/>
          <w:szCs w:val="22"/>
        </w:rPr>
        <w:t>Componente III</w:t>
      </w:r>
    </w:p>
    <w:p w14:paraId="1A092BB4" w14:textId="77777777" w:rsidR="00C0752E" w:rsidRPr="00AA5312" w:rsidRDefault="00C0752E">
      <w:pPr>
        <w:ind w:left="568" w:right="-567"/>
        <w:jc w:val="both"/>
        <w:rPr>
          <w:rFonts w:ascii="Arial Narrow" w:hAnsi="Arial Narrow" w:cstheme="minorHAnsi"/>
          <w:sz w:val="22"/>
          <w:szCs w:val="22"/>
        </w:rPr>
      </w:pPr>
    </w:p>
    <w:p w14:paraId="6CDE5C0C" w14:textId="77777777" w:rsidR="00C0752E" w:rsidRPr="00AA5312" w:rsidRDefault="00C0752E">
      <w:pPr>
        <w:ind w:left="568" w:right="-567"/>
        <w:jc w:val="both"/>
        <w:rPr>
          <w:rFonts w:ascii="Arial Narrow" w:hAnsi="Arial Narrow" w:cstheme="minorHAnsi"/>
          <w:sz w:val="22"/>
          <w:szCs w:val="22"/>
        </w:rPr>
      </w:pPr>
      <w:r w:rsidRPr="00AA5312">
        <w:rPr>
          <w:rFonts w:ascii="Arial Narrow" w:hAnsi="Arial Narrow" w:cstheme="minorHAnsi"/>
          <w:sz w:val="22"/>
          <w:szCs w:val="22"/>
        </w:rPr>
        <w:t>El proyecto está dirigido a contribuir al mejoramiento de la calidad educativa de los estudiantes del nivel secundaria de las UGEL Chincheros con el propósito de incrementar el logro de las capacidades fundamentales y tecnológicas, para ello se realizarán las siguientes acciones a través de los capacitadores:</w:t>
      </w:r>
    </w:p>
    <w:p w14:paraId="297E3963" w14:textId="77777777" w:rsidR="00C0752E" w:rsidRPr="00AA5312" w:rsidRDefault="00C0752E">
      <w:pPr>
        <w:ind w:left="568" w:right="-567"/>
        <w:jc w:val="both"/>
        <w:rPr>
          <w:rFonts w:ascii="Arial Narrow" w:hAnsi="Arial Narrow" w:cstheme="minorHAnsi"/>
          <w:sz w:val="22"/>
          <w:szCs w:val="22"/>
        </w:rPr>
      </w:pPr>
    </w:p>
    <w:p w14:paraId="6A6C5CB6" w14:textId="66374731" w:rsidR="00C0752E" w:rsidRPr="00AA5312" w:rsidDel="002B11F9" w:rsidRDefault="00C0752E">
      <w:pPr>
        <w:numPr>
          <w:ilvl w:val="0"/>
          <w:numId w:val="60"/>
        </w:numPr>
        <w:autoSpaceDE w:val="0"/>
        <w:autoSpaceDN w:val="0"/>
        <w:adjustRightInd w:val="0"/>
        <w:ind w:left="852" w:right="-567" w:hanging="284"/>
        <w:jc w:val="both"/>
        <w:rPr>
          <w:del w:id="501" w:author="Usuario de Windows" w:date="2023-03-22T11:06:00Z"/>
          <w:rFonts w:ascii="Arial Narrow" w:hAnsi="Arial Narrow" w:cstheme="minorHAnsi"/>
          <w:sz w:val="22"/>
          <w:szCs w:val="22"/>
        </w:rPr>
        <w:pPrChange w:id="502" w:author="Usuario de Windows" w:date="2023-03-22T12:32:00Z">
          <w:pPr>
            <w:numPr>
              <w:numId w:val="60"/>
            </w:numPr>
            <w:autoSpaceDE w:val="0"/>
            <w:autoSpaceDN w:val="0"/>
            <w:adjustRightInd w:val="0"/>
            <w:spacing w:line="276" w:lineRule="auto"/>
            <w:ind w:left="852" w:right="-567" w:hanging="284"/>
            <w:jc w:val="both"/>
          </w:pPr>
        </w:pPrChange>
      </w:pPr>
      <w:del w:id="503" w:author="Usuario de Windows" w:date="2023-03-22T11:06:00Z">
        <w:r w:rsidRPr="00AA5312" w:rsidDel="002B11F9">
          <w:rPr>
            <w:rFonts w:ascii="Arial Narrow" w:hAnsi="Arial Narrow" w:cstheme="minorHAnsi"/>
            <w:sz w:val="22"/>
            <w:szCs w:val="22"/>
          </w:rPr>
          <w:delText>Desarrollar cursos talleres teóricos y prácticos para 576 docentes en el área de las tecnologías de la información y comunicación, brindándoles capacitación, soporte técnico y soporte pedagógico a lo largo de 7 meses, la atención presencial será de 4 horas de capacitación y 2 horas de asistencia técnica por día en la Institución Educativa.</w:delText>
        </w:r>
      </w:del>
    </w:p>
    <w:p w14:paraId="5A2D9279" w14:textId="69A08C3D" w:rsidR="00C0752E" w:rsidRPr="00AA5312" w:rsidDel="002B11F9" w:rsidRDefault="00C0752E">
      <w:pPr>
        <w:numPr>
          <w:ilvl w:val="0"/>
          <w:numId w:val="60"/>
        </w:numPr>
        <w:autoSpaceDE w:val="0"/>
        <w:autoSpaceDN w:val="0"/>
        <w:adjustRightInd w:val="0"/>
        <w:ind w:left="852" w:right="-567" w:hanging="284"/>
        <w:jc w:val="both"/>
        <w:rPr>
          <w:del w:id="504" w:author="Usuario de Windows" w:date="2023-03-22T11:06:00Z"/>
          <w:rFonts w:ascii="Arial Narrow" w:hAnsi="Arial Narrow" w:cstheme="minorHAnsi"/>
          <w:color w:val="FF0000"/>
          <w:sz w:val="22"/>
          <w:szCs w:val="22"/>
        </w:rPr>
        <w:pPrChange w:id="505" w:author="Usuario de Windows" w:date="2023-03-22T12:32:00Z">
          <w:pPr>
            <w:numPr>
              <w:numId w:val="60"/>
            </w:numPr>
            <w:autoSpaceDE w:val="0"/>
            <w:autoSpaceDN w:val="0"/>
            <w:adjustRightInd w:val="0"/>
            <w:spacing w:line="276" w:lineRule="auto"/>
            <w:ind w:left="852" w:right="-567" w:hanging="284"/>
            <w:jc w:val="both"/>
          </w:pPr>
        </w:pPrChange>
      </w:pPr>
      <w:del w:id="506" w:author="Usuario de Windows" w:date="2023-03-22T11:06:00Z">
        <w:r w:rsidRPr="00AA5312" w:rsidDel="002B11F9">
          <w:rPr>
            <w:rFonts w:ascii="Arial Narrow" w:hAnsi="Arial Narrow" w:cstheme="minorHAnsi"/>
            <w:sz w:val="22"/>
            <w:szCs w:val="22"/>
          </w:rPr>
          <w:delText xml:space="preserve">Cada 04 horas de capacitación hace un taller, </w:delText>
        </w:r>
        <w:r w:rsidRPr="00AA5312" w:rsidDel="002B11F9">
          <w:rPr>
            <w:rFonts w:ascii="Arial Narrow" w:eastAsia="Calibri" w:hAnsi="Arial Narrow"/>
            <w:sz w:val="22"/>
            <w:szCs w:val="22"/>
            <w:lang w:eastAsia="en-US"/>
          </w:rPr>
          <w:delText>mientras 02 horas hacen el equivalente a un taller de Asistencia Técnica.</w:delText>
        </w:r>
      </w:del>
    </w:p>
    <w:p w14:paraId="21591C6D" w14:textId="25216A62" w:rsidR="00C0752E" w:rsidRPr="00AA5312" w:rsidDel="002B11F9" w:rsidRDefault="00C0752E">
      <w:pPr>
        <w:numPr>
          <w:ilvl w:val="0"/>
          <w:numId w:val="60"/>
        </w:numPr>
        <w:autoSpaceDE w:val="0"/>
        <w:autoSpaceDN w:val="0"/>
        <w:adjustRightInd w:val="0"/>
        <w:ind w:left="852" w:right="-567" w:hanging="284"/>
        <w:jc w:val="both"/>
        <w:rPr>
          <w:del w:id="507" w:author="Usuario de Windows" w:date="2023-03-22T11:06:00Z"/>
          <w:rFonts w:ascii="Arial Narrow" w:hAnsi="Arial Narrow" w:cstheme="minorHAnsi"/>
          <w:iCs/>
          <w:sz w:val="22"/>
          <w:szCs w:val="22"/>
        </w:rPr>
        <w:pPrChange w:id="508" w:author="Usuario de Windows" w:date="2023-03-22T12:32:00Z">
          <w:pPr>
            <w:numPr>
              <w:numId w:val="60"/>
            </w:numPr>
            <w:autoSpaceDE w:val="0"/>
            <w:autoSpaceDN w:val="0"/>
            <w:adjustRightInd w:val="0"/>
            <w:spacing w:line="276" w:lineRule="auto"/>
            <w:ind w:left="852" w:right="-567" w:hanging="284"/>
            <w:jc w:val="both"/>
          </w:pPr>
        </w:pPrChange>
      </w:pPr>
      <w:del w:id="509" w:author="Usuario de Windows" w:date="2023-03-22T11:06:00Z">
        <w:r w:rsidRPr="00AA5312" w:rsidDel="002B11F9">
          <w:rPr>
            <w:rFonts w:ascii="Arial Narrow" w:hAnsi="Arial Narrow" w:cstheme="minorHAnsi"/>
            <w:sz w:val="22"/>
            <w:szCs w:val="22"/>
          </w:rPr>
          <w:delText>Desarrollar en el docente las habilidades del uso pedagógico de las TIC en los procesos educativos.</w:delText>
        </w:r>
      </w:del>
    </w:p>
    <w:p w14:paraId="72A44DB9" w14:textId="6F80476C" w:rsidR="00C0752E" w:rsidRPr="00AA5312" w:rsidDel="002B11F9" w:rsidRDefault="00C0752E">
      <w:pPr>
        <w:widowControl w:val="0"/>
        <w:numPr>
          <w:ilvl w:val="0"/>
          <w:numId w:val="60"/>
        </w:numPr>
        <w:tabs>
          <w:tab w:val="left" w:pos="-1440"/>
        </w:tabs>
        <w:ind w:left="852" w:right="-567" w:hanging="284"/>
        <w:jc w:val="both"/>
        <w:rPr>
          <w:del w:id="510" w:author="Usuario de Windows" w:date="2023-03-22T11:06:00Z"/>
          <w:rFonts w:ascii="Arial Narrow" w:hAnsi="Arial Narrow" w:cstheme="minorHAnsi"/>
          <w:kern w:val="32"/>
          <w:sz w:val="22"/>
          <w:szCs w:val="22"/>
        </w:rPr>
        <w:pPrChange w:id="511" w:author="Usuario de Windows" w:date="2023-03-22T12:32:00Z">
          <w:pPr>
            <w:widowControl w:val="0"/>
            <w:numPr>
              <w:numId w:val="60"/>
            </w:numPr>
            <w:tabs>
              <w:tab w:val="left" w:pos="-1440"/>
            </w:tabs>
            <w:spacing w:line="276" w:lineRule="auto"/>
            <w:ind w:left="852" w:right="-567" w:hanging="284"/>
            <w:jc w:val="both"/>
          </w:pPr>
        </w:pPrChange>
      </w:pPr>
      <w:del w:id="512" w:author="Usuario de Windows" w:date="2023-03-22T11:06:00Z">
        <w:r w:rsidRPr="00AA5312" w:rsidDel="002B11F9">
          <w:rPr>
            <w:rFonts w:ascii="Arial Narrow" w:hAnsi="Arial Narrow" w:cstheme="minorHAnsi"/>
            <w:kern w:val="32"/>
            <w:sz w:val="22"/>
            <w:szCs w:val="22"/>
          </w:rPr>
          <w:delText>Reforzar con un programa de capacitación y asistencia al docente en aplicaciones y herramientas que le ayuden a incorporar las TIC en sus prácticas pedagógicas diarias.</w:delText>
        </w:r>
      </w:del>
    </w:p>
    <w:p w14:paraId="2446A107" w14:textId="2740F92A" w:rsidR="00C0752E" w:rsidRPr="00AA5312" w:rsidDel="002B11F9" w:rsidRDefault="00C0752E">
      <w:pPr>
        <w:widowControl w:val="0"/>
        <w:numPr>
          <w:ilvl w:val="0"/>
          <w:numId w:val="60"/>
        </w:numPr>
        <w:tabs>
          <w:tab w:val="left" w:pos="-1440"/>
        </w:tabs>
        <w:ind w:left="852" w:right="-567" w:hanging="284"/>
        <w:jc w:val="both"/>
        <w:rPr>
          <w:del w:id="513" w:author="Usuario de Windows" w:date="2023-03-22T11:06:00Z"/>
          <w:rFonts w:ascii="Arial Narrow" w:hAnsi="Arial Narrow" w:cstheme="minorHAnsi"/>
          <w:sz w:val="22"/>
          <w:szCs w:val="22"/>
        </w:rPr>
        <w:pPrChange w:id="514" w:author="Usuario de Windows" w:date="2023-03-22T12:32:00Z">
          <w:pPr>
            <w:widowControl w:val="0"/>
            <w:numPr>
              <w:numId w:val="60"/>
            </w:numPr>
            <w:tabs>
              <w:tab w:val="left" w:pos="-1440"/>
            </w:tabs>
            <w:spacing w:line="276" w:lineRule="auto"/>
            <w:ind w:left="852" w:right="-567" w:hanging="284"/>
            <w:jc w:val="both"/>
          </w:pPr>
        </w:pPrChange>
      </w:pPr>
      <w:del w:id="515" w:author="Usuario de Windows" w:date="2023-03-22T11:06:00Z">
        <w:r w:rsidRPr="00AA5312" w:rsidDel="002B11F9">
          <w:rPr>
            <w:rFonts w:ascii="Arial Narrow" w:hAnsi="Arial Narrow" w:cstheme="minorHAnsi"/>
            <w:sz w:val="22"/>
            <w:szCs w:val="22"/>
          </w:rPr>
          <w:delText>Contribuir a diseñar un Proyecto Educativo Institucional para enlazar tecnología con el uso pedagógico cotidiano que se requiere para el aprovechamiento correcto de las herramientas tecnológicas.</w:delText>
        </w:r>
      </w:del>
    </w:p>
    <w:p w14:paraId="449C55E5" w14:textId="57A69669" w:rsidR="00C0752E" w:rsidRPr="00AA5312" w:rsidDel="002B11F9" w:rsidRDefault="00C0752E">
      <w:pPr>
        <w:widowControl w:val="0"/>
        <w:numPr>
          <w:ilvl w:val="0"/>
          <w:numId w:val="60"/>
        </w:numPr>
        <w:tabs>
          <w:tab w:val="left" w:pos="-1440"/>
        </w:tabs>
        <w:ind w:left="852" w:right="-567" w:hanging="284"/>
        <w:jc w:val="both"/>
        <w:rPr>
          <w:del w:id="516" w:author="Usuario de Windows" w:date="2023-03-22T11:06:00Z"/>
          <w:rFonts w:ascii="Arial Narrow" w:hAnsi="Arial Narrow" w:cstheme="minorHAnsi"/>
          <w:iCs/>
          <w:sz w:val="22"/>
          <w:szCs w:val="22"/>
        </w:rPr>
        <w:pPrChange w:id="517" w:author="Usuario de Windows" w:date="2023-03-22T12:32:00Z">
          <w:pPr>
            <w:widowControl w:val="0"/>
            <w:numPr>
              <w:numId w:val="60"/>
            </w:numPr>
            <w:tabs>
              <w:tab w:val="left" w:pos="-1440"/>
            </w:tabs>
            <w:spacing w:line="276" w:lineRule="auto"/>
            <w:ind w:left="852" w:right="-567" w:hanging="284"/>
            <w:jc w:val="both"/>
          </w:pPr>
        </w:pPrChange>
      </w:pPr>
      <w:del w:id="518" w:author="Usuario de Windows" w:date="2023-03-22T11:06:00Z">
        <w:r w:rsidRPr="00AA5312" w:rsidDel="002B11F9">
          <w:rPr>
            <w:rFonts w:ascii="Arial Narrow" w:hAnsi="Arial Narrow" w:cstheme="minorHAnsi"/>
            <w:iCs/>
            <w:sz w:val="22"/>
            <w:szCs w:val="22"/>
          </w:rPr>
          <w:delText>Suministrar soporte técnico y asesoramiento a los docentes de las nuevas herramientas tecnológicas que le permita innovar en sus procesos didácticos.</w:delText>
        </w:r>
      </w:del>
    </w:p>
    <w:p w14:paraId="3C980F8D" w14:textId="2CE52020" w:rsidR="00C0752E" w:rsidRPr="00AA5312" w:rsidDel="002B11F9" w:rsidRDefault="00C0752E">
      <w:pPr>
        <w:ind w:left="568" w:right="-567"/>
        <w:contextualSpacing/>
        <w:jc w:val="both"/>
        <w:rPr>
          <w:del w:id="519" w:author="Usuario de Windows" w:date="2023-03-22T11:06:00Z"/>
          <w:rFonts w:ascii="Arial Narrow" w:hAnsi="Arial Narrow" w:cstheme="minorHAnsi"/>
          <w:iCs/>
          <w:sz w:val="22"/>
          <w:szCs w:val="22"/>
        </w:rPr>
      </w:pPr>
    </w:p>
    <w:p w14:paraId="30997A80" w14:textId="6D0E3E45" w:rsidR="00C0752E" w:rsidRPr="00AA5312" w:rsidDel="002B11F9" w:rsidRDefault="00C0752E">
      <w:pPr>
        <w:ind w:left="568" w:right="-567"/>
        <w:contextualSpacing/>
        <w:jc w:val="both"/>
        <w:rPr>
          <w:del w:id="520" w:author="Usuario de Windows" w:date="2023-03-22T11:06:00Z"/>
          <w:rFonts w:ascii="Arial Narrow" w:hAnsi="Arial Narrow" w:cstheme="minorHAnsi"/>
          <w:iCs/>
          <w:sz w:val="22"/>
          <w:szCs w:val="22"/>
        </w:rPr>
      </w:pPr>
      <w:del w:id="521" w:author="Usuario de Windows" w:date="2023-03-22T11:06:00Z">
        <w:r w:rsidRPr="00AA5312" w:rsidDel="002B11F9">
          <w:rPr>
            <w:rFonts w:ascii="Arial Narrow" w:hAnsi="Arial Narrow" w:cstheme="minorHAnsi"/>
            <w:iCs/>
            <w:sz w:val="22"/>
            <w:szCs w:val="22"/>
          </w:rPr>
          <w:delText>Las metas se resumen a:</w:delText>
        </w:r>
      </w:del>
    </w:p>
    <w:p w14:paraId="0AFD5805" w14:textId="5677C451" w:rsidR="00C0752E" w:rsidRPr="00AA5312" w:rsidDel="002B11F9" w:rsidRDefault="00C0752E">
      <w:pPr>
        <w:ind w:left="568" w:right="-567"/>
        <w:contextualSpacing/>
        <w:jc w:val="both"/>
        <w:rPr>
          <w:del w:id="522" w:author="Usuario de Windows" w:date="2023-03-22T11:06:00Z"/>
          <w:rFonts w:ascii="Arial Narrow" w:hAnsi="Arial Narrow" w:cstheme="minorHAnsi"/>
          <w:iCs/>
          <w:sz w:val="22"/>
          <w:szCs w:val="22"/>
        </w:rPr>
      </w:pPr>
    </w:p>
    <w:p w14:paraId="3426714A" w14:textId="77777777" w:rsidR="00C0752E" w:rsidRPr="00AA5312" w:rsidRDefault="00C0752E">
      <w:pPr>
        <w:numPr>
          <w:ilvl w:val="0"/>
          <w:numId w:val="58"/>
        </w:numPr>
        <w:ind w:left="852" w:right="-567" w:hanging="284"/>
        <w:jc w:val="both"/>
        <w:rPr>
          <w:rFonts w:ascii="Arial Narrow" w:hAnsi="Arial Narrow" w:cstheme="minorHAnsi"/>
          <w:sz w:val="22"/>
          <w:szCs w:val="22"/>
          <w:lang w:val="es-AR"/>
        </w:rPr>
        <w:pPrChange w:id="523" w:author="Usuario de Windows" w:date="2023-03-22T12:32:00Z">
          <w:pPr>
            <w:numPr>
              <w:numId w:val="58"/>
            </w:numPr>
            <w:spacing w:line="276" w:lineRule="auto"/>
            <w:ind w:left="852" w:right="-567" w:hanging="284"/>
            <w:jc w:val="both"/>
          </w:pPr>
        </w:pPrChange>
      </w:pPr>
      <w:r w:rsidRPr="00AA5312">
        <w:rPr>
          <w:rFonts w:ascii="Arial Narrow" w:hAnsi="Arial Narrow" w:cstheme="minorHAnsi"/>
          <w:sz w:val="22"/>
          <w:szCs w:val="22"/>
        </w:rPr>
        <w:t>1408 talleres de capacitación docente en las 44 II.EE.</w:t>
      </w:r>
    </w:p>
    <w:p w14:paraId="41D4E392" w14:textId="77777777" w:rsidR="00C0752E" w:rsidRPr="00AA5312" w:rsidRDefault="00C0752E">
      <w:pPr>
        <w:numPr>
          <w:ilvl w:val="0"/>
          <w:numId w:val="58"/>
        </w:numPr>
        <w:ind w:left="852" w:right="-567" w:hanging="284"/>
        <w:jc w:val="both"/>
        <w:rPr>
          <w:rFonts w:ascii="Arial Narrow" w:hAnsi="Arial Narrow" w:cstheme="minorHAnsi"/>
          <w:sz w:val="22"/>
          <w:szCs w:val="22"/>
        </w:rPr>
        <w:pPrChange w:id="524" w:author="Usuario de Windows" w:date="2023-03-22T12:32:00Z">
          <w:pPr>
            <w:numPr>
              <w:numId w:val="58"/>
            </w:numPr>
            <w:spacing w:line="276" w:lineRule="auto"/>
            <w:ind w:left="852" w:right="-567" w:hanging="284"/>
            <w:jc w:val="both"/>
          </w:pPr>
        </w:pPrChange>
      </w:pPr>
      <w:r w:rsidRPr="00AA5312">
        <w:rPr>
          <w:rFonts w:ascii="Arial Narrow" w:hAnsi="Arial Narrow" w:cstheme="minorHAnsi"/>
          <w:sz w:val="22"/>
          <w:szCs w:val="22"/>
        </w:rPr>
        <w:t>704 talleres de Asistencia Técnica y Asesoramiento Pedagógico a los docentes de las 44 II.EE.</w:t>
      </w:r>
    </w:p>
    <w:p w14:paraId="1F2B4104" w14:textId="77777777" w:rsidR="00C0752E" w:rsidRPr="00AA5312" w:rsidRDefault="00C0752E">
      <w:pPr>
        <w:numPr>
          <w:ilvl w:val="0"/>
          <w:numId w:val="58"/>
        </w:numPr>
        <w:ind w:left="852" w:right="-567" w:hanging="284"/>
        <w:jc w:val="both"/>
        <w:rPr>
          <w:rFonts w:ascii="Arial Narrow" w:hAnsi="Arial Narrow" w:cstheme="minorHAnsi"/>
          <w:sz w:val="22"/>
          <w:szCs w:val="22"/>
        </w:rPr>
        <w:pPrChange w:id="525" w:author="Usuario de Windows" w:date="2023-03-22T12:32:00Z">
          <w:pPr>
            <w:numPr>
              <w:numId w:val="58"/>
            </w:numPr>
            <w:spacing w:line="276" w:lineRule="auto"/>
            <w:ind w:left="852" w:right="-567" w:hanging="284"/>
            <w:jc w:val="both"/>
          </w:pPr>
        </w:pPrChange>
      </w:pPr>
      <w:r w:rsidRPr="00AA5312">
        <w:rPr>
          <w:rFonts w:ascii="Arial Narrow" w:hAnsi="Arial Narrow" w:cstheme="minorHAnsi"/>
          <w:sz w:val="22"/>
          <w:szCs w:val="22"/>
        </w:rPr>
        <w:t>01 eventos de intercambio para los docentes.</w:t>
      </w:r>
    </w:p>
    <w:p w14:paraId="5969FC49" w14:textId="77777777" w:rsidR="00C0752E" w:rsidRPr="00AA5312" w:rsidRDefault="00C0752E">
      <w:pPr>
        <w:ind w:left="568" w:right="-567"/>
        <w:contextualSpacing/>
        <w:jc w:val="both"/>
        <w:rPr>
          <w:rFonts w:ascii="Arial Narrow" w:hAnsi="Arial Narrow" w:cstheme="minorHAnsi"/>
          <w:iCs/>
          <w:sz w:val="22"/>
          <w:szCs w:val="22"/>
        </w:rPr>
      </w:pPr>
    </w:p>
    <w:p w14:paraId="23D9365E" w14:textId="4AAE013F" w:rsidR="00C0752E" w:rsidRPr="00C0752E" w:rsidRDefault="00E6163E">
      <w:pPr>
        <w:tabs>
          <w:tab w:val="left" w:pos="142"/>
          <w:tab w:val="left" w:pos="567"/>
        </w:tabs>
        <w:ind w:left="1135" w:hanging="709"/>
        <w:jc w:val="center"/>
        <w:rPr>
          <w:rFonts w:ascii="Arial Narrow" w:eastAsia="Calibri" w:hAnsi="Arial Narrow" w:cs="Arial"/>
          <w:b/>
          <w:bCs/>
          <w:sz w:val="22"/>
          <w:szCs w:val="22"/>
          <w:lang w:eastAsia="en-US"/>
        </w:rPr>
      </w:pPr>
      <w:r w:rsidRPr="00C0752E">
        <w:rPr>
          <w:rFonts w:ascii="Arial Narrow" w:eastAsia="Calibri" w:hAnsi="Arial Narrow" w:cs="Arial"/>
          <w:b/>
          <w:bCs/>
          <w:sz w:val="22"/>
          <w:szCs w:val="22"/>
          <w:lang w:eastAsia="en-US"/>
        </w:rPr>
        <w:t>Desagregado de incremento presupuestal</w:t>
      </w:r>
    </w:p>
    <w:p w14:paraId="5F077017" w14:textId="0513639E" w:rsidR="00C0752E" w:rsidRPr="00C0752E" w:rsidDel="00503338" w:rsidRDefault="00C0752E">
      <w:pPr>
        <w:tabs>
          <w:tab w:val="left" w:pos="142"/>
          <w:tab w:val="left" w:pos="567"/>
        </w:tabs>
        <w:ind w:left="1135" w:hanging="709"/>
        <w:jc w:val="both"/>
        <w:rPr>
          <w:del w:id="526" w:author="Usuario de Windows" w:date="2023-03-22T12:10:00Z"/>
          <w:rFonts w:ascii="Arial Narrow" w:eastAsia="Calibri" w:hAnsi="Arial Narrow" w:cs="Arial"/>
          <w:sz w:val="22"/>
          <w:szCs w:val="22"/>
          <w:lang w:eastAsia="en-US"/>
        </w:rPr>
      </w:pPr>
    </w:p>
    <w:tbl>
      <w:tblPr>
        <w:tblStyle w:val="Tablaconcuadrcula"/>
        <w:tblW w:w="8364" w:type="dxa"/>
        <w:tblInd w:w="562" w:type="dxa"/>
        <w:tblLook w:val="04A0" w:firstRow="1" w:lastRow="0" w:firstColumn="1" w:lastColumn="0" w:noHBand="0" w:noVBand="1"/>
        <w:tblPrChange w:id="527" w:author="NAHIM" w:date="2023-03-23T14:20:00Z">
          <w:tblPr>
            <w:tblStyle w:val="Tablaconcuadrcula"/>
            <w:tblW w:w="7796" w:type="dxa"/>
            <w:tblInd w:w="846" w:type="dxa"/>
            <w:tblLook w:val="04A0" w:firstRow="1" w:lastRow="0" w:firstColumn="1" w:lastColumn="0" w:noHBand="0" w:noVBand="1"/>
          </w:tblPr>
        </w:tblPrChange>
      </w:tblPr>
      <w:tblGrid>
        <w:gridCol w:w="530"/>
        <w:gridCol w:w="2182"/>
        <w:gridCol w:w="1265"/>
        <w:gridCol w:w="1442"/>
        <w:gridCol w:w="1535"/>
        <w:gridCol w:w="1410"/>
        <w:tblGridChange w:id="528">
          <w:tblGrid>
            <w:gridCol w:w="284"/>
            <w:gridCol w:w="246"/>
            <w:gridCol w:w="665"/>
            <w:gridCol w:w="1517"/>
            <w:gridCol w:w="974"/>
            <w:gridCol w:w="291"/>
            <w:gridCol w:w="1079"/>
            <w:gridCol w:w="363"/>
            <w:gridCol w:w="1102"/>
            <w:gridCol w:w="433"/>
            <w:gridCol w:w="1126"/>
            <w:gridCol w:w="284"/>
            <w:gridCol w:w="1275"/>
          </w:tblGrid>
        </w:tblGridChange>
      </w:tblGrid>
      <w:tr w:rsidR="00725A22" w:rsidRPr="00725A22" w14:paraId="1A282F87" w14:textId="2517B61E" w:rsidTr="009726C2">
        <w:trPr>
          <w:trPrChange w:id="529" w:author="NAHIM" w:date="2023-03-23T14:20:00Z">
            <w:trPr>
              <w:gridBefore w:val="1"/>
            </w:trPr>
          </w:trPrChange>
        </w:trPr>
        <w:tc>
          <w:tcPr>
            <w:tcW w:w="530" w:type="dxa"/>
            <w:shd w:val="clear" w:color="auto" w:fill="7F7F7F" w:themeFill="text1" w:themeFillTint="80"/>
            <w:vAlign w:val="center"/>
            <w:tcPrChange w:id="530" w:author="NAHIM" w:date="2023-03-23T14:20:00Z">
              <w:tcPr>
                <w:tcW w:w="911" w:type="dxa"/>
                <w:gridSpan w:val="2"/>
                <w:shd w:val="clear" w:color="auto" w:fill="7F7F7F" w:themeFill="text1" w:themeFillTint="80"/>
                <w:vAlign w:val="center"/>
              </w:tcPr>
            </w:tcPrChange>
          </w:tcPr>
          <w:p w14:paraId="3B64082F" w14:textId="77777777" w:rsidR="00725A22" w:rsidRPr="00725A22" w:rsidRDefault="00725A22">
            <w:pPr>
              <w:tabs>
                <w:tab w:val="left" w:pos="142"/>
                <w:tab w:val="left" w:pos="567"/>
              </w:tabs>
              <w:jc w:val="center"/>
              <w:rPr>
                <w:rFonts w:ascii="Arial Narrow" w:eastAsia="Calibri" w:hAnsi="Arial Narrow" w:cs="Arial"/>
                <w:b/>
                <w:bCs/>
                <w:sz w:val="16"/>
                <w:szCs w:val="16"/>
                <w:lang w:eastAsia="en-US"/>
                <w:rPrChange w:id="531"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532" w:author="NAHIM" w:date="2023-03-23T12:31:00Z">
                  <w:rPr>
                    <w:rFonts w:ascii="Arial Narrow" w:eastAsia="Calibri" w:hAnsi="Arial Narrow" w:cs="Arial"/>
                    <w:b/>
                    <w:bCs/>
                    <w:sz w:val="22"/>
                    <w:szCs w:val="22"/>
                    <w:lang w:eastAsia="en-US"/>
                  </w:rPr>
                </w:rPrChange>
              </w:rPr>
              <w:t>ÍTEM</w:t>
            </w:r>
          </w:p>
        </w:tc>
        <w:tc>
          <w:tcPr>
            <w:tcW w:w="2182" w:type="dxa"/>
            <w:shd w:val="clear" w:color="auto" w:fill="7F7F7F" w:themeFill="text1" w:themeFillTint="80"/>
            <w:vAlign w:val="center"/>
            <w:tcPrChange w:id="533" w:author="NAHIM" w:date="2023-03-23T14:20:00Z">
              <w:tcPr>
                <w:tcW w:w="2491" w:type="dxa"/>
                <w:gridSpan w:val="2"/>
                <w:shd w:val="clear" w:color="auto" w:fill="7F7F7F" w:themeFill="text1" w:themeFillTint="80"/>
                <w:vAlign w:val="center"/>
              </w:tcPr>
            </w:tcPrChange>
          </w:tcPr>
          <w:p w14:paraId="079AC726" w14:textId="77777777" w:rsidR="00725A22" w:rsidRPr="00725A22" w:rsidRDefault="00725A22">
            <w:pPr>
              <w:tabs>
                <w:tab w:val="left" w:pos="142"/>
                <w:tab w:val="left" w:pos="567"/>
              </w:tabs>
              <w:jc w:val="center"/>
              <w:rPr>
                <w:rFonts w:ascii="Arial Narrow" w:eastAsia="Calibri" w:hAnsi="Arial Narrow" w:cs="Arial"/>
                <w:b/>
                <w:bCs/>
                <w:sz w:val="16"/>
                <w:szCs w:val="16"/>
                <w:lang w:eastAsia="en-US"/>
                <w:rPrChange w:id="534"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535" w:author="NAHIM" w:date="2023-03-23T12:31:00Z">
                  <w:rPr>
                    <w:rFonts w:ascii="Arial Narrow" w:eastAsia="Calibri" w:hAnsi="Arial Narrow" w:cs="Arial"/>
                    <w:b/>
                    <w:bCs/>
                    <w:sz w:val="22"/>
                    <w:szCs w:val="22"/>
                    <w:lang w:eastAsia="en-US"/>
                  </w:rPr>
                </w:rPrChange>
              </w:rPr>
              <w:t>DESCRIPCIÓN</w:t>
            </w:r>
          </w:p>
        </w:tc>
        <w:tc>
          <w:tcPr>
            <w:tcW w:w="1265" w:type="dxa"/>
            <w:shd w:val="clear" w:color="auto" w:fill="7F7F7F" w:themeFill="text1" w:themeFillTint="80"/>
            <w:vAlign w:val="center"/>
            <w:tcPrChange w:id="536" w:author="NAHIM" w:date="2023-03-23T14:20:00Z">
              <w:tcPr>
                <w:tcW w:w="1370" w:type="dxa"/>
                <w:gridSpan w:val="2"/>
                <w:shd w:val="clear" w:color="auto" w:fill="7F7F7F" w:themeFill="text1" w:themeFillTint="80"/>
                <w:vAlign w:val="center"/>
              </w:tcPr>
            </w:tcPrChange>
          </w:tcPr>
          <w:p w14:paraId="57D6A8A3" w14:textId="3ED15F2F" w:rsidR="00725A22" w:rsidRPr="00725A22" w:rsidRDefault="00725A22">
            <w:pPr>
              <w:tabs>
                <w:tab w:val="left" w:pos="142"/>
                <w:tab w:val="left" w:pos="567"/>
              </w:tabs>
              <w:jc w:val="center"/>
              <w:rPr>
                <w:rFonts w:ascii="Arial Narrow" w:eastAsia="Calibri" w:hAnsi="Arial Narrow" w:cs="Arial"/>
                <w:b/>
                <w:bCs/>
                <w:sz w:val="16"/>
                <w:szCs w:val="16"/>
                <w:lang w:eastAsia="en-US"/>
                <w:rPrChange w:id="537" w:author="NAHIM" w:date="2023-03-23T12:31:00Z">
                  <w:rPr>
                    <w:rFonts w:ascii="Arial Narrow" w:eastAsia="Calibri" w:hAnsi="Arial Narrow" w:cs="Arial"/>
                    <w:b/>
                    <w:bCs/>
                    <w:sz w:val="22"/>
                    <w:szCs w:val="22"/>
                    <w:lang w:eastAsia="en-US"/>
                  </w:rPr>
                </w:rPrChange>
              </w:rPr>
            </w:pPr>
            <w:proofErr w:type="spellStart"/>
            <w:r w:rsidRPr="00725A22">
              <w:rPr>
                <w:rFonts w:ascii="Arial Narrow" w:eastAsia="Calibri" w:hAnsi="Arial Narrow" w:cs="Arial"/>
                <w:b/>
                <w:bCs/>
                <w:sz w:val="16"/>
                <w:szCs w:val="16"/>
                <w:lang w:eastAsia="en-US"/>
                <w:rPrChange w:id="538" w:author="NAHIM" w:date="2023-03-23T12:31:00Z">
                  <w:rPr>
                    <w:rFonts w:ascii="Arial Narrow" w:eastAsia="Calibri" w:hAnsi="Arial Narrow" w:cs="Arial"/>
                    <w:b/>
                    <w:bCs/>
                    <w:sz w:val="22"/>
                    <w:szCs w:val="22"/>
                    <w:lang w:eastAsia="en-US"/>
                  </w:rPr>
                </w:rPrChange>
              </w:rPr>
              <w:t>E</w:t>
            </w:r>
            <w:del w:id="539" w:author="NAHIM" w:date="2023-03-23T16:12:00Z">
              <w:r w:rsidRPr="00725A22" w:rsidDel="00A9311D">
                <w:rPr>
                  <w:rFonts w:ascii="Arial Narrow" w:eastAsia="Calibri" w:hAnsi="Arial Narrow" w:cs="Arial"/>
                  <w:b/>
                  <w:bCs/>
                  <w:sz w:val="16"/>
                  <w:szCs w:val="16"/>
                  <w:lang w:eastAsia="en-US"/>
                  <w:rPrChange w:id="540" w:author="NAHIM" w:date="2023-03-23T12:31:00Z">
                    <w:rPr>
                      <w:rFonts w:ascii="Arial Narrow" w:eastAsia="Calibri" w:hAnsi="Arial Narrow" w:cs="Arial"/>
                      <w:b/>
                      <w:bCs/>
                      <w:sz w:val="22"/>
                      <w:szCs w:val="22"/>
                      <w:lang w:eastAsia="en-US"/>
                    </w:rPr>
                  </w:rPrChange>
                </w:rPr>
                <w:delText>XP</w:delText>
              </w:r>
            </w:del>
            <w:ins w:id="541" w:author="NAHIM" w:date="2023-03-23T16:12:00Z">
              <w:r w:rsidR="00A9311D">
                <w:rPr>
                  <w:rFonts w:ascii="Arial Narrow" w:eastAsia="Calibri" w:hAnsi="Arial Narrow" w:cs="Arial"/>
                  <w:b/>
                  <w:bCs/>
                  <w:sz w:val="16"/>
                  <w:szCs w:val="16"/>
                  <w:lang w:eastAsia="en-US"/>
                </w:rPr>
                <w:t>xp</w:t>
              </w:r>
            </w:ins>
            <w:proofErr w:type="spellEnd"/>
            <w:r w:rsidRPr="00725A22">
              <w:rPr>
                <w:rFonts w:ascii="Arial Narrow" w:eastAsia="Calibri" w:hAnsi="Arial Narrow" w:cs="Arial"/>
                <w:b/>
                <w:bCs/>
                <w:sz w:val="16"/>
                <w:szCs w:val="16"/>
                <w:lang w:eastAsia="en-US"/>
                <w:rPrChange w:id="542" w:author="NAHIM" w:date="2023-03-23T12:31:00Z">
                  <w:rPr>
                    <w:rFonts w:ascii="Arial Narrow" w:eastAsia="Calibri" w:hAnsi="Arial Narrow" w:cs="Arial"/>
                    <w:b/>
                    <w:bCs/>
                    <w:sz w:val="22"/>
                    <w:szCs w:val="22"/>
                    <w:lang w:eastAsia="en-US"/>
                  </w:rPr>
                </w:rPrChange>
              </w:rPr>
              <w:t xml:space="preserve">. </w:t>
            </w:r>
            <w:del w:id="543" w:author="NAHIM" w:date="2023-03-23T16:13:00Z">
              <w:r w:rsidRPr="00725A22" w:rsidDel="00A9311D">
                <w:rPr>
                  <w:rFonts w:ascii="Arial Narrow" w:eastAsia="Calibri" w:hAnsi="Arial Narrow" w:cs="Arial"/>
                  <w:b/>
                  <w:bCs/>
                  <w:sz w:val="16"/>
                  <w:szCs w:val="16"/>
                  <w:lang w:eastAsia="en-US"/>
                  <w:rPrChange w:id="544" w:author="NAHIM" w:date="2023-03-23T12:31:00Z">
                    <w:rPr>
                      <w:rFonts w:ascii="Arial Narrow" w:eastAsia="Calibri" w:hAnsi="Arial Narrow" w:cs="Arial"/>
                      <w:b/>
                      <w:bCs/>
                      <w:sz w:val="22"/>
                      <w:szCs w:val="22"/>
                      <w:lang w:eastAsia="en-US"/>
                    </w:rPr>
                  </w:rPrChange>
                </w:rPr>
                <w:delText>TEC</w:delText>
              </w:r>
            </w:del>
            <w:proofErr w:type="spellStart"/>
            <w:ins w:id="545" w:author="NAHIM" w:date="2023-03-23T16:13:00Z">
              <w:r w:rsidR="00A9311D">
                <w:rPr>
                  <w:rFonts w:ascii="Arial Narrow" w:eastAsia="Calibri" w:hAnsi="Arial Narrow" w:cs="Arial"/>
                  <w:b/>
                  <w:bCs/>
                  <w:sz w:val="16"/>
                  <w:szCs w:val="16"/>
                  <w:lang w:eastAsia="en-US"/>
                </w:rPr>
                <w:t>tec</w:t>
              </w:r>
            </w:ins>
            <w:proofErr w:type="spellEnd"/>
            <w:r w:rsidRPr="00725A22">
              <w:rPr>
                <w:rFonts w:ascii="Arial Narrow" w:eastAsia="Calibri" w:hAnsi="Arial Narrow" w:cs="Arial"/>
                <w:b/>
                <w:bCs/>
                <w:sz w:val="16"/>
                <w:szCs w:val="16"/>
                <w:lang w:eastAsia="en-US"/>
                <w:rPrChange w:id="546" w:author="NAHIM" w:date="2023-03-23T12:31:00Z">
                  <w:rPr>
                    <w:rFonts w:ascii="Arial Narrow" w:eastAsia="Calibri" w:hAnsi="Arial Narrow" w:cs="Arial"/>
                    <w:b/>
                    <w:bCs/>
                    <w:sz w:val="22"/>
                    <w:szCs w:val="22"/>
                    <w:lang w:eastAsia="en-US"/>
                  </w:rPr>
                </w:rPrChange>
              </w:rPr>
              <w:t>. 2018</w:t>
            </w:r>
          </w:p>
          <w:p w14:paraId="61105905" w14:textId="77777777" w:rsidR="00725A22" w:rsidRPr="00725A22" w:rsidRDefault="00725A22">
            <w:pPr>
              <w:tabs>
                <w:tab w:val="left" w:pos="142"/>
                <w:tab w:val="left" w:pos="567"/>
              </w:tabs>
              <w:jc w:val="center"/>
              <w:rPr>
                <w:rFonts w:ascii="Arial Narrow" w:eastAsia="Calibri" w:hAnsi="Arial Narrow" w:cs="Arial"/>
                <w:b/>
                <w:bCs/>
                <w:sz w:val="16"/>
                <w:szCs w:val="16"/>
                <w:lang w:eastAsia="en-US"/>
                <w:rPrChange w:id="547"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548" w:author="NAHIM" w:date="2023-03-23T12:31:00Z">
                  <w:rPr>
                    <w:rFonts w:ascii="Arial Narrow" w:eastAsia="Calibri" w:hAnsi="Arial Narrow" w:cs="Arial"/>
                    <w:b/>
                    <w:bCs/>
                    <w:sz w:val="22"/>
                    <w:szCs w:val="22"/>
                    <w:lang w:eastAsia="en-US"/>
                  </w:rPr>
                </w:rPrChange>
              </w:rPr>
              <w:t>S/</w:t>
            </w:r>
          </w:p>
        </w:tc>
        <w:tc>
          <w:tcPr>
            <w:tcW w:w="1442" w:type="dxa"/>
            <w:shd w:val="clear" w:color="auto" w:fill="7F7F7F" w:themeFill="text1" w:themeFillTint="80"/>
            <w:vAlign w:val="center"/>
            <w:tcPrChange w:id="549" w:author="NAHIM" w:date="2023-03-23T14:20:00Z">
              <w:tcPr>
                <w:tcW w:w="1465" w:type="dxa"/>
                <w:gridSpan w:val="2"/>
                <w:shd w:val="clear" w:color="auto" w:fill="7F7F7F" w:themeFill="text1" w:themeFillTint="80"/>
                <w:vAlign w:val="center"/>
              </w:tcPr>
            </w:tcPrChange>
          </w:tcPr>
          <w:p w14:paraId="4B33EC8F" w14:textId="24F7E0CE" w:rsidR="00725A22" w:rsidRPr="00725A22" w:rsidRDefault="00725A22">
            <w:pPr>
              <w:tabs>
                <w:tab w:val="left" w:pos="142"/>
                <w:tab w:val="left" w:pos="567"/>
              </w:tabs>
              <w:jc w:val="center"/>
              <w:rPr>
                <w:rFonts w:ascii="Arial Narrow" w:eastAsia="Calibri" w:hAnsi="Arial Narrow" w:cs="Arial"/>
                <w:b/>
                <w:bCs/>
                <w:sz w:val="16"/>
                <w:szCs w:val="16"/>
                <w:lang w:eastAsia="en-US"/>
                <w:rPrChange w:id="550" w:author="NAHIM" w:date="2023-03-23T12:31:00Z">
                  <w:rPr>
                    <w:rFonts w:ascii="Arial Narrow" w:eastAsia="Calibri" w:hAnsi="Arial Narrow" w:cs="Arial"/>
                    <w:b/>
                    <w:bCs/>
                    <w:sz w:val="22"/>
                    <w:szCs w:val="22"/>
                    <w:lang w:eastAsia="en-US"/>
                  </w:rPr>
                </w:rPrChange>
              </w:rPr>
            </w:pPr>
            <w:proofErr w:type="spellStart"/>
            <w:r w:rsidRPr="00725A22">
              <w:rPr>
                <w:rFonts w:ascii="Arial Narrow" w:eastAsia="Calibri" w:hAnsi="Arial Narrow" w:cs="Arial"/>
                <w:b/>
                <w:bCs/>
                <w:sz w:val="16"/>
                <w:szCs w:val="16"/>
                <w:lang w:eastAsia="en-US"/>
                <w:rPrChange w:id="551" w:author="NAHIM" w:date="2023-03-23T12:31:00Z">
                  <w:rPr>
                    <w:rFonts w:ascii="Arial Narrow" w:eastAsia="Calibri" w:hAnsi="Arial Narrow" w:cs="Arial"/>
                    <w:b/>
                    <w:bCs/>
                    <w:sz w:val="22"/>
                    <w:szCs w:val="22"/>
                    <w:lang w:eastAsia="en-US"/>
                  </w:rPr>
                </w:rPrChange>
              </w:rPr>
              <w:t>E</w:t>
            </w:r>
            <w:del w:id="552" w:author="NAHIM" w:date="2023-03-23T16:13:00Z">
              <w:r w:rsidRPr="00725A22" w:rsidDel="00A9311D">
                <w:rPr>
                  <w:rFonts w:ascii="Arial Narrow" w:eastAsia="Calibri" w:hAnsi="Arial Narrow" w:cs="Arial"/>
                  <w:b/>
                  <w:bCs/>
                  <w:sz w:val="16"/>
                  <w:szCs w:val="16"/>
                  <w:lang w:eastAsia="en-US"/>
                  <w:rPrChange w:id="553" w:author="NAHIM" w:date="2023-03-23T12:31:00Z">
                    <w:rPr>
                      <w:rFonts w:ascii="Arial Narrow" w:eastAsia="Calibri" w:hAnsi="Arial Narrow" w:cs="Arial"/>
                      <w:b/>
                      <w:bCs/>
                      <w:sz w:val="22"/>
                      <w:szCs w:val="22"/>
                      <w:lang w:eastAsia="en-US"/>
                    </w:rPr>
                  </w:rPrChange>
                </w:rPr>
                <w:delText>XP</w:delText>
              </w:r>
            </w:del>
            <w:ins w:id="554" w:author="NAHIM" w:date="2023-03-23T16:13:00Z">
              <w:r w:rsidR="00A9311D">
                <w:rPr>
                  <w:rFonts w:ascii="Arial Narrow" w:eastAsia="Calibri" w:hAnsi="Arial Narrow" w:cs="Arial"/>
                  <w:b/>
                  <w:bCs/>
                  <w:sz w:val="16"/>
                  <w:szCs w:val="16"/>
                  <w:lang w:eastAsia="en-US"/>
                </w:rPr>
                <w:t>xp</w:t>
              </w:r>
            </w:ins>
            <w:proofErr w:type="spellEnd"/>
            <w:r w:rsidRPr="00725A22">
              <w:rPr>
                <w:rFonts w:ascii="Arial Narrow" w:eastAsia="Calibri" w:hAnsi="Arial Narrow" w:cs="Arial"/>
                <w:b/>
                <w:bCs/>
                <w:sz w:val="16"/>
                <w:szCs w:val="16"/>
                <w:lang w:eastAsia="en-US"/>
                <w:rPrChange w:id="555" w:author="NAHIM" w:date="2023-03-23T12:31:00Z">
                  <w:rPr>
                    <w:rFonts w:ascii="Arial Narrow" w:eastAsia="Calibri" w:hAnsi="Arial Narrow" w:cs="Arial"/>
                    <w:b/>
                    <w:bCs/>
                    <w:sz w:val="22"/>
                    <w:szCs w:val="22"/>
                    <w:lang w:eastAsia="en-US"/>
                  </w:rPr>
                </w:rPrChange>
              </w:rPr>
              <w:t xml:space="preserve">. </w:t>
            </w:r>
            <w:del w:id="556" w:author="NAHIM" w:date="2023-03-23T16:13:00Z">
              <w:r w:rsidRPr="00725A22" w:rsidDel="00A9311D">
                <w:rPr>
                  <w:rFonts w:ascii="Arial Narrow" w:eastAsia="Calibri" w:hAnsi="Arial Narrow" w:cs="Arial"/>
                  <w:b/>
                  <w:bCs/>
                  <w:sz w:val="16"/>
                  <w:szCs w:val="16"/>
                  <w:lang w:eastAsia="en-US"/>
                  <w:rPrChange w:id="557" w:author="NAHIM" w:date="2023-03-23T12:31:00Z">
                    <w:rPr>
                      <w:rFonts w:ascii="Arial Narrow" w:eastAsia="Calibri" w:hAnsi="Arial Narrow" w:cs="Arial"/>
                      <w:b/>
                      <w:bCs/>
                      <w:sz w:val="22"/>
                      <w:szCs w:val="22"/>
                      <w:lang w:eastAsia="en-US"/>
                    </w:rPr>
                  </w:rPrChange>
                </w:rPr>
                <w:delText>TEC</w:delText>
              </w:r>
            </w:del>
            <w:proofErr w:type="spellStart"/>
            <w:ins w:id="558" w:author="NAHIM" w:date="2023-03-23T16:13:00Z">
              <w:r w:rsidR="00A9311D">
                <w:rPr>
                  <w:rFonts w:ascii="Arial Narrow" w:eastAsia="Calibri" w:hAnsi="Arial Narrow" w:cs="Arial"/>
                  <w:b/>
                  <w:bCs/>
                  <w:sz w:val="16"/>
                  <w:szCs w:val="16"/>
                  <w:lang w:eastAsia="en-US"/>
                </w:rPr>
                <w:t>tec</w:t>
              </w:r>
            </w:ins>
            <w:proofErr w:type="spellEnd"/>
            <w:r w:rsidRPr="00725A22">
              <w:rPr>
                <w:rFonts w:ascii="Arial Narrow" w:eastAsia="Calibri" w:hAnsi="Arial Narrow" w:cs="Arial"/>
                <w:b/>
                <w:bCs/>
                <w:sz w:val="16"/>
                <w:szCs w:val="16"/>
                <w:lang w:eastAsia="en-US"/>
                <w:rPrChange w:id="559" w:author="NAHIM" w:date="2023-03-23T12:31:00Z">
                  <w:rPr>
                    <w:rFonts w:ascii="Arial Narrow" w:eastAsia="Calibri" w:hAnsi="Arial Narrow" w:cs="Arial"/>
                    <w:b/>
                    <w:bCs/>
                    <w:sz w:val="22"/>
                    <w:szCs w:val="22"/>
                    <w:lang w:eastAsia="en-US"/>
                  </w:rPr>
                </w:rPrChange>
              </w:rPr>
              <w:t xml:space="preserve">. </w:t>
            </w:r>
            <w:del w:id="560" w:author="NAHIM" w:date="2023-03-23T16:14:00Z">
              <w:r w:rsidRPr="00725A22" w:rsidDel="00A9311D">
                <w:rPr>
                  <w:rFonts w:ascii="Arial Narrow" w:eastAsia="Calibri" w:hAnsi="Arial Narrow" w:cs="Arial"/>
                  <w:b/>
                  <w:bCs/>
                  <w:sz w:val="16"/>
                  <w:szCs w:val="16"/>
                  <w:lang w:eastAsia="en-US"/>
                  <w:rPrChange w:id="561" w:author="NAHIM" w:date="2023-03-23T12:31:00Z">
                    <w:rPr>
                      <w:rFonts w:ascii="Arial Narrow" w:eastAsia="Calibri" w:hAnsi="Arial Narrow" w:cs="Arial"/>
                      <w:b/>
                      <w:bCs/>
                      <w:sz w:val="22"/>
                      <w:szCs w:val="22"/>
                      <w:lang w:eastAsia="en-US"/>
                    </w:rPr>
                  </w:rPrChange>
                </w:rPr>
                <w:delText>MOD</w:delText>
              </w:r>
            </w:del>
            <w:ins w:id="562" w:author="NAHIM" w:date="2023-03-23T16:14:00Z">
              <w:r w:rsidR="00A9311D">
                <w:rPr>
                  <w:rFonts w:ascii="Arial Narrow" w:eastAsia="Calibri" w:hAnsi="Arial Narrow" w:cs="Arial"/>
                  <w:b/>
                  <w:bCs/>
                  <w:sz w:val="16"/>
                  <w:szCs w:val="16"/>
                  <w:lang w:eastAsia="en-US"/>
                </w:rPr>
                <w:t>mod</w:t>
              </w:r>
            </w:ins>
            <w:r w:rsidRPr="00725A22">
              <w:rPr>
                <w:rFonts w:ascii="Arial Narrow" w:eastAsia="Calibri" w:hAnsi="Arial Narrow" w:cs="Arial"/>
                <w:b/>
                <w:bCs/>
                <w:sz w:val="16"/>
                <w:szCs w:val="16"/>
                <w:lang w:eastAsia="en-US"/>
                <w:rPrChange w:id="563" w:author="NAHIM" w:date="2023-03-23T12:31:00Z">
                  <w:rPr>
                    <w:rFonts w:ascii="Arial Narrow" w:eastAsia="Calibri" w:hAnsi="Arial Narrow" w:cs="Arial"/>
                    <w:b/>
                    <w:bCs/>
                    <w:sz w:val="22"/>
                    <w:szCs w:val="22"/>
                    <w:lang w:eastAsia="en-US"/>
                  </w:rPr>
                </w:rPrChange>
              </w:rPr>
              <w:t xml:space="preserve"> 01</w:t>
            </w:r>
          </w:p>
          <w:p w14:paraId="2206F854" w14:textId="77777777" w:rsidR="00725A22" w:rsidRPr="00725A22" w:rsidRDefault="00725A22">
            <w:pPr>
              <w:tabs>
                <w:tab w:val="left" w:pos="142"/>
                <w:tab w:val="left" w:pos="567"/>
              </w:tabs>
              <w:jc w:val="center"/>
              <w:rPr>
                <w:rFonts w:ascii="Arial Narrow" w:eastAsia="Calibri" w:hAnsi="Arial Narrow" w:cs="Arial"/>
                <w:b/>
                <w:bCs/>
                <w:sz w:val="16"/>
                <w:szCs w:val="16"/>
                <w:lang w:eastAsia="en-US"/>
                <w:rPrChange w:id="564"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565" w:author="NAHIM" w:date="2023-03-23T12:31:00Z">
                  <w:rPr>
                    <w:rFonts w:ascii="Arial Narrow" w:eastAsia="Calibri" w:hAnsi="Arial Narrow" w:cs="Arial"/>
                    <w:b/>
                    <w:bCs/>
                    <w:sz w:val="22"/>
                    <w:szCs w:val="22"/>
                    <w:lang w:eastAsia="en-US"/>
                  </w:rPr>
                </w:rPrChange>
              </w:rPr>
              <w:t>S/</w:t>
            </w:r>
          </w:p>
        </w:tc>
        <w:tc>
          <w:tcPr>
            <w:tcW w:w="1535" w:type="dxa"/>
            <w:shd w:val="clear" w:color="auto" w:fill="7F7F7F" w:themeFill="text1" w:themeFillTint="80"/>
            <w:vAlign w:val="center"/>
            <w:tcPrChange w:id="566" w:author="NAHIM" w:date="2023-03-23T14:20:00Z">
              <w:tcPr>
                <w:tcW w:w="1559" w:type="dxa"/>
                <w:gridSpan w:val="2"/>
                <w:shd w:val="clear" w:color="auto" w:fill="7F7F7F" w:themeFill="text1" w:themeFillTint="80"/>
                <w:vAlign w:val="center"/>
              </w:tcPr>
            </w:tcPrChange>
          </w:tcPr>
          <w:p w14:paraId="007161D9" w14:textId="688BD4AD" w:rsidR="00725A22" w:rsidRPr="00725A22" w:rsidRDefault="00725A22">
            <w:pPr>
              <w:tabs>
                <w:tab w:val="left" w:pos="142"/>
                <w:tab w:val="left" w:pos="567"/>
              </w:tabs>
              <w:jc w:val="center"/>
              <w:rPr>
                <w:rFonts w:ascii="Arial Narrow" w:eastAsia="Calibri" w:hAnsi="Arial Narrow" w:cs="Arial"/>
                <w:b/>
                <w:bCs/>
                <w:sz w:val="16"/>
                <w:szCs w:val="16"/>
                <w:lang w:eastAsia="en-US"/>
                <w:rPrChange w:id="567" w:author="NAHIM" w:date="2023-03-23T12:31:00Z">
                  <w:rPr>
                    <w:rFonts w:ascii="Arial Narrow" w:eastAsia="Calibri" w:hAnsi="Arial Narrow" w:cs="Arial"/>
                    <w:b/>
                    <w:bCs/>
                    <w:sz w:val="22"/>
                    <w:szCs w:val="22"/>
                    <w:lang w:eastAsia="en-US"/>
                  </w:rPr>
                </w:rPrChange>
              </w:rPr>
            </w:pPr>
            <w:proofErr w:type="spellStart"/>
            <w:r w:rsidRPr="00725A22">
              <w:rPr>
                <w:rFonts w:ascii="Arial Narrow" w:eastAsia="Calibri" w:hAnsi="Arial Narrow" w:cs="Arial"/>
                <w:b/>
                <w:bCs/>
                <w:sz w:val="16"/>
                <w:szCs w:val="16"/>
                <w:lang w:eastAsia="en-US"/>
                <w:rPrChange w:id="568" w:author="NAHIM" w:date="2023-03-23T12:31:00Z">
                  <w:rPr>
                    <w:rFonts w:ascii="Arial Narrow" w:eastAsia="Calibri" w:hAnsi="Arial Narrow" w:cs="Arial"/>
                    <w:b/>
                    <w:bCs/>
                    <w:sz w:val="22"/>
                    <w:szCs w:val="22"/>
                    <w:lang w:eastAsia="en-US"/>
                  </w:rPr>
                </w:rPrChange>
              </w:rPr>
              <w:t>E</w:t>
            </w:r>
            <w:del w:id="569" w:author="NAHIM" w:date="2023-03-23T16:14:00Z">
              <w:r w:rsidRPr="00725A22" w:rsidDel="00A9311D">
                <w:rPr>
                  <w:rFonts w:ascii="Arial Narrow" w:eastAsia="Calibri" w:hAnsi="Arial Narrow" w:cs="Arial"/>
                  <w:b/>
                  <w:bCs/>
                  <w:sz w:val="16"/>
                  <w:szCs w:val="16"/>
                  <w:lang w:eastAsia="en-US"/>
                  <w:rPrChange w:id="570" w:author="NAHIM" w:date="2023-03-23T12:31:00Z">
                    <w:rPr>
                      <w:rFonts w:ascii="Arial Narrow" w:eastAsia="Calibri" w:hAnsi="Arial Narrow" w:cs="Arial"/>
                      <w:b/>
                      <w:bCs/>
                      <w:sz w:val="22"/>
                      <w:szCs w:val="22"/>
                      <w:lang w:eastAsia="en-US"/>
                    </w:rPr>
                  </w:rPrChange>
                </w:rPr>
                <w:delText>XP</w:delText>
              </w:r>
            </w:del>
            <w:ins w:id="571" w:author="NAHIM" w:date="2023-03-23T16:14:00Z">
              <w:r w:rsidR="00A9311D">
                <w:rPr>
                  <w:rFonts w:ascii="Arial Narrow" w:eastAsia="Calibri" w:hAnsi="Arial Narrow" w:cs="Arial"/>
                  <w:b/>
                  <w:bCs/>
                  <w:sz w:val="16"/>
                  <w:szCs w:val="16"/>
                  <w:lang w:eastAsia="en-US"/>
                </w:rPr>
                <w:t>xp</w:t>
              </w:r>
            </w:ins>
            <w:proofErr w:type="spellEnd"/>
            <w:r w:rsidRPr="00725A22">
              <w:rPr>
                <w:rFonts w:ascii="Arial Narrow" w:eastAsia="Calibri" w:hAnsi="Arial Narrow" w:cs="Arial"/>
                <w:b/>
                <w:bCs/>
                <w:sz w:val="16"/>
                <w:szCs w:val="16"/>
                <w:lang w:eastAsia="en-US"/>
                <w:rPrChange w:id="572" w:author="NAHIM" w:date="2023-03-23T12:31:00Z">
                  <w:rPr>
                    <w:rFonts w:ascii="Arial Narrow" w:eastAsia="Calibri" w:hAnsi="Arial Narrow" w:cs="Arial"/>
                    <w:b/>
                    <w:bCs/>
                    <w:sz w:val="22"/>
                    <w:szCs w:val="22"/>
                    <w:lang w:eastAsia="en-US"/>
                  </w:rPr>
                </w:rPrChange>
              </w:rPr>
              <w:t xml:space="preserve">. </w:t>
            </w:r>
            <w:del w:id="573" w:author="NAHIM" w:date="2023-03-23T16:14:00Z">
              <w:r w:rsidRPr="00725A22" w:rsidDel="00A9311D">
                <w:rPr>
                  <w:rFonts w:ascii="Arial Narrow" w:eastAsia="Calibri" w:hAnsi="Arial Narrow" w:cs="Arial"/>
                  <w:b/>
                  <w:bCs/>
                  <w:sz w:val="16"/>
                  <w:szCs w:val="16"/>
                  <w:lang w:eastAsia="en-US"/>
                  <w:rPrChange w:id="574" w:author="NAHIM" w:date="2023-03-23T12:31:00Z">
                    <w:rPr>
                      <w:rFonts w:ascii="Arial Narrow" w:eastAsia="Calibri" w:hAnsi="Arial Narrow" w:cs="Arial"/>
                      <w:b/>
                      <w:bCs/>
                      <w:sz w:val="22"/>
                      <w:szCs w:val="22"/>
                      <w:lang w:eastAsia="en-US"/>
                    </w:rPr>
                  </w:rPrChange>
                </w:rPr>
                <w:delText>TEC</w:delText>
              </w:r>
            </w:del>
            <w:proofErr w:type="spellStart"/>
            <w:ins w:id="575" w:author="NAHIM" w:date="2023-03-23T16:14:00Z">
              <w:r w:rsidR="00A9311D">
                <w:rPr>
                  <w:rFonts w:ascii="Arial Narrow" w:eastAsia="Calibri" w:hAnsi="Arial Narrow" w:cs="Arial"/>
                  <w:b/>
                  <w:bCs/>
                  <w:sz w:val="16"/>
                  <w:szCs w:val="16"/>
                  <w:lang w:eastAsia="en-US"/>
                </w:rPr>
                <w:t>tec</w:t>
              </w:r>
            </w:ins>
            <w:proofErr w:type="spellEnd"/>
            <w:r w:rsidRPr="00725A22">
              <w:rPr>
                <w:rFonts w:ascii="Arial Narrow" w:eastAsia="Calibri" w:hAnsi="Arial Narrow" w:cs="Arial"/>
                <w:b/>
                <w:bCs/>
                <w:sz w:val="16"/>
                <w:szCs w:val="16"/>
                <w:lang w:eastAsia="en-US"/>
                <w:rPrChange w:id="576" w:author="NAHIM" w:date="2023-03-23T12:31:00Z">
                  <w:rPr>
                    <w:rFonts w:ascii="Arial Narrow" w:eastAsia="Calibri" w:hAnsi="Arial Narrow" w:cs="Arial"/>
                    <w:b/>
                    <w:bCs/>
                    <w:sz w:val="22"/>
                    <w:szCs w:val="22"/>
                    <w:lang w:eastAsia="en-US"/>
                  </w:rPr>
                </w:rPrChange>
              </w:rPr>
              <w:t xml:space="preserve">. </w:t>
            </w:r>
            <w:del w:id="577" w:author="NAHIM" w:date="2023-03-23T16:15:00Z">
              <w:r w:rsidRPr="00725A22" w:rsidDel="00A9311D">
                <w:rPr>
                  <w:rFonts w:ascii="Arial Narrow" w:eastAsia="Calibri" w:hAnsi="Arial Narrow" w:cs="Arial"/>
                  <w:b/>
                  <w:bCs/>
                  <w:sz w:val="16"/>
                  <w:szCs w:val="16"/>
                  <w:lang w:eastAsia="en-US"/>
                  <w:rPrChange w:id="578" w:author="NAHIM" w:date="2023-03-23T12:31:00Z">
                    <w:rPr>
                      <w:rFonts w:ascii="Arial Narrow" w:eastAsia="Calibri" w:hAnsi="Arial Narrow" w:cs="Arial"/>
                      <w:b/>
                      <w:bCs/>
                      <w:sz w:val="22"/>
                      <w:szCs w:val="22"/>
                      <w:lang w:eastAsia="en-US"/>
                    </w:rPr>
                  </w:rPrChange>
                </w:rPr>
                <w:delText>MOD</w:delText>
              </w:r>
            </w:del>
            <w:ins w:id="579" w:author="NAHIM" w:date="2023-03-23T16:15:00Z">
              <w:r w:rsidR="00A9311D">
                <w:rPr>
                  <w:rFonts w:ascii="Arial Narrow" w:eastAsia="Calibri" w:hAnsi="Arial Narrow" w:cs="Arial"/>
                  <w:b/>
                  <w:bCs/>
                  <w:sz w:val="16"/>
                  <w:szCs w:val="16"/>
                  <w:lang w:eastAsia="en-US"/>
                </w:rPr>
                <w:t>mod</w:t>
              </w:r>
            </w:ins>
            <w:r w:rsidRPr="00725A22">
              <w:rPr>
                <w:rFonts w:ascii="Arial Narrow" w:eastAsia="Calibri" w:hAnsi="Arial Narrow" w:cs="Arial"/>
                <w:b/>
                <w:bCs/>
                <w:sz w:val="16"/>
                <w:szCs w:val="16"/>
                <w:lang w:eastAsia="en-US"/>
                <w:rPrChange w:id="580" w:author="NAHIM" w:date="2023-03-23T12:31:00Z">
                  <w:rPr>
                    <w:rFonts w:ascii="Arial Narrow" w:eastAsia="Calibri" w:hAnsi="Arial Narrow" w:cs="Arial"/>
                    <w:b/>
                    <w:bCs/>
                    <w:sz w:val="22"/>
                    <w:szCs w:val="22"/>
                    <w:lang w:eastAsia="en-US"/>
                  </w:rPr>
                </w:rPrChange>
              </w:rPr>
              <w:t xml:space="preserve"> 02</w:t>
            </w:r>
          </w:p>
          <w:p w14:paraId="18C35F35" w14:textId="77777777" w:rsidR="00725A22" w:rsidRPr="00725A22" w:rsidRDefault="00725A22">
            <w:pPr>
              <w:tabs>
                <w:tab w:val="left" w:pos="142"/>
                <w:tab w:val="left" w:pos="567"/>
              </w:tabs>
              <w:jc w:val="center"/>
              <w:rPr>
                <w:rFonts w:ascii="Arial Narrow" w:eastAsia="Calibri" w:hAnsi="Arial Narrow" w:cs="Arial"/>
                <w:b/>
                <w:bCs/>
                <w:sz w:val="16"/>
                <w:szCs w:val="16"/>
                <w:lang w:eastAsia="en-US"/>
                <w:rPrChange w:id="581"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582" w:author="NAHIM" w:date="2023-03-23T12:31:00Z">
                  <w:rPr>
                    <w:rFonts w:ascii="Arial Narrow" w:eastAsia="Calibri" w:hAnsi="Arial Narrow" w:cs="Arial"/>
                    <w:b/>
                    <w:bCs/>
                    <w:sz w:val="22"/>
                    <w:szCs w:val="22"/>
                    <w:lang w:eastAsia="en-US"/>
                  </w:rPr>
                </w:rPrChange>
              </w:rPr>
              <w:t>S/</w:t>
            </w:r>
          </w:p>
        </w:tc>
        <w:tc>
          <w:tcPr>
            <w:tcW w:w="1410" w:type="dxa"/>
            <w:shd w:val="clear" w:color="auto" w:fill="7F7F7F" w:themeFill="text1" w:themeFillTint="80"/>
            <w:tcPrChange w:id="583" w:author="NAHIM" w:date="2023-03-23T14:20:00Z">
              <w:tcPr>
                <w:tcW w:w="1559" w:type="dxa"/>
                <w:gridSpan w:val="2"/>
                <w:shd w:val="clear" w:color="auto" w:fill="7F7F7F" w:themeFill="text1" w:themeFillTint="80"/>
              </w:tcPr>
            </w:tcPrChange>
          </w:tcPr>
          <w:p w14:paraId="69573242" w14:textId="16076183" w:rsidR="00725A22" w:rsidRPr="00725A22" w:rsidRDefault="00725A22" w:rsidP="00725A22">
            <w:pPr>
              <w:tabs>
                <w:tab w:val="left" w:pos="142"/>
                <w:tab w:val="left" w:pos="567"/>
              </w:tabs>
              <w:jc w:val="center"/>
              <w:rPr>
                <w:ins w:id="584" w:author="NAHIM" w:date="2023-03-23T12:31:00Z"/>
                <w:rFonts w:ascii="Arial Narrow" w:eastAsia="Calibri" w:hAnsi="Arial Narrow" w:cs="Arial"/>
                <w:b/>
                <w:bCs/>
                <w:sz w:val="16"/>
                <w:szCs w:val="16"/>
                <w:lang w:eastAsia="en-US"/>
                <w:rPrChange w:id="585" w:author="NAHIM" w:date="2023-03-23T12:31:00Z">
                  <w:rPr>
                    <w:ins w:id="586" w:author="NAHIM" w:date="2023-03-23T12:31:00Z"/>
                    <w:rFonts w:ascii="Arial Narrow" w:eastAsia="Calibri" w:hAnsi="Arial Narrow" w:cs="Arial"/>
                    <w:b/>
                    <w:bCs/>
                    <w:lang w:eastAsia="en-US"/>
                  </w:rPr>
                </w:rPrChange>
              </w:rPr>
            </w:pPr>
            <w:proofErr w:type="spellStart"/>
            <w:ins w:id="587" w:author="NAHIM" w:date="2023-03-23T12:31:00Z">
              <w:r w:rsidRPr="00725A22">
                <w:rPr>
                  <w:rFonts w:ascii="Arial Narrow" w:eastAsia="Calibri" w:hAnsi="Arial Narrow" w:cs="Arial"/>
                  <w:b/>
                  <w:bCs/>
                  <w:sz w:val="16"/>
                  <w:szCs w:val="16"/>
                  <w:lang w:eastAsia="en-US"/>
                  <w:rPrChange w:id="588" w:author="NAHIM" w:date="2023-03-23T12:31:00Z">
                    <w:rPr>
                      <w:rFonts w:ascii="Arial Narrow" w:eastAsia="Calibri" w:hAnsi="Arial Narrow" w:cs="Arial"/>
                      <w:b/>
                      <w:bCs/>
                      <w:lang w:eastAsia="en-US"/>
                    </w:rPr>
                  </w:rPrChange>
                </w:rPr>
                <w:t>E</w:t>
              </w:r>
            </w:ins>
            <w:ins w:id="589" w:author="NAHIM" w:date="2023-03-23T16:15:00Z">
              <w:r w:rsidR="00A9311D">
                <w:rPr>
                  <w:rFonts w:ascii="Arial Narrow" w:eastAsia="Calibri" w:hAnsi="Arial Narrow" w:cs="Arial"/>
                  <w:b/>
                  <w:bCs/>
                  <w:sz w:val="16"/>
                  <w:szCs w:val="16"/>
                  <w:lang w:eastAsia="en-US"/>
                </w:rPr>
                <w:t>xp</w:t>
              </w:r>
            </w:ins>
            <w:proofErr w:type="spellEnd"/>
            <w:ins w:id="590" w:author="NAHIM" w:date="2023-03-23T12:31:00Z">
              <w:r w:rsidRPr="00725A22">
                <w:rPr>
                  <w:rFonts w:ascii="Arial Narrow" w:eastAsia="Calibri" w:hAnsi="Arial Narrow" w:cs="Arial"/>
                  <w:b/>
                  <w:bCs/>
                  <w:sz w:val="16"/>
                  <w:szCs w:val="16"/>
                  <w:lang w:eastAsia="en-US"/>
                  <w:rPrChange w:id="591" w:author="NAHIM" w:date="2023-03-23T12:31:00Z">
                    <w:rPr>
                      <w:rFonts w:ascii="Arial Narrow" w:eastAsia="Calibri" w:hAnsi="Arial Narrow" w:cs="Arial"/>
                      <w:b/>
                      <w:bCs/>
                      <w:lang w:eastAsia="en-US"/>
                    </w:rPr>
                  </w:rPrChange>
                </w:rPr>
                <w:t xml:space="preserve"> </w:t>
              </w:r>
            </w:ins>
            <w:proofErr w:type="spellStart"/>
            <w:ins w:id="592" w:author="NAHIM" w:date="2023-03-23T16:15:00Z">
              <w:r w:rsidR="00A9311D">
                <w:rPr>
                  <w:rFonts w:ascii="Arial Narrow" w:eastAsia="Calibri" w:hAnsi="Arial Narrow" w:cs="Arial"/>
                  <w:b/>
                  <w:bCs/>
                  <w:sz w:val="16"/>
                  <w:szCs w:val="16"/>
                  <w:lang w:eastAsia="en-US"/>
                </w:rPr>
                <w:t>tec</w:t>
              </w:r>
            </w:ins>
            <w:proofErr w:type="spellEnd"/>
            <w:ins w:id="593" w:author="NAHIM" w:date="2023-03-23T12:31:00Z">
              <w:r w:rsidRPr="00725A22">
                <w:rPr>
                  <w:rFonts w:ascii="Arial Narrow" w:eastAsia="Calibri" w:hAnsi="Arial Narrow" w:cs="Arial"/>
                  <w:b/>
                  <w:bCs/>
                  <w:sz w:val="16"/>
                  <w:szCs w:val="16"/>
                  <w:lang w:eastAsia="en-US"/>
                  <w:rPrChange w:id="594" w:author="NAHIM" w:date="2023-03-23T12:31:00Z">
                    <w:rPr>
                      <w:rFonts w:ascii="Arial Narrow" w:eastAsia="Calibri" w:hAnsi="Arial Narrow" w:cs="Arial"/>
                      <w:b/>
                      <w:bCs/>
                      <w:lang w:eastAsia="en-US"/>
                    </w:rPr>
                  </w:rPrChange>
                </w:rPr>
                <w:t xml:space="preserve">. </w:t>
              </w:r>
            </w:ins>
            <w:ins w:id="595" w:author="NAHIM" w:date="2023-03-23T16:15:00Z">
              <w:r w:rsidR="00A9311D">
                <w:rPr>
                  <w:rFonts w:ascii="Arial Narrow" w:eastAsia="Calibri" w:hAnsi="Arial Narrow" w:cs="Arial"/>
                  <w:b/>
                  <w:bCs/>
                  <w:sz w:val="16"/>
                  <w:szCs w:val="16"/>
                  <w:lang w:eastAsia="en-US"/>
                </w:rPr>
                <w:t>mod</w:t>
              </w:r>
            </w:ins>
            <w:ins w:id="596" w:author="NAHIM" w:date="2023-03-23T12:31:00Z">
              <w:r w:rsidRPr="00725A22">
                <w:rPr>
                  <w:rFonts w:ascii="Arial Narrow" w:eastAsia="Calibri" w:hAnsi="Arial Narrow" w:cs="Arial"/>
                  <w:b/>
                  <w:bCs/>
                  <w:sz w:val="16"/>
                  <w:szCs w:val="16"/>
                  <w:lang w:eastAsia="en-US"/>
                  <w:rPrChange w:id="597" w:author="NAHIM" w:date="2023-03-23T12:31:00Z">
                    <w:rPr>
                      <w:rFonts w:ascii="Arial Narrow" w:eastAsia="Calibri" w:hAnsi="Arial Narrow" w:cs="Arial"/>
                      <w:b/>
                      <w:bCs/>
                      <w:lang w:eastAsia="en-US"/>
                    </w:rPr>
                  </w:rPrChange>
                </w:rPr>
                <w:t xml:space="preserve"> 0</w:t>
              </w:r>
            </w:ins>
            <w:ins w:id="598" w:author="NAHIM" w:date="2023-03-23T14:20:00Z">
              <w:r w:rsidR="009726C2">
                <w:rPr>
                  <w:rFonts w:ascii="Arial Narrow" w:eastAsia="Calibri" w:hAnsi="Arial Narrow" w:cs="Arial"/>
                  <w:b/>
                  <w:bCs/>
                  <w:sz w:val="16"/>
                  <w:szCs w:val="16"/>
                  <w:lang w:eastAsia="en-US"/>
                </w:rPr>
                <w:t>3</w:t>
              </w:r>
            </w:ins>
          </w:p>
          <w:p w14:paraId="19B25A31" w14:textId="512FEE1C" w:rsidR="00725A22" w:rsidRPr="00725A22" w:rsidRDefault="00725A22" w:rsidP="00725A22">
            <w:pPr>
              <w:tabs>
                <w:tab w:val="left" w:pos="142"/>
                <w:tab w:val="left" w:pos="567"/>
              </w:tabs>
              <w:jc w:val="center"/>
              <w:rPr>
                <w:rFonts w:ascii="Arial Narrow" w:eastAsia="Calibri" w:hAnsi="Arial Narrow" w:cs="Arial"/>
                <w:b/>
                <w:bCs/>
                <w:sz w:val="16"/>
                <w:szCs w:val="16"/>
                <w:lang w:eastAsia="en-US"/>
                <w:rPrChange w:id="599" w:author="NAHIM" w:date="2023-03-23T12:31:00Z">
                  <w:rPr>
                    <w:rFonts w:ascii="Arial Narrow" w:eastAsia="Calibri" w:hAnsi="Arial Narrow" w:cs="Arial"/>
                    <w:b/>
                    <w:bCs/>
                    <w:lang w:eastAsia="en-US"/>
                  </w:rPr>
                </w:rPrChange>
              </w:rPr>
            </w:pPr>
            <w:ins w:id="600" w:author="NAHIM" w:date="2023-03-23T12:31:00Z">
              <w:r w:rsidRPr="00725A22">
                <w:rPr>
                  <w:rFonts w:ascii="Arial Narrow" w:eastAsia="Calibri" w:hAnsi="Arial Narrow" w:cs="Arial"/>
                  <w:b/>
                  <w:bCs/>
                  <w:sz w:val="16"/>
                  <w:szCs w:val="16"/>
                  <w:lang w:eastAsia="en-US"/>
                  <w:rPrChange w:id="601" w:author="NAHIM" w:date="2023-03-23T12:31:00Z">
                    <w:rPr>
                      <w:rFonts w:ascii="Arial Narrow" w:eastAsia="Calibri" w:hAnsi="Arial Narrow" w:cs="Arial"/>
                      <w:b/>
                      <w:bCs/>
                      <w:lang w:eastAsia="en-US"/>
                    </w:rPr>
                  </w:rPrChange>
                </w:rPr>
                <w:t>S/</w:t>
              </w:r>
            </w:ins>
          </w:p>
        </w:tc>
      </w:tr>
      <w:tr w:rsidR="00C707DE" w:rsidRPr="00725A22" w14:paraId="6BED07BF" w14:textId="6A3AD39A" w:rsidTr="009726C2">
        <w:trPr>
          <w:trPrChange w:id="602" w:author="NAHIM" w:date="2023-03-23T14:20:00Z">
            <w:trPr>
              <w:gridBefore w:val="1"/>
            </w:trPr>
          </w:trPrChange>
        </w:trPr>
        <w:tc>
          <w:tcPr>
            <w:tcW w:w="530" w:type="dxa"/>
            <w:vAlign w:val="center"/>
            <w:tcPrChange w:id="603" w:author="NAHIM" w:date="2023-03-23T14:20:00Z">
              <w:tcPr>
                <w:tcW w:w="911" w:type="dxa"/>
                <w:gridSpan w:val="2"/>
                <w:vAlign w:val="center"/>
              </w:tcPr>
            </w:tcPrChange>
          </w:tcPr>
          <w:p w14:paraId="12B400A9" w14:textId="77777777" w:rsidR="00C707DE" w:rsidRPr="00725A22" w:rsidRDefault="00C707DE" w:rsidP="00C707DE">
            <w:pPr>
              <w:tabs>
                <w:tab w:val="left" w:pos="142"/>
                <w:tab w:val="left" w:pos="567"/>
              </w:tabs>
              <w:jc w:val="center"/>
              <w:rPr>
                <w:rFonts w:ascii="Arial Narrow" w:eastAsia="Calibri" w:hAnsi="Arial Narrow" w:cs="Arial"/>
                <w:b/>
                <w:bCs/>
                <w:sz w:val="16"/>
                <w:szCs w:val="16"/>
                <w:lang w:eastAsia="en-US"/>
                <w:rPrChange w:id="604"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605" w:author="NAHIM" w:date="2023-03-23T12:31:00Z">
                  <w:rPr>
                    <w:rFonts w:ascii="Arial Narrow" w:eastAsia="Calibri" w:hAnsi="Arial Narrow" w:cs="Arial"/>
                    <w:b/>
                    <w:bCs/>
                    <w:sz w:val="22"/>
                    <w:szCs w:val="22"/>
                    <w:lang w:eastAsia="en-US"/>
                  </w:rPr>
                </w:rPrChange>
              </w:rPr>
              <w:t>01</w:t>
            </w:r>
          </w:p>
        </w:tc>
        <w:tc>
          <w:tcPr>
            <w:tcW w:w="2182" w:type="dxa"/>
            <w:vAlign w:val="center"/>
            <w:tcPrChange w:id="606" w:author="NAHIM" w:date="2023-03-23T14:20:00Z">
              <w:tcPr>
                <w:tcW w:w="2491" w:type="dxa"/>
                <w:gridSpan w:val="2"/>
                <w:vAlign w:val="center"/>
              </w:tcPr>
            </w:tcPrChange>
          </w:tcPr>
          <w:p w14:paraId="1E8A0E7A" w14:textId="7D8A722B" w:rsidR="00C707DE" w:rsidRPr="00725A22" w:rsidRDefault="00A9311D" w:rsidP="00C707DE">
            <w:pPr>
              <w:tabs>
                <w:tab w:val="left" w:pos="142"/>
                <w:tab w:val="left" w:pos="567"/>
              </w:tabs>
              <w:rPr>
                <w:rFonts w:ascii="Arial Narrow" w:eastAsia="Calibri" w:hAnsi="Arial Narrow" w:cs="Arial"/>
                <w:b/>
                <w:bCs/>
                <w:sz w:val="16"/>
                <w:szCs w:val="16"/>
                <w:lang w:eastAsia="en-US"/>
                <w:rPrChange w:id="607" w:author="NAHIM" w:date="2023-03-23T12:31:00Z">
                  <w:rPr>
                    <w:rFonts w:ascii="Arial Narrow" w:eastAsia="Calibri" w:hAnsi="Arial Narrow" w:cs="Arial"/>
                    <w:b/>
                    <w:bCs/>
                    <w:sz w:val="22"/>
                    <w:szCs w:val="22"/>
                    <w:lang w:eastAsia="en-US"/>
                  </w:rPr>
                </w:rPrChange>
              </w:rPr>
            </w:pPr>
            <w:ins w:id="608" w:author="NAHIM" w:date="2023-03-23T16:12:00Z">
              <w:r>
                <w:rPr>
                  <w:rFonts w:ascii="Arial Narrow" w:eastAsia="Calibri" w:hAnsi="Arial Narrow" w:cs="Arial"/>
                  <w:b/>
                  <w:bCs/>
                  <w:sz w:val="16"/>
                  <w:szCs w:val="16"/>
                  <w:lang w:eastAsia="en-US"/>
                </w:rPr>
                <w:t>C</w:t>
              </w:r>
            </w:ins>
            <w:del w:id="609" w:author="NAHIM" w:date="2023-03-23T16:12:00Z">
              <w:r w:rsidRPr="00A9311D" w:rsidDel="00A9311D">
                <w:rPr>
                  <w:rFonts w:ascii="Arial Narrow" w:eastAsia="Calibri" w:hAnsi="Arial Narrow" w:cs="Arial"/>
                  <w:b/>
                  <w:bCs/>
                  <w:sz w:val="16"/>
                  <w:szCs w:val="16"/>
                  <w:lang w:eastAsia="en-US"/>
                </w:rPr>
                <w:delText>c</w:delText>
              </w:r>
            </w:del>
            <w:r w:rsidRPr="00A9311D">
              <w:rPr>
                <w:rFonts w:ascii="Arial Narrow" w:eastAsia="Calibri" w:hAnsi="Arial Narrow" w:cs="Arial"/>
                <w:b/>
                <w:bCs/>
                <w:sz w:val="16"/>
                <w:szCs w:val="16"/>
                <w:lang w:eastAsia="en-US"/>
              </w:rPr>
              <w:t>osto directo total</w:t>
            </w:r>
          </w:p>
        </w:tc>
        <w:tc>
          <w:tcPr>
            <w:tcW w:w="1265" w:type="dxa"/>
            <w:vAlign w:val="center"/>
            <w:tcPrChange w:id="610" w:author="NAHIM" w:date="2023-03-23T14:20:00Z">
              <w:tcPr>
                <w:tcW w:w="1370" w:type="dxa"/>
                <w:gridSpan w:val="2"/>
                <w:vAlign w:val="center"/>
              </w:tcPr>
            </w:tcPrChange>
          </w:tcPr>
          <w:p w14:paraId="315A2D8F" w14:textId="77777777" w:rsidR="00C707DE" w:rsidRPr="00725A22" w:rsidRDefault="00C707DE" w:rsidP="00C707DE">
            <w:pPr>
              <w:tabs>
                <w:tab w:val="left" w:pos="142"/>
                <w:tab w:val="left" w:pos="567"/>
              </w:tabs>
              <w:jc w:val="right"/>
              <w:rPr>
                <w:rFonts w:ascii="Arial Narrow" w:eastAsia="Calibri" w:hAnsi="Arial Narrow" w:cs="Arial"/>
                <w:b/>
                <w:bCs/>
                <w:sz w:val="16"/>
                <w:szCs w:val="16"/>
                <w:lang w:eastAsia="en-US"/>
                <w:rPrChange w:id="611"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612" w:author="NAHIM" w:date="2023-03-23T12:31:00Z">
                  <w:rPr>
                    <w:rFonts w:ascii="Arial Narrow" w:eastAsia="Calibri" w:hAnsi="Arial Narrow" w:cs="Arial"/>
                    <w:b/>
                    <w:bCs/>
                    <w:sz w:val="22"/>
                    <w:szCs w:val="22"/>
                    <w:lang w:eastAsia="en-US"/>
                  </w:rPr>
                </w:rPrChange>
              </w:rPr>
              <w:t>12 346,760,53</w:t>
            </w:r>
          </w:p>
        </w:tc>
        <w:tc>
          <w:tcPr>
            <w:tcW w:w="1442" w:type="dxa"/>
            <w:vAlign w:val="center"/>
            <w:tcPrChange w:id="613" w:author="NAHIM" w:date="2023-03-23T14:20:00Z">
              <w:tcPr>
                <w:tcW w:w="1465" w:type="dxa"/>
                <w:gridSpan w:val="2"/>
                <w:vAlign w:val="center"/>
              </w:tcPr>
            </w:tcPrChange>
          </w:tcPr>
          <w:p w14:paraId="6B9290DD" w14:textId="77777777" w:rsidR="00C707DE" w:rsidRPr="00725A22" w:rsidRDefault="00C707DE" w:rsidP="00C707DE">
            <w:pPr>
              <w:tabs>
                <w:tab w:val="left" w:pos="142"/>
                <w:tab w:val="left" w:pos="567"/>
              </w:tabs>
              <w:jc w:val="right"/>
              <w:rPr>
                <w:rFonts w:ascii="Arial Narrow" w:eastAsia="Calibri" w:hAnsi="Arial Narrow" w:cs="Arial"/>
                <w:b/>
                <w:bCs/>
                <w:sz w:val="16"/>
                <w:szCs w:val="16"/>
                <w:lang w:eastAsia="en-US"/>
                <w:rPrChange w:id="614"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615" w:author="NAHIM" w:date="2023-03-23T12:31:00Z">
                  <w:rPr>
                    <w:rFonts w:ascii="Arial Narrow" w:eastAsia="Calibri" w:hAnsi="Arial Narrow" w:cs="Arial"/>
                    <w:b/>
                    <w:bCs/>
                    <w:sz w:val="22"/>
                    <w:szCs w:val="22"/>
                    <w:lang w:eastAsia="en-US"/>
                  </w:rPr>
                </w:rPrChange>
              </w:rPr>
              <w:t>12 156 356,88</w:t>
            </w:r>
          </w:p>
        </w:tc>
        <w:tc>
          <w:tcPr>
            <w:tcW w:w="1535" w:type="dxa"/>
            <w:shd w:val="clear" w:color="auto" w:fill="auto"/>
            <w:vAlign w:val="center"/>
            <w:tcPrChange w:id="616" w:author="NAHIM" w:date="2023-03-23T14:20:00Z">
              <w:tcPr>
                <w:tcW w:w="1559" w:type="dxa"/>
                <w:gridSpan w:val="2"/>
                <w:shd w:val="clear" w:color="auto" w:fill="FFFF00"/>
                <w:vAlign w:val="center"/>
              </w:tcPr>
            </w:tcPrChange>
          </w:tcPr>
          <w:p w14:paraId="70CC6289" w14:textId="3BB9643E" w:rsidR="00C707DE" w:rsidRPr="00857EB7" w:rsidRDefault="00C707DE" w:rsidP="00C707DE">
            <w:pPr>
              <w:tabs>
                <w:tab w:val="left" w:pos="142"/>
                <w:tab w:val="left" w:pos="567"/>
              </w:tabs>
              <w:jc w:val="right"/>
              <w:rPr>
                <w:rFonts w:ascii="Arial Narrow" w:eastAsia="Calibri" w:hAnsi="Arial Narrow" w:cs="Arial"/>
                <w:b/>
                <w:bCs/>
                <w:sz w:val="16"/>
                <w:szCs w:val="16"/>
                <w:lang w:eastAsia="en-US"/>
                <w:rPrChange w:id="617" w:author="NAHIM" w:date="2023-03-23T12:36:00Z">
                  <w:rPr>
                    <w:rFonts w:ascii="Arial Narrow" w:eastAsia="Calibri" w:hAnsi="Arial Narrow" w:cs="Arial"/>
                    <w:b/>
                    <w:bCs/>
                    <w:sz w:val="22"/>
                    <w:szCs w:val="22"/>
                    <w:lang w:eastAsia="en-US"/>
                  </w:rPr>
                </w:rPrChange>
              </w:rPr>
            </w:pPr>
            <w:r w:rsidRPr="00857EB7">
              <w:rPr>
                <w:rFonts w:ascii="Arial Narrow" w:eastAsia="Calibri" w:hAnsi="Arial Narrow" w:cs="Arial"/>
                <w:b/>
                <w:bCs/>
                <w:sz w:val="16"/>
                <w:szCs w:val="16"/>
                <w:lang w:eastAsia="en-US"/>
                <w:rPrChange w:id="618" w:author="NAHIM" w:date="2023-03-23T12:36:00Z">
                  <w:rPr>
                    <w:rFonts w:ascii="Arial Narrow" w:eastAsia="Calibri" w:hAnsi="Arial Narrow" w:cs="Arial"/>
                    <w:b/>
                    <w:bCs/>
                    <w:sz w:val="22"/>
                    <w:szCs w:val="22"/>
                    <w:lang w:eastAsia="en-US"/>
                  </w:rPr>
                </w:rPrChange>
              </w:rPr>
              <w:t>12 194</w:t>
            </w:r>
            <w:ins w:id="619" w:author="NAHIM" w:date="2023-03-23T14:20:00Z">
              <w:r w:rsidR="009726C2">
                <w:rPr>
                  <w:rFonts w:ascii="Arial Narrow" w:eastAsia="Calibri" w:hAnsi="Arial Narrow" w:cs="Arial"/>
                  <w:b/>
                  <w:bCs/>
                  <w:sz w:val="16"/>
                  <w:szCs w:val="16"/>
                  <w:lang w:eastAsia="en-US"/>
                </w:rPr>
                <w:t xml:space="preserve"> </w:t>
              </w:r>
            </w:ins>
            <w:del w:id="620" w:author="NAHIM" w:date="2023-03-23T14:20:00Z">
              <w:r w:rsidRPr="00857EB7" w:rsidDel="009726C2">
                <w:rPr>
                  <w:rFonts w:ascii="Arial Narrow" w:eastAsia="Calibri" w:hAnsi="Arial Narrow" w:cs="Arial"/>
                  <w:b/>
                  <w:bCs/>
                  <w:sz w:val="16"/>
                  <w:szCs w:val="16"/>
                  <w:lang w:eastAsia="en-US"/>
                  <w:rPrChange w:id="621" w:author="NAHIM" w:date="2023-03-23T12:36:00Z">
                    <w:rPr>
                      <w:rFonts w:ascii="Arial Narrow" w:eastAsia="Calibri" w:hAnsi="Arial Narrow" w:cs="Arial"/>
                      <w:b/>
                      <w:bCs/>
                      <w:sz w:val="22"/>
                      <w:szCs w:val="22"/>
                      <w:lang w:eastAsia="en-US"/>
                    </w:rPr>
                  </w:rPrChange>
                </w:rPr>
                <w:delText>,</w:delText>
              </w:r>
            </w:del>
            <w:r w:rsidRPr="00857EB7">
              <w:rPr>
                <w:rFonts w:ascii="Arial Narrow" w:eastAsia="Calibri" w:hAnsi="Arial Narrow" w:cs="Arial"/>
                <w:b/>
                <w:bCs/>
                <w:sz w:val="16"/>
                <w:szCs w:val="16"/>
                <w:lang w:eastAsia="en-US"/>
                <w:rPrChange w:id="622" w:author="NAHIM" w:date="2023-03-23T12:36:00Z">
                  <w:rPr>
                    <w:rFonts w:ascii="Arial Narrow" w:eastAsia="Calibri" w:hAnsi="Arial Narrow" w:cs="Arial"/>
                    <w:b/>
                    <w:bCs/>
                    <w:sz w:val="22"/>
                    <w:szCs w:val="22"/>
                    <w:lang w:eastAsia="en-US"/>
                  </w:rPr>
                </w:rPrChange>
              </w:rPr>
              <w:t>483,89</w:t>
            </w:r>
          </w:p>
        </w:tc>
        <w:tc>
          <w:tcPr>
            <w:tcW w:w="1410" w:type="dxa"/>
            <w:shd w:val="clear" w:color="auto" w:fill="auto"/>
            <w:vAlign w:val="center"/>
            <w:tcPrChange w:id="623" w:author="NAHIM" w:date="2023-03-23T14:20:00Z">
              <w:tcPr>
                <w:tcW w:w="1559" w:type="dxa"/>
                <w:gridSpan w:val="2"/>
                <w:shd w:val="clear" w:color="auto" w:fill="FFFF00"/>
              </w:tcPr>
            </w:tcPrChange>
          </w:tcPr>
          <w:p w14:paraId="6DD4B7EC" w14:textId="5363E939" w:rsidR="00C707DE" w:rsidRPr="00857EB7" w:rsidRDefault="00C707DE" w:rsidP="00C707DE">
            <w:pPr>
              <w:tabs>
                <w:tab w:val="left" w:pos="142"/>
                <w:tab w:val="left" w:pos="567"/>
              </w:tabs>
              <w:jc w:val="right"/>
              <w:rPr>
                <w:rFonts w:ascii="Arial Narrow" w:eastAsia="Calibri" w:hAnsi="Arial Narrow" w:cs="Arial"/>
                <w:b/>
                <w:bCs/>
                <w:sz w:val="16"/>
                <w:szCs w:val="16"/>
                <w:lang w:eastAsia="en-US"/>
                <w:rPrChange w:id="624" w:author="NAHIM" w:date="2023-03-23T12:36:00Z">
                  <w:rPr>
                    <w:rFonts w:ascii="Arial Narrow" w:eastAsia="Calibri" w:hAnsi="Arial Narrow" w:cs="Arial"/>
                    <w:b/>
                    <w:bCs/>
                    <w:lang w:eastAsia="en-US"/>
                  </w:rPr>
                </w:rPrChange>
              </w:rPr>
            </w:pPr>
            <w:ins w:id="625" w:author="NAHIM" w:date="2023-03-23T12:32:00Z">
              <w:r w:rsidRPr="00857EB7">
                <w:rPr>
                  <w:rFonts w:ascii="Arial Narrow" w:eastAsia="Calibri" w:hAnsi="Arial Narrow" w:cs="Arial"/>
                  <w:b/>
                  <w:bCs/>
                  <w:sz w:val="16"/>
                  <w:szCs w:val="16"/>
                  <w:lang w:eastAsia="en-US"/>
                </w:rPr>
                <w:t>1</w:t>
              </w:r>
            </w:ins>
            <w:ins w:id="626" w:author="NAHIM" w:date="2023-03-23T12:33:00Z">
              <w:r w:rsidRPr="00857EB7">
                <w:rPr>
                  <w:rFonts w:ascii="Arial Narrow" w:eastAsia="Calibri" w:hAnsi="Arial Narrow" w:cs="Arial"/>
                  <w:b/>
                  <w:bCs/>
                  <w:sz w:val="16"/>
                  <w:szCs w:val="16"/>
                  <w:lang w:eastAsia="en-US"/>
                </w:rPr>
                <w:t>3</w:t>
              </w:r>
            </w:ins>
            <w:ins w:id="627" w:author="NAHIM" w:date="2023-03-23T12:32:00Z">
              <w:r w:rsidRPr="00857EB7">
                <w:rPr>
                  <w:rFonts w:ascii="Arial Narrow" w:eastAsia="Calibri" w:hAnsi="Arial Narrow" w:cs="Arial"/>
                  <w:b/>
                  <w:bCs/>
                  <w:sz w:val="16"/>
                  <w:szCs w:val="16"/>
                  <w:lang w:eastAsia="en-US"/>
                </w:rPr>
                <w:t xml:space="preserve"> </w:t>
              </w:r>
            </w:ins>
            <w:ins w:id="628" w:author="NAHIM" w:date="2023-03-23T12:33:00Z">
              <w:r w:rsidRPr="00857EB7">
                <w:rPr>
                  <w:rFonts w:ascii="Arial Narrow" w:eastAsia="Calibri" w:hAnsi="Arial Narrow" w:cs="Arial"/>
                  <w:b/>
                  <w:bCs/>
                  <w:sz w:val="16"/>
                  <w:szCs w:val="16"/>
                  <w:lang w:eastAsia="en-US"/>
                </w:rPr>
                <w:t>932 883</w:t>
              </w:r>
            </w:ins>
            <w:ins w:id="629" w:author="NAHIM" w:date="2023-03-23T12:32:00Z">
              <w:r w:rsidRPr="00857EB7">
                <w:rPr>
                  <w:rFonts w:ascii="Arial Narrow" w:eastAsia="Calibri" w:hAnsi="Arial Narrow" w:cs="Arial"/>
                  <w:b/>
                  <w:bCs/>
                  <w:sz w:val="16"/>
                  <w:szCs w:val="16"/>
                  <w:lang w:eastAsia="en-US"/>
                </w:rPr>
                <w:t>,</w:t>
              </w:r>
            </w:ins>
            <w:ins w:id="630" w:author="NAHIM" w:date="2023-03-23T12:33:00Z">
              <w:r w:rsidRPr="00857EB7">
                <w:rPr>
                  <w:rFonts w:ascii="Arial Narrow" w:eastAsia="Calibri" w:hAnsi="Arial Narrow" w:cs="Arial"/>
                  <w:b/>
                  <w:bCs/>
                  <w:sz w:val="16"/>
                  <w:szCs w:val="16"/>
                  <w:lang w:eastAsia="en-US"/>
                </w:rPr>
                <w:t>94</w:t>
              </w:r>
            </w:ins>
          </w:p>
        </w:tc>
      </w:tr>
      <w:tr w:rsidR="00C707DE" w:rsidRPr="00725A22" w14:paraId="7FE75DFA" w14:textId="14A0D80A" w:rsidTr="009726C2">
        <w:trPr>
          <w:trPrChange w:id="631" w:author="NAHIM" w:date="2023-03-23T14:20:00Z">
            <w:trPr>
              <w:gridBefore w:val="1"/>
            </w:trPr>
          </w:trPrChange>
        </w:trPr>
        <w:tc>
          <w:tcPr>
            <w:tcW w:w="530" w:type="dxa"/>
            <w:vAlign w:val="center"/>
            <w:tcPrChange w:id="632" w:author="NAHIM" w:date="2023-03-23T14:20:00Z">
              <w:tcPr>
                <w:tcW w:w="911" w:type="dxa"/>
                <w:gridSpan w:val="2"/>
                <w:vAlign w:val="center"/>
              </w:tcPr>
            </w:tcPrChange>
          </w:tcPr>
          <w:p w14:paraId="7F4F0C77" w14:textId="77777777" w:rsidR="00C707DE" w:rsidRPr="00725A22" w:rsidRDefault="00C707DE" w:rsidP="00C707DE">
            <w:pPr>
              <w:tabs>
                <w:tab w:val="left" w:pos="142"/>
                <w:tab w:val="left" w:pos="567"/>
              </w:tabs>
              <w:jc w:val="center"/>
              <w:rPr>
                <w:rFonts w:ascii="Arial Narrow" w:eastAsia="Calibri" w:hAnsi="Arial Narrow" w:cs="Arial"/>
                <w:sz w:val="16"/>
                <w:szCs w:val="16"/>
                <w:lang w:eastAsia="en-US"/>
                <w:rPrChange w:id="633"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634" w:author="NAHIM" w:date="2023-03-23T12:31:00Z">
                  <w:rPr>
                    <w:rFonts w:ascii="Arial Narrow" w:eastAsia="Calibri" w:hAnsi="Arial Narrow" w:cs="Arial"/>
                    <w:sz w:val="22"/>
                    <w:szCs w:val="22"/>
                    <w:lang w:eastAsia="en-US"/>
                  </w:rPr>
                </w:rPrChange>
              </w:rPr>
              <w:t>02</w:t>
            </w:r>
          </w:p>
        </w:tc>
        <w:tc>
          <w:tcPr>
            <w:tcW w:w="2182" w:type="dxa"/>
            <w:vAlign w:val="center"/>
            <w:tcPrChange w:id="635" w:author="NAHIM" w:date="2023-03-23T14:20:00Z">
              <w:tcPr>
                <w:tcW w:w="2491" w:type="dxa"/>
                <w:gridSpan w:val="2"/>
                <w:vAlign w:val="center"/>
              </w:tcPr>
            </w:tcPrChange>
          </w:tcPr>
          <w:p w14:paraId="169E2898" w14:textId="3935F08B" w:rsidR="00C707DE" w:rsidRPr="00725A22" w:rsidRDefault="00A9311D" w:rsidP="00C707DE">
            <w:pPr>
              <w:tabs>
                <w:tab w:val="left" w:pos="142"/>
                <w:tab w:val="left" w:pos="567"/>
              </w:tabs>
              <w:rPr>
                <w:rFonts w:ascii="Arial Narrow" w:eastAsia="Calibri" w:hAnsi="Arial Narrow" w:cs="Arial"/>
                <w:sz w:val="16"/>
                <w:szCs w:val="16"/>
                <w:lang w:eastAsia="en-US"/>
                <w:rPrChange w:id="636" w:author="NAHIM" w:date="2023-03-23T12:31:00Z">
                  <w:rPr>
                    <w:rFonts w:ascii="Arial Narrow" w:eastAsia="Calibri" w:hAnsi="Arial Narrow" w:cs="Arial"/>
                    <w:sz w:val="22"/>
                    <w:szCs w:val="22"/>
                    <w:lang w:eastAsia="en-US"/>
                  </w:rPr>
                </w:rPrChange>
              </w:rPr>
            </w:pPr>
            <w:del w:id="637" w:author="NAHIM" w:date="2023-03-23T16:16:00Z">
              <w:r w:rsidRPr="00A9311D" w:rsidDel="00A9311D">
                <w:rPr>
                  <w:rFonts w:ascii="Arial Narrow" w:eastAsia="Calibri" w:hAnsi="Arial Narrow" w:cs="Arial"/>
                  <w:sz w:val="16"/>
                  <w:szCs w:val="16"/>
                  <w:lang w:eastAsia="en-US"/>
                </w:rPr>
                <w:delText>g</w:delText>
              </w:r>
            </w:del>
            <w:ins w:id="638" w:author="NAHIM" w:date="2023-03-23T16:16:00Z">
              <w:r>
                <w:rPr>
                  <w:rFonts w:ascii="Arial Narrow" w:eastAsia="Calibri" w:hAnsi="Arial Narrow" w:cs="Arial"/>
                  <w:sz w:val="16"/>
                  <w:szCs w:val="16"/>
                  <w:lang w:eastAsia="en-US"/>
                </w:rPr>
                <w:t>G</w:t>
              </w:r>
            </w:ins>
            <w:r w:rsidRPr="00A9311D">
              <w:rPr>
                <w:rFonts w:ascii="Arial Narrow" w:eastAsia="Calibri" w:hAnsi="Arial Narrow" w:cs="Arial"/>
                <w:sz w:val="16"/>
                <w:szCs w:val="16"/>
                <w:lang w:eastAsia="en-US"/>
              </w:rPr>
              <w:t>astos generales</w:t>
            </w:r>
          </w:p>
        </w:tc>
        <w:tc>
          <w:tcPr>
            <w:tcW w:w="1265" w:type="dxa"/>
            <w:vAlign w:val="center"/>
            <w:tcPrChange w:id="639" w:author="NAHIM" w:date="2023-03-23T14:20:00Z">
              <w:tcPr>
                <w:tcW w:w="1370" w:type="dxa"/>
                <w:gridSpan w:val="2"/>
                <w:vAlign w:val="center"/>
              </w:tcPr>
            </w:tcPrChange>
          </w:tcPr>
          <w:p w14:paraId="4C881055"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640"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641" w:author="NAHIM" w:date="2023-03-23T12:31:00Z">
                  <w:rPr>
                    <w:rFonts w:ascii="Arial Narrow" w:eastAsia="Calibri" w:hAnsi="Arial Narrow" w:cs="Arial"/>
                    <w:sz w:val="22"/>
                    <w:szCs w:val="22"/>
                    <w:lang w:eastAsia="en-US"/>
                  </w:rPr>
                </w:rPrChange>
              </w:rPr>
              <w:t>373 090,00</w:t>
            </w:r>
          </w:p>
        </w:tc>
        <w:tc>
          <w:tcPr>
            <w:tcW w:w="1442" w:type="dxa"/>
            <w:vAlign w:val="center"/>
            <w:tcPrChange w:id="642" w:author="NAHIM" w:date="2023-03-23T14:20:00Z">
              <w:tcPr>
                <w:tcW w:w="1465" w:type="dxa"/>
                <w:gridSpan w:val="2"/>
                <w:vAlign w:val="center"/>
              </w:tcPr>
            </w:tcPrChange>
          </w:tcPr>
          <w:p w14:paraId="1AE760CD"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643"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644" w:author="NAHIM" w:date="2023-03-23T12:31:00Z">
                  <w:rPr>
                    <w:rFonts w:ascii="Arial Narrow" w:eastAsia="Calibri" w:hAnsi="Arial Narrow" w:cs="Arial"/>
                    <w:sz w:val="22"/>
                    <w:szCs w:val="22"/>
                    <w:lang w:eastAsia="en-US"/>
                  </w:rPr>
                </w:rPrChange>
              </w:rPr>
              <w:t>373 090,00</w:t>
            </w:r>
          </w:p>
        </w:tc>
        <w:tc>
          <w:tcPr>
            <w:tcW w:w="1535" w:type="dxa"/>
            <w:shd w:val="clear" w:color="auto" w:fill="auto"/>
            <w:vAlign w:val="center"/>
            <w:tcPrChange w:id="645" w:author="NAHIM" w:date="2023-03-23T14:20:00Z">
              <w:tcPr>
                <w:tcW w:w="1559" w:type="dxa"/>
                <w:gridSpan w:val="2"/>
                <w:shd w:val="clear" w:color="auto" w:fill="FFFF00"/>
                <w:vAlign w:val="center"/>
              </w:tcPr>
            </w:tcPrChange>
          </w:tcPr>
          <w:p w14:paraId="39795CBC" w14:textId="6105CFF0"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646" w:author="NAHIM" w:date="2023-03-23T12:36:00Z">
                  <w:rPr>
                    <w:rFonts w:ascii="Arial Narrow" w:eastAsia="Calibri" w:hAnsi="Arial Narrow" w:cs="Arial"/>
                    <w:sz w:val="22"/>
                    <w:szCs w:val="22"/>
                    <w:lang w:eastAsia="en-US"/>
                  </w:rPr>
                </w:rPrChange>
              </w:rPr>
            </w:pPr>
            <w:r w:rsidRPr="00857EB7">
              <w:rPr>
                <w:rFonts w:ascii="Arial Narrow" w:eastAsia="Calibri" w:hAnsi="Arial Narrow" w:cs="Arial"/>
                <w:sz w:val="16"/>
                <w:szCs w:val="16"/>
                <w:lang w:eastAsia="en-US"/>
                <w:rPrChange w:id="647" w:author="NAHIM" w:date="2023-03-23T12:36:00Z">
                  <w:rPr>
                    <w:rFonts w:ascii="Arial Narrow" w:eastAsia="Calibri" w:hAnsi="Arial Narrow" w:cs="Arial"/>
                    <w:sz w:val="22"/>
                    <w:szCs w:val="22"/>
                    <w:lang w:eastAsia="en-US"/>
                  </w:rPr>
                </w:rPrChange>
              </w:rPr>
              <w:t>726</w:t>
            </w:r>
            <w:ins w:id="648" w:author="NAHIM" w:date="2023-03-23T14:20:00Z">
              <w:r w:rsidR="009726C2">
                <w:rPr>
                  <w:rFonts w:ascii="Arial Narrow" w:eastAsia="Calibri" w:hAnsi="Arial Narrow" w:cs="Arial"/>
                  <w:sz w:val="16"/>
                  <w:szCs w:val="16"/>
                  <w:lang w:eastAsia="en-US"/>
                </w:rPr>
                <w:t xml:space="preserve"> </w:t>
              </w:r>
            </w:ins>
            <w:del w:id="649" w:author="NAHIM" w:date="2023-03-23T14:20:00Z">
              <w:r w:rsidRPr="00857EB7" w:rsidDel="009726C2">
                <w:rPr>
                  <w:rFonts w:ascii="Arial Narrow" w:eastAsia="Calibri" w:hAnsi="Arial Narrow" w:cs="Arial"/>
                  <w:sz w:val="16"/>
                  <w:szCs w:val="16"/>
                  <w:lang w:eastAsia="en-US"/>
                  <w:rPrChange w:id="650" w:author="NAHIM" w:date="2023-03-23T12:36:00Z">
                    <w:rPr>
                      <w:rFonts w:ascii="Arial Narrow" w:eastAsia="Calibri" w:hAnsi="Arial Narrow" w:cs="Arial"/>
                      <w:sz w:val="22"/>
                      <w:szCs w:val="22"/>
                      <w:lang w:eastAsia="en-US"/>
                    </w:rPr>
                  </w:rPrChange>
                </w:rPr>
                <w:delText>,</w:delText>
              </w:r>
            </w:del>
            <w:r w:rsidRPr="00857EB7">
              <w:rPr>
                <w:rFonts w:ascii="Arial Narrow" w:eastAsia="Calibri" w:hAnsi="Arial Narrow" w:cs="Arial"/>
                <w:sz w:val="16"/>
                <w:szCs w:val="16"/>
                <w:lang w:eastAsia="en-US"/>
                <w:rPrChange w:id="651" w:author="NAHIM" w:date="2023-03-23T12:36:00Z">
                  <w:rPr>
                    <w:rFonts w:ascii="Arial Narrow" w:eastAsia="Calibri" w:hAnsi="Arial Narrow" w:cs="Arial"/>
                    <w:sz w:val="22"/>
                    <w:szCs w:val="22"/>
                    <w:lang w:eastAsia="en-US"/>
                  </w:rPr>
                </w:rPrChange>
              </w:rPr>
              <w:t>477,50</w:t>
            </w:r>
          </w:p>
        </w:tc>
        <w:tc>
          <w:tcPr>
            <w:tcW w:w="1410" w:type="dxa"/>
            <w:shd w:val="clear" w:color="auto" w:fill="auto"/>
            <w:vAlign w:val="center"/>
            <w:tcPrChange w:id="652" w:author="NAHIM" w:date="2023-03-23T14:20:00Z">
              <w:tcPr>
                <w:tcW w:w="1559" w:type="dxa"/>
                <w:gridSpan w:val="2"/>
                <w:shd w:val="clear" w:color="auto" w:fill="FFFF00"/>
              </w:tcPr>
            </w:tcPrChange>
          </w:tcPr>
          <w:p w14:paraId="798CC27C" w14:textId="7CE47340"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653" w:author="NAHIM" w:date="2023-03-23T12:36:00Z">
                  <w:rPr>
                    <w:rFonts w:ascii="Arial Narrow" w:eastAsia="Calibri" w:hAnsi="Arial Narrow" w:cs="Arial"/>
                    <w:lang w:eastAsia="en-US"/>
                  </w:rPr>
                </w:rPrChange>
              </w:rPr>
            </w:pPr>
            <w:ins w:id="654" w:author="NAHIM" w:date="2023-03-23T12:34:00Z">
              <w:r w:rsidRPr="00857EB7">
                <w:rPr>
                  <w:rFonts w:ascii="Arial Narrow" w:eastAsia="Calibri" w:hAnsi="Arial Narrow" w:cs="Arial"/>
                  <w:sz w:val="16"/>
                  <w:szCs w:val="16"/>
                  <w:lang w:eastAsia="en-US"/>
                </w:rPr>
                <w:t>1 091 036,75</w:t>
              </w:r>
            </w:ins>
          </w:p>
        </w:tc>
      </w:tr>
      <w:tr w:rsidR="00C707DE" w:rsidRPr="00725A22" w14:paraId="182B8B7C" w14:textId="280DFA7F" w:rsidTr="009726C2">
        <w:trPr>
          <w:trPrChange w:id="655" w:author="NAHIM" w:date="2023-03-23T14:20:00Z">
            <w:trPr>
              <w:gridBefore w:val="1"/>
            </w:trPr>
          </w:trPrChange>
        </w:trPr>
        <w:tc>
          <w:tcPr>
            <w:tcW w:w="530" w:type="dxa"/>
            <w:vAlign w:val="center"/>
            <w:tcPrChange w:id="656" w:author="NAHIM" w:date="2023-03-23T14:20:00Z">
              <w:tcPr>
                <w:tcW w:w="911" w:type="dxa"/>
                <w:gridSpan w:val="2"/>
                <w:vAlign w:val="center"/>
              </w:tcPr>
            </w:tcPrChange>
          </w:tcPr>
          <w:p w14:paraId="6A0D3D2C" w14:textId="77777777" w:rsidR="00C707DE" w:rsidRPr="00725A22" w:rsidRDefault="00C707DE" w:rsidP="00C707DE">
            <w:pPr>
              <w:tabs>
                <w:tab w:val="left" w:pos="142"/>
                <w:tab w:val="left" w:pos="567"/>
              </w:tabs>
              <w:jc w:val="center"/>
              <w:rPr>
                <w:rFonts w:ascii="Arial Narrow" w:eastAsia="Calibri" w:hAnsi="Arial Narrow" w:cs="Arial"/>
                <w:sz w:val="16"/>
                <w:szCs w:val="16"/>
                <w:lang w:eastAsia="en-US"/>
                <w:rPrChange w:id="657"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658" w:author="NAHIM" w:date="2023-03-23T12:31:00Z">
                  <w:rPr>
                    <w:rFonts w:ascii="Arial Narrow" w:eastAsia="Calibri" w:hAnsi="Arial Narrow" w:cs="Arial"/>
                    <w:sz w:val="22"/>
                    <w:szCs w:val="22"/>
                    <w:lang w:eastAsia="en-US"/>
                  </w:rPr>
                </w:rPrChange>
              </w:rPr>
              <w:t>03</w:t>
            </w:r>
          </w:p>
        </w:tc>
        <w:tc>
          <w:tcPr>
            <w:tcW w:w="2182" w:type="dxa"/>
            <w:vAlign w:val="center"/>
            <w:tcPrChange w:id="659" w:author="NAHIM" w:date="2023-03-23T14:20:00Z">
              <w:tcPr>
                <w:tcW w:w="2491" w:type="dxa"/>
                <w:gridSpan w:val="2"/>
                <w:vAlign w:val="center"/>
              </w:tcPr>
            </w:tcPrChange>
          </w:tcPr>
          <w:p w14:paraId="18F0BCD8" w14:textId="23E2DF57" w:rsidR="00C707DE" w:rsidRPr="00725A22" w:rsidRDefault="00A9311D" w:rsidP="00C707DE">
            <w:pPr>
              <w:tabs>
                <w:tab w:val="left" w:pos="142"/>
                <w:tab w:val="left" w:pos="567"/>
              </w:tabs>
              <w:rPr>
                <w:rFonts w:ascii="Arial Narrow" w:eastAsia="Calibri" w:hAnsi="Arial Narrow" w:cs="Arial"/>
                <w:sz w:val="16"/>
                <w:szCs w:val="16"/>
                <w:lang w:eastAsia="en-US"/>
                <w:rPrChange w:id="660" w:author="NAHIM" w:date="2023-03-23T12:31:00Z">
                  <w:rPr>
                    <w:rFonts w:ascii="Arial Narrow" w:eastAsia="Calibri" w:hAnsi="Arial Narrow" w:cs="Arial"/>
                    <w:sz w:val="22"/>
                    <w:szCs w:val="22"/>
                    <w:lang w:eastAsia="en-US"/>
                  </w:rPr>
                </w:rPrChange>
              </w:rPr>
            </w:pPr>
            <w:del w:id="661" w:author="NAHIM" w:date="2023-03-23T16:16:00Z">
              <w:r w:rsidRPr="00A9311D" w:rsidDel="00A67D2D">
                <w:rPr>
                  <w:rFonts w:ascii="Arial Narrow" w:eastAsia="Calibri" w:hAnsi="Arial Narrow" w:cs="Arial"/>
                  <w:sz w:val="16"/>
                  <w:szCs w:val="16"/>
                  <w:lang w:eastAsia="en-US"/>
                </w:rPr>
                <w:delText>g</w:delText>
              </w:r>
            </w:del>
            <w:ins w:id="662" w:author="NAHIM" w:date="2023-03-23T16:16:00Z">
              <w:r w:rsidR="00A67D2D">
                <w:rPr>
                  <w:rFonts w:ascii="Arial Narrow" w:eastAsia="Calibri" w:hAnsi="Arial Narrow" w:cs="Arial"/>
                  <w:sz w:val="16"/>
                  <w:szCs w:val="16"/>
                  <w:lang w:eastAsia="en-US"/>
                </w:rPr>
                <w:t>G</w:t>
              </w:r>
            </w:ins>
            <w:r w:rsidRPr="00A9311D">
              <w:rPr>
                <w:rFonts w:ascii="Arial Narrow" w:eastAsia="Calibri" w:hAnsi="Arial Narrow" w:cs="Arial"/>
                <w:sz w:val="16"/>
                <w:szCs w:val="16"/>
                <w:lang w:eastAsia="en-US"/>
              </w:rPr>
              <w:t>astos de supervisión</w:t>
            </w:r>
          </w:p>
        </w:tc>
        <w:tc>
          <w:tcPr>
            <w:tcW w:w="1265" w:type="dxa"/>
            <w:vAlign w:val="center"/>
            <w:tcPrChange w:id="663" w:author="NAHIM" w:date="2023-03-23T14:20:00Z">
              <w:tcPr>
                <w:tcW w:w="1370" w:type="dxa"/>
                <w:gridSpan w:val="2"/>
                <w:vAlign w:val="center"/>
              </w:tcPr>
            </w:tcPrChange>
          </w:tcPr>
          <w:p w14:paraId="6689679C"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664"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665" w:author="NAHIM" w:date="2023-03-23T12:31:00Z">
                  <w:rPr>
                    <w:rFonts w:ascii="Arial Narrow" w:eastAsia="Calibri" w:hAnsi="Arial Narrow" w:cs="Arial"/>
                    <w:sz w:val="22"/>
                    <w:szCs w:val="22"/>
                    <w:lang w:eastAsia="en-US"/>
                  </w:rPr>
                </w:rPrChange>
              </w:rPr>
              <w:t>162 600,00</w:t>
            </w:r>
          </w:p>
        </w:tc>
        <w:tc>
          <w:tcPr>
            <w:tcW w:w="1442" w:type="dxa"/>
            <w:vAlign w:val="center"/>
            <w:tcPrChange w:id="666" w:author="NAHIM" w:date="2023-03-23T14:20:00Z">
              <w:tcPr>
                <w:tcW w:w="1465" w:type="dxa"/>
                <w:gridSpan w:val="2"/>
                <w:vAlign w:val="center"/>
              </w:tcPr>
            </w:tcPrChange>
          </w:tcPr>
          <w:p w14:paraId="4058ADE7"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667"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668" w:author="NAHIM" w:date="2023-03-23T12:31:00Z">
                  <w:rPr>
                    <w:rFonts w:ascii="Arial Narrow" w:eastAsia="Calibri" w:hAnsi="Arial Narrow" w:cs="Arial"/>
                    <w:sz w:val="22"/>
                    <w:szCs w:val="22"/>
                    <w:lang w:eastAsia="en-US"/>
                  </w:rPr>
                </w:rPrChange>
              </w:rPr>
              <w:t>162 600,00</w:t>
            </w:r>
          </w:p>
        </w:tc>
        <w:tc>
          <w:tcPr>
            <w:tcW w:w="1535" w:type="dxa"/>
            <w:shd w:val="clear" w:color="auto" w:fill="auto"/>
            <w:vAlign w:val="center"/>
            <w:tcPrChange w:id="669" w:author="NAHIM" w:date="2023-03-23T14:20:00Z">
              <w:tcPr>
                <w:tcW w:w="1559" w:type="dxa"/>
                <w:gridSpan w:val="2"/>
                <w:shd w:val="clear" w:color="auto" w:fill="FFFF00"/>
                <w:vAlign w:val="center"/>
              </w:tcPr>
            </w:tcPrChange>
          </w:tcPr>
          <w:p w14:paraId="251455C7" w14:textId="1F130E79"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670" w:author="NAHIM" w:date="2023-03-23T12:36:00Z">
                  <w:rPr>
                    <w:rFonts w:ascii="Arial Narrow" w:eastAsia="Calibri" w:hAnsi="Arial Narrow" w:cs="Arial"/>
                    <w:sz w:val="22"/>
                    <w:szCs w:val="22"/>
                    <w:lang w:eastAsia="en-US"/>
                  </w:rPr>
                </w:rPrChange>
              </w:rPr>
            </w:pPr>
            <w:r w:rsidRPr="00857EB7">
              <w:rPr>
                <w:rFonts w:ascii="Arial Narrow" w:eastAsia="Calibri" w:hAnsi="Arial Narrow" w:cs="Arial"/>
                <w:sz w:val="16"/>
                <w:szCs w:val="16"/>
                <w:lang w:eastAsia="en-US"/>
                <w:rPrChange w:id="671" w:author="NAHIM" w:date="2023-03-23T12:36:00Z">
                  <w:rPr>
                    <w:rFonts w:ascii="Arial Narrow" w:eastAsia="Calibri" w:hAnsi="Arial Narrow" w:cs="Arial"/>
                    <w:sz w:val="22"/>
                    <w:szCs w:val="22"/>
                    <w:lang w:eastAsia="en-US"/>
                  </w:rPr>
                </w:rPrChange>
              </w:rPr>
              <w:t>223</w:t>
            </w:r>
            <w:ins w:id="672" w:author="NAHIM" w:date="2023-03-23T14:20:00Z">
              <w:r w:rsidR="009726C2">
                <w:rPr>
                  <w:rFonts w:ascii="Arial Narrow" w:eastAsia="Calibri" w:hAnsi="Arial Narrow" w:cs="Arial"/>
                  <w:sz w:val="16"/>
                  <w:szCs w:val="16"/>
                  <w:lang w:eastAsia="en-US"/>
                </w:rPr>
                <w:t xml:space="preserve"> </w:t>
              </w:r>
            </w:ins>
            <w:del w:id="673" w:author="NAHIM" w:date="2023-03-23T14:20:00Z">
              <w:r w:rsidRPr="00857EB7" w:rsidDel="009726C2">
                <w:rPr>
                  <w:rFonts w:ascii="Arial Narrow" w:eastAsia="Calibri" w:hAnsi="Arial Narrow" w:cs="Arial"/>
                  <w:sz w:val="16"/>
                  <w:szCs w:val="16"/>
                  <w:lang w:eastAsia="en-US"/>
                  <w:rPrChange w:id="674" w:author="NAHIM" w:date="2023-03-23T12:36:00Z">
                    <w:rPr>
                      <w:rFonts w:ascii="Arial Narrow" w:eastAsia="Calibri" w:hAnsi="Arial Narrow" w:cs="Arial"/>
                      <w:sz w:val="22"/>
                      <w:szCs w:val="22"/>
                      <w:lang w:eastAsia="en-US"/>
                    </w:rPr>
                  </w:rPrChange>
                </w:rPr>
                <w:delText>,</w:delText>
              </w:r>
            </w:del>
            <w:r w:rsidRPr="00857EB7">
              <w:rPr>
                <w:rFonts w:ascii="Arial Narrow" w:eastAsia="Calibri" w:hAnsi="Arial Narrow" w:cs="Arial"/>
                <w:sz w:val="16"/>
                <w:szCs w:val="16"/>
                <w:lang w:eastAsia="en-US"/>
                <w:rPrChange w:id="675" w:author="NAHIM" w:date="2023-03-23T12:36:00Z">
                  <w:rPr>
                    <w:rFonts w:ascii="Arial Narrow" w:eastAsia="Calibri" w:hAnsi="Arial Narrow" w:cs="Arial"/>
                    <w:sz w:val="22"/>
                    <w:szCs w:val="22"/>
                    <w:lang w:eastAsia="en-US"/>
                  </w:rPr>
                </w:rPrChange>
              </w:rPr>
              <w:t>962,50</w:t>
            </w:r>
          </w:p>
        </w:tc>
        <w:tc>
          <w:tcPr>
            <w:tcW w:w="1410" w:type="dxa"/>
            <w:shd w:val="clear" w:color="auto" w:fill="auto"/>
            <w:vAlign w:val="center"/>
            <w:tcPrChange w:id="676" w:author="NAHIM" w:date="2023-03-23T14:20:00Z">
              <w:tcPr>
                <w:tcW w:w="1559" w:type="dxa"/>
                <w:gridSpan w:val="2"/>
                <w:shd w:val="clear" w:color="auto" w:fill="FFFF00"/>
              </w:tcPr>
            </w:tcPrChange>
          </w:tcPr>
          <w:p w14:paraId="3B4F9FE5" w14:textId="69BDDB92"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677" w:author="NAHIM" w:date="2023-03-23T12:36:00Z">
                  <w:rPr>
                    <w:rFonts w:ascii="Arial Narrow" w:eastAsia="Calibri" w:hAnsi="Arial Narrow" w:cs="Arial"/>
                    <w:lang w:eastAsia="en-US"/>
                  </w:rPr>
                </w:rPrChange>
              </w:rPr>
            </w:pPr>
            <w:ins w:id="678" w:author="NAHIM" w:date="2023-03-23T12:34:00Z">
              <w:r w:rsidRPr="00857EB7">
                <w:rPr>
                  <w:rFonts w:ascii="Arial Narrow" w:eastAsia="Calibri" w:hAnsi="Arial Narrow" w:cs="Arial"/>
                  <w:sz w:val="16"/>
                  <w:szCs w:val="16"/>
                  <w:lang w:eastAsia="en-US"/>
                </w:rPr>
                <w:t>398 869,25</w:t>
              </w:r>
            </w:ins>
          </w:p>
        </w:tc>
      </w:tr>
      <w:tr w:rsidR="00C707DE" w:rsidRPr="00725A22" w14:paraId="1E30A0D2" w14:textId="78B5F226" w:rsidTr="009726C2">
        <w:trPr>
          <w:trPrChange w:id="679" w:author="NAHIM" w:date="2023-03-23T14:20:00Z">
            <w:trPr>
              <w:gridBefore w:val="1"/>
            </w:trPr>
          </w:trPrChange>
        </w:trPr>
        <w:tc>
          <w:tcPr>
            <w:tcW w:w="530" w:type="dxa"/>
            <w:vAlign w:val="center"/>
            <w:tcPrChange w:id="680" w:author="NAHIM" w:date="2023-03-23T14:20:00Z">
              <w:tcPr>
                <w:tcW w:w="911" w:type="dxa"/>
                <w:gridSpan w:val="2"/>
                <w:vAlign w:val="center"/>
              </w:tcPr>
            </w:tcPrChange>
          </w:tcPr>
          <w:p w14:paraId="5992E5DE" w14:textId="77777777" w:rsidR="00C707DE" w:rsidRPr="00725A22" w:rsidRDefault="00C707DE" w:rsidP="00C707DE">
            <w:pPr>
              <w:tabs>
                <w:tab w:val="left" w:pos="142"/>
                <w:tab w:val="left" w:pos="567"/>
              </w:tabs>
              <w:jc w:val="center"/>
              <w:rPr>
                <w:rFonts w:ascii="Arial Narrow" w:eastAsia="Calibri" w:hAnsi="Arial Narrow" w:cs="Arial"/>
                <w:sz w:val="16"/>
                <w:szCs w:val="16"/>
                <w:lang w:eastAsia="en-US"/>
                <w:rPrChange w:id="681"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682" w:author="NAHIM" w:date="2023-03-23T12:31:00Z">
                  <w:rPr>
                    <w:rFonts w:ascii="Arial Narrow" w:eastAsia="Calibri" w:hAnsi="Arial Narrow" w:cs="Arial"/>
                    <w:sz w:val="22"/>
                    <w:szCs w:val="22"/>
                    <w:lang w:eastAsia="en-US"/>
                  </w:rPr>
                </w:rPrChange>
              </w:rPr>
              <w:t>04</w:t>
            </w:r>
          </w:p>
        </w:tc>
        <w:tc>
          <w:tcPr>
            <w:tcW w:w="2182" w:type="dxa"/>
            <w:vAlign w:val="center"/>
            <w:tcPrChange w:id="683" w:author="NAHIM" w:date="2023-03-23T14:20:00Z">
              <w:tcPr>
                <w:tcW w:w="2491" w:type="dxa"/>
                <w:gridSpan w:val="2"/>
                <w:vAlign w:val="center"/>
              </w:tcPr>
            </w:tcPrChange>
          </w:tcPr>
          <w:p w14:paraId="73895CF9" w14:textId="6A6369CA" w:rsidR="00C707DE" w:rsidRPr="00725A22" w:rsidRDefault="00A9311D" w:rsidP="00C707DE">
            <w:pPr>
              <w:tabs>
                <w:tab w:val="left" w:pos="142"/>
                <w:tab w:val="left" w:pos="567"/>
              </w:tabs>
              <w:rPr>
                <w:rFonts w:ascii="Arial Narrow" w:eastAsia="Calibri" w:hAnsi="Arial Narrow" w:cs="Arial"/>
                <w:sz w:val="16"/>
                <w:szCs w:val="16"/>
                <w:lang w:eastAsia="en-US"/>
                <w:rPrChange w:id="684" w:author="NAHIM" w:date="2023-03-23T12:31:00Z">
                  <w:rPr>
                    <w:rFonts w:ascii="Arial Narrow" w:eastAsia="Calibri" w:hAnsi="Arial Narrow" w:cs="Arial"/>
                    <w:sz w:val="22"/>
                    <w:szCs w:val="22"/>
                    <w:lang w:eastAsia="en-US"/>
                  </w:rPr>
                </w:rPrChange>
              </w:rPr>
            </w:pPr>
            <w:del w:id="685" w:author="NAHIM" w:date="2023-03-23T16:16:00Z">
              <w:r w:rsidRPr="00A9311D" w:rsidDel="00A67D2D">
                <w:rPr>
                  <w:rFonts w:ascii="Arial Narrow" w:eastAsia="Calibri" w:hAnsi="Arial Narrow" w:cs="Arial"/>
                  <w:sz w:val="16"/>
                  <w:szCs w:val="16"/>
                  <w:lang w:eastAsia="en-US"/>
                </w:rPr>
                <w:delText>l</w:delText>
              </w:r>
            </w:del>
            <w:ins w:id="686" w:author="NAHIM" w:date="2023-03-23T16:16:00Z">
              <w:r w:rsidR="00A67D2D">
                <w:rPr>
                  <w:rFonts w:ascii="Arial Narrow" w:eastAsia="Calibri" w:hAnsi="Arial Narrow" w:cs="Arial"/>
                  <w:sz w:val="16"/>
                  <w:szCs w:val="16"/>
                  <w:lang w:eastAsia="en-US"/>
                </w:rPr>
                <w:t>L</w:t>
              </w:r>
            </w:ins>
            <w:r w:rsidRPr="00A9311D">
              <w:rPr>
                <w:rFonts w:ascii="Arial Narrow" w:eastAsia="Calibri" w:hAnsi="Arial Narrow" w:cs="Arial"/>
                <w:sz w:val="16"/>
                <w:szCs w:val="16"/>
                <w:lang w:eastAsia="en-US"/>
              </w:rPr>
              <w:t>iquidación de obra</w:t>
            </w:r>
          </w:p>
        </w:tc>
        <w:tc>
          <w:tcPr>
            <w:tcW w:w="1265" w:type="dxa"/>
            <w:vAlign w:val="center"/>
            <w:tcPrChange w:id="687" w:author="NAHIM" w:date="2023-03-23T14:20:00Z">
              <w:tcPr>
                <w:tcW w:w="1370" w:type="dxa"/>
                <w:gridSpan w:val="2"/>
                <w:vAlign w:val="center"/>
              </w:tcPr>
            </w:tcPrChange>
          </w:tcPr>
          <w:p w14:paraId="77C0A8CD"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688"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689" w:author="NAHIM" w:date="2023-03-23T12:31:00Z">
                  <w:rPr>
                    <w:rFonts w:ascii="Arial Narrow" w:eastAsia="Calibri" w:hAnsi="Arial Narrow" w:cs="Arial"/>
                    <w:sz w:val="22"/>
                    <w:szCs w:val="22"/>
                    <w:lang w:eastAsia="en-US"/>
                  </w:rPr>
                </w:rPrChange>
              </w:rPr>
              <w:t>23 178,00</w:t>
            </w:r>
          </w:p>
        </w:tc>
        <w:tc>
          <w:tcPr>
            <w:tcW w:w="1442" w:type="dxa"/>
            <w:vAlign w:val="center"/>
            <w:tcPrChange w:id="690" w:author="NAHIM" w:date="2023-03-23T14:20:00Z">
              <w:tcPr>
                <w:tcW w:w="1465" w:type="dxa"/>
                <w:gridSpan w:val="2"/>
                <w:vAlign w:val="center"/>
              </w:tcPr>
            </w:tcPrChange>
          </w:tcPr>
          <w:p w14:paraId="3518B37D"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691"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692" w:author="NAHIM" w:date="2023-03-23T12:31:00Z">
                  <w:rPr>
                    <w:rFonts w:ascii="Arial Narrow" w:eastAsia="Calibri" w:hAnsi="Arial Narrow" w:cs="Arial"/>
                    <w:sz w:val="22"/>
                    <w:szCs w:val="22"/>
                    <w:lang w:eastAsia="en-US"/>
                  </w:rPr>
                </w:rPrChange>
              </w:rPr>
              <w:t>34 118,00</w:t>
            </w:r>
          </w:p>
        </w:tc>
        <w:tc>
          <w:tcPr>
            <w:tcW w:w="1535" w:type="dxa"/>
            <w:shd w:val="clear" w:color="auto" w:fill="auto"/>
            <w:vAlign w:val="center"/>
            <w:tcPrChange w:id="693" w:author="NAHIM" w:date="2023-03-23T14:20:00Z">
              <w:tcPr>
                <w:tcW w:w="1559" w:type="dxa"/>
                <w:gridSpan w:val="2"/>
                <w:shd w:val="clear" w:color="auto" w:fill="FFFF00"/>
                <w:vAlign w:val="center"/>
              </w:tcPr>
            </w:tcPrChange>
          </w:tcPr>
          <w:p w14:paraId="0FAA955C" w14:textId="45FF4012"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694" w:author="NAHIM" w:date="2023-03-23T12:36:00Z">
                  <w:rPr>
                    <w:rFonts w:ascii="Arial Narrow" w:eastAsia="Calibri" w:hAnsi="Arial Narrow" w:cs="Arial"/>
                    <w:sz w:val="22"/>
                    <w:szCs w:val="22"/>
                    <w:lang w:eastAsia="en-US"/>
                  </w:rPr>
                </w:rPrChange>
              </w:rPr>
            </w:pPr>
            <w:r w:rsidRPr="00857EB7">
              <w:rPr>
                <w:rFonts w:ascii="Arial Narrow" w:eastAsia="Calibri" w:hAnsi="Arial Narrow" w:cs="Arial"/>
                <w:sz w:val="16"/>
                <w:szCs w:val="16"/>
                <w:lang w:eastAsia="en-US"/>
                <w:rPrChange w:id="695" w:author="NAHIM" w:date="2023-03-23T12:36:00Z">
                  <w:rPr>
                    <w:rFonts w:ascii="Arial Narrow" w:eastAsia="Calibri" w:hAnsi="Arial Narrow" w:cs="Arial"/>
                    <w:sz w:val="22"/>
                    <w:szCs w:val="22"/>
                    <w:lang w:eastAsia="en-US"/>
                  </w:rPr>
                </w:rPrChange>
              </w:rPr>
              <w:t>49</w:t>
            </w:r>
            <w:ins w:id="696" w:author="NAHIM" w:date="2023-03-23T14:20:00Z">
              <w:r w:rsidR="009726C2">
                <w:rPr>
                  <w:rFonts w:ascii="Arial Narrow" w:eastAsia="Calibri" w:hAnsi="Arial Narrow" w:cs="Arial"/>
                  <w:sz w:val="16"/>
                  <w:szCs w:val="16"/>
                  <w:lang w:eastAsia="en-US"/>
                </w:rPr>
                <w:t xml:space="preserve"> </w:t>
              </w:r>
            </w:ins>
            <w:del w:id="697" w:author="NAHIM" w:date="2023-03-23T14:20:00Z">
              <w:r w:rsidRPr="00857EB7" w:rsidDel="009726C2">
                <w:rPr>
                  <w:rFonts w:ascii="Arial Narrow" w:eastAsia="Calibri" w:hAnsi="Arial Narrow" w:cs="Arial"/>
                  <w:sz w:val="16"/>
                  <w:szCs w:val="16"/>
                  <w:lang w:eastAsia="en-US"/>
                  <w:rPrChange w:id="698" w:author="NAHIM" w:date="2023-03-23T12:36:00Z">
                    <w:rPr>
                      <w:rFonts w:ascii="Arial Narrow" w:eastAsia="Calibri" w:hAnsi="Arial Narrow" w:cs="Arial"/>
                      <w:sz w:val="22"/>
                      <w:szCs w:val="22"/>
                      <w:lang w:eastAsia="en-US"/>
                    </w:rPr>
                  </w:rPrChange>
                </w:rPr>
                <w:delText>,</w:delText>
              </w:r>
            </w:del>
            <w:r w:rsidRPr="00857EB7">
              <w:rPr>
                <w:rFonts w:ascii="Arial Narrow" w:eastAsia="Calibri" w:hAnsi="Arial Narrow" w:cs="Arial"/>
                <w:sz w:val="16"/>
                <w:szCs w:val="16"/>
                <w:lang w:eastAsia="en-US"/>
                <w:rPrChange w:id="699" w:author="NAHIM" w:date="2023-03-23T12:36:00Z">
                  <w:rPr>
                    <w:rFonts w:ascii="Arial Narrow" w:eastAsia="Calibri" w:hAnsi="Arial Narrow" w:cs="Arial"/>
                    <w:sz w:val="22"/>
                    <w:szCs w:val="22"/>
                    <w:lang w:eastAsia="en-US"/>
                  </w:rPr>
                </w:rPrChange>
              </w:rPr>
              <w:t>140,30</w:t>
            </w:r>
          </w:p>
        </w:tc>
        <w:tc>
          <w:tcPr>
            <w:tcW w:w="1410" w:type="dxa"/>
            <w:shd w:val="clear" w:color="auto" w:fill="auto"/>
            <w:vAlign w:val="center"/>
            <w:tcPrChange w:id="700" w:author="NAHIM" w:date="2023-03-23T14:20:00Z">
              <w:tcPr>
                <w:tcW w:w="1559" w:type="dxa"/>
                <w:gridSpan w:val="2"/>
                <w:shd w:val="clear" w:color="auto" w:fill="FFFF00"/>
              </w:tcPr>
            </w:tcPrChange>
          </w:tcPr>
          <w:p w14:paraId="77179376" w14:textId="4286EE2E"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701" w:author="NAHIM" w:date="2023-03-23T12:36:00Z">
                  <w:rPr>
                    <w:rFonts w:ascii="Arial Narrow" w:eastAsia="Calibri" w:hAnsi="Arial Narrow" w:cs="Arial"/>
                    <w:lang w:eastAsia="en-US"/>
                  </w:rPr>
                </w:rPrChange>
              </w:rPr>
            </w:pPr>
            <w:ins w:id="702" w:author="NAHIM" w:date="2023-03-23T12:32:00Z">
              <w:r w:rsidRPr="00857EB7">
                <w:rPr>
                  <w:rFonts w:ascii="Arial Narrow" w:eastAsia="Calibri" w:hAnsi="Arial Narrow" w:cs="Arial"/>
                  <w:sz w:val="16"/>
                  <w:szCs w:val="16"/>
                  <w:lang w:eastAsia="en-US"/>
                </w:rPr>
                <w:t>49</w:t>
              </w:r>
            </w:ins>
            <w:ins w:id="703" w:author="NAHIM" w:date="2023-03-23T12:33:00Z">
              <w:r w:rsidRPr="00857EB7">
                <w:rPr>
                  <w:rFonts w:ascii="Arial Narrow" w:eastAsia="Calibri" w:hAnsi="Arial Narrow" w:cs="Arial"/>
                  <w:sz w:val="16"/>
                  <w:szCs w:val="16"/>
                  <w:lang w:eastAsia="en-US"/>
                </w:rPr>
                <w:t xml:space="preserve"> </w:t>
              </w:r>
            </w:ins>
            <w:ins w:id="704" w:author="NAHIM" w:date="2023-03-23T12:32:00Z">
              <w:r w:rsidRPr="00857EB7">
                <w:rPr>
                  <w:rFonts w:ascii="Arial Narrow" w:eastAsia="Calibri" w:hAnsi="Arial Narrow" w:cs="Arial"/>
                  <w:sz w:val="16"/>
                  <w:szCs w:val="16"/>
                  <w:lang w:eastAsia="en-US"/>
                </w:rPr>
                <w:t>140,30</w:t>
              </w:r>
            </w:ins>
          </w:p>
        </w:tc>
      </w:tr>
      <w:tr w:rsidR="00C707DE" w:rsidRPr="00725A22" w14:paraId="2F8499BB" w14:textId="5E811937" w:rsidTr="009726C2">
        <w:trPr>
          <w:trPrChange w:id="705" w:author="NAHIM" w:date="2023-03-23T14:20:00Z">
            <w:trPr>
              <w:gridBefore w:val="1"/>
            </w:trPr>
          </w:trPrChange>
        </w:trPr>
        <w:tc>
          <w:tcPr>
            <w:tcW w:w="530" w:type="dxa"/>
            <w:vAlign w:val="center"/>
            <w:tcPrChange w:id="706" w:author="NAHIM" w:date="2023-03-23T14:20:00Z">
              <w:tcPr>
                <w:tcW w:w="911" w:type="dxa"/>
                <w:gridSpan w:val="2"/>
                <w:vAlign w:val="center"/>
              </w:tcPr>
            </w:tcPrChange>
          </w:tcPr>
          <w:p w14:paraId="4A966D2F" w14:textId="77777777" w:rsidR="00C707DE" w:rsidRPr="00725A22" w:rsidRDefault="00C707DE" w:rsidP="00C707DE">
            <w:pPr>
              <w:tabs>
                <w:tab w:val="left" w:pos="142"/>
                <w:tab w:val="left" w:pos="567"/>
              </w:tabs>
              <w:jc w:val="center"/>
              <w:rPr>
                <w:rFonts w:ascii="Arial Narrow" w:eastAsia="Calibri" w:hAnsi="Arial Narrow" w:cs="Arial"/>
                <w:sz w:val="16"/>
                <w:szCs w:val="16"/>
                <w:lang w:eastAsia="en-US"/>
                <w:rPrChange w:id="707"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708" w:author="NAHIM" w:date="2023-03-23T12:31:00Z">
                  <w:rPr>
                    <w:rFonts w:ascii="Arial Narrow" w:eastAsia="Calibri" w:hAnsi="Arial Narrow" w:cs="Arial"/>
                    <w:sz w:val="22"/>
                    <w:szCs w:val="22"/>
                    <w:lang w:eastAsia="en-US"/>
                  </w:rPr>
                </w:rPrChange>
              </w:rPr>
              <w:t>05</w:t>
            </w:r>
          </w:p>
        </w:tc>
        <w:tc>
          <w:tcPr>
            <w:tcW w:w="2182" w:type="dxa"/>
            <w:vAlign w:val="center"/>
            <w:tcPrChange w:id="709" w:author="NAHIM" w:date="2023-03-23T14:20:00Z">
              <w:tcPr>
                <w:tcW w:w="2491" w:type="dxa"/>
                <w:gridSpan w:val="2"/>
                <w:vAlign w:val="center"/>
              </w:tcPr>
            </w:tcPrChange>
          </w:tcPr>
          <w:p w14:paraId="07E77633" w14:textId="4F50DE0B" w:rsidR="00C707DE" w:rsidRPr="00725A22" w:rsidRDefault="00A9311D" w:rsidP="00C707DE">
            <w:pPr>
              <w:tabs>
                <w:tab w:val="left" w:pos="142"/>
                <w:tab w:val="left" w:pos="567"/>
              </w:tabs>
              <w:rPr>
                <w:rFonts w:ascii="Arial Narrow" w:eastAsia="Calibri" w:hAnsi="Arial Narrow" w:cs="Arial"/>
                <w:sz w:val="16"/>
                <w:szCs w:val="16"/>
                <w:lang w:eastAsia="en-US"/>
                <w:rPrChange w:id="710" w:author="NAHIM" w:date="2023-03-23T12:31:00Z">
                  <w:rPr>
                    <w:rFonts w:ascii="Arial Narrow" w:eastAsia="Calibri" w:hAnsi="Arial Narrow" w:cs="Arial"/>
                    <w:sz w:val="22"/>
                    <w:szCs w:val="22"/>
                    <w:lang w:eastAsia="en-US"/>
                  </w:rPr>
                </w:rPrChange>
              </w:rPr>
            </w:pPr>
            <w:del w:id="711" w:author="NAHIM" w:date="2023-03-23T16:16:00Z">
              <w:r w:rsidRPr="00A9311D" w:rsidDel="00A67D2D">
                <w:rPr>
                  <w:rFonts w:ascii="Arial Narrow" w:eastAsia="Calibri" w:hAnsi="Arial Narrow" w:cs="Arial"/>
                  <w:sz w:val="16"/>
                  <w:szCs w:val="16"/>
                  <w:lang w:eastAsia="en-US"/>
                </w:rPr>
                <w:delText>m</w:delText>
              </w:r>
            </w:del>
            <w:ins w:id="712" w:author="NAHIM" w:date="2023-03-23T16:16:00Z">
              <w:r w:rsidR="00A67D2D">
                <w:rPr>
                  <w:rFonts w:ascii="Arial Narrow" w:eastAsia="Calibri" w:hAnsi="Arial Narrow" w:cs="Arial"/>
                  <w:sz w:val="16"/>
                  <w:szCs w:val="16"/>
                  <w:lang w:eastAsia="en-US"/>
                </w:rPr>
                <w:t>M</w:t>
              </w:r>
            </w:ins>
            <w:r w:rsidRPr="00A9311D">
              <w:rPr>
                <w:rFonts w:ascii="Arial Narrow" w:eastAsia="Calibri" w:hAnsi="Arial Narrow" w:cs="Arial"/>
                <w:sz w:val="16"/>
                <w:szCs w:val="16"/>
                <w:lang w:eastAsia="en-US"/>
              </w:rPr>
              <w:t>itigación ambiental</w:t>
            </w:r>
          </w:p>
        </w:tc>
        <w:tc>
          <w:tcPr>
            <w:tcW w:w="1265" w:type="dxa"/>
            <w:vAlign w:val="center"/>
            <w:tcPrChange w:id="713" w:author="NAHIM" w:date="2023-03-23T14:20:00Z">
              <w:tcPr>
                <w:tcW w:w="1370" w:type="dxa"/>
                <w:gridSpan w:val="2"/>
                <w:vAlign w:val="center"/>
              </w:tcPr>
            </w:tcPrChange>
          </w:tcPr>
          <w:p w14:paraId="55AE3900"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714" w:author="NAHIM" w:date="2023-03-23T12:31:00Z">
                  <w:rPr>
                    <w:rFonts w:ascii="Arial Narrow" w:eastAsia="Calibri" w:hAnsi="Arial Narrow" w:cs="Arial"/>
                    <w:sz w:val="22"/>
                    <w:szCs w:val="22"/>
                    <w:lang w:eastAsia="en-US"/>
                  </w:rPr>
                </w:rPrChange>
              </w:rPr>
            </w:pPr>
          </w:p>
        </w:tc>
        <w:tc>
          <w:tcPr>
            <w:tcW w:w="1442" w:type="dxa"/>
            <w:vAlign w:val="center"/>
            <w:tcPrChange w:id="715" w:author="NAHIM" w:date="2023-03-23T14:20:00Z">
              <w:tcPr>
                <w:tcW w:w="1465" w:type="dxa"/>
                <w:gridSpan w:val="2"/>
                <w:vAlign w:val="center"/>
              </w:tcPr>
            </w:tcPrChange>
          </w:tcPr>
          <w:p w14:paraId="17CD90DD"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716" w:author="NAHIM" w:date="2023-03-23T12:31:00Z">
                  <w:rPr>
                    <w:rFonts w:ascii="Arial Narrow" w:eastAsia="Calibri" w:hAnsi="Arial Narrow" w:cs="Arial"/>
                    <w:sz w:val="22"/>
                    <w:szCs w:val="22"/>
                    <w:lang w:eastAsia="en-US"/>
                  </w:rPr>
                </w:rPrChange>
              </w:rPr>
            </w:pPr>
          </w:p>
        </w:tc>
        <w:tc>
          <w:tcPr>
            <w:tcW w:w="1535" w:type="dxa"/>
            <w:shd w:val="clear" w:color="auto" w:fill="auto"/>
            <w:vAlign w:val="center"/>
            <w:tcPrChange w:id="717" w:author="NAHIM" w:date="2023-03-23T14:20:00Z">
              <w:tcPr>
                <w:tcW w:w="1559" w:type="dxa"/>
                <w:gridSpan w:val="2"/>
                <w:shd w:val="clear" w:color="auto" w:fill="FFFF00"/>
                <w:vAlign w:val="center"/>
              </w:tcPr>
            </w:tcPrChange>
          </w:tcPr>
          <w:p w14:paraId="443B3C49" w14:textId="77777777"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718" w:author="NAHIM" w:date="2023-03-23T12:36:00Z">
                  <w:rPr>
                    <w:rFonts w:ascii="Arial Narrow" w:eastAsia="Calibri" w:hAnsi="Arial Narrow" w:cs="Arial"/>
                    <w:sz w:val="22"/>
                    <w:szCs w:val="22"/>
                    <w:lang w:eastAsia="en-US"/>
                  </w:rPr>
                </w:rPrChange>
              </w:rPr>
            </w:pPr>
          </w:p>
        </w:tc>
        <w:tc>
          <w:tcPr>
            <w:tcW w:w="1410" w:type="dxa"/>
            <w:shd w:val="clear" w:color="auto" w:fill="auto"/>
            <w:vAlign w:val="center"/>
            <w:tcPrChange w:id="719" w:author="NAHIM" w:date="2023-03-23T14:20:00Z">
              <w:tcPr>
                <w:tcW w:w="1559" w:type="dxa"/>
                <w:gridSpan w:val="2"/>
                <w:shd w:val="clear" w:color="auto" w:fill="FFFF00"/>
              </w:tcPr>
            </w:tcPrChange>
          </w:tcPr>
          <w:p w14:paraId="19B13CDB" w14:textId="77777777"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720" w:author="NAHIM" w:date="2023-03-23T12:36:00Z">
                  <w:rPr>
                    <w:rFonts w:ascii="Arial Narrow" w:eastAsia="Calibri" w:hAnsi="Arial Narrow" w:cs="Arial"/>
                    <w:lang w:eastAsia="en-US"/>
                  </w:rPr>
                </w:rPrChange>
              </w:rPr>
            </w:pPr>
          </w:p>
        </w:tc>
      </w:tr>
      <w:tr w:rsidR="00C707DE" w:rsidRPr="00725A22" w14:paraId="1A623E2F" w14:textId="3F786A49" w:rsidTr="009726C2">
        <w:trPr>
          <w:trPrChange w:id="721" w:author="NAHIM" w:date="2023-03-23T14:20:00Z">
            <w:trPr>
              <w:gridBefore w:val="1"/>
            </w:trPr>
          </w:trPrChange>
        </w:trPr>
        <w:tc>
          <w:tcPr>
            <w:tcW w:w="530" w:type="dxa"/>
            <w:vAlign w:val="center"/>
            <w:tcPrChange w:id="722" w:author="NAHIM" w:date="2023-03-23T14:20:00Z">
              <w:tcPr>
                <w:tcW w:w="911" w:type="dxa"/>
                <w:gridSpan w:val="2"/>
                <w:vAlign w:val="center"/>
              </w:tcPr>
            </w:tcPrChange>
          </w:tcPr>
          <w:p w14:paraId="0D0A7347" w14:textId="77777777" w:rsidR="00C707DE" w:rsidRPr="00725A22" w:rsidRDefault="00C707DE" w:rsidP="00C707DE">
            <w:pPr>
              <w:tabs>
                <w:tab w:val="left" w:pos="142"/>
                <w:tab w:val="left" w:pos="567"/>
              </w:tabs>
              <w:jc w:val="center"/>
              <w:rPr>
                <w:rFonts w:ascii="Arial Narrow" w:eastAsia="Calibri" w:hAnsi="Arial Narrow" w:cs="Arial"/>
                <w:sz w:val="16"/>
                <w:szCs w:val="16"/>
                <w:lang w:eastAsia="en-US"/>
                <w:rPrChange w:id="723"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724" w:author="NAHIM" w:date="2023-03-23T12:31:00Z">
                  <w:rPr>
                    <w:rFonts w:ascii="Arial Narrow" w:eastAsia="Calibri" w:hAnsi="Arial Narrow" w:cs="Arial"/>
                    <w:sz w:val="22"/>
                    <w:szCs w:val="22"/>
                    <w:lang w:eastAsia="en-US"/>
                  </w:rPr>
                </w:rPrChange>
              </w:rPr>
              <w:t>06</w:t>
            </w:r>
          </w:p>
        </w:tc>
        <w:tc>
          <w:tcPr>
            <w:tcW w:w="2182" w:type="dxa"/>
            <w:vAlign w:val="center"/>
            <w:tcPrChange w:id="725" w:author="NAHIM" w:date="2023-03-23T14:20:00Z">
              <w:tcPr>
                <w:tcW w:w="2491" w:type="dxa"/>
                <w:gridSpan w:val="2"/>
                <w:vAlign w:val="center"/>
              </w:tcPr>
            </w:tcPrChange>
          </w:tcPr>
          <w:p w14:paraId="64F52430" w14:textId="1349510A" w:rsidR="00C707DE" w:rsidRPr="00725A22" w:rsidRDefault="00A9311D" w:rsidP="00C707DE">
            <w:pPr>
              <w:tabs>
                <w:tab w:val="left" w:pos="142"/>
                <w:tab w:val="left" w:pos="567"/>
              </w:tabs>
              <w:rPr>
                <w:rFonts w:ascii="Arial Narrow" w:eastAsia="Calibri" w:hAnsi="Arial Narrow" w:cs="Arial"/>
                <w:sz w:val="16"/>
                <w:szCs w:val="16"/>
                <w:lang w:eastAsia="en-US"/>
                <w:rPrChange w:id="726" w:author="NAHIM" w:date="2023-03-23T12:31:00Z">
                  <w:rPr>
                    <w:rFonts w:ascii="Arial Narrow" w:eastAsia="Calibri" w:hAnsi="Arial Narrow" w:cs="Arial"/>
                    <w:sz w:val="22"/>
                    <w:szCs w:val="22"/>
                    <w:lang w:eastAsia="en-US"/>
                  </w:rPr>
                </w:rPrChange>
              </w:rPr>
            </w:pPr>
            <w:del w:id="727" w:author="NAHIM" w:date="2023-03-23T16:16:00Z">
              <w:r w:rsidRPr="00A9311D" w:rsidDel="00A67D2D">
                <w:rPr>
                  <w:rFonts w:ascii="Arial Narrow" w:eastAsia="Calibri" w:hAnsi="Arial Narrow" w:cs="Arial"/>
                  <w:sz w:val="16"/>
                  <w:szCs w:val="16"/>
                  <w:lang w:eastAsia="en-US"/>
                </w:rPr>
                <w:delText>g</w:delText>
              </w:r>
            </w:del>
            <w:ins w:id="728" w:author="NAHIM" w:date="2023-03-23T16:16:00Z">
              <w:r w:rsidR="00A67D2D">
                <w:rPr>
                  <w:rFonts w:ascii="Arial Narrow" w:eastAsia="Calibri" w:hAnsi="Arial Narrow" w:cs="Arial"/>
                  <w:sz w:val="16"/>
                  <w:szCs w:val="16"/>
                  <w:lang w:eastAsia="en-US"/>
                </w:rPr>
                <w:t>G</w:t>
              </w:r>
            </w:ins>
            <w:r w:rsidRPr="00A9311D">
              <w:rPr>
                <w:rFonts w:ascii="Arial Narrow" w:eastAsia="Calibri" w:hAnsi="Arial Narrow" w:cs="Arial"/>
                <w:sz w:val="16"/>
                <w:szCs w:val="16"/>
                <w:lang w:eastAsia="en-US"/>
              </w:rPr>
              <w:t>estión de proyectos</w:t>
            </w:r>
          </w:p>
        </w:tc>
        <w:tc>
          <w:tcPr>
            <w:tcW w:w="1265" w:type="dxa"/>
            <w:vAlign w:val="center"/>
            <w:tcPrChange w:id="729" w:author="NAHIM" w:date="2023-03-23T14:20:00Z">
              <w:tcPr>
                <w:tcW w:w="1370" w:type="dxa"/>
                <w:gridSpan w:val="2"/>
                <w:vAlign w:val="center"/>
              </w:tcPr>
            </w:tcPrChange>
          </w:tcPr>
          <w:p w14:paraId="2B7A2486"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730"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731" w:author="NAHIM" w:date="2023-03-23T12:31:00Z">
                  <w:rPr>
                    <w:rFonts w:ascii="Arial Narrow" w:eastAsia="Calibri" w:hAnsi="Arial Narrow" w:cs="Arial"/>
                    <w:sz w:val="22"/>
                    <w:szCs w:val="22"/>
                    <w:lang w:eastAsia="en-US"/>
                  </w:rPr>
                </w:rPrChange>
              </w:rPr>
              <w:t>83 420,00</w:t>
            </w:r>
          </w:p>
        </w:tc>
        <w:tc>
          <w:tcPr>
            <w:tcW w:w="1442" w:type="dxa"/>
            <w:vAlign w:val="center"/>
            <w:tcPrChange w:id="732" w:author="NAHIM" w:date="2023-03-23T14:20:00Z">
              <w:tcPr>
                <w:tcW w:w="1465" w:type="dxa"/>
                <w:gridSpan w:val="2"/>
                <w:vAlign w:val="center"/>
              </w:tcPr>
            </w:tcPrChange>
          </w:tcPr>
          <w:p w14:paraId="07D7EF6A"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733"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734" w:author="NAHIM" w:date="2023-03-23T12:31:00Z">
                  <w:rPr>
                    <w:rFonts w:ascii="Arial Narrow" w:eastAsia="Calibri" w:hAnsi="Arial Narrow" w:cs="Arial"/>
                    <w:sz w:val="22"/>
                    <w:szCs w:val="22"/>
                    <w:lang w:eastAsia="en-US"/>
                  </w:rPr>
                </w:rPrChange>
              </w:rPr>
              <w:t>133 420,00</w:t>
            </w:r>
          </w:p>
        </w:tc>
        <w:tc>
          <w:tcPr>
            <w:tcW w:w="1535" w:type="dxa"/>
            <w:shd w:val="clear" w:color="auto" w:fill="auto"/>
            <w:vAlign w:val="center"/>
            <w:tcPrChange w:id="735" w:author="NAHIM" w:date="2023-03-23T14:20:00Z">
              <w:tcPr>
                <w:tcW w:w="1559" w:type="dxa"/>
                <w:gridSpan w:val="2"/>
                <w:shd w:val="clear" w:color="auto" w:fill="FFFF00"/>
                <w:vAlign w:val="center"/>
              </w:tcPr>
            </w:tcPrChange>
          </w:tcPr>
          <w:p w14:paraId="02087AF8" w14:textId="4476B10F"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736" w:author="NAHIM" w:date="2023-03-23T12:36:00Z">
                  <w:rPr>
                    <w:rFonts w:ascii="Arial Narrow" w:eastAsia="Calibri" w:hAnsi="Arial Narrow" w:cs="Arial"/>
                    <w:sz w:val="22"/>
                    <w:szCs w:val="22"/>
                    <w:lang w:eastAsia="en-US"/>
                  </w:rPr>
                </w:rPrChange>
              </w:rPr>
            </w:pPr>
            <w:r w:rsidRPr="00857EB7">
              <w:rPr>
                <w:rFonts w:ascii="Arial Narrow" w:eastAsia="Calibri" w:hAnsi="Arial Narrow" w:cs="Arial"/>
                <w:sz w:val="16"/>
                <w:szCs w:val="16"/>
                <w:lang w:eastAsia="en-US"/>
                <w:rPrChange w:id="737" w:author="NAHIM" w:date="2023-03-23T12:36:00Z">
                  <w:rPr>
                    <w:rFonts w:ascii="Arial Narrow" w:eastAsia="Calibri" w:hAnsi="Arial Narrow" w:cs="Arial"/>
                    <w:sz w:val="22"/>
                    <w:szCs w:val="22"/>
                    <w:lang w:eastAsia="en-US"/>
                  </w:rPr>
                </w:rPrChange>
              </w:rPr>
              <w:t>133</w:t>
            </w:r>
            <w:ins w:id="738" w:author="NAHIM" w:date="2023-03-23T14:20:00Z">
              <w:r w:rsidR="009726C2">
                <w:rPr>
                  <w:rFonts w:ascii="Arial Narrow" w:eastAsia="Calibri" w:hAnsi="Arial Narrow" w:cs="Arial"/>
                  <w:sz w:val="16"/>
                  <w:szCs w:val="16"/>
                  <w:lang w:eastAsia="en-US"/>
                </w:rPr>
                <w:t xml:space="preserve"> </w:t>
              </w:r>
            </w:ins>
            <w:del w:id="739" w:author="NAHIM" w:date="2023-03-23T14:20:00Z">
              <w:r w:rsidRPr="00857EB7" w:rsidDel="009726C2">
                <w:rPr>
                  <w:rFonts w:ascii="Arial Narrow" w:eastAsia="Calibri" w:hAnsi="Arial Narrow" w:cs="Arial"/>
                  <w:sz w:val="16"/>
                  <w:szCs w:val="16"/>
                  <w:lang w:eastAsia="en-US"/>
                  <w:rPrChange w:id="740" w:author="NAHIM" w:date="2023-03-23T12:36:00Z">
                    <w:rPr>
                      <w:rFonts w:ascii="Arial Narrow" w:eastAsia="Calibri" w:hAnsi="Arial Narrow" w:cs="Arial"/>
                      <w:sz w:val="22"/>
                      <w:szCs w:val="22"/>
                      <w:lang w:eastAsia="en-US"/>
                    </w:rPr>
                  </w:rPrChange>
                </w:rPr>
                <w:delText>,</w:delText>
              </w:r>
            </w:del>
            <w:r w:rsidRPr="00857EB7">
              <w:rPr>
                <w:rFonts w:ascii="Arial Narrow" w:eastAsia="Calibri" w:hAnsi="Arial Narrow" w:cs="Arial"/>
                <w:sz w:val="16"/>
                <w:szCs w:val="16"/>
                <w:lang w:eastAsia="en-US"/>
                <w:rPrChange w:id="741" w:author="NAHIM" w:date="2023-03-23T12:36:00Z">
                  <w:rPr>
                    <w:rFonts w:ascii="Arial Narrow" w:eastAsia="Calibri" w:hAnsi="Arial Narrow" w:cs="Arial"/>
                    <w:sz w:val="22"/>
                    <w:szCs w:val="22"/>
                    <w:lang w:eastAsia="en-US"/>
                  </w:rPr>
                </w:rPrChange>
              </w:rPr>
              <w:t>420,00</w:t>
            </w:r>
          </w:p>
        </w:tc>
        <w:tc>
          <w:tcPr>
            <w:tcW w:w="1410" w:type="dxa"/>
            <w:shd w:val="clear" w:color="auto" w:fill="auto"/>
            <w:vAlign w:val="center"/>
            <w:tcPrChange w:id="742" w:author="NAHIM" w:date="2023-03-23T14:20:00Z">
              <w:tcPr>
                <w:tcW w:w="1559" w:type="dxa"/>
                <w:gridSpan w:val="2"/>
                <w:shd w:val="clear" w:color="auto" w:fill="FFFF00"/>
              </w:tcPr>
            </w:tcPrChange>
          </w:tcPr>
          <w:p w14:paraId="09924C5D" w14:textId="103F1C0B"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743" w:author="NAHIM" w:date="2023-03-23T12:36:00Z">
                  <w:rPr>
                    <w:rFonts w:ascii="Arial Narrow" w:eastAsia="Calibri" w:hAnsi="Arial Narrow" w:cs="Arial"/>
                    <w:lang w:eastAsia="en-US"/>
                  </w:rPr>
                </w:rPrChange>
              </w:rPr>
            </w:pPr>
            <w:ins w:id="744" w:author="NAHIM" w:date="2023-03-23T12:35:00Z">
              <w:r w:rsidRPr="00857EB7">
                <w:rPr>
                  <w:rFonts w:ascii="Arial Narrow" w:eastAsia="Calibri" w:hAnsi="Arial Narrow" w:cs="Arial"/>
                  <w:sz w:val="16"/>
                  <w:szCs w:val="16"/>
                  <w:lang w:eastAsia="en-US"/>
                </w:rPr>
                <w:t>21</w:t>
              </w:r>
            </w:ins>
            <w:ins w:id="745" w:author="NAHIM" w:date="2023-03-23T12:32:00Z">
              <w:r w:rsidRPr="00857EB7">
                <w:rPr>
                  <w:rFonts w:ascii="Arial Narrow" w:eastAsia="Calibri" w:hAnsi="Arial Narrow" w:cs="Arial"/>
                  <w:sz w:val="16"/>
                  <w:szCs w:val="16"/>
                  <w:lang w:eastAsia="en-US"/>
                </w:rPr>
                <w:t>3</w:t>
              </w:r>
            </w:ins>
            <w:ins w:id="746" w:author="NAHIM" w:date="2023-03-23T12:33:00Z">
              <w:r w:rsidRPr="00857EB7">
                <w:rPr>
                  <w:rFonts w:ascii="Arial Narrow" w:eastAsia="Calibri" w:hAnsi="Arial Narrow" w:cs="Arial"/>
                  <w:sz w:val="16"/>
                  <w:szCs w:val="16"/>
                  <w:lang w:eastAsia="en-US"/>
                </w:rPr>
                <w:t xml:space="preserve"> </w:t>
              </w:r>
            </w:ins>
            <w:ins w:id="747" w:author="NAHIM" w:date="2023-03-23T12:32:00Z">
              <w:r w:rsidRPr="00857EB7">
                <w:rPr>
                  <w:rFonts w:ascii="Arial Narrow" w:eastAsia="Calibri" w:hAnsi="Arial Narrow" w:cs="Arial"/>
                  <w:sz w:val="16"/>
                  <w:szCs w:val="16"/>
                  <w:lang w:eastAsia="en-US"/>
                </w:rPr>
                <w:t>420,00</w:t>
              </w:r>
            </w:ins>
          </w:p>
        </w:tc>
      </w:tr>
      <w:tr w:rsidR="00C707DE" w:rsidRPr="00725A22" w14:paraId="489AF1E7" w14:textId="4C883718" w:rsidTr="009726C2">
        <w:trPr>
          <w:trPrChange w:id="748" w:author="NAHIM" w:date="2023-03-23T14:20:00Z">
            <w:trPr>
              <w:gridBefore w:val="1"/>
            </w:trPr>
          </w:trPrChange>
        </w:trPr>
        <w:tc>
          <w:tcPr>
            <w:tcW w:w="530" w:type="dxa"/>
            <w:vAlign w:val="center"/>
            <w:tcPrChange w:id="749" w:author="NAHIM" w:date="2023-03-23T14:20:00Z">
              <w:tcPr>
                <w:tcW w:w="911" w:type="dxa"/>
                <w:gridSpan w:val="2"/>
                <w:vAlign w:val="center"/>
              </w:tcPr>
            </w:tcPrChange>
          </w:tcPr>
          <w:p w14:paraId="45F84C7F" w14:textId="77777777" w:rsidR="00C707DE" w:rsidRPr="00725A22" w:rsidRDefault="00C707DE" w:rsidP="00C707DE">
            <w:pPr>
              <w:tabs>
                <w:tab w:val="left" w:pos="142"/>
                <w:tab w:val="left" w:pos="567"/>
              </w:tabs>
              <w:jc w:val="center"/>
              <w:rPr>
                <w:rFonts w:ascii="Arial Narrow" w:eastAsia="Calibri" w:hAnsi="Arial Narrow" w:cs="Arial"/>
                <w:sz w:val="16"/>
                <w:szCs w:val="16"/>
                <w:lang w:eastAsia="en-US"/>
                <w:rPrChange w:id="750"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751" w:author="NAHIM" w:date="2023-03-23T12:31:00Z">
                  <w:rPr>
                    <w:rFonts w:ascii="Arial Narrow" w:eastAsia="Calibri" w:hAnsi="Arial Narrow" w:cs="Arial"/>
                    <w:sz w:val="22"/>
                    <w:szCs w:val="22"/>
                    <w:lang w:eastAsia="en-US"/>
                  </w:rPr>
                </w:rPrChange>
              </w:rPr>
              <w:t>07</w:t>
            </w:r>
          </w:p>
        </w:tc>
        <w:tc>
          <w:tcPr>
            <w:tcW w:w="2182" w:type="dxa"/>
            <w:vAlign w:val="center"/>
            <w:tcPrChange w:id="752" w:author="NAHIM" w:date="2023-03-23T14:20:00Z">
              <w:tcPr>
                <w:tcW w:w="2491" w:type="dxa"/>
                <w:gridSpan w:val="2"/>
                <w:vAlign w:val="center"/>
              </w:tcPr>
            </w:tcPrChange>
          </w:tcPr>
          <w:p w14:paraId="619B7030" w14:textId="59DA9E49" w:rsidR="00C707DE" w:rsidRPr="00725A22" w:rsidRDefault="00A9311D" w:rsidP="00C707DE">
            <w:pPr>
              <w:tabs>
                <w:tab w:val="left" w:pos="142"/>
                <w:tab w:val="left" w:pos="567"/>
              </w:tabs>
              <w:rPr>
                <w:rFonts w:ascii="Arial Narrow" w:eastAsia="Calibri" w:hAnsi="Arial Narrow" w:cs="Arial"/>
                <w:sz w:val="16"/>
                <w:szCs w:val="16"/>
                <w:lang w:eastAsia="en-US"/>
                <w:rPrChange w:id="753" w:author="NAHIM" w:date="2023-03-23T12:31:00Z">
                  <w:rPr>
                    <w:rFonts w:ascii="Arial Narrow" w:eastAsia="Calibri" w:hAnsi="Arial Narrow" w:cs="Arial"/>
                    <w:sz w:val="22"/>
                    <w:szCs w:val="22"/>
                    <w:lang w:eastAsia="en-US"/>
                  </w:rPr>
                </w:rPrChange>
              </w:rPr>
            </w:pPr>
            <w:del w:id="754" w:author="NAHIM" w:date="2023-03-23T16:16:00Z">
              <w:r w:rsidRPr="00A9311D" w:rsidDel="00A67D2D">
                <w:rPr>
                  <w:rFonts w:ascii="Arial Narrow" w:eastAsia="Calibri" w:hAnsi="Arial Narrow" w:cs="Arial"/>
                  <w:sz w:val="16"/>
                  <w:szCs w:val="16"/>
                  <w:lang w:eastAsia="en-US"/>
                </w:rPr>
                <w:delText>e</w:delText>
              </w:r>
            </w:del>
            <w:ins w:id="755" w:author="NAHIM" w:date="2023-03-23T16:16:00Z">
              <w:r w:rsidR="00A67D2D">
                <w:rPr>
                  <w:rFonts w:ascii="Arial Narrow" w:eastAsia="Calibri" w:hAnsi="Arial Narrow" w:cs="Arial"/>
                  <w:sz w:val="16"/>
                  <w:szCs w:val="16"/>
                  <w:lang w:eastAsia="en-US"/>
                </w:rPr>
                <w:t>E</w:t>
              </w:r>
            </w:ins>
            <w:r w:rsidRPr="00A9311D">
              <w:rPr>
                <w:rFonts w:ascii="Arial Narrow" w:eastAsia="Calibri" w:hAnsi="Arial Narrow" w:cs="Arial"/>
                <w:sz w:val="16"/>
                <w:szCs w:val="16"/>
                <w:lang w:eastAsia="en-US"/>
              </w:rPr>
              <w:t>xpediente técnico</w:t>
            </w:r>
          </w:p>
        </w:tc>
        <w:tc>
          <w:tcPr>
            <w:tcW w:w="1265" w:type="dxa"/>
            <w:vAlign w:val="center"/>
            <w:tcPrChange w:id="756" w:author="NAHIM" w:date="2023-03-23T14:20:00Z">
              <w:tcPr>
                <w:tcW w:w="1370" w:type="dxa"/>
                <w:gridSpan w:val="2"/>
                <w:vAlign w:val="center"/>
              </w:tcPr>
            </w:tcPrChange>
          </w:tcPr>
          <w:p w14:paraId="232BC94A"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757"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758" w:author="NAHIM" w:date="2023-03-23T12:31:00Z">
                  <w:rPr>
                    <w:rFonts w:ascii="Arial Narrow" w:eastAsia="Calibri" w:hAnsi="Arial Narrow" w:cs="Arial"/>
                    <w:sz w:val="22"/>
                    <w:szCs w:val="22"/>
                    <w:lang w:eastAsia="en-US"/>
                  </w:rPr>
                </w:rPrChange>
              </w:rPr>
              <w:t>197 585,24</w:t>
            </w:r>
          </w:p>
        </w:tc>
        <w:tc>
          <w:tcPr>
            <w:tcW w:w="1442" w:type="dxa"/>
            <w:vAlign w:val="center"/>
            <w:tcPrChange w:id="759" w:author="NAHIM" w:date="2023-03-23T14:20:00Z">
              <w:tcPr>
                <w:tcW w:w="1465" w:type="dxa"/>
                <w:gridSpan w:val="2"/>
                <w:vAlign w:val="center"/>
              </w:tcPr>
            </w:tcPrChange>
          </w:tcPr>
          <w:p w14:paraId="61D5EC47"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760"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761" w:author="NAHIM" w:date="2023-03-23T12:31:00Z">
                  <w:rPr>
                    <w:rFonts w:ascii="Arial Narrow" w:eastAsia="Calibri" w:hAnsi="Arial Narrow" w:cs="Arial"/>
                    <w:sz w:val="22"/>
                    <w:szCs w:val="22"/>
                    <w:lang w:eastAsia="en-US"/>
                  </w:rPr>
                </w:rPrChange>
              </w:rPr>
              <w:t>197 585,24</w:t>
            </w:r>
          </w:p>
        </w:tc>
        <w:tc>
          <w:tcPr>
            <w:tcW w:w="1535" w:type="dxa"/>
            <w:shd w:val="clear" w:color="auto" w:fill="auto"/>
            <w:vAlign w:val="center"/>
            <w:tcPrChange w:id="762" w:author="NAHIM" w:date="2023-03-23T14:20:00Z">
              <w:tcPr>
                <w:tcW w:w="1559" w:type="dxa"/>
                <w:gridSpan w:val="2"/>
                <w:shd w:val="clear" w:color="auto" w:fill="FFFF00"/>
                <w:vAlign w:val="center"/>
              </w:tcPr>
            </w:tcPrChange>
          </w:tcPr>
          <w:p w14:paraId="66D65C2C" w14:textId="012841E6"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763" w:author="NAHIM" w:date="2023-03-23T12:36:00Z">
                  <w:rPr>
                    <w:rFonts w:ascii="Arial Narrow" w:eastAsia="Calibri" w:hAnsi="Arial Narrow" w:cs="Arial"/>
                    <w:sz w:val="22"/>
                    <w:szCs w:val="22"/>
                    <w:lang w:eastAsia="en-US"/>
                  </w:rPr>
                </w:rPrChange>
              </w:rPr>
            </w:pPr>
            <w:r w:rsidRPr="00857EB7">
              <w:rPr>
                <w:rFonts w:ascii="Arial Narrow" w:eastAsia="Calibri" w:hAnsi="Arial Narrow" w:cs="Arial"/>
                <w:sz w:val="16"/>
                <w:szCs w:val="16"/>
                <w:lang w:eastAsia="en-US"/>
                <w:rPrChange w:id="764" w:author="NAHIM" w:date="2023-03-23T12:36:00Z">
                  <w:rPr>
                    <w:rFonts w:ascii="Arial Narrow" w:eastAsia="Calibri" w:hAnsi="Arial Narrow" w:cs="Arial"/>
                    <w:sz w:val="22"/>
                    <w:szCs w:val="22"/>
                    <w:lang w:eastAsia="en-US"/>
                  </w:rPr>
                </w:rPrChange>
              </w:rPr>
              <w:t>197</w:t>
            </w:r>
            <w:ins w:id="765" w:author="NAHIM" w:date="2023-03-23T14:20:00Z">
              <w:r w:rsidR="009726C2">
                <w:rPr>
                  <w:rFonts w:ascii="Arial Narrow" w:eastAsia="Calibri" w:hAnsi="Arial Narrow" w:cs="Arial"/>
                  <w:sz w:val="16"/>
                  <w:szCs w:val="16"/>
                  <w:lang w:eastAsia="en-US"/>
                </w:rPr>
                <w:t xml:space="preserve"> </w:t>
              </w:r>
            </w:ins>
            <w:del w:id="766" w:author="NAHIM" w:date="2023-03-23T14:20:00Z">
              <w:r w:rsidRPr="00857EB7" w:rsidDel="009726C2">
                <w:rPr>
                  <w:rFonts w:ascii="Arial Narrow" w:eastAsia="Calibri" w:hAnsi="Arial Narrow" w:cs="Arial"/>
                  <w:sz w:val="16"/>
                  <w:szCs w:val="16"/>
                  <w:lang w:eastAsia="en-US"/>
                  <w:rPrChange w:id="767" w:author="NAHIM" w:date="2023-03-23T12:36:00Z">
                    <w:rPr>
                      <w:rFonts w:ascii="Arial Narrow" w:eastAsia="Calibri" w:hAnsi="Arial Narrow" w:cs="Arial"/>
                      <w:sz w:val="22"/>
                      <w:szCs w:val="22"/>
                      <w:lang w:eastAsia="en-US"/>
                    </w:rPr>
                  </w:rPrChange>
                </w:rPr>
                <w:delText>,</w:delText>
              </w:r>
            </w:del>
            <w:r w:rsidRPr="00857EB7">
              <w:rPr>
                <w:rFonts w:ascii="Arial Narrow" w:eastAsia="Calibri" w:hAnsi="Arial Narrow" w:cs="Arial"/>
                <w:sz w:val="16"/>
                <w:szCs w:val="16"/>
                <w:lang w:eastAsia="en-US"/>
                <w:rPrChange w:id="768" w:author="NAHIM" w:date="2023-03-23T12:36:00Z">
                  <w:rPr>
                    <w:rFonts w:ascii="Arial Narrow" w:eastAsia="Calibri" w:hAnsi="Arial Narrow" w:cs="Arial"/>
                    <w:sz w:val="22"/>
                    <w:szCs w:val="22"/>
                    <w:lang w:eastAsia="en-US"/>
                  </w:rPr>
                </w:rPrChange>
              </w:rPr>
              <w:t>585,24</w:t>
            </w:r>
          </w:p>
        </w:tc>
        <w:tc>
          <w:tcPr>
            <w:tcW w:w="1410" w:type="dxa"/>
            <w:shd w:val="clear" w:color="auto" w:fill="auto"/>
            <w:vAlign w:val="center"/>
            <w:tcPrChange w:id="769" w:author="NAHIM" w:date="2023-03-23T14:20:00Z">
              <w:tcPr>
                <w:tcW w:w="1559" w:type="dxa"/>
                <w:gridSpan w:val="2"/>
                <w:shd w:val="clear" w:color="auto" w:fill="FFFF00"/>
              </w:tcPr>
            </w:tcPrChange>
          </w:tcPr>
          <w:p w14:paraId="20B66D1C" w14:textId="605710D9"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770" w:author="NAHIM" w:date="2023-03-23T12:36:00Z">
                  <w:rPr>
                    <w:rFonts w:ascii="Arial Narrow" w:eastAsia="Calibri" w:hAnsi="Arial Narrow" w:cs="Arial"/>
                    <w:lang w:eastAsia="en-US"/>
                  </w:rPr>
                </w:rPrChange>
              </w:rPr>
            </w:pPr>
            <w:ins w:id="771" w:author="NAHIM" w:date="2023-03-23T12:32:00Z">
              <w:r w:rsidRPr="00857EB7">
                <w:rPr>
                  <w:rFonts w:ascii="Arial Narrow" w:eastAsia="Calibri" w:hAnsi="Arial Narrow" w:cs="Arial"/>
                  <w:sz w:val="16"/>
                  <w:szCs w:val="16"/>
                  <w:lang w:eastAsia="en-US"/>
                </w:rPr>
                <w:t>197</w:t>
              </w:r>
            </w:ins>
            <w:ins w:id="772" w:author="NAHIM" w:date="2023-03-23T12:33:00Z">
              <w:r w:rsidRPr="00857EB7">
                <w:rPr>
                  <w:rFonts w:ascii="Arial Narrow" w:eastAsia="Calibri" w:hAnsi="Arial Narrow" w:cs="Arial"/>
                  <w:sz w:val="16"/>
                  <w:szCs w:val="16"/>
                  <w:lang w:eastAsia="en-US"/>
                </w:rPr>
                <w:t xml:space="preserve"> </w:t>
              </w:r>
            </w:ins>
            <w:ins w:id="773" w:author="NAHIM" w:date="2023-03-23T12:32:00Z">
              <w:r w:rsidRPr="00857EB7">
                <w:rPr>
                  <w:rFonts w:ascii="Arial Narrow" w:eastAsia="Calibri" w:hAnsi="Arial Narrow" w:cs="Arial"/>
                  <w:sz w:val="16"/>
                  <w:szCs w:val="16"/>
                  <w:lang w:eastAsia="en-US"/>
                </w:rPr>
                <w:t>585,24</w:t>
              </w:r>
            </w:ins>
          </w:p>
        </w:tc>
      </w:tr>
      <w:tr w:rsidR="00C707DE" w:rsidRPr="00725A22" w14:paraId="56D29B72" w14:textId="11849966" w:rsidTr="009726C2">
        <w:trPr>
          <w:trPrChange w:id="774" w:author="NAHIM" w:date="2023-03-23T14:20:00Z">
            <w:trPr>
              <w:gridBefore w:val="1"/>
            </w:trPr>
          </w:trPrChange>
        </w:trPr>
        <w:tc>
          <w:tcPr>
            <w:tcW w:w="530" w:type="dxa"/>
            <w:vAlign w:val="center"/>
            <w:tcPrChange w:id="775" w:author="NAHIM" w:date="2023-03-23T14:20:00Z">
              <w:tcPr>
                <w:tcW w:w="911" w:type="dxa"/>
                <w:gridSpan w:val="2"/>
                <w:vAlign w:val="center"/>
              </w:tcPr>
            </w:tcPrChange>
          </w:tcPr>
          <w:p w14:paraId="7B3F16A9" w14:textId="77777777" w:rsidR="00C707DE" w:rsidRPr="00725A22" w:rsidRDefault="00C707DE" w:rsidP="00C707DE">
            <w:pPr>
              <w:tabs>
                <w:tab w:val="left" w:pos="142"/>
                <w:tab w:val="left" w:pos="567"/>
              </w:tabs>
              <w:jc w:val="center"/>
              <w:rPr>
                <w:rFonts w:ascii="Arial Narrow" w:eastAsia="Calibri" w:hAnsi="Arial Narrow" w:cs="Arial"/>
                <w:sz w:val="16"/>
                <w:szCs w:val="16"/>
                <w:lang w:eastAsia="en-US"/>
                <w:rPrChange w:id="776"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777" w:author="NAHIM" w:date="2023-03-23T12:31:00Z">
                  <w:rPr>
                    <w:rFonts w:ascii="Arial Narrow" w:eastAsia="Calibri" w:hAnsi="Arial Narrow" w:cs="Arial"/>
                    <w:sz w:val="22"/>
                    <w:szCs w:val="22"/>
                    <w:lang w:eastAsia="en-US"/>
                  </w:rPr>
                </w:rPrChange>
              </w:rPr>
              <w:t>08</w:t>
            </w:r>
          </w:p>
        </w:tc>
        <w:tc>
          <w:tcPr>
            <w:tcW w:w="2182" w:type="dxa"/>
            <w:vAlign w:val="center"/>
            <w:tcPrChange w:id="778" w:author="NAHIM" w:date="2023-03-23T14:20:00Z">
              <w:tcPr>
                <w:tcW w:w="2491" w:type="dxa"/>
                <w:gridSpan w:val="2"/>
                <w:vAlign w:val="center"/>
              </w:tcPr>
            </w:tcPrChange>
          </w:tcPr>
          <w:p w14:paraId="3E55593D" w14:textId="776C6EE4" w:rsidR="00C707DE" w:rsidRPr="00725A22" w:rsidRDefault="00A9311D" w:rsidP="00C707DE">
            <w:pPr>
              <w:tabs>
                <w:tab w:val="left" w:pos="142"/>
                <w:tab w:val="left" w:pos="567"/>
              </w:tabs>
              <w:rPr>
                <w:rFonts w:ascii="Arial Narrow" w:eastAsia="Calibri" w:hAnsi="Arial Narrow" w:cs="Arial"/>
                <w:b/>
                <w:bCs/>
                <w:sz w:val="16"/>
                <w:szCs w:val="16"/>
                <w:lang w:eastAsia="en-US"/>
                <w:rPrChange w:id="779" w:author="NAHIM" w:date="2023-03-23T12:31:00Z">
                  <w:rPr>
                    <w:rFonts w:ascii="Arial Narrow" w:eastAsia="Calibri" w:hAnsi="Arial Narrow" w:cs="Arial"/>
                    <w:b/>
                    <w:bCs/>
                    <w:sz w:val="22"/>
                    <w:szCs w:val="22"/>
                    <w:lang w:eastAsia="en-US"/>
                  </w:rPr>
                </w:rPrChange>
              </w:rPr>
            </w:pPr>
            <w:del w:id="780" w:author="NAHIM" w:date="2023-03-23T16:12:00Z">
              <w:r w:rsidRPr="00A9311D" w:rsidDel="00A9311D">
                <w:rPr>
                  <w:rFonts w:ascii="Arial Narrow" w:eastAsia="Calibri" w:hAnsi="Arial Narrow" w:cs="Arial"/>
                  <w:b/>
                  <w:bCs/>
                  <w:sz w:val="16"/>
                  <w:szCs w:val="16"/>
                  <w:lang w:eastAsia="en-US"/>
                </w:rPr>
                <w:delText>c</w:delText>
              </w:r>
            </w:del>
            <w:ins w:id="781" w:author="NAHIM" w:date="2023-03-23T16:12:00Z">
              <w:r>
                <w:rPr>
                  <w:rFonts w:ascii="Arial Narrow" w:eastAsia="Calibri" w:hAnsi="Arial Narrow" w:cs="Arial"/>
                  <w:b/>
                  <w:bCs/>
                  <w:sz w:val="16"/>
                  <w:szCs w:val="16"/>
                  <w:lang w:eastAsia="en-US"/>
                </w:rPr>
                <w:t>C</w:t>
              </w:r>
            </w:ins>
            <w:r w:rsidRPr="00A9311D">
              <w:rPr>
                <w:rFonts w:ascii="Arial Narrow" w:eastAsia="Calibri" w:hAnsi="Arial Narrow" w:cs="Arial"/>
                <w:b/>
                <w:bCs/>
                <w:sz w:val="16"/>
                <w:szCs w:val="16"/>
                <w:lang w:eastAsia="en-US"/>
              </w:rPr>
              <w:t>osto indirecto total</w:t>
            </w:r>
          </w:p>
        </w:tc>
        <w:tc>
          <w:tcPr>
            <w:tcW w:w="1265" w:type="dxa"/>
            <w:vAlign w:val="center"/>
            <w:tcPrChange w:id="782" w:author="NAHIM" w:date="2023-03-23T14:20:00Z">
              <w:tcPr>
                <w:tcW w:w="1370" w:type="dxa"/>
                <w:gridSpan w:val="2"/>
                <w:vAlign w:val="center"/>
              </w:tcPr>
            </w:tcPrChange>
          </w:tcPr>
          <w:p w14:paraId="6B4D5F23" w14:textId="77777777" w:rsidR="00C707DE" w:rsidRPr="00725A22" w:rsidRDefault="00C707DE" w:rsidP="00C707DE">
            <w:pPr>
              <w:tabs>
                <w:tab w:val="left" w:pos="142"/>
                <w:tab w:val="left" w:pos="567"/>
              </w:tabs>
              <w:jc w:val="right"/>
              <w:rPr>
                <w:rFonts w:ascii="Arial Narrow" w:eastAsia="Calibri" w:hAnsi="Arial Narrow" w:cs="Arial"/>
                <w:b/>
                <w:bCs/>
                <w:sz w:val="16"/>
                <w:szCs w:val="16"/>
                <w:lang w:eastAsia="en-US"/>
                <w:rPrChange w:id="783"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784" w:author="NAHIM" w:date="2023-03-23T12:31:00Z">
                  <w:rPr>
                    <w:rFonts w:ascii="Arial Narrow" w:eastAsia="Calibri" w:hAnsi="Arial Narrow" w:cs="Arial"/>
                    <w:b/>
                    <w:bCs/>
                    <w:sz w:val="22"/>
                    <w:szCs w:val="22"/>
                    <w:lang w:eastAsia="en-US"/>
                  </w:rPr>
                </w:rPrChange>
              </w:rPr>
              <w:t>839 873,24</w:t>
            </w:r>
          </w:p>
        </w:tc>
        <w:tc>
          <w:tcPr>
            <w:tcW w:w="1442" w:type="dxa"/>
            <w:vAlign w:val="center"/>
            <w:tcPrChange w:id="785" w:author="NAHIM" w:date="2023-03-23T14:20:00Z">
              <w:tcPr>
                <w:tcW w:w="1465" w:type="dxa"/>
                <w:gridSpan w:val="2"/>
                <w:vAlign w:val="center"/>
              </w:tcPr>
            </w:tcPrChange>
          </w:tcPr>
          <w:p w14:paraId="1247A3B9" w14:textId="77777777" w:rsidR="00C707DE" w:rsidRPr="00725A22" w:rsidRDefault="00C707DE" w:rsidP="00C707DE">
            <w:pPr>
              <w:tabs>
                <w:tab w:val="left" w:pos="142"/>
                <w:tab w:val="left" w:pos="567"/>
              </w:tabs>
              <w:jc w:val="right"/>
              <w:rPr>
                <w:rFonts w:ascii="Arial Narrow" w:eastAsia="Calibri" w:hAnsi="Arial Narrow" w:cs="Arial"/>
                <w:b/>
                <w:bCs/>
                <w:sz w:val="16"/>
                <w:szCs w:val="16"/>
                <w:lang w:eastAsia="en-US"/>
                <w:rPrChange w:id="786"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787" w:author="NAHIM" w:date="2023-03-23T12:31:00Z">
                  <w:rPr>
                    <w:rFonts w:ascii="Arial Narrow" w:eastAsia="Calibri" w:hAnsi="Arial Narrow" w:cs="Arial"/>
                    <w:b/>
                    <w:bCs/>
                    <w:sz w:val="22"/>
                    <w:szCs w:val="22"/>
                    <w:lang w:eastAsia="en-US"/>
                  </w:rPr>
                </w:rPrChange>
              </w:rPr>
              <w:t>1 030 276,89</w:t>
            </w:r>
          </w:p>
        </w:tc>
        <w:tc>
          <w:tcPr>
            <w:tcW w:w="1535" w:type="dxa"/>
            <w:shd w:val="clear" w:color="auto" w:fill="auto"/>
            <w:vAlign w:val="center"/>
            <w:tcPrChange w:id="788" w:author="NAHIM" w:date="2023-03-23T14:20:00Z">
              <w:tcPr>
                <w:tcW w:w="1559" w:type="dxa"/>
                <w:gridSpan w:val="2"/>
                <w:shd w:val="clear" w:color="auto" w:fill="FFFF00"/>
                <w:vAlign w:val="center"/>
              </w:tcPr>
            </w:tcPrChange>
          </w:tcPr>
          <w:p w14:paraId="6160BA29" w14:textId="66BA46FE" w:rsidR="00C707DE" w:rsidRPr="00857EB7" w:rsidRDefault="00C707DE" w:rsidP="00C707DE">
            <w:pPr>
              <w:tabs>
                <w:tab w:val="left" w:pos="142"/>
                <w:tab w:val="left" w:pos="567"/>
              </w:tabs>
              <w:jc w:val="right"/>
              <w:rPr>
                <w:rFonts w:ascii="Arial Narrow" w:eastAsia="Calibri" w:hAnsi="Arial Narrow" w:cs="Arial"/>
                <w:b/>
                <w:bCs/>
                <w:sz w:val="16"/>
                <w:szCs w:val="16"/>
                <w:lang w:eastAsia="en-US"/>
                <w:rPrChange w:id="789" w:author="NAHIM" w:date="2023-03-23T12:36:00Z">
                  <w:rPr>
                    <w:rFonts w:ascii="Arial Narrow" w:eastAsia="Calibri" w:hAnsi="Arial Narrow" w:cs="Arial"/>
                    <w:b/>
                    <w:bCs/>
                    <w:sz w:val="22"/>
                    <w:szCs w:val="22"/>
                    <w:lang w:eastAsia="en-US"/>
                  </w:rPr>
                </w:rPrChange>
              </w:rPr>
            </w:pPr>
            <w:r w:rsidRPr="00857EB7">
              <w:rPr>
                <w:rFonts w:ascii="Arial Narrow" w:eastAsia="Calibri" w:hAnsi="Arial Narrow" w:cs="Arial"/>
                <w:b/>
                <w:bCs/>
                <w:sz w:val="16"/>
                <w:szCs w:val="16"/>
                <w:lang w:eastAsia="en-US"/>
                <w:rPrChange w:id="790" w:author="NAHIM" w:date="2023-03-23T12:36:00Z">
                  <w:rPr>
                    <w:rFonts w:ascii="Arial Narrow" w:eastAsia="Calibri" w:hAnsi="Arial Narrow" w:cs="Arial"/>
                    <w:b/>
                    <w:bCs/>
                    <w:sz w:val="22"/>
                    <w:szCs w:val="22"/>
                    <w:lang w:eastAsia="en-US"/>
                  </w:rPr>
                </w:rPrChange>
              </w:rPr>
              <w:t>1 330</w:t>
            </w:r>
            <w:ins w:id="791" w:author="NAHIM" w:date="2023-03-23T14:20:00Z">
              <w:r w:rsidR="009726C2">
                <w:rPr>
                  <w:rFonts w:ascii="Arial Narrow" w:eastAsia="Calibri" w:hAnsi="Arial Narrow" w:cs="Arial"/>
                  <w:b/>
                  <w:bCs/>
                  <w:sz w:val="16"/>
                  <w:szCs w:val="16"/>
                  <w:lang w:eastAsia="en-US"/>
                </w:rPr>
                <w:t xml:space="preserve"> </w:t>
              </w:r>
            </w:ins>
            <w:del w:id="792" w:author="NAHIM" w:date="2023-03-23T14:20:00Z">
              <w:r w:rsidRPr="00857EB7" w:rsidDel="009726C2">
                <w:rPr>
                  <w:rFonts w:ascii="Arial Narrow" w:eastAsia="Calibri" w:hAnsi="Arial Narrow" w:cs="Arial"/>
                  <w:b/>
                  <w:bCs/>
                  <w:sz w:val="16"/>
                  <w:szCs w:val="16"/>
                  <w:lang w:eastAsia="en-US"/>
                  <w:rPrChange w:id="793" w:author="NAHIM" w:date="2023-03-23T12:36:00Z">
                    <w:rPr>
                      <w:rFonts w:ascii="Arial Narrow" w:eastAsia="Calibri" w:hAnsi="Arial Narrow" w:cs="Arial"/>
                      <w:b/>
                      <w:bCs/>
                      <w:sz w:val="22"/>
                      <w:szCs w:val="22"/>
                      <w:lang w:eastAsia="en-US"/>
                    </w:rPr>
                  </w:rPrChange>
                </w:rPr>
                <w:delText>,</w:delText>
              </w:r>
            </w:del>
            <w:r w:rsidRPr="00857EB7">
              <w:rPr>
                <w:rFonts w:ascii="Arial Narrow" w:eastAsia="Calibri" w:hAnsi="Arial Narrow" w:cs="Arial"/>
                <w:b/>
                <w:bCs/>
                <w:sz w:val="16"/>
                <w:szCs w:val="16"/>
                <w:lang w:eastAsia="en-US"/>
                <w:rPrChange w:id="794" w:author="NAHIM" w:date="2023-03-23T12:36:00Z">
                  <w:rPr>
                    <w:rFonts w:ascii="Arial Narrow" w:eastAsia="Calibri" w:hAnsi="Arial Narrow" w:cs="Arial"/>
                    <w:b/>
                    <w:bCs/>
                    <w:sz w:val="22"/>
                    <w:szCs w:val="22"/>
                    <w:lang w:eastAsia="en-US"/>
                  </w:rPr>
                </w:rPrChange>
              </w:rPr>
              <w:t>585,54</w:t>
            </w:r>
          </w:p>
        </w:tc>
        <w:tc>
          <w:tcPr>
            <w:tcW w:w="1410" w:type="dxa"/>
            <w:shd w:val="clear" w:color="auto" w:fill="auto"/>
            <w:vAlign w:val="center"/>
            <w:tcPrChange w:id="795" w:author="NAHIM" w:date="2023-03-23T14:20:00Z">
              <w:tcPr>
                <w:tcW w:w="1559" w:type="dxa"/>
                <w:gridSpan w:val="2"/>
                <w:shd w:val="clear" w:color="auto" w:fill="FFFF00"/>
              </w:tcPr>
            </w:tcPrChange>
          </w:tcPr>
          <w:p w14:paraId="26FDA9CF" w14:textId="7BFF73EA" w:rsidR="00C707DE" w:rsidRPr="00857EB7" w:rsidRDefault="00C707DE" w:rsidP="00C707DE">
            <w:pPr>
              <w:tabs>
                <w:tab w:val="left" w:pos="142"/>
                <w:tab w:val="left" w:pos="567"/>
              </w:tabs>
              <w:jc w:val="right"/>
              <w:rPr>
                <w:rFonts w:ascii="Arial Narrow" w:eastAsia="Calibri" w:hAnsi="Arial Narrow" w:cs="Arial"/>
                <w:b/>
                <w:bCs/>
                <w:sz w:val="16"/>
                <w:szCs w:val="16"/>
                <w:lang w:eastAsia="en-US"/>
                <w:rPrChange w:id="796" w:author="NAHIM" w:date="2023-03-23T12:36:00Z">
                  <w:rPr>
                    <w:rFonts w:ascii="Arial Narrow" w:eastAsia="Calibri" w:hAnsi="Arial Narrow" w:cs="Arial"/>
                    <w:b/>
                    <w:bCs/>
                    <w:lang w:eastAsia="en-US"/>
                  </w:rPr>
                </w:rPrChange>
              </w:rPr>
            </w:pPr>
            <w:ins w:id="797" w:author="NAHIM" w:date="2023-03-23T12:32:00Z">
              <w:r w:rsidRPr="00857EB7">
                <w:rPr>
                  <w:rFonts w:ascii="Arial Narrow" w:eastAsia="Calibri" w:hAnsi="Arial Narrow" w:cs="Arial"/>
                  <w:b/>
                  <w:bCs/>
                  <w:sz w:val="16"/>
                  <w:szCs w:val="16"/>
                  <w:lang w:eastAsia="en-US"/>
                </w:rPr>
                <w:t xml:space="preserve">1 </w:t>
              </w:r>
            </w:ins>
            <w:ins w:id="798" w:author="NAHIM" w:date="2023-03-23T12:35:00Z">
              <w:r w:rsidRPr="00857EB7">
                <w:rPr>
                  <w:rFonts w:ascii="Arial Narrow" w:eastAsia="Calibri" w:hAnsi="Arial Narrow" w:cs="Arial"/>
                  <w:b/>
                  <w:bCs/>
                  <w:sz w:val="16"/>
                  <w:szCs w:val="16"/>
                  <w:lang w:eastAsia="en-US"/>
                </w:rPr>
                <w:t>950 051,54</w:t>
              </w:r>
            </w:ins>
          </w:p>
        </w:tc>
      </w:tr>
      <w:tr w:rsidR="00C707DE" w:rsidRPr="00725A22" w14:paraId="7E45006E" w14:textId="6C68362D" w:rsidTr="009726C2">
        <w:trPr>
          <w:trPrChange w:id="799" w:author="NAHIM" w:date="2023-03-23T14:20:00Z">
            <w:trPr>
              <w:gridBefore w:val="1"/>
            </w:trPr>
          </w:trPrChange>
        </w:trPr>
        <w:tc>
          <w:tcPr>
            <w:tcW w:w="530" w:type="dxa"/>
            <w:vAlign w:val="center"/>
            <w:tcPrChange w:id="800" w:author="NAHIM" w:date="2023-03-23T14:20:00Z">
              <w:tcPr>
                <w:tcW w:w="911" w:type="dxa"/>
                <w:gridSpan w:val="2"/>
                <w:vAlign w:val="center"/>
              </w:tcPr>
            </w:tcPrChange>
          </w:tcPr>
          <w:p w14:paraId="68A25B79" w14:textId="77777777" w:rsidR="00C707DE" w:rsidRPr="00725A22" w:rsidRDefault="00C707DE" w:rsidP="00C707DE">
            <w:pPr>
              <w:tabs>
                <w:tab w:val="left" w:pos="142"/>
                <w:tab w:val="left" w:pos="567"/>
              </w:tabs>
              <w:jc w:val="center"/>
              <w:rPr>
                <w:rFonts w:ascii="Arial Narrow" w:eastAsia="Calibri" w:hAnsi="Arial Narrow" w:cs="Arial"/>
                <w:sz w:val="16"/>
                <w:szCs w:val="16"/>
                <w:lang w:eastAsia="en-US"/>
                <w:rPrChange w:id="801"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802" w:author="NAHIM" w:date="2023-03-23T12:31:00Z">
                  <w:rPr>
                    <w:rFonts w:ascii="Arial Narrow" w:eastAsia="Calibri" w:hAnsi="Arial Narrow" w:cs="Arial"/>
                    <w:sz w:val="22"/>
                    <w:szCs w:val="22"/>
                    <w:lang w:eastAsia="en-US"/>
                  </w:rPr>
                </w:rPrChange>
              </w:rPr>
              <w:t>09</w:t>
            </w:r>
          </w:p>
        </w:tc>
        <w:tc>
          <w:tcPr>
            <w:tcW w:w="2182" w:type="dxa"/>
            <w:vAlign w:val="center"/>
            <w:tcPrChange w:id="803" w:author="NAHIM" w:date="2023-03-23T14:20:00Z">
              <w:tcPr>
                <w:tcW w:w="2491" w:type="dxa"/>
                <w:gridSpan w:val="2"/>
                <w:vAlign w:val="center"/>
              </w:tcPr>
            </w:tcPrChange>
          </w:tcPr>
          <w:p w14:paraId="379C22D9" w14:textId="2A25A7BA" w:rsidR="00C707DE" w:rsidRPr="00725A22" w:rsidRDefault="00A9311D" w:rsidP="00C707DE">
            <w:pPr>
              <w:tabs>
                <w:tab w:val="left" w:pos="142"/>
                <w:tab w:val="left" w:pos="567"/>
              </w:tabs>
              <w:rPr>
                <w:rFonts w:ascii="Arial Narrow" w:eastAsia="Calibri" w:hAnsi="Arial Narrow" w:cs="Arial"/>
                <w:b/>
                <w:bCs/>
                <w:sz w:val="16"/>
                <w:szCs w:val="16"/>
                <w:lang w:eastAsia="en-US"/>
                <w:rPrChange w:id="804" w:author="NAHIM" w:date="2023-03-23T12:31:00Z">
                  <w:rPr>
                    <w:rFonts w:ascii="Arial Narrow" w:eastAsia="Calibri" w:hAnsi="Arial Narrow" w:cs="Arial"/>
                    <w:b/>
                    <w:bCs/>
                    <w:sz w:val="22"/>
                    <w:szCs w:val="22"/>
                    <w:lang w:eastAsia="en-US"/>
                  </w:rPr>
                </w:rPrChange>
              </w:rPr>
            </w:pPr>
            <w:del w:id="805" w:author="NAHIM" w:date="2023-03-23T16:12:00Z">
              <w:r w:rsidRPr="00A9311D" w:rsidDel="00A9311D">
                <w:rPr>
                  <w:rFonts w:ascii="Arial Narrow" w:eastAsia="Calibri" w:hAnsi="Arial Narrow" w:cs="Arial"/>
                  <w:b/>
                  <w:bCs/>
                  <w:sz w:val="16"/>
                  <w:szCs w:val="16"/>
                  <w:lang w:eastAsia="en-US"/>
                </w:rPr>
                <w:delText>c</w:delText>
              </w:r>
            </w:del>
            <w:ins w:id="806" w:author="NAHIM" w:date="2023-03-23T16:12:00Z">
              <w:r>
                <w:rPr>
                  <w:rFonts w:ascii="Arial Narrow" w:eastAsia="Calibri" w:hAnsi="Arial Narrow" w:cs="Arial"/>
                  <w:b/>
                  <w:bCs/>
                  <w:sz w:val="16"/>
                  <w:szCs w:val="16"/>
                  <w:lang w:eastAsia="en-US"/>
                </w:rPr>
                <w:t>C</w:t>
              </w:r>
            </w:ins>
            <w:r w:rsidRPr="00A9311D">
              <w:rPr>
                <w:rFonts w:ascii="Arial Narrow" w:eastAsia="Calibri" w:hAnsi="Arial Narrow" w:cs="Arial"/>
                <w:b/>
                <w:bCs/>
                <w:sz w:val="16"/>
                <w:szCs w:val="16"/>
                <w:lang w:eastAsia="en-US"/>
              </w:rPr>
              <w:t>osto total de inversión</w:t>
            </w:r>
          </w:p>
        </w:tc>
        <w:tc>
          <w:tcPr>
            <w:tcW w:w="1265" w:type="dxa"/>
            <w:vAlign w:val="center"/>
            <w:tcPrChange w:id="807" w:author="NAHIM" w:date="2023-03-23T14:20:00Z">
              <w:tcPr>
                <w:tcW w:w="1370" w:type="dxa"/>
                <w:gridSpan w:val="2"/>
                <w:vAlign w:val="center"/>
              </w:tcPr>
            </w:tcPrChange>
          </w:tcPr>
          <w:p w14:paraId="7BF1BC44" w14:textId="77777777" w:rsidR="00C707DE" w:rsidRPr="00725A22" w:rsidRDefault="00C707DE" w:rsidP="00C707DE">
            <w:pPr>
              <w:tabs>
                <w:tab w:val="left" w:pos="142"/>
                <w:tab w:val="left" w:pos="567"/>
              </w:tabs>
              <w:jc w:val="right"/>
              <w:rPr>
                <w:rFonts w:ascii="Arial Narrow" w:eastAsia="Calibri" w:hAnsi="Arial Narrow" w:cs="Arial"/>
                <w:b/>
                <w:bCs/>
                <w:sz w:val="16"/>
                <w:szCs w:val="16"/>
                <w:lang w:eastAsia="en-US"/>
                <w:rPrChange w:id="808"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809" w:author="NAHIM" w:date="2023-03-23T12:31:00Z">
                  <w:rPr>
                    <w:rFonts w:ascii="Arial Narrow" w:eastAsia="Calibri" w:hAnsi="Arial Narrow" w:cs="Arial"/>
                    <w:b/>
                    <w:bCs/>
                    <w:sz w:val="22"/>
                    <w:szCs w:val="22"/>
                    <w:lang w:eastAsia="en-US"/>
                  </w:rPr>
                </w:rPrChange>
              </w:rPr>
              <w:t>13 186 633,77</w:t>
            </w:r>
          </w:p>
        </w:tc>
        <w:tc>
          <w:tcPr>
            <w:tcW w:w="1442" w:type="dxa"/>
            <w:vAlign w:val="center"/>
            <w:tcPrChange w:id="810" w:author="NAHIM" w:date="2023-03-23T14:20:00Z">
              <w:tcPr>
                <w:tcW w:w="1465" w:type="dxa"/>
                <w:gridSpan w:val="2"/>
                <w:vAlign w:val="center"/>
              </w:tcPr>
            </w:tcPrChange>
          </w:tcPr>
          <w:p w14:paraId="03D069F4" w14:textId="77777777" w:rsidR="00C707DE" w:rsidRPr="00725A22" w:rsidRDefault="00C707DE" w:rsidP="00C707DE">
            <w:pPr>
              <w:tabs>
                <w:tab w:val="left" w:pos="142"/>
                <w:tab w:val="left" w:pos="567"/>
              </w:tabs>
              <w:jc w:val="right"/>
              <w:rPr>
                <w:rFonts w:ascii="Arial Narrow" w:eastAsia="Calibri" w:hAnsi="Arial Narrow" w:cs="Arial"/>
                <w:b/>
                <w:bCs/>
                <w:sz w:val="16"/>
                <w:szCs w:val="16"/>
                <w:lang w:eastAsia="en-US"/>
                <w:rPrChange w:id="811" w:author="NAHIM" w:date="2023-03-23T12:31:00Z">
                  <w:rPr>
                    <w:rFonts w:ascii="Arial Narrow" w:eastAsia="Calibri" w:hAnsi="Arial Narrow" w:cs="Arial"/>
                    <w:b/>
                    <w:bCs/>
                    <w:sz w:val="22"/>
                    <w:szCs w:val="22"/>
                    <w:lang w:eastAsia="en-US"/>
                  </w:rPr>
                </w:rPrChange>
              </w:rPr>
            </w:pPr>
            <w:r w:rsidRPr="00725A22">
              <w:rPr>
                <w:rFonts w:ascii="Arial Narrow" w:eastAsia="Calibri" w:hAnsi="Arial Narrow" w:cs="Arial"/>
                <w:b/>
                <w:bCs/>
                <w:sz w:val="16"/>
                <w:szCs w:val="16"/>
                <w:lang w:eastAsia="en-US"/>
                <w:rPrChange w:id="812" w:author="NAHIM" w:date="2023-03-23T12:31:00Z">
                  <w:rPr>
                    <w:rFonts w:ascii="Arial Narrow" w:eastAsia="Calibri" w:hAnsi="Arial Narrow" w:cs="Arial"/>
                    <w:b/>
                    <w:bCs/>
                    <w:sz w:val="22"/>
                    <w:szCs w:val="22"/>
                    <w:lang w:eastAsia="en-US"/>
                  </w:rPr>
                </w:rPrChange>
              </w:rPr>
              <w:t>13 186 633,77</w:t>
            </w:r>
          </w:p>
        </w:tc>
        <w:tc>
          <w:tcPr>
            <w:tcW w:w="1535" w:type="dxa"/>
            <w:shd w:val="clear" w:color="auto" w:fill="auto"/>
            <w:vAlign w:val="center"/>
            <w:tcPrChange w:id="813" w:author="NAHIM" w:date="2023-03-23T14:20:00Z">
              <w:tcPr>
                <w:tcW w:w="1559" w:type="dxa"/>
                <w:gridSpan w:val="2"/>
                <w:shd w:val="clear" w:color="auto" w:fill="FFFF00"/>
                <w:vAlign w:val="center"/>
              </w:tcPr>
            </w:tcPrChange>
          </w:tcPr>
          <w:p w14:paraId="6D7D62D2" w14:textId="4BB8E049" w:rsidR="00C707DE" w:rsidRPr="00857EB7" w:rsidRDefault="00C707DE" w:rsidP="00C707DE">
            <w:pPr>
              <w:tabs>
                <w:tab w:val="left" w:pos="142"/>
                <w:tab w:val="left" w:pos="567"/>
              </w:tabs>
              <w:jc w:val="right"/>
              <w:rPr>
                <w:rFonts w:ascii="Arial Narrow" w:eastAsia="Calibri" w:hAnsi="Arial Narrow" w:cs="Arial"/>
                <w:b/>
                <w:bCs/>
                <w:sz w:val="16"/>
                <w:szCs w:val="16"/>
                <w:lang w:eastAsia="en-US"/>
                <w:rPrChange w:id="814" w:author="NAHIM" w:date="2023-03-23T12:36:00Z">
                  <w:rPr>
                    <w:rFonts w:ascii="Arial Narrow" w:eastAsia="Calibri" w:hAnsi="Arial Narrow" w:cs="Arial"/>
                    <w:b/>
                    <w:bCs/>
                    <w:sz w:val="22"/>
                    <w:szCs w:val="22"/>
                    <w:lang w:eastAsia="en-US"/>
                  </w:rPr>
                </w:rPrChange>
              </w:rPr>
            </w:pPr>
            <w:r w:rsidRPr="00857EB7">
              <w:rPr>
                <w:rFonts w:ascii="Arial Narrow" w:eastAsia="Calibri" w:hAnsi="Arial Narrow" w:cs="Arial"/>
                <w:b/>
                <w:bCs/>
                <w:sz w:val="16"/>
                <w:szCs w:val="16"/>
                <w:lang w:eastAsia="en-US"/>
                <w:rPrChange w:id="815" w:author="NAHIM" w:date="2023-03-23T12:36:00Z">
                  <w:rPr>
                    <w:rFonts w:ascii="Arial Narrow" w:eastAsia="Calibri" w:hAnsi="Arial Narrow" w:cs="Arial"/>
                    <w:b/>
                    <w:bCs/>
                    <w:sz w:val="22"/>
                    <w:szCs w:val="22"/>
                    <w:lang w:eastAsia="en-US"/>
                  </w:rPr>
                </w:rPrChange>
              </w:rPr>
              <w:t>13 525</w:t>
            </w:r>
            <w:ins w:id="816" w:author="NAHIM" w:date="2023-03-23T14:20:00Z">
              <w:r w:rsidR="009726C2">
                <w:rPr>
                  <w:rFonts w:ascii="Arial Narrow" w:eastAsia="Calibri" w:hAnsi="Arial Narrow" w:cs="Arial"/>
                  <w:b/>
                  <w:bCs/>
                  <w:sz w:val="16"/>
                  <w:szCs w:val="16"/>
                  <w:lang w:eastAsia="en-US"/>
                </w:rPr>
                <w:t xml:space="preserve"> </w:t>
              </w:r>
            </w:ins>
            <w:del w:id="817" w:author="NAHIM" w:date="2023-03-23T14:20:00Z">
              <w:r w:rsidRPr="00857EB7" w:rsidDel="009726C2">
                <w:rPr>
                  <w:rFonts w:ascii="Arial Narrow" w:eastAsia="Calibri" w:hAnsi="Arial Narrow" w:cs="Arial"/>
                  <w:b/>
                  <w:bCs/>
                  <w:sz w:val="16"/>
                  <w:szCs w:val="16"/>
                  <w:lang w:eastAsia="en-US"/>
                  <w:rPrChange w:id="818" w:author="NAHIM" w:date="2023-03-23T12:36:00Z">
                    <w:rPr>
                      <w:rFonts w:ascii="Arial Narrow" w:eastAsia="Calibri" w:hAnsi="Arial Narrow" w:cs="Arial"/>
                      <w:b/>
                      <w:bCs/>
                      <w:sz w:val="22"/>
                      <w:szCs w:val="22"/>
                      <w:lang w:eastAsia="en-US"/>
                    </w:rPr>
                  </w:rPrChange>
                </w:rPr>
                <w:delText>,</w:delText>
              </w:r>
            </w:del>
            <w:r w:rsidRPr="00857EB7">
              <w:rPr>
                <w:rFonts w:ascii="Arial Narrow" w:eastAsia="Calibri" w:hAnsi="Arial Narrow" w:cs="Arial"/>
                <w:b/>
                <w:bCs/>
                <w:sz w:val="16"/>
                <w:szCs w:val="16"/>
                <w:lang w:eastAsia="en-US"/>
                <w:rPrChange w:id="819" w:author="NAHIM" w:date="2023-03-23T12:36:00Z">
                  <w:rPr>
                    <w:rFonts w:ascii="Arial Narrow" w:eastAsia="Calibri" w:hAnsi="Arial Narrow" w:cs="Arial"/>
                    <w:b/>
                    <w:bCs/>
                    <w:sz w:val="22"/>
                    <w:szCs w:val="22"/>
                    <w:lang w:eastAsia="en-US"/>
                  </w:rPr>
                </w:rPrChange>
              </w:rPr>
              <w:t>069,43</w:t>
            </w:r>
          </w:p>
        </w:tc>
        <w:tc>
          <w:tcPr>
            <w:tcW w:w="1410" w:type="dxa"/>
            <w:shd w:val="clear" w:color="auto" w:fill="auto"/>
            <w:vAlign w:val="center"/>
            <w:tcPrChange w:id="820" w:author="NAHIM" w:date="2023-03-23T14:20:00Z">
              <w:tcPr>
                <w:tcW w:w="1559" w:type="dxa"/>
                <w:gridSpan w:val="2"/>
                <w:shd w:val="clear" w:color="auto" w:fill="FFFF00"/>
              </w:tcPr>
            </w:tcPrChange>
          </w:tcPr>
          <w:p w14:paraId="74F33D3A" w14:textId="07357227" w:rsidR="00C707DE" w:rsidRPr="00857EB7" w:rsidRDefault="00C707DE" w:rsidP="00C707DE">
            <w:pPr>
              <w:tabs>
                <w:tab w:val="left" w:pos="142"/>
                <w:tab w:val="left" w:pos="567"/>
              </w:tabs>
              <w:jc w:val="right"/>
              <w:rPr>
                <w:rFonts w:ascii="Arial Narrow" w:eastAsia="Calibri" w:hAnsi="Arial Narrow" w:cs="Arial"/>
                <w:b/>
                <w:bCs/>
                <w:sz w:val="16"/>
                <w:szCs w:val="16"/>
                <w:lang w:eastAsia="en-US"/>
                <w:rPrChange w:id="821" w:author="NAHIM" w:date="2023-03-23T12:36:00Z">
                  <w:rPr>
                    <w:rFonts w:ascii="Arial Narrow" w:eastAsia="Calibri" w:hAnsi="Arial Narrow" w:cs="Arial"/>
                    <w:b/>
                    <w:bCs/>
                    <w:lang w:eastAsia="en-US"/>
                  </w:rPr>
                </w:rPrChange>
              </w:rPr>
            </w:pPr>
            <w:ins w:id="822" w:author="NAHIM" w:date="2023-03-23T12:35:00Z">
              <w:r w:rsidRPr="00857EB7">
                <w:rPr>
                  <w:rFonts w:ascii="Arial Narrow" w:eastAsia="Calibri" w:hAnsi="Arial Narrow" w:cs="Arial"/>
                  <w:b/>
                  <w:bCs/>
                  <w:sz w:val="16"/>
                  <w:szCs w:val="16"/>
                  <w:lang w:eastAsia="en-US"/>
                </w:rPr>
                <w:t xml:space="preserve">15 882 </w:t>
              </w:r>
            </w:ins>
            <w:ins w:id="823" w:author="NAHIM" w:date="2023-03-23T12:36:00Z">
              <w:r w:rsidRPr="00857EB7">
                <w:rPr>
                  <w:rFonts w:ascii="Arial Narrow" w:eastAsia="Calibri" w:hAnsi="Arial Narrow" w:cs="Arial"/>
                  <w:b/>
                  <w:bCs/>
                  <w:sz w:val="16"/>
                  <w:szCs w:val="16"/>
                  <w:lang w:eastAsia="en-US"/>
                </w:rPr>
                <w:t>935,48</w:t>
              </w:r>
            </w:ins>
          </w:p>
        </w:tc>
      </w:tr>
      <w:tr w:rsidR="00C707DE" w:rsidRPr="00725A22" w14:paraId="5BF2AE82" w14:textId="3280D507" w:rsidTr="009726C2">
        <w:trPr>
          <w:trPrChange w:id="824" w:author="NAHIM" w:date="2023-03-23T14:20:00Z">
            <w:trPr>
              <w:gridBefore w:val="1"/>
            </w:trPr>
          </w:trPrChange>
        </w:trPr>
        <w:tc>
          <w:tcPr>
            <w:tcW w:w="530" w:type="dxa"/>
            <w:vAlign w:val="center"/>
            <w:tcPrChange w:id="825" w:author="NAHIM" w:date="2023-03-23T14:20:00Z">
              <w:tcPr>
                <w:tcW w:w="911" w:type="dxa"/>
                <w:gridSpan w:val="2"/>
                <w:vAlign w:val="center"/>
              </w:tcPr>
            </w:tcPrChange>
          </w:tcPr>
          <w:p w14:paraId="382E7CC3" w14:textId="77777777" w:rsidR="00C707DE" w:rsidRPr="00725A22" w:rsidRDefault="00C707DE" w:rsidP="00C707DE">
            <w:pPr>
              <w:tabs>
                <w:tab w:val="left" w:pos="142"/>
                <w:tab w:val="left" w:pos="567"/>
              </w:tabs>
              <w:jc w:val="center"/>
              <w:rPr>
                <w:rFonts w:ascii="Arial Narrow" w:eastAsia="Calibri" w:hAnsi="Arial Narrow" w:cs="Arial"/>
                <w:sz w:val="16"/>
                <w:szCs w:val="16"/>
                <w:lang w:eastAsia="en-US"/>
                <w:rPrChange w:id="826"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827" w:author="NAHIM" w:date="2023-03-23T12:31:00Z">
                  <w:rPr>
                    <w:rFonts w:ascii="Arial Narrow" w:eastAsia="Calibri" w:hAnsi="Arial Narrow" w:cs="Arial"/>
                    <w:sz w:val="22"/>
                    <w:szCs w:val="22"/>
                    <w:lang w:eastAsia="en-US"/>
                  </w:rPr>
                </w:rPrChange>
              </w:rPr>
              <w:t>10</w:t>
            </w:r>
          </w:p>
        </w:tc>
        <w:tc>
          <w:tcPr>
            <w:tcW w:w="2182" w:type="dxa"/>
            <w:vAlign w:val="center"/>
            <w:tcPrChange w:id="828" w:author="NAHIM" w:date="2023-03-23T14:20:00Z">
              <w:tcPr>
                <w:tcW w:w="2491" w:type="dxa"/>
                <w:gridSpan w:val="2"/>
                <w:vAlign w:val="center"/>
              </w:tcPr>
            </w:tcPrChange>
          </w:tcPr>
          <w:p w14:paraId="6A7527F8" w14:textId="1C37E8E5" w:rsidR="00C707DE" w:rsidRPr="00725A22" w:rsidRDefault="00A9311D" w:rsidP="00C707DE">
            <w:pPr>
              <w:tabs>
                <w:tab w:val="left" w:pos="142"/>
                <w:tab w:val="left" w:pos="567"/>
              </w:tabs>
              <w:rPr>
                <w:rFonts w:ascii="Arial Narrow" w:eastAsia="Calibri" w:hAnsi="Arial Narrow" w:cs="Arial"/>
                <w:sz w:val="16"/>
                <w:szCs w:val="16"/>
                <w:lang w:eastAsia="en-US"/>
                <w:rPrChange w:id="829" w:author="NAHIM" w:date="2023-03-23T12:31:00Z">
                  <w:rPr>
                    <w:rFonts w:ascii="Arial Narrow" w:eastAsia="Calibri" w:hAnsi="Arial Narrow" w:cs="Arial"/>
                    <w:sz w:val="22"/>
                    <w:szCs w:val="22"/>
                    <w:lang w:eastAsia="en-US"/>
                  </w:rPr>
                </w:rPrChange>
              </w:rPr>
            </w:pPr>
            <w:del w:id="830" w:author="NAHIM" w:date="2023-03-23T16:16:00Z">
              <w:r w:rsidRPr="00A9311D" w:rsidDel="00A67D2D">
                <w:rPr>
                  <w:rFonts w:ascii="Arial Narrow" w:eastAsia="Calibri" w:hAnsi="Arial Narrow" w:cs="Arial"/>
                  <w:sz w:val="16"/>
                  <w:szCs w:val="16"/>
                  <w:lang w:eastAsia="en-US"/>
                </w:rPr>
                <w:delText>c</w:delText>
              </w:r>
            </w:del>
            <w:ins w:id="831" w:author="NAHIM" w:date="2023-03-23T16:16:00Z">
              <w:r w:rsidR="00A67D2D">
                <w:rPr>
                  <w:rFonts w:ascii="Arial Narrow" w:eastAsia="Calibri" w:hAnsi="Arial Narrow" w:cs="Arial"/>
                  <w:sz w:val="16"/>
                  <w:szCs w:val="16"/>
                  <w:lang w:eastAsia="en-US"/>
                </w:rPr>
                <w:t>C</w:t>
              </w:r>
            </w:ins>
            <w:r w:rsidRPr="00A9311D">
              <w:rPr>
                <w:rFonts w:ascii="Arial Narrow" w:eastAsia="Calibri" w:hAnsi="Arial Narrow" w:cs="Arial"/>
                <w:sz w:val="16"/>
                <w:szCs w:val="16"/>
                <w:lang w:eastAsia="en-US"/>
              </w:rPr>
              <w:t>ontrol concurrente</w:t>
            </w:r>
          </w:p>
        </w:tc>
        <w:tc>
          <w:tcPr>
            <w:tcW w:w="1265" w:type="dxa"/>
            <w:vAlign w:val="center"/>
            <w:tcPrChange w:id="832" w:author="NAHIM" w:date="2023-03-23T14:20:00Z">
              <w:tcPr>
                <w:tcW w:w="1370" w:type="dxa"/>
                <w:gridSpan w:val="2"/>
                <w:vAlign w:val="center"/>
              </w:tcPr>
            </w:tcPrChange>
          </w:tcPr>
          <w:p w14:paraId="2B8B3AD9"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833" w:author="NAHIM" w:date="2023-03-23T12:31:00Z">
                  <w:rPr>
                    <w:rFonts w:ascii="Arial Narrow" w:eastAsia="Calibri" w:hAnsi="Arial Narrow" w:cs="Arial"/>
                    <w:sz w:val="22"/>
                    <w:szCs w:val="22"/>
                    <w:lang w:eastAsia="en-US"/>
                  </w:rPr>
                </w:rPrChange>
              </w:rPr>
            </w:pPr>
          </w:p>
        </w:tc>
        <w:tc>
          <w:tcPr>
            <w:tcW w:w="1442" w:type="dxa"/>
            <w:vAlign w:val="center"/>
            <w:tcPrChange w:id="834" w:author="NAHIM" w:date="2023-03-23T14:20:00Z">
              <w:tcPr>
                <w:tcW w:w="1465" w:type="dxa"/>
                <w:gridSpan w:val="2"/>
                <w:vAlign w:val="center"/>
              </w:tcPr>
            </w:tcPrChange>
          </w:tcPr>
          <w:p w14:paraId="175D63F0" w14:textId="77777777" w:rsidR="00C707DE" w:rsidRPr="00725A22" w:rsidRDefault="00C707DE" w:rsidP="00C707DE">
            <w:pPr>
              <w:tabs>
                <w:tab w:val="left" w:pos="142"/>
                <w:tab w:val="left" w:pos="567"/>
              </w:tabs>
              <w:jc w:val="center"/>
              <w:rPr>
                <w:rFonts w:ascii="Arial Narrow" w:eastAsia="Calibri" w:hAnsi="Arial Narrow" w:cs="Arial"/>
                <w:sz w:val="16"/>
                <w:szCs w:val="16"/>
                <w:lang w:eastAsia="en-US"/>
                <w:rPrChange w:id="835"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836" w:author="NAHIM" w:date="2023-03-23T12:31:00Z">
                  <w:rPr>
                    <w:rFonts w:ascii="Arial Narrow" w:eastAsia="Calibri" w:hAnsi="Arial Narrow" w:cs="Arial"/>
                    <w:sz w:val="22"/>
                    <w:szCs w:val="22"/>
                    <w:lang w:eastAsia="en-US"/>
                  </w:rPr>
                </w:rPrChange>
              </w:rPr>
              <w:t xml:space="preserve"> </w:t>
            </w:r>
          </w:p>
        </w:tc>
        <w:tc>
          <w:tcPr>
            <w:tcW w:w="1535" w:type="dxa"/>
            <w:shd w:val="clear" w:color="auto" w:fill="auto"/>
            <w:vAlign w:val="center"/>
            <w:tcPrChange w:id="837" w:author="NAHIM" w:date="2023-03-23T14:20:00Z">
              <w:tcPr>
                <w:tcW w:w="1559" w:type="dxa"/>
                <w:gridSpan w:val="2"/>
                <w:shd w:val="clear" w:color="auto" w:fill="FFFF00"/>
                <w:vAlign w:val="center"/>
              </w:tcPr>
            </w:tcPrChange>
          </w:tcPr>
          <w:p w14:paraId="74CF9E24" w14:textId="77777777"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838" w:author="NAHIM" w:date="2023-03-23T12:36:00Z">
                  <w:rPr>
                    <w:rFonts w:ascii="Arial Narrow" w:eastAsia="Calibri" w:hAnsi="Arial Narrow" w:cs="Arial"/>
                    <w:sz w:val="22"/>
                    <w:szCs w:val="22"/>
                    <w:lang w:eastAsia="en-US"/>
                  </w:rPr>
                </w:rPrChange>
              </w:rPr>
            </w:pPr>
          </w:p>
        </w:tc>
        <w:tc>
          <w:tcPr>
            <w:tcW w:w="1410" w:type="dxa"/>
            <w:shd w:val="clear" w:color="auto" w:fill="auto"/>
            <w:vAlign w:val="center"/>
            <w:tcPrChange w:id="839" w:author="NAHIM" w:date="2023-03-23T14:20:00Z">
              <w:tcPr>
                <w:tcW w:w="1559" w:type="dxa"/>
                <w:gridSpan w:val="2"/>
                <w:shd w:val="clear" w:color="auto" w:fill="FFFF00"/>
              </w:tcPr>
            </w:tcPrChange>
          </w:tcPr>
          <w:p w14:paraId="13794A3B" w14:textId="78BBF8AE"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840" w:author="NAHIM" w:date="2023-03-23T12:36:00Z">
                  <w:rPr>
                    <w:rFonts w:ascii="Arial Narrow" w:eastAsia="Calibri" w:hAnsi="Arial Narrow" w:cs="Arial"/>
                    <w:lang w:eastAsia="en-US"/>
                  </w:rPr>
                </w:rPrChange>
              </w:rPr>
            </w:pPr>
            <w:ins w:id="841" w:author="NAHIM" w:date="2023-03-23T12:36:00Z">
              <w:r w:rsidRPr="00857EB7">
                <w:rPr>
                  <w:rFonts w:ascii="Arial Narrow" w:eastAsia="Calibri" w:hAnsi="Arial Narrow" w:cs="Arial"/>
                  <w:sz w:val="16"/>
                  <w:szCs w:val="16"/>
                  <w:lang w:eastAsia="en-US"/>
                </w:rPr>
                <w:t>101 014,11</w:t>
              </w:r>
            </w:ins>
          </w:p>
        </w:tc>
      </w:tr>
      <w:tr w:rsidR="009726C2" w:rsidRPr="009726C2" w14:paraId="7FA7D3C2" w14:textId="2F21875C" w:rsidTr="009726C2">
        <w:tc>
          <w:tcPr>
            <w:tcW w:w="530" w:type="dxa"/>
            <w:vAlign w:val="center"/>
          </w:tcPr>
          <w:p w14:paraId="081D8C91" w14:textId="77777777" w:rsidR="00C707DE" w:rsidRPr="00725A22" w:rsidRDefault="00C707DE" w:rsidP="00C707DE">
            <w:pPr>
              <w:tabs>
                <w:tab w:val="left" w:pos="142"/>
                <w:tab w:val="left" w:pos="567"/>
              </w:tabs>
              <w:jc w:val="center"/>
              <w:rPr>
                <w:rFonts w:ascii="Arial Narrow" w:eastAsia="Calibri" w:hAnsi="Arial Narrow" w:cs="Arial"/>
                <w:sz w:val="16"/>
                <w:szCs w:val="16"/>
                <w:lang w:eastAsia="en-US"/>
                <w:rPrChange w:id="842" w:author="NAHIM" w:date="2023-03-23T12:31:00Z">
                  <w:rPr>
                    <w:rFonts w:ascii="Arial Narrow" w:eastAsia="Calibri" w:hAnsi="Arial Narrow" w:cs="Arial"/>
                    <w:sz w:val="22"/>
                    <w:szCs w:val="22"/>
                    <w:lang w:eastAsia="en-US"/>
                  </w:rPr>
                </w:rPrChange>
              </w:rPr>
            </w:pPr>
            <w:r w:rsidRPr="00725A22">
              <w:rPr>
                <w:rFonts w:ascii="Arial Narrow" w:eastAsia="Calibri" w:hAnsi="Arial Narrow" w:cs="Arial"/>
                <w:sz w:val="16"/>
                <w:szCs w:val="16"/>
                <w:lang w:eastAsia="en-US"/>
                <w:rPrChange w:id="843" w:author="NAHIM" w:date="2023-03-23T12:31:00Z">
                  <w:rPr>
                    <w:rFonts w:ascii="Arial Narrow" w:eastAsia="Calibri" w:hAnsi="Arial Narrow" w:cs="Arial"/>
                    <w:sz w:val="22"/>
                    <w:szCs w:val="22"/>
                    <w:lang w:eastAsia="en-US"/>
                  </w:rPr>
                </w:rPrChange>
              </w:rPr>
              <w:t>11</w:t>
            </w:r>
          </w:p>
        </w:tc>
        <w:tc>
          <w:tcPr>
            <w:tcW w:w="2182" w:type="dxa"/>
            <w:vAlign w:val="center"/>
          </w:tcPr>
          <w:p w14:paraId="70A65A42" w14:textId="1D044301" w:rsidR="00C707DE" w:rsidRPr="00725A22" w:rsidRDefault="00A9311D" w:rsidP="00C707DE">
            <w:pPr>
              <w:tabs>
                <w:tab w:val="left" w:pos="142"/>
                <w:tab w:val="left" w:pos="567"/>
              </w:tabs>
              <w:rPr>
                <w:rFonts w:ascii="Arial Narrow" w:eastAsia="Calibri" w:hAnsi="Arial Narrow" w:cs="Arial"/>
                <w:sz w:val="16"/>
                <w:szCs w:val="16"/>
                <w:lang w:eastAsia="en-US"/>
                <w:rPrChange w:id="844" w:author="NAHIM" w:date="2023-03-23T12:31:00Z">
                  <w:rPr>
                    <w:rFonts w:ascii="Arial Narrow" w:eastAsia="Calibri" w:hAnsi="Arial Narrow" w:cs="Arial"/>
                    <w:sz w:val="22"/>
                    <w:szCs w:val="22"/>
                    <w:lang w:eastAsia="en-US"/>
                  </w:rPr>
                </w:rPrChange>
              </w:rPr>
            </w:pPr>
            <w:del w:id="845" w:author="NAHIM" w:date="2023-03-23T16:16:00Z">
              <w:r w:rsidRPr="00A9311D" w:rsidDel="00A67D2D">
                <w:rPr>
                  <w:rFonts w:ascii="Arial Narrow" w:eastAsia="Calibri" w:hAnsi="Arial Narrow" w:cs="Arial"/>
                  <w:sz w:val="16"/>
                  <w:szCs w:val="16"/>
                  <w:lang w:eastAsia="en-US"/>
                </w:rPr>
                <w:delText>c</w:delText>
              </w:r>
            </w:del>
            <w:ins w:id="846" w:author="NAHIM" w:date="2023-03-23T16:17:00Z">
              <w:r w:rsidR="00A67D2D">
                <w:rPr>
                  <w:rFonts w:ascii="Arial Narrow" w:eastAsia="Calibri" w:hAnsi="Arial Narrow" w:cs="Arial"/>
                  <w:sz w:val="16"/>
                  <w:szCs w:val="16"/>
                  <w:lang w:eastAsia="en-US"/>
                </w:rPr>
                <w:t>C</w:t>
              </w:r>
            </w:ins>
            <w:r w:rsidRPr="00A9311D">
              <w:rPr>
                <w:rFonts w:ascii="Arial Narrow" w:eastAsia="Calibri" w:hAnsi="Arial Narrow" w:cs="Arial"/>
                <w:sz w:val="16"/>
                <w:szCs w:val="16"/>
                <w:lang w:eastAsia="en-US"/>
              </w:rPr>
              <w:t>osto actualizado de inversión total</w:t>
            </w:r>
          </w:p>
        </w:tc>
        <w:tc>
          <w:tcPr>
            <w:tcW w:w="1265" w:type="dxa"/>
            <w:vAlign w:val="center"/>
          </w:tcPr>
          <w:p w14:paraId="38E19009"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847" w:author="NAHIM" w:date="2023-03-23T12:31:00Z">
                  <w:rPr>
                    <w:rFonts w:ascii="Arial Narrow" w:eastAsia="Calibri" w:hAnsi="Arial Narrow" w:cs="Arial"/>
                    <w:sz w:val="22"/>
                    <w:szCs w:val="22"/>
                    <w:lang w:eastAsia="en-US"/>
                  </w:rPr>
                </w:rPrChange>
              </w:rPr>
            </w:pPr>
          </w:p>
        </w:tc>
        <w:tc>
          <w:tcPr>
            <w:tcW w:w="1442" w:type="dxa"/>
            <w:vAlign w:val="center"/>
          </w:tcPr>
          <w:p w14:paraId="405F7F10" w14:textId="77777777" w:rsidR="00C707DE" w:rsidRPr="00725A22" w:rsidRDefault="00C707DE" w:rsidP="00C707DE">
            <w:pPr>
              <w:tabs>
                <w:tab w:val="left" w:pos="142"/>
                <w:tab w:val="left" w:pos="567"/>
              </w:tabs>
              <w:jc w:val="right"/>
              <w:rPr>
                <w:rFonts w:ascii="Arial Narrow" w:eastAsia="Calibri" w:hAnsi="Arial Narrow" w:cs="Arial"/>
                <w:sz w:val="16"/>
                <w:szCs w:val="16"/>
                <w:lang w:eastAsia="en-US"/>
                <w:rPrChange w:id="848" w:author="NAHIM" w:date="2023-03-23T12:31:00Z">
                  <w:rPr>
                    <w:rFonts w:ascii="Arial Narrow" w:eastAsia="Calibri" w:hAnsi="Arial Narrow" w:cs="Arial"/>
                    <w:sz w:val="22"/>
                    <w:szCs w:val="22"/>
                    <w:lang w:eastAsia="en-US"/>
                  </w:rPr>
                </w:rPrChange>
              </w:rPr>
            </w:pPr>
          </w:p>
        </w:tc>
        <w:tc>
          <w:tcPr>
            <w:tcW w:w="1535" w:type="dxa"/>
            <w:shd w:val="clear" w:color="auto" w:fill="auto"/>
            <w:vAlign w:val="center"/>
          </w:tcPr>
          <w:p w14:paraId="2A9A61D4" w14:textId="7416BF60" w:rsidR="00C707DE" w:rsidRPr="00857EB7" w:rsidRDefault="00C707DE" w:rsidP="00C707DE">
            <w:pPr>
              <w:tabs>
                <w:tab w:val="left" w:pos="142"/>
                <w:tab w:val="left" w:pos="567"/>
              </w:tabs>
              <w:jc w:val="right"/>
              <w:rPr>
                <w:rFonts w:ascii="Arial Narrow" w:eastAsia="Calibri" w:hAnsi="Arial Narrow" w:cs="Arial"/>
                <w:sz w:val="16"/>
                <w:szCs w:val="16"/>
                <w:lang w:eastAsia="en-US"/>
                <w:rPrChange w:id="849" w:author="NAHIM" w:date="2023-03-23T12:36:00Z">
                  <w:rPr>
                    <w:rFonts w:ascii="Arial Narrow" w:eastAsia="Calibri" w:hAnsi="Arial Narrow" w:cs="Arial"/>
                    <w:sz w:val="22"/>
                    <w:szCs w:val="22"/>
                    <w:lang w:eastAsia="en-US"/>
                  </w:rPr>
                </w:rPrChange>
              </w:rPr>
            </w:pPr>
            <w:r w:rsidRPr="00857EB7">
              <w:rPr>
                <w:rFonts w:ascii="Arial Narrow" w:eastAsia="Calibri" w:hAnsi="Arial Narrow" w:cs="Arial"/>
                <w:b/>
                <w:bCs/>
                <w:sz w:val="16"/>
                <w:szCs w:val="16"/>
                <w:lang w:eastAsia="en-US"/>
                <w:rPrChange w:id="850" w:author="NAHIM" w:date="2023-03-23T12:36:00Z">
                  <w:rPr>
                    <w:rFonts w:ascii="Arial Narrow" w:eastAsia="Calibri" w:hAnsi="Arial Narrow" w:cs="Arial"/>
                    <w:b/>
                    <w:bCs/>
                    <w:sz w:val="22"/>
                    <w:szCs w:val="22"/>
                    <w:lang w:eastAsia="en-US"/>
                  </w:rPr>
                </w:rPrChange>
              </w:rPr>
              <w:t>13 525</w:t>
            </w:r>
            <w:ins w:id="851" w:author="NAHIM" w:date="2023-03-23T14:20:00Z">
              <w:r w:rsidR="009726C2">
                <w:rPr>
                  <w:rFonts w:ascii="Arial Narrow" w:eastAsia="Calibri" w:hAnsi="Arial Narrow" w:cs="Arial"/>
                  <w:b/>
                  <w:bCs/>
                  <w:sz w:val="16"/>
                  <w:szCs w:val="16"/>
                  <w:lang w:eastAsia="en-US"/>
                </w:rPr>
                <w:t xml:space="preserve"> </w:t>
              </w:r>
            </w:ins>
            <w:del w:id="852" w:author="NAHIM" w:date="2023-03-23T14:20:00Z">
              <w:r w:rsidRPr="00857EB7" w:rsidDel="009726C2">
                <w:rPr>
                  <w:rFonts w:ascii="Arial Narrow" w:eastAsia="Calibri" w:hAnsi="Arial Narrow" w:cs="Arial"/>
                  <w:b/>
                  <w:bCs/>
                  <w:sz w:val="16"/>
                  <w:szCs w:val="16"/>
                  <w:lang w:eastAsia="en-US"/>
                  <w:rPrChange w:id="853" w:author="NAHIM" w:date="2023-03-23T12:36:00Z">
                    <w:rPr>
                      <w:rFonts w:ascii="Arial Narrow" w:eastAsia="Calibri" w:hAnsi="Arial Narrow" w:cs="Arial"/>
                      <w:b/>
                      <w:bCs/>
                      <w:sz w:val="22"/>
                      <w:szCs w:val="22"/>
                      <w:lang w:eastAsia="en-US"/>
                    </w:rPr>
                  </w:rPrChange>
                </w:rPr>
                <w:delText>,</w:delText>
              </w:r>
            </w:del>
            <w:r w:rsidRPr="00857EB7">
              <w:rPr>
                <w:rFonts w:ascii="Arial Narrow" w:eastAsia="Calibri" w:hAnsi="Arial Narrow" w:cs="Arial"/>
                <w:b/>
                <w:bCs/>
                <w:sz w:val="16"/>
                <w:szCs w:val="16"/>
                <w:lang w:eastAsia="en-US"/>
                <w:rPrChange w:id="854" w:author="NAHIM" w:date="2023-03-23T12:36:00Z">
                  <w:rPr>
                    <w:rFonts w:ascii="Arial Narrow" w:eastAsia="Calibri" w:hAnsi="Arial Narrow" w:cs="Arial"/>
                    <w:b/>
                    <w:bCs/>
                    <w:sz w:val="22"/>
                    <w:szCs w:val="22"/>
                    <w:lang w:eastAsia="en-US"/>
                  </w:rPr>
                </w:rPrChange>
              </w:rPr>
              <w:t>069,43</w:t>
            </w:r>
          </w:p>
        </w:tc>
        <w:tc>
          <w:tcPr>
            <w:tcW w:w="1410" w:type="dxa"/>
            <w:shd w:val="clear" w:color="auto" w:fill="auto"/>
            <w:vAlign w:val="center"/>
          </w:tcPr>
          <w:p w14:paraId="3452AAAA" w14:textId="72D66A9F" w:rsidR="00C707DE" w:rsidRPr="00857EB7" w:rsidRDefault="00C707DE" w:rsidP="00C707DE">
            <w:pPr>
              <w:tabs>
                <w:tab w:val="left" w:pos="142"/>
                <w:tab w:val="left" w:pos="567"/>
              </w:tabs>
              <w:jc w:val="right"/>
              <w:rPr>
                <w:rFonts w:ascii="Arial Narrow" w:eastAsia="Calibri" w:hAnsi="Arial Narrow" w:cs="Arial"/>
                <w:b/>
                <w:bCs/>
                <w:sz w:val="16"/>
                <w:szCs w:val="16"/>
                <w:lang w:eastAsia="en-US"/>
                <w:rPrChange w:id="855" w:author="NAHIM" w:date="2023-03-23T12:36:00Z">
                  <w:rPr>
                    <w:rFonts w:ascii="Arial Narrow" w:eastAsia="Calibri" w:hAnsi="Arial Narrow" w:cs="Arial"/>
                    <w:b/>
                    <w:bCs/>
                    <w:lang w:eastAsia="en-US"/>
                  </w:rPr>
                </w:rPrChange>
              </w:rPr>
            </w:pPr>
            <w:ins w:id="856" w:author="NAHIM" w:date="2023-03-23T12:32:00Z">
              <w:r w:rsidRPr="00857EB7">
                <w:rPr>
                  <w:rFonts w:ascii="Arial Narrow" w:eastAsia="Calibri" w:hAnsi="Arial Narrow" w:cs="Arial"/>
                  <w:b/>
                  <w:bCs/>
                  <w:sz w:val="16"/>
                  <w:szCs w:val="16"/>
                  <w:lang w:eastAsia="en-US"/>
                </w:rPr>
                <w:t>1</w:t>
              </w:r>
              <w:r w:rsidRPr="00857EB7">
                <w:rPr>
                  <w:rFonts w:ascii="Arial Narrow" w:eastAsia="Calibri" w:hAnsi="Arial Narrow" w:cs="Arial"/>
                  <w:b/>
                  <w:bCs/>
                  <w:sz w:val="16"/>
                  <w:szCs w:val="16"/>
                  <w:lang w:eastAsia="en-US"/>
                </w:rPr>
                <w:t>5</w:t>
              </w:r>
              <w:r w:rsidRPr="00857EB7">
                <w:rPr>
                  <w:rFonts w:ascii="Arial Narrow" w:eastAsia="Calibri" w:hAnsi="Arial Narrow" w:cs="Arial"/>
                  <w:b/>
                  <w:bCs/>
                  <w:sz w:val="16"/>
                  <w:szCs w:val="16"/>
                  <w:lang w:eastAsia="en-US"/>
                </w:rPr>
                <w:t xml:space="preserve"> </w:t>
              </w:r>
              <w:r w:rsidRPr="00857EB7">
                <w:rPr>
                  <w:rFonts w:ascii="Arial Narrow" w:eastAsia="Calibri" w:hAnsi="Arial Narrow" w:cs="Arial"/>
                  <w:b/>
                  <w:bCs/>
                  <w:sz w:val="16"/>
                  <w:szCs w:val="16"/>
                  <w:lang w:eastAsia="en-US"/>
                </w:rPr>
                <w:t>983 949</w:t>
              </w:r>
              <w:r w:rsidRPr="00857EB7">
                <w:rPr>
                  <w:rFonts w:ascii="Arial Narrow" w:eastAsia="Calibri" w:hAnsi="Arial Narrow" w:cs="Arial"/>
                  <w:b/>
                  <w:bCs/>
                  <w:sz w:val="16"/>
                  <w:szCs w:val="16"/>
                  <w:lang w:eastAsia="en-US"/>
                </w:rPr>
                <w:t>,</w:t>
              </w:r>
              <w:r w:rsidRPr="00857EB7">
                <w:rPr>
                  <w:rFonts w:ascii="Arial Narrow" w:eastAsia="Calibri" w:hAnsi="Arial Narrow" w:cs="Arial"/>
                  <w:b/>
                  <w:bCs/>
                  <w:sz w:val="16"/>
                  <w:szCs w:val="16"/>
                  <w:lang w:eastAsia="en-US"/>
                </w:rPr>
                <w:t>59</w:t>
              </w:r>
            </w:ins>
          </w:p>
        </w:tc>
      </w:tr>
    </w:tbl>
    <w:p w14:paraId="3AFD873A" w14:textId="128DBAE6" w:rsidR="00F565EC" w:rsidDel="00503338" w:rsidRDefault="00F565EC">
      <w:pPr>
        <w:rPr>
          <w:del w:id="857" w:author="Usuario de Windows" w:date="2023-03-22T11:06:00Z"/>
          <w:rFonts w:ascii="Arial Narrow" w:hAnsi="Arial Narrow"/>
          <w:sz w:val="22"/>
          <w:szCs w:val="22"/>
        </w:rPr>
        <w:pPrChange w:id="858" w:author="Usuario de Windows" w:date="2023-03-22T12:32:00Z">
          <w:pPr>
            <w:tabs>
              <w:tab w:val="left" w:pos="142"/>
              <w:tab w:val="left" w:pos="567"/>
            </w:tabs>
            <w:ind w:left="720"/>
            <w:jc w:val="both"/>
          </w:pPr>
        </w:pPrChange>
      </w:pPr>
    </w:p>
    <w:p w14:paraId="02383D53" w14:textId="77777777" w:rsidR="00503338" w:rsidRPr="00503338" w:rsidRDefault="00503338">
      <w:pPr>
        <w:rPr>
          <w:ins w:id="859" w:author="Usuario de Windows" w:date="2023-03-22T12:09:00Z"/>
          <w:rPrChange w:id="860" w:author="Usuario de Windows" w:date="2023-03-22T12:09:00Z">
            <w:rPr>
              <w:ins w:id="861" w:author="Usuario de Windows" w:date="2023-03-22T12:09:00Z"/>
              <w:rFonts w:ascii="Arial Narrow" w:hAnsi="Arial Narrow"/>
              <w:sz w:val="22"/>
              <w:szCs w:val="22"/>
            </w:rPr>
          </w:rPrChange>
        </w:rPr>
        <w:pPrChange w:id="862" w:author="Usuario de Windows" w:date="2023-03-22T12:32:00Z">
          <w:pPr>
            <w:tabs>
              <w:tab w:val="left" w:pos="142"/>
              <w:tab w:val="left" w:pos="567"/>
            </w:tabs>
            <w:ind w:left="720"/>
            <w:jc w:val="both"/>
          </w:pPr>
        </w:pPrChange>
      </w:pPr>
    </w:p>
    <w:p w14:paraId="4E1D12F5" w14:textId="76B8FE87" w:rsidR="00A50B61" w:rsidRPr="002B11F9" w:rsidRDefault="00DC37D0">
      <w:pPr>
        <w:pStyle w:val="Ttulo1"/>
        <w:numPr>
          <w:ilvl w:val="0"/>
          <w:numId w:val="36"/>
        </w:numPr>
        <w:spacing w:before="0"/>
        <w:rPr>
          <w:rStyle w:val="Textoennegrita"/>
          <w:b/>
          <w:bCs/>
          <w:color w:val="auto"/>
          <w:rPrChange w:id="863" w:author="Usuario de Windows" w:date="2023-03-22T11:08:00Z">
            <w:rPr>
              <w:rStyle w:val="Textoennegrita"/>
              <w:rFonts w:ascii="Times New Roman" w:hAnsi="Times New Roman"/>
              <w:b/>
              <w:bCs/>
              <w:color w:val="auto"/>
              <w:sz w:val="20"/>
              <w:szCs w:val="20"/>
            </w:rPr>
          </w:rPrChange>
        </w:rPr>
      </w:pPr>
      <w:bookmarkStart w:id="864" w:name="_Toc130482997"/>
      <w:r w:rsidRPr="00503338">
        <w:rPr>
          <w:rStyle w:val="Textoennegrita"/>
          <w:rFonts w:ascii="Arial Narrow" w:hAnsi="Arial Narrow"/>
          <w:b/>
          <w:bCs/>
          <w:color w:val="auto"/>
          <w:sz w:val="22"/>
          <w:szCs w:val="22"/>
        </w:rPr>
        <w:t>INFORMACIÓN RESPECTO DEL HITO DE CONTROL</w:t>
      </w:r>
      <w:bookmarkEnd w:id="864"/>
    </w:p>
    <w:p w14:paraId="24501564" w14:textId="0E332634" w:rsidR="00A50B61" w:rsidRDefault="00A50B61">
      <w:pPr>
        <w:tabs>
          <w:tab w:val="left" w:pos="142"/>
          <w:tab w:val="left" w:pos="567"/>
        </w:tabs>
        <w:ind w:left="720"/>
        <w:jc w:val="both"/>
        <w:rPr>
          <w:rFonts w:ascii="Arial Narrow" w:hAnsi="Arial Narrow"/>
          <w:sz w:val="22"/>
          <w:szCs w:val="22"/>
        </w:rPr>
      </w:pPr>
    </w:p>
    <w:p w14:paraId="4C9D1D5E" w14:textId="33C0BC11" w:rsidR="007B44F6" w:rsidRPr="00AA5312" w:rsidRDefault="00A50B61">
      <w:pPr>
        <w:tabs>
          <w:tab w:val="left" w:pos="142"/>
          <w:tab w:val="left" w:pos="567"/>
        </w:tabs>
        <w:ind w:left="720"/>
        <w:jc w:val="both"/>
        <w:rPr>
          <w:rFonts w:ascii="Arial Narrow" w:hAnsi="Arial Narrow"/>
          <w:sz w:val="22"/>
          <w:szCs w:val="22"/>
        </w:rPr>
      </w:pPr>
      <w:r w:rsidRPr="00AA5312">
        <w:rPr>
          <w:rFonts w:ascii="Arial Narrow" w:hAnsi="Arial Narrow"/>
          <w:sz w:val="22"/>
          <w:szCs w:val="22"/>
        </w:rPr>
        <w:t xml:space="preserve">Al respecto, mediante </w:t>
      </w:r>
      <w:bookmarkStart w:id="865" w:name="_Hlk130060883"/>
      <w:r w:rsidRPr="00AA5312">
        <w:rPr>
          <w:rFonts w:ascii="Arial Narrow" w:hAnsi="Arial Narrow"/>
          <w:sz w:val="22"/>
          <w:szCs w:val="22"/>
        </w:rPr>
        <w:t>Oficio n. ° 116-2023-CGR-OCI-GORE/APURIMAC de 10 de marzo de 2023</w:t>
      </w:r>
      <w:bookmarkEnd w:id="865"/>
      <w:r w:rsidRPr="00AA5312">
        <w:rPr>
          <w:rFonts w:ascii="Arial Narrow" w:hAnsi="Arial Narrow"/>
          <w:sz w:val="22"/>
          <w:szCs w:val="22"/>
        </w:rPr>
        <w:t xml:space="preserve">, </w:t>
      </w:r>
      <w:r w:rsidR="007B44F6" w:rsidRPr="00AA5312">
        <w:rPr>
          <w:rFonts w:ascii="Arial Narrow" w:hAnsi="Arial Narrow"/>
          <w:sz w:val="22"/>
          <w:szCs w:val="22"/>
        </w:rPr>
        <w:t xml:space="preserve">se requirió a la </w:t>
      </w:r>
      <w:r w:rsidRPr="00AA5312">
        <w:rPr>
          <w:rFonts w:ascii="Arial Narrow" w:hAnsi="Arial Narrow"/>
          <w:sz w:val="22"/>
          <w:szCs w:val="22"/>
        </w:rPr>
        <w:t>Gerencia Regional de Infraestructura</w:t>
      </w:r>
      <w:r w:rsidR="007B44F6" w:rsidRPr="00AA5312">
        <w:rPr>
          <w:rFonts w:ascii="Arial Narrow" w:hAnsi="Arial Narrow"/>
          <w:sz w:val="22"/>
          <w:szCs w:val="22"/>
        </w:rPr>
        <w:t xml:space="preserve"> información </w:t>
      </w:r>
      <w:del w:id="866" w:author="Usuario de Windows" w:date="2023-03-22T11:12:00Z">
        <w:r w:rsidR="007B44F6" w:rsidRPr="00AA5312" w:rsidDel="00345A75">
          <w:rPr>
            <w:rFonts w:ascii="Arial Narrow" w:hAnsi="Arial Narrow"/>
            <w:sz w:val="22"/>
            <w:szCs w:val="22"/>
          </w:rPr>
          <w:delText xml:space="preserve">respecto </w:delText>
        </w:r>
      </w:del>
      <w:ins w:id="867" w:author="Usuario de Windows" w:date="2023-03-22T11:12:00Z">
        <w:r w:rsidR="00345A75">
          <w:rPr>
            <w:rFonts w:ascii="Arial Narrow" w:hAnsi="Arial Narrow"/>
            <w:sz w:val="22"/>
            <w:szCs w:val="22"/>
          </w:rPr>
          <w:t>referida</w:t>
        </w:r>
        <w:r w:rsidR="00345A75" w:rsidRPr="00AA5312">
          <w:rPr>
            <w:rFonts w:ascii="Arial Narrow" w:hAnsi="Arial Narrow"/>
            <w:sz w:val="22"/>
            <w:szCs w:val="22"/>
          </w:rPr>
          <w:t xml:space="preserve"> </w:t>
        </w:r>
      </w:ins>
      <w:r w:rsidR="007B44F6" w:rsidRPr="00AA5312">
        <w:rPr>
          <w:rFonts w:ascii="Arial Narrow" w:hAnsi="Arial Narrow"/>
          <w:sz w:val="22"/>
          <w:szCs w:val="22"/>
        </w:rPr>
        <w:t xml:space="preserve">a la ejecución del </w:t>
      </w:r>
      <w:r w:rsidR="007B44F6" w:rsidRPr="007B44F6">
        <w:rPr>
          <w:rFonts w:ascii="Arial Narrow" w:hAnsi="Arial Narrow"/>
          <w:sz w:val="22"/>
          <w:szCs w:val="22"/>
        </w:rPr>
        <w:lastRenderedPageBreak/>
        <w:t>Proyecto: “Mejoramiento de la aplicación de las TIC para el adecuado desarrollo de las competencias de estudiantes y docentes en las IIEE de nivel secundaria de la provincia de Chincheros, UGEL Chincheros - región Apurímac</w:t>
      </w:r>
      <w:r w:rsidR="007B44F6" w:rsidRPr="00D12276">
        <w:rPr>
          <w:rFonts w:ascii="Arial Narrow" w:hAnsi="Arial Narrow"/>
          <w:sz w:val="22"/>
          <w:szCs w:val="22"/>
        </w:rPr>
        <w:t>”</w:t>
      </w:r>
      <w:r w:rsidRPr="00AA5312">
        <w:rPr>
          <w:rFonts w:ascii="Arial Narrow" w:hAnsi="Arial Narrow"/>
          <w:sz w:val="22"/>
          <w:szCs w:val="22"/>
        </w:rPr>
        <w:t xml:space="preserve">, el cual fue atendido mediante el oficio </w:t>
      </w:r>
      <w:ins w:id="868" w:author="Usuario de Windows" w:date="2023-03-22T11:11:00Z">
        <w:r w:rsidR="002B11F9">
          <w:rPr>
            <w:rFonts w:ascii="Arial Narrow" w:hAnsi="Arial Narrow"/>
            <w:sz w:val="22"/>
            <w:szCs w:val="22"/>
          </w:rPr>
          <w:br/>
        </w:r>
      </w:ins>
      <w:proofErr w:type="spellStart"/>
      <w:r w:rsidR="00D12276" w:rsidRPr="00AA5312">
        <w:rPr>
          <w:rFonts w:ascii="Arial Narrow" w:hAnsi="Arial Narrow"/>
          <w:sz w:val="22"/>
          <w:szCs w:val="22"/>
        </w:rPr>
        <w:t>n.°</w:t>
      </w:r>
      <w:proofErr w:type="spellEnd"/>
      <w:r w:rsidR="00D12276" w:rsidRPr="00AA5312">
        <w:rPr>
          <w:rFonts w:ascii="Arial Narrow" w:hAnsi="Arial Narrow"/>
          <w:sz w:val="22"/>
          <w:szCs w:val="22"/>
        </w:rPr>
        <w:t xml:space="preserve"> 134-2023</w:t>
      </w:r>
      <w:r w:rsidR="00D12276">
        <w:rPr>
          <w:rFonts w:ascii="Arial Narrow" w:hAnsi="Arial Narrow"/>
          <w:sz w:val="22"/>
          <w:szCs w:val="22"/>
        </w:rPr>
        <w:t xml:space="preserve"> – </w:t>
      </w:r>
      <w:r w:rsidR="00D12276" w:rsidRPr="00D12276">
        <w:rPr>
          <w:rFonts w:ascii="Arial Narrow" w:hAnsi="Arial Narrow"/>
          <w:sz w:val="22"/>
          <w:szCs w:val="22"/>
        </w:rPr>
        <w:t>GR</w:t>
      </w:r>
      <w:r w:rsidR="00D12276">
        <w:rPr>
          <w:rFonts w:ascii="Arial Narrow" w:hAnsi="Arial Narrow"/>
          <w:sz w:val="22"/>
          <w:szCs w:val="22"/>
        </w:rPr>
        <w:t>.</w:t>
      </w:r>
      <w:r w:rsidR="00D12276" w:rsidRPr="00D12276">
        <w:rPr>
          <w:rFonts w:ascii="Arial Narrow" w:hAnsi="Arial Narrow"/>
          <w:sz w:val="22"/>
          <w:szCs w:val="22"/>
        </w:rPr>
        <w:t xml:space="preserve"> APURIMAC</w:t>
      </w:r>
      <w:r w:rsidR="00D12276" w:rsidRPr="00AA5312">
        <w:rPr>
          <w:rFonts w:ascii="Arial Narrow" w:hAnsi="Arial Narrow"/>
          <w:sz w:val="22"/>
          <w:szCs w:val="22"/>
        </w:rPr>
        <w:t>/GR</w:t>
      </w:r>
      <w:ins w:id="869" w:author="Usuario de Windows" w:date="2023-03-22T11:17:00Z">
        <w:r w:rsidR="00345A75">
          <w:rPr>
            <w:rFonts w:ascii="Arial Narrow" w:hAnsi="Arial Narrow"/>
            <w:sz w:val="22"/>
            <w:szCs w:val="22"/>
          </w:rPr>
          <w:t xml:space="preserve"> de 21 de marzo de 2023</w:t>
        </w:r>
      </w:ins>
      <w:r w:rsidR="00D12276" w:rsidRPr="00AA5312">
        <w:rPr>
          <w:rFonts w:ascii="Arial Narrow" w:hAnsi="Arial Narrow"/>
          <w:sz w:val="22"/>
          <w:szCs w:val="22"/>
        </w:rPr>
        <w:t>.</w:t>
      </w:r>
    </w:p>
    <w:p w14:paraId="384EB2C5" w14:textId="77777777" w:rsidR="00D12276" w:rsidRPr="00D12276" w:rsidRDefault="00D12276">
      <w:pPr>
        <w:tabs>
          <w:tab w:val="left" w:pos="142"/>
          <w:tab w:val="left" w:pos="567"/>
        </w:tabs>
        <w:ind w:left="720"/>
        <w:jc w:val="both"/>
        <w:rPr>
          <w:rFonts w:ascii="Arial Narrow" w:hAnsi="Arial Narrow"/>
        </w:rPr>
      </w:pPr>
    </w:p>
    <w:p w14:paraId="1CA9B80B" w14:textId="6ED5EBD0" w:rsidR="00A50B61" w:rsidRDefault="00A50B61">
      <w:pPr>
        <w:tabs>
          <w:tab w:val="left" w:pos="142"/>
          <w:tab w:val="left" w:pos="567"/>
        </w:tabs>
        <w:ind w:left="720"/>
        <w:jc w:val="both"/>
        <w:rPr>
          <w:rFonts w:ascii="Arial Narrow" w:hAnsi="Arial Narrow"/>
          <w:sz w:val="22"/>
          <w:szCs w:val="22"/>
        </w:rPr>
      </w:pPr>
      <w:r w:rsidRPr="00A50B61">
        <w:rPr>
          <w:rFonts w:ascii="Arial Narrow" w:hAnsi="Arial Narrow"/>
          <w:sz w:val="22"/>
          <w:szCs w:val="22"/>
        </w:rPr>
        <w:t>De la información</w:t>
      </w:r>
      <w:r>
        <w:rPr>
          <w:rFonts w:ascii="Arial Narrow" w:hAnsi="Arial Narrow"/>
          <w:sz w:val="22"/>
          <w:szCs w:val="22"/>
        </w:rPr>
        <w:t xml:space="preserve"> remitida por el Gobierno Regional de Apurímac, se verific</w:t>
      </w:r>
      <w:r w:rsidR="00DC37D0">
        <w:rPr>
          <w:rFonts w:ascii="Arial Narrow" w:hAnsi="Arial Narrow"/>
          <w:sz w:val="22"/>
          <w:szCs w:val="22"/>
        </w:rPr>
        <w:t>ó</w:t>
      </w:r>
      <w:r>
        <w:rPr>
          <w:rFonts w:ascii="Arial Narrow" w:hAnsi="Arial Narrow"/>
          <w:sz w:val="22"/>
          <w:szCs w:val="22"/>
        </w:rPr>
        <w:t xml:space="preserve"> la documentación de la ejecución contractual </w:t>
      </w:r>
      <w:r w:rsidR="00CB6210">
        <w:rPr>
          <w:rFonts w:ascii="Arial Narrow" w:hAnsi="Arial Narrow"/>
          <w:sz w:val="22"/>
          <w:szCs w:val="22"/>
        </w:rPr>
        <w:t>para la adquisición de bienes, de la siguiente manera:</w:t>
      </w:r>
    </w:p>
    <w:p w14:paraId="604D79E5" w14:textId="174A1FA9" w:rsidR="00CB6210" w:rsidRDefault="00CB6210">
      <w:pPr>
        <w:tabs>
          <w:tab w:val="left" w:pos="142"/>
          <w:tab w:val="left" w:pos="567"/>
        </w:tabs>
        <w:ind w:left="720"/>
        <w:jc w:val="both"/>
        <w:rPr>
          <w:rFonts w:ascii="Arial Narrow" w:hAnsi="Arial Narrow"/>
          <w:sz w:val="22"/>
          <w:szCs w:val="22"/>
        </w:rPr>
      </w:pPr>
    </w:p>
    <w:p w14:paraId="11AD453A" w14:textId="6B56CF25" w:rsidR="00CB6210" w:rsidRDefault="00CB6210">
      <w:pPr>
        <w:pStyle w:val="Prrafodelista"/>
        <w:numPr>
          <w:ilvl w:val="0"/>
          <w:numId w:val="43"/>
        </w:numPr>
        <w:tabs>
          <w:tab w:val="left" w:pos="142"/>
          <w:tab w:val="left" w:pos="567"/>
        </w:tabs>
        <w:spacing w:line="240" w:lineRule="auto"/>
        <w:jc w:val="both"/>
        <w:rPr>
          <w:rFonts w:ascii="Arial Narrow" w:hAnsi="Arial Narrow"/>
        </w:rPr>
        <w:pPrChange w:id="870" w:author="Usuario de Windows" w:date="2023-03-22T12:32:00Z">
          <w:pPr>
            <w:pStyle w:val="Prrafodelista"/>
            <w:numPr>
              <w:numId w:val="43"/>
            </w:numPr>
            <w:tabs>
              <w:tab w:val="left" w:pos="142"/>
              <w:tab w:val="left" w:pos="567"/>
            </w:tabs>
            <w:ind w:left="1080" w:hanging="360"/>
            <w:jc w:val="both"/>
          </w:pPr>
        </w:pPrChange>
      </w:pPr>
      <w:r>
        <w:rPr>
          <w:rFonts w:ascii="Arial Narrow" w:hAnsi="Arial Narrow"/>
          <w:b/>
          <w:bCs/>
        </w:rPr>
        <w:t>Proceso para la adquisición de gabinete de carga de portátiles</w:t>
      </w:r>
    </w:p>
    <w:p w14:paraId="5143C881" w14:textId="77777777" w:rsidR="007B44F6" w:rsidRDefault="007B44F6">
      <w:pPr>
        <w:pStyle w:val="Prrafodelista"/>
        <w:tabs>
          <w:tab w:val="left" w:pos="142"/>
          <w:tab w:val="left" w:pos="567"/>
        </w:tabs>
        <w:spacing w:line="240" w:lineRule="auto"/>
        <w:ind w:left="1080"/>
        <w:jc w:val="both"/>
        <w:rPr>
          <w:rFonts w:ascii="Arial Narrow" w:hAnsi="Arial Narrow"/>
        </w:rPr>
        <w:pPrChange w:id="871" w:author="Usuario de Windows" w:date="2023-03-22T12:32:00Z">
          <w:pPr>
            <w:pStyle w:val="Prrafodelista"/>
            <w:tabs>
              <w:tab w:val="left" w:pos="142"/>
              <w:tab w:val="left" w:pos="567"/>
            </w:tabs>
            <w:ind w:left="1080"/>
            <w:jc w:val="both"/>
          </w:pPr>
        </w:pPrChange>
      </w:pPr>
    </w:p>
    <w:p w14:paraId="6527CCBD" w14:textId="7C543B1A" w:rsidR="00880D92" w:rsidRDefault="00CB6210">
      <w:pPr>
        <w:pStyle w:val="Prrafodelista"/>
        <w:tabs>
          <w:tab w:val="left" w:pos="142"/>
          <w:tab w:val="left" w:pos="567"/>
        </w:tabs>
        <w:spacing w:line="240" w:lineRule="auto"/>
        <w:ind w:left="1080"/>
        <w:jc w:val="both"/>
        <w:rPr>
          <w:rFonts w:ascii="Arial Narrow" w:hAnsi="Arial Narrow"/>
        </w:rPr>
        <w:pPrChange w:id="872" w:author="Usuario de Windows" w:date="2023-03-22T12:32:00Z">
          <w:pPr>
            <w:pStyle w:val="Prrafodelista"/>
            <w:tabs>
              <w:tab w:val="left" w:pos="142"/>
              <w:tab w:val="left" w:pos="567"/>
            </w:tabs>
            <w:ind w:left="1080"/>
            <w:jc w:val="both"/>
          </w:pPr>
        </w:pPrChange>
      </w:pPr>
      <w:r>
        <w:rPr>
          <w:rFonts w:ascii="Arial Narrow" w:hAnsi="Arial Narrow"/>
        </w:rPr>
        <w:t xml:space="preserve">Mediante </w:t>
      </w:r>
      <w:r w:rsidR="009E4EBE">
        <w:rPr>
          <w:rFonts w:ascii="Arial Narrow" w:hAnsi="Arial Narrow"/>
        </w:rPr>
        <w:t xml:space="preserve">el procedimiento de selección de adjudicación simplificada </w:t>
      </w:r>
      <w:r w:rsidR="00DC37D0">
        <w:rPr>
          <w:rFonts w:ascii="Arial Narrow" w:hAnsi="Arial Narrow"/>
        </w:rPr>
        <w:t xml:space="preserve">segunda convocatoria </w:t>
      </w:r>
      <w:r w:rsidR="00DC37D0">
        <w:rPr>
          <w:rFonts w:ascii="Arial Narrow" w:hAnsi="Arial Narrow"/>
        </w:rPr>
        <w:br/>
      </w:r>
      <w:proofErr w:type="spellStart"/>
      <w:r w:rsidR="009E4EBE">
        <w:rPr>
          <w:rFonts w:ascii="Arial Narrow" w:hAnsi="Arial Narrow"/>
        </w:rPr>
        <w:t>n.°</w:t>
      </w:r>
      <w:proofErr w:type="spellEnd"/>
      <w:r w:rsidR="009E4EBE">
        <w:rPr>
          <w:rFonts w:ascii="Arial Narrow" w:hAnsi="Arial Narrow"/>
        </w:rPr>
        <w:t xml:space="preserve"> 106-2022-DRA</w:t>
      </w:r>
      <w:r w:rsidR="00DC37D0">
        <w:rPr>
          <w:rFonts w:ascii="Arial Narrow" w:hAnsi="Arial Narrow"/>
        </w:rPr>
        <w:t>,</w:t>
      </w:r>
      <w:r w:rsidR="009E4EBE">
        <w:rPr>
          <w:rFonts w:ascii="Arial Narrow" w:hAnsi="Arial Narrow"/>
        </w:rPr>
        <w:t xml:space="preserve"> </w:t>
      </w:r>
      <w:r w:rsidR="005813EB">
        <w:rPr>
          <w:rFonts w:ascii="Arial Narrow" w:hAnsi="Arial Narrow"/>
        </w:rPr>
        <w:t>convocado el 5 de agosto de 2023</w:t>
      </w:r>
      <w:r w:rsidR="00DC37D0">
        <w:rPr>
          <w:rFonts w:ascii="Arial Narrow" w:hAnsi="Arial Narrow"/>
        </w:rPr>
        <w:t>,</w:t>
      </w:r>
      <w:r w:rsidR="005813EB">
        <w:rPr>
          <w:rFonts w:ascii="Arial Narrow" w:hAnsi="Arial Narrow"/>
        </w:rPr>
        <w:t xml:space="preserve"> para adquisición de 15 unidades de gabinete de carga de portátiles,</w:t>
      </w:r>
      <w:r w:rsidR="009E4EBE">
        <w:rPr>
          <w:rFonts w:ascii="Arial Narrow" w:hAnsi="Arial Narrow"/>
        </w:rPr>
        <w:t xml:space="preserve"> </w:t>
      </w:r>
      <w:r w:rsidR="007B44F6">
        <w:rPr>
          <w:rFonts w:ascii="Arial Narrow" w:hAnsi="Arial Narrow"/>
        </w:rPr>
        <w:t>se otorgó</w:t>
      </w:r>
      <w:r w:rsidR="009E4EBE">
        <w:rPr>
          <w:rFonts w:ascii="Arial Narrow" w:hAnsi="Arial Narrow"/>
        </w:rPr>
        <w:t xml:space="preserve"> la b</w:t>
      </w:r>
      <w:r w:rsidR="005813EB">
        <w:rPr>
          <w:rFonts w:ascii="Arial Narrow" w:hAnsi="Arial Narrow"/>
        </w:rPr>
        <w:t xml:space="preserve">uena </w:t>
      </w:r>
      <w:r w:rsidR="003076EB">
        <w:rPr>
          <w:rFonts w:ascii="Arial Narrow" w:hAnsi="Arial Narrow"/>
        </w:rPr>
        <w:t>pro al postor Industrias Tecnodura</w:t>
      </w:r>
      <w:r w:rsidR="00AA2F99">
        <w:rPr>
          <w:rFonts w:ascii="Arial Narrow" w:hAnsi="Arial Narrow"/>
        </w:rPr>
        <w:t xml:space="preserve"> </w:t>
      </w:r>
      <w:r w:rsidR="003076EB">
        <w:rPr>
          <w:rFonts w:ascii="Arial Narrow" w:hAnsi="Arial Narrow"/>
        </w:rPr>
        <w:t xml:space="preserve"> S.A.C </w:t>
      </w:r>
      <w:r w:rsidR="007B44F6">
        <w:rPr>
          <w:rFonts w:ascii="Arial Narrow" w:hAnsi="Arial Narrow"/>
        </w:rPr>
        <w:t>el</w:t>
      </w:r>
      <w:r w:rsidR="005813EB">
        <w:rPr>
          <w:rFonts w:ascii="Arial Narrow" w:hAnsi="Arial Narrow"/>
        </w:rPr>
        <w:t xml:space="preserve"> 14 de setiembre de 2022, por el importe de S/ 74 000,00</w:t>
      </w:r>
      <w:r w:rsidR="00880D92">
        <w:rPr>
          <w:rFonts w:ascii="Arial Narrow" w:hAnsi="Arial Narrow"/>
        </w:rPr>
        <w:t xml:space="preserve">; </w:t>
      </w:r>
      <w:r w:rsidR="003076EB">
        <w:rPr>
          <w:rFonts w:ascii="Arial Narrow" w:hAnsi="Arial Narrow"/>
        </w:rPr>
        <w:t>asimismo,</w:t>
      </w:r>
      <w:r w:rsidR="00880D92">
        <w:rPr>
          <w:rFonts w:ascii="Arial Narrow" w:hAnsi="Arial Narrow"/>
        </w:rPr>
        <w:t xml:space="preserve"> </w:t>
      </w:r>
      <w:r w:rsidR="00F6181B">
        <w:rPr>
          <w:rFonts w:ascii="Arial Narrow" w:hAnsi="Arial Narrow"/>
        </w:rPr>
        <w:t>se emit</w:t>
      </w:r>
      <w:r w:rsidR="003076EB">
        <w:rPr>
          <w:rFonts w:ascii="Arial Narrow" w:hAnsi="Arial Narrow"/>
        </w:rPr>
        <w:t>ió</w:t>
      </w:r>
      <w:r w:rsidR="00F6181B">
        <w:rPr>
          <w:rFonts w:ascii="Arial Narrow" w:hAnsi="Arial Narrow"/>
        </w:rPr>
        <w:t xml:space="preserve"> la </w:t>
      </w:r>
      <w:r w:rsidR="009E4EBE">
        <w:rPr>
          <w:rFonts w:ascii="Arial Narrow" w:hAnsi="Arial Narrow"/>
        </w:rPr>
        <w:t xml:space="preserve">orden de compra n. ° </w:t>
      </w:r>
      <w:ins w:id="873" w:author="Usuario de Windows" w:date="2023-03-22T12:11:00Z">
        <w:r w:rsidR="00503338" w:rsidRPr="00EA1C4E">
          <w:rPr>
            <w:rFonts w:ascii="Arial Narrow" w:hAnsi="Arial Narrow" w:cs="Arial"/>
          </w:rPr>
          <w:t xml:space="preserve">3961 </w:t>
        </w:r>
      </w:ins>
      <w:del w:id="874" w:author="Usuario de Windows" w:date="2023-03-22T12:11:00Z">
        <w:r w:rsidR="009E4EBE" w:rsidDel="00503338">
          <w:rPr>
            <w:rFonts w:ascii="Arial Narrow" w:hAnsi="Arial Narrow"/>
          </w:rPr>
          <w:delText>10440</w:delText>
        </w:r>
        <w:r w:rsidR="003076EB" w:rsidDel="00503338">
          <w:rPr>
            <w:rFonts w:ascii="Arial Narrow" w:hAnsi="Arial Narrow"/>
          </w:rPr>
          <w:delText xml:space="preserve">04 </w:delText>
        </w:r>
      </w:del>
      <w:r w:rsidR="007B44F6">
        <w:rPr>
          <w:rFonts w:ascii="Arial Narrow" w:hAnsi="Arial Narrow"/>
        </w:rPr>
        <w:t xml:space="preserve">de 4 </w:t>
      </w:r>
      <w:r w:rsidR="003076EB" w:rsidRPr="007B44F6">
        <w:rPr>
          <w:rFonts w:ascii="Arial Narrow" w:hAnsi="Arial Narrow"/>
        </w:rPr>
        <w:t>de octubre</w:t>
      </w:r>
      <w:r w:rsidR="003076EB">
        <w:rPr>
          <w:rFonts w:ascii="Arial Narrow" w:hAnsi="Arial Narrow"/>
        </w:rPr>
        <w:t xml:space="preserve"> de 2022</w:t>
      </w:r>
      <w:r w:rsidR="009E4EBE">
        <w:rPr>
          <w:rFonts w:ascii="Arial Narrow" w:hAnsi="Arial Narrow"/>
        </w:rPr>
        <w:t xml:space="preserve">, </w:t>
      </w:r>
      <w:del w:id="875" w:author="Usuario de Windows" w:date="2023-03-22T12:02:00Z">
        <w:r w:rsidR="00F6181B" w:rsidDel="00503338">
          <w:rPr>
            <w:rFonts w:ascii="Arial Narrow" w:hAnsi="Arial Narrow"/>
          </w:rPr>
          <w:delText xml:space="preserve">siendo </w:delText>
        </w:r>
      </w:del>
      <w:r w:rsidR="00F6181B">
        <w:rPr>
          <w:rFonts w:ascii="Arial Narrow" w:hAnsi="Arial Narrow"/>
        </w:rPr>
        <w:t>notificad</w:t>
      </w:r>
      <w:ins w:id="876" w:author="Usuario de Windows" w:date="2023-03-22T12:02:00Z">
        <w:r w:rsidR="00503338">
          <w:rPr>
            <w:rFonts w:ascii="Arial Narrow" w:hAnsi="Arial Narrow"/>
          </w:rPr>
          <w:t>a al proveedor</w:t>
        </w:r>
      </w:ins>
      <w:del w:id="877" w:author="Usuario de Windows" w:date="2023-03-22T12:02:00Z">
        <w:r w:rsidR="00F6181B" w:rsidDel="00503338">
          <w:rPr>
            <w:rFonts w:ascii="Arial Narrow" w:hAnsi="Arial Narrow"/>
          </w:rPr>
          <w:delText>o</w:delText>
        </w:r>
      </w:del>
      <w:r w:rsidR="00F6181B">
        <w:rPr>
          <w:rFonts w:ascii="Arial Narrow" w:hAnsi="Arial Narrow"/>
        </w:rPr>
        <w:t xml:space="preserve"> el mismo día</w:t>
      </w:r>
      <w:r w:rsidR="008350BF">
        <w:rPr>
          <w:rFonts w:ascii="Arial Narrow" w:hAnsi="Arial Narrow"/>
        </w:rPr>
        <w:t xml:space="preserve">, con </w:t>
      </w:r>
      <w:r w:rsidR="0053762F">
        <w:rPr>
          <w:rFonts w:ascii="Arial Narrow" w:hAnsi="Arial Narrow"/>
        </w:rPr>
        <w:t xml:space="preserve">un </w:t>
      </w:r>
      <w:r w:rsidR="008350BF">
        <w:rPr>
          <w:rFonts w:ascii="Arial Narrow" w:hAnsi="Arial Narrow"/>
        </w:rPr>
        <w:t>plazo entrega de 30 días calendarios</w:t>
      </w:r>
      <w:r w:rsidR="0053762F">
        <w:rPr>
          <w:rFonts w:ascii="Arial Narrow" w:hAnsi="Arial Narrow"/>
        </w:rPr>
        <w:t>, con fecha de vencimiento para entrega de los bienes el 3 de noviembre de 2022.</w:t>
      </w:r>
    </w:p>
    <w:p w14:paraId="3FAC2CA5" w14:textId="4B3988A9" w:rsidR="0053762F" w:rsidRDefault="0053762F">
      <w:pPr>
        <w:pStyle w:val="Prrafodelista"/>
        <w:tabs>
          <w:tab w:val="left" w:pos="142"/>
          <w:tab w:val="left" w:pos="567"/>
        </w:tabs>
        <w:spacing w:line="240" w:lineRule="auto"/>
        <w:ind w:left="1080"/>
        <w:jc w:val="both"/>
        <w:rPr>
          <w:ins w:id="878" w:author="Usuario de Windows" w:date="2023-03-22T12:07:00Z"/>
          <w:rFonts w:ascii="Arial Narrow" w:hAnsi="Arial Narrow"/>
        </w:rPr>
        <w:pPrChange w:id="879" w:author="Usuario de Windows" w:date="2023-03-22T12:32:00Z">
          <w:pPr>
            <w:pStyle w:val="Prrafodelista"/>
            <w:tabs>
              <w:tab w:val="left" w:pos="142"/>
              <w:tab w:val="left" w:pos="567"/>
            </w:tabs>
            <w:ind w:left="1080"/>
            <w:jc w:val="both"/>
          </w:pPr>
        </w:pPrChange>
      </w:pPr>
    </w:p>
    <w:p w14:paraId="24061454" w14:textId="510B783E" w:rsidR="00503338" w:rsidDel="00245418" w:rsidRDefault="00503338">
      <w:pPr>
        <w:pStyle w:val="Prrafodelista"/>
        <w:tabs>
          <w:tab w:val="left" w:pos="142"/>
          <w:tab w:val="left" w:pos="567"/>
        </w:tabs>
        <w:spacing w:line="240" w:lineRule="auto"/>
        <w:ind w:left="1080"/>
        <w:jc w:val="both"/>
        <w:rPr>
          <w:del w:id="880" w:author="Usuario de Windows" w:date="2023-03-22T12:20:00Z"/>
          <w:rFonts w:ascii="Arial Narrow" w:hAnsi="Arial Narrow"/>
        </w:rPr>
        <w:pPrChange w:id="881" w:author="Usuario de Windows" w:date="2023-03-22T12:32:00Z">
          <w:pPr>
            <w:pStyle w:val="Prrafodelista"/>
            <w:tabs>
              <w:tab w:val="left" w:pos="142"/>
              <w:tab w:val="left" w:pos="567"/>
            </w:tabs>
            <w:ind w:left="1080"/>
            <w:jc w:val="both"/>
          </w:pPr>
        </w:pPrChange>
      </w:pPr>
      <w:ins w:id="882" w:author="Usuario de Windows" w:date="2023-03-22T12:07:00Z">
        <w:r>
          <w:rPr>
            <w:rFonts w:ascii="Arial Narrow" w:hAnsi="Arial Narrow" w:cs="Arial"/>
          </w:rPr>
          <w:t xml:space="preserve">En este contexto, </w:t>
        </w:r>
      </w:ins>
      <w:ins w:id="883" w:author="Usuario de Windows" w:date="2023-03-22T12:11:00Z">
        <w:r>
          <w:rPr>
            <w:rFonts w:ascii="Arial Narrow" w:hAnsi="Arial Narrow" w:cs="Arial"/>
          </w:rPr>
          <w:t xml:space="preserve">se </w:t>
        </w:r>
      </w:ins>
      <w:ins w:id="884" w:author="Usuario de Windows" w:date="2023-03-22T12:12:00Z">
        <w:r w:rsidR="00245418">
          <w:rPr>
            <w:rFonts w:ascii="Arial Narrow" w:hAnsi="Arial Narrow" w:cs="Arial"/>
          </w:rPr>
          <w:t>verificó</w:t>
        </w:r>
      </w:ins>
      <w:ins w:id="885" w:author="Usuario de Windows" w:date="2023-03-22T12:11:00Z">
        <w:r>
          <w:rPr>
            <w:rFonts w:ascii="Arial Narrow" w:hAnsi="Arial Narrow" w:cs="Arial"/>
          </w:rPr>
          <w:t xml:space="preserve"> que la precitada </w:t>
        </w:r>
      </w:ins>
      <w:ins w:id="886" w:author="Usuario de Windows" w:date="2023-03-22T12:07:00Z">
        <w:r w:rsidRPr="00EA1C4E">
          <w:rPr>
            <w:rFonts w:ascii="Arial Narrow" w:hAnsi="Arial Narrow" w:cs="Arial"/>
          </w:rPr>
          <w:t>Orden de compra</w:t>
        </w:r>
        <w:r>
          <w:rPr>
            <w:rFonts w:ascii="Arial Narrow" w:hAnsi="Arial Narrow" w:cs="Arial"/>
          </w:rPr>
          <w:t xml:space="preserve"> – guía de Internamiento</w:t>
        </w:r>
        <w:r w:rsidRPr="00EA1C4E">
          <w:rPr>
            <w:rFonts w:ascii="Arial Narrow" w:hAnsi="Arial Narrow" w:cs="Arial"/>
          </w:rPr>
          <w:t xml:space="preserve"> </w:t>
        </w:r>
      </w:ins>
      <w:ins w:id="887" w:author="Usuario de Windows" w:date="2023-03-22T12:12:00Z">
        <w:r>
          <w:rPr>
            <w:rFonts w:ascii="Arial Narrow" w:hAnsi="Arial Narrow" w:cs="Arial"/>
          </w:rPr>
          <w:t>cuenta con la</w:t>
        </w:r>
      </w:ins>
      <w:ins w:id="888" w:author="Usuario de Windows" w:date="2023-03-22T12:07:00Z">
        <w:r>
          <w:rPr>
            <w:rFonts w:ascii="Arial Narrow" w:hAnsi="Arial Narrow" w:cs="Arial"/>
          </w:rPr>
          <w:t xml:space="preserve"> debida documentación </w:t>
        </w:r>
        <w:proofErr w:type="spellStart"/>
        <w:r>
          <w:rPr>
            <w:rFonts w:ascii="Arial Narrow" w:hAnsi="Arial Narrow" w:cs="Arial"/>
          </w:rPr>
          <w:t>sustentantoria</w:t>
        </w:r>
        <w:proofErr w:type="spellEnd"/>
        <w:r>
          <w:rPr>
            <w:rFonts w:ascii="Arial Narrow" w:hAnsi="Arial Narrow" w:cs="Arial"/>
          </w:rPr>
          <w:t xml:space="preserve">, de las cuales se </w:t>
        </w:r>
      </w:ins>
      <w:ins w:id="889" w:author="Usuario de Windows" w:date="2023-03-22T12:12:00Z">
        <w:r w:rsidR="00245418">
          <w:rPr>
            <w:rFonts w:ascii="Arial Narrow" w:hAnsi="Arial Narrow" w:cs="Arial"/>
          </w:rPr>
          <w:t xml:space="preserve">evidencia </w:t>
        </w:r>
      </w:ins>
      <w:ins w:id="890" w:author="Usuario de Windows" w:date="2023-03-22T12:07:00Z">
        <w:r>
          <w:rPr>
            <w:rFonts w:ascii="Arial Narrow" w:hAnsi="Arial Narrow" w:cs="Arial"/>
          </w:rPr>
          <w:t>que los bienes solicitados han ingresado al almacén de la Entidad dentro del plazo establecido,</w:t>
        </w:r>
      </w:ins>
      <w:ins w:id="891" w:author="Usuario de Windows" w:date="2023-03-22T12:12:00Z">
        <w:r w:rsidR="00245418">
          <w:rPr>
            <w:rFonts w:ascii="Arial Narrow" w:hAnsi="Arial Narrow" w:cs="Arial"/>
          </w:rPr>
          <w:t xml:space="preserve"> en razón que el</w:t>
        </w:r>
      </w:ins>
      <w:ins w:id="892" w:author="Usuario de Windows" w:date="2023-03-22T12:07:00Z">
        <w:r>
          <w:rPr>
            <w:rFonts w:ascii="Arial Narrow" w:hAnsi="Arial Narrow" w:cs="Arial"/>
          </w:rPr>
          <w:t xml:space="preserve"> jefe de almacén Ernesto </w:t>
        </w:r>
        <w:proofErr w:type="spellStart"/>
        <w:r>
          <w:rPr>
            <w:rFonts w:ascii="Arial Narrow" w:hAnsi="Arial Narrow" w:cs="Arial"/>
          </w:rPr>
          <w:t>Huallpa</w:t>
        </w:r>
        <w:proofErr w:type="spellEnd"/>
        <w:r>
          <w:rPr>
            <w:rFonts w:ascii="Arial Narrow" w:hAnsi="Arial Narrow" w:cs="Arial"/>
          </w:rPr>
          <w:t xml:space="preserve"> </w:t>
        </w:r>
        <w:proofErr w:type="spellStart"/>
        <w:r>
          <w:rPr>
            <w:rFonts w:ascii="Arial Narrow" w:hAnsi="Arial Narrow" w:cs="Arial"/>
          </w:rPr>
          <w:t>Gutierrez</w:t>
        </w:r>
        <w:proofErr w:type="spellEnd"/>
        <w:r>
          <w:rPr>
            <w:rFonts w:ascii="Arial Narrow" w:hAnsi="Arial Narrow" w:cs="Arial"/>
          </w:rPr>
          <w:t>, firm</w:t>
        </w:r>
      </w:ins>
      <w:ins w:id="893" w:author="Usuario de Windows" w:date="2023-03-22T12:13:00Z">
        <w:r w:rsidR="00245418">
          <w:rPr>
            <w:rFonts w:ascii="Arial Narrow" w:hAnsi="Arial Narrow" w:cs="Arial"/>
          </w:rPr>
          <w:t>ó</w:t>
        </w:r>
      </w:ins>
      <w:ins w:id="894" w:author="Usuario de Windows" w:date="2023-03-22T12:07:00Z">
        <w:r>
          <w:rPr>
            <w:rFonts w:ascii="Arial Narrow" w:hAnsi="Arial Narrow" w:cs="Arial"/>
          </w:rPr>
          <w:t xml:space="preserve"> la conformidad de la orden de compra</w:t>
        </w:r>
      </w:ins>
      <w:ins w:id="895" w:author="Usuario de Windows" w:date="2023-03-22T12:13:00Z">
        <w:r w:rsidR="00245418">
          <w:rPr>
            <w:rFonts w:ascii="Arial Narrow" w:hAnsi="Arial Narrow" w:cs="Arial"/>
          </w:rPr>
          <w:t xml:space="preserve">: </w:t>
        </w:r>
      </w:ins>
      <w:ins w:id="896" w:author="Usuario de Windows" w:date="2023-03-22T12:14:00Z">
        <w:r w:rsidR="00245418">
          <w:rPr>
            <w:rFonts w:ascii="Arial Narrow" w:hAnsi="Arial Narrow" w:cs="Arial"/>
          </w:rPr>
          <w:t>asimismo</w:t>
        </w:r>
      </w:ins>
      <w:ins w:id="897" w:author="Usuario de Windows" w:date="2023-03-22T12:07:00Z">
        <w:r>
          <w:rPr>
            <w:rFonts w:ascii="Arial Narrow" w:hAnsi="Arial Narrow" w:cs="Arial"/>
          </w:rPr>
          <w:t xml:space="preserve">,  </w:t>
        </w:r>
      </w:ins>
      <w:ins w:id="898" w:author="Usuario de Windows" w:date="2023-03-22T12:13:00Z">
        <w:r w:rsidR="00245418">
          <w:rPr>
            <w:rFonts w:ascii="Arial Narrow" w:hAnsi="Arial Narrow" w:cs="Arial"/>
          </w:rPr>
          <w:t xml:space="preserve">se evidencia </w:t>
        </w:r>
      </w:ins>
      <w:ins w:id="899" w:author="Usuario de Windows" w:date="2023-03-22T12:07:00Z">
        <w:r>
          <w:rPr>
            <w:rFonts w:ascii="Arial Narrow" w:hAnsi="Arial Narrow" w:cs="Arial"/>
          </w:rPr>
          <w:t xml:space="preserve">la guía de remisión </w:t>
        </w:r>
        <w:proofErr w:type="spellStart"/>
        <w:r>
          <w:rPr>
            <w:rFonts w:ascii="Arial Narrow" w:hAnsi="Arial Narrow" w:cs="Arial"/>
          </w:rPr>
          <w:t>n.°</w:t>
        </w:r>
        <w:proofErr w:type="spellEnd"/>
        <w:r>
          <w:rPr>
            <w:rFonts w:ascii="Arial Narrow" w:hAnsi="Arial Narrow" w:cs="Arial"/>
          </w:rPr>
          <w:t xml:space="preserve"> 001-837 de </w:t>
        </w:r>
      </w:ins>
      <w:ins w:id="900" w:author="Usuario de Windows" w:date="2023-03-22T12:13:00Z">
        <w:r w:rsidR="00245418">
          <w:rPr>
            <w:rFonts w:ascii="Arial Narrow" w:hAnsi="Arial Narrow" w:cs="Arial"/>
          </w:rPr>
          <w:t xml:space="preserve">28 de octubre de 2022 por el </w:t>
        </w:r>
      </w:ins>
      <w:ins w:id="901" w:author="Usuario de Windows" w:date="2023-03-22T12:07:00Z">
        <w:r>
          <w:rPr>
            <w:rFonts w:ascii="Arial Narrow" w:hAnsi="Arial Narrow" w:cs="Arial"/>
          </w:rPr>
          <w:t>15 unidades de Gabinete de Metal de Carga de P</w:t>
        </w:r>
        <w:r w:rsidR="00245418">
          <w:rPr>
            <w:rFonts w:ascii="Arial Narrow" w:hAnsi="Arial Narrow" w:cs="Arial"/>
          </w:rPr>
          <w:t xml:space="preserve">ortátiles emitida por el proveedor y sellada en señal de conformidad por </w:t>
        </w:r>
      </w:ins>
      <w:ins w:id="902" w:author="Usuario de Windows" w:date="2023-03-22T12:17:00Z">
        <w:r w:rsidR="00245418">
          <w:rPr>
            <w:rFonts w:ascii="Arial Narrow" w:hAnsi="Arial Narrow" w:cs="Arial"/>
          </w:rPr>
          <w:t xml:space="preserve">Rubén Diaz, de </w:t>
        </w:r>
      </w:ins>
      <w:ins w:id="903" w:author="Usuario de Windows" w:date="2023-03-22T12:07:00Z">
        <w:r w:rsidR="00245418">
          <w:rPr>
            <w:rFonts w:ascii="Arial Narrow" w:hAnsi="Arial Narrow" w:cs="Arial"/>
          </w:rPr>
          <w:t xml:space="preserve">la </w:t>
        </w:r>
      </w:ins>
      <w:ins w:id="904" w:author="Usuario de Windows" w:date="2023-03-22T12:16:00Z">
        <w:r w:rsidR="00245418">
          <w:rPr>
            <w:rFonts w:ascii="Arial Narrow" w:hAnsi="Arial Narrow" w:cs="Arial"/>
          </w:rPr>
          <w:t>Unidad de Almacén</w:t>
        </w:r>
      </w:ins>
      <w:ins w:id="905" w:author="Usuario de Windows" w:date="2023-03-22T12:17:00Z">
        <w:r w:rsidR="00245418">
          <w:rPr>
            <w:rFonts w:ascii="Arial Narrow" w:hAnsi="Arial Narrow" w:cs="Arial"/>
          </w:rPr>
          <w:t>; del mismo modo,</w:t>
        </w:r>
      </w:ins>
      <w:ins w:id="906" w:author="Usuario de Windows" w:date="2023-03-22T12:07:00Z">
        <w:r>
          <w:rPr>
            <w:rFonts w:ascii="Arial Narrow" w:hAnsi="Arial Narrow" w:cs="Arial"/>
          </w:rPr>
          <w:t xml:space="preserve"> la factura electrónica </w:t>
        </w:r>
        <w:proofErr w:type="spellStart"/>
        <w:r>
          <w:rPr>
            <w:rFonts w:ascii="Arial Narrow" w:hAnsi="Arial Narrow" w:cs="Arial"/>
          </w:rPr>
          <w:t>n.°</w:t>
        </w:r>
        <w:proofErr w:type="spellEnd"/>
        <w:r>
          <w:rPr>
            <w:rFonts w:ascii="Arial Narrow" w:hAnsi="Arial Narrow" w:cs="Arial"/>
          </w:rPr>
          <w:t xml:space="preserve"> E001-387 por S/ 74 000,00 de 4 de noviembre de 2022</w:t>
        </w:r>
      </w:ins>
      <w:ins w:id="907" w:author="Usuario de Windows" w:date="2023-03-22T12:18:00Z">
        <w:r w:rsidR="00245418">
          <w:rPr>
            <w:rFonts w:ascii="Arial Narrow" w:hAnsi="Arial Narrow" w:cs="Arial"/>
          </w:rPr>
          <w:t xml:space="preserve"> </w:t>
        </w:r>
      </w:ins>
      <w:ins w:id="908" w:author="Usuario de Windows" w:date="2023-03-22T12:17:00Z">
        <w:r w:rsidR="00245418">
          <w:rPr>
            <w:rFonts w:ascii="Arial Narrow" w:hAnsi="Arial Narrow" w:cs="Arial"/>
          </w:rPr>
          <w:t xml:space="preserve">y </w:t>
        </w:r>
      </w:ins>
      <w:ins w:id="909" w:author="Usuario de Windows" w:date="2023-03-22T12:07:00Z">
        <w:r w:rsidR="00245418">
          <w:rPr>
            <w:rFonts w:ascii="Arial Narrow" w:hAnsi="Arial Narrow" w:cs="Arial"/>
          </w:rPr>
          <w:t xml:space="preserve">Acta </w:t>
        </w:r>
        <w:r>
          <w:rPr>
            <w:rFonts w:ascii="Arial Narrow" w:hAnsi="Arial Narrow" w:cs="Arial"/>
          </w:rPr>
          <w:t xml:space="preserve">de </w:t>
        </w:r>
        <w:r w:rsidR="00245418">
          <w:rPr>
            <w:rFonts w:ascii="Arial Narrow" w:hAnsi="Arial Narrow" w:cs="Arial"/>
          </w:rPr>
          <w:t xml:space="preserve">Conformidad </w:t>
        </w:r>
        <w:r>
          <w:rPr>
            <w:rFonts w:ascii="Arial Narrow" w:hAnsi="Arial Narrow" w:cs="Arial"/>
          </w:rPr>
          <w:t xml:space="preserve">de </w:t>
        </w:r>
        <w:r w:rsidR="00245418">
          <w:rPr>
            <w:rFonts w:ascii="Arial Narrow" w:hAnsi="Arial Narrow" w:cs="Arial"/>
          </w:rPr>
          <w:t xml:space="preserve">Bienes </w:t>
        </w:r>
        <w:r>
          <w:rPr>
            <w:rFonts w:ascii="Arial Narrow" w:hAnsi="Arial Narrow" w:cs="Arial"/>
          </w:rPr>
          <w:t xml:space="preserve">de </w:t>
        </w:r>
        <w:r w:rsidR="00245418">
          <w:rPr>
            <w:rFonts w:ascii="Arial Narrow" w:hAnsi="Arial Narrow" w:cs="Arial"/>
          </w:rPr>
          <w:t xml:space="preserve">Ingreso </w:t>
        </w:r>
        <w:r>
          <w:rPr>
            <w:rFonts w:ascii="Arial Narrow" w:hAnsi="Arial Narrow" w:cs="Arial"/>
          </w:rPr>
          <w:t xml:space="preserve">al </w:t>
        </w:r>
        <w:r w:rsidR="00245418">
          <w:rPr>
            <w:rFonts w:ascii="Arial Narrow" w:hAnsi="Arial Narrow" w:cs="Arial"/>
          </w:rPr>
          <w:t xml:space="preserve">Almacén </w:t>
        </w:r>
      </w:ins>
      <w:ins w:id="910" w:author="Usuario de Windows" w:date="2023-03-22T12:18:00Z">
        <w:r w:rsidR="00245418">
          <w:rPr>
            <w:rFonts w:ascii="Arial Narrow" w:hAnsi="Arial Narrow" w:cs="Arial"/>
          </w:rPr>
          <w:t>fechado el</w:t>
        </w:r>
      </w:ins>
      <w:ins w:id="911" w:author="Usuario de Windows" w:date="2023-03-22T12:07:00Z">
        <w:r>
          <w:rPr>
            <w:rFonts w:ascii="Arial Narrow" w:hAnsi="Arial Narrow" w:cs="Arial"/>
          </w:rPr>
          <w:t xml:space="preserve"> 23 de noviembre de 2022, </w:t>
        </w:r>
      </w:ins>
      <w:ins w:id="912" w:author="Usuario de Windows" w:date="2023-03-22T12:18:00Z">
        <w:r w:rsidR="00245418">
          <w:rPr>
            <w:rFonts w:ascii="Arial Narrow" w:hAnsi="Arial Narrow" w:cs="Arial"/>
          </w:rPr>
          <w:t xml:space="preserve">el mismo que no se encuentra suscrito en señal de conformidad por </w:t>
        </w:r>
      </w:ins>
      <w:ins w:id="913" w:author="Usuario de Windows" w:date="2023-03-22T12:07:00Z">
        <w:r>
          <w:rPr>
            <w:rFonts w:ascii="Arial Narrow" w:hAnsi="Arial Narrow" w:cs="Arial"/>
          </w:rPr>
          <w:t xml:space="preserve">los responsables de la entrega - recepción y conformidad del bien ingresado, </w:t>
        </w:r>
      </w:ins>
      <w:ins w:id="914" w:author="Usuario de Windows" w:date="2023-03-22T12:19:00Z">
        <w:r w:rsidR="00245418">
          <w:rPr>
            <w:rFonts w:ascii="Arial Narrow" w:hAnsi="Arial Narrow" w:cs="Arial"/>
          </w:rPr>
          <w:t>entre otros documentos.</w:t>
        </w:r>
      </w:ins>
    </w:p>
    <w:p w14:paraId="2253B040" w14:textId="77777777" w:rsidR="00503338" w:rsidRDefault="00503338">
      <w:pPr>
        <w:pStyle w:val="Prrafodelista"/>
        <w:tabs>
          <w:tab w:val="left" w:pos="142"/>
          <w:tab w:val="left" w:pos="567"/>
        </w:tabs>
        <w:spacing w:line="240" w:lineRule="auto"/>
        <w:ind w:left="1080"/>
        <w:jc w:val="both"/>
        <w:rPr>
          <w:ins w:id="915" w:author="Usuario de Windows" w:date="2023-03-22T12:02:00Z"/>
          <w:rFonts w:ascii="Arial Narrow" w:hAnsi="Arial Narrow"/>
        </w:rPr>
        <w:pPrChange w:id="916" w:author="Usuario de Windows" w:date="2023-03-22T12:32:00Z">
          <w:pPr>
            <w:pStyle w:val="Prrafodelista"/>
            <w:tabs>
              <w:tab w:val="left" w:pos="142"/>
              <w:tab w:val="left" w:pos="567"/>
            </w:tabs>
            <w:ind w:left="1080"/>
            <w:jc w:val="both"/>
          </w:pPr>
        </w:pPrChange>
      </w:pPr>
    </w:p>
    <w:p w14:paraId="7F9D521A" w14:textId="77777777" w:rsidR="00503338" w:rsidRDefault="00503338">
      <w:pPr>
        <w:pStyle w:val="Prrafodelista"/>
        <w:tabs>
          <w:tab w:val="left" w:pos="142"/>
          <w:tab w:val="left" w:pos="567"/>
        </w:tabs>
        <w:spacing w:line="240" w:lineRule="auto"/>
        <w:ind w:left="1080"/>
        <w:jc w:val="both"/>
        <w:rPr>
          <w:ins w:id="917" w:author="Usuario de Windows" w:date="2023-03-22T12:02:00Z"/>
          <w:rFonts w:ascii="Arial Narrow" w:hAnsi="Arial Narrow"/>
        </w:rPr>
        <w:pPrChange w:id="918" w:author="Usuario de Windows" w:date="2023-03-22T12:32:00Z">
          <w:pPr>
            <w:pStyle w:val="Prrafodelista"/>
            <w:tabs>
              <w:tab w:val="left" w:pos="142"/>
              <w:tab w:val="left" w:pos="567"/>
            </w:tabs>
            <w:ind w:left="1080"/>
            <w:jc w:val="both"/>
          </w:pPr>
        </w:pPrChange>
      </w:pPr>
    </w:p>
    <w:p w14:paraId="7180CD04" w14:textId="77777777" w:rsidR="00745C49" w:rsidRDefault="00745C49">
      <w:pPr>
        <w:pStyle w:val="Prrafodelista"/>
        <w:tabs>
          <w:tab w:val="left" w:pos="142"/>
          <w:tab w:val="left" w:pos="567"/>
        </w:tabs>
        <w:spacing w:line="240" w:lineRule="auto"/>
        <w:ind w:left="1080"/>
        <w:jc w:val="both"/>
        <w:rPr>
          <w:ins w:id="919" w:author="Usuario de Windows" w:date="2023-03-22T18:29:00Z"/>
          <w:rFonts w:ascii="Arial Narrow" w:hAnsi="Arial Narrow"/>
        </w:rPr>
        <w:pPrChange w:id="920" w:author="Usuario de Windows" w:date="2023-03-22T12:32:00Z">
          <w:pPr>
            <w:pStyle w:val="Prrafodelista"/>
            <w:tabs>
              <w:tab w:val="left" w:pos="142"/>
              <w:tab w:val="left" w:pos="567"/>
            </w:tabs>
            <w:ind w:left="1080"/>
            <w:jc w:val="both"/>
          </w:pPr>
        </w:pPrChange>
      </w:pPr>
      <w:ins w:id="921" w:author="Usuario de Windows" w:date="2023-03-22T18:28:00Z">
        <w:r>
          <w:rPr>
            <w:rFonts w:ascii="Arial Narrow" w:hAnsi="Arial Narrow"/>
          </w:rPr>
          <w:t>Cabe precisar que, de la revisión hecha al Sistema Integrado de Administración Financiera SIAF de la Entidad, se evidenció que el mismo 4 de noviembre se realiz</w:t>
        </w:r>
      </w:ins>
      <w:ins w:id="922" w:author="Usuario de Windows" w:date="2023-03-22T18:29:00Z">
        <w:r>
          <w:rPr>
            <w:rFonts w:ascii="Arial Narrow" w:hAnsi="Arial Narrow"/>
          </w:rPr>
          <w:t>ó el devengado del precitado pago.</w:t>
        </w:r>
      </w:ins>
    </w:p>
    <w:p w14:paraId="197AC90F" w14:textId="77777777" w:rsidR="00745C49" w:rsidRDefault="00745C49">
      <w:pPr>
        <w:pStyle w:val="Prrafodelista"/>
        <w:tabs>
          <w:tab w:val="left" w:pos="142"/>
          <w:tab w:val="left" w:pos="567"/>
        </w:tabs>
        <w:spacing w:line="240" w:lineRule="auto"/>
        <w:ind w:left="1080"/>
        <w:jc w:val="both"/>
        <w:rPr>
          <w:ins w:id="923" w:author="Usuario de Windows" w:date="2023-03-22T18:29:00Z"/>
          <w:rFonts w:ascii="Arial Narrow" w:hAnsi="Arial Narrow"/>
        </w:rPr>
        <w:pPrChange w:id="924" w:author="Usuario de Windows" w:date="2023-03-22T12:32:00Z">
          <w:pPr>
            <w:pStyle w:val="Prrafodelista"/>
            <w:tabs>
              <w:tab w:val="left" w:pos="142"/>
              <w:tab w:val="left" w:pos="567"/>
            </w:tabs>
            <w:ind w:left="1080"/>
            <w:jc w:val="both"/>
          </w:pPr>
        </w:pPrChange>
      </w:pPr>
    </w:p>
    <w:p w14:paraId="3891C40D" w14:textId="167FFBD3" w:rsidR="00DA3031" w:rsidRDefault="00795AE6">
      <w:pPr>
        <w:pStyle w:val="Prrafodelista"/>
        <w:tabs>
          <w:tab w:val="left" w:pos="142"/>
          <w:tab w:val="left" w:pos="567"/>
        </w:tabs>
        <w:spacing w:line="240" w:lineRule="auto"/>
        <w:ind w:left="1080"/>
        <w:jc w:val="both"/>
        <w:rPr>
          <w:ins w:id="925" w:author="Usuario de Windows" w:date="2023-03-22T12:39:00Z"/>
          <w:rFonts w:ascii="Arial Narrow" w:hAnsi="Arial Narrow"/>
        </w:rPr>
        <w:pPrChange w:id="926" w:author="Usuario de Windows" w:date="2023-03-22T12:32:00Z">
          <w:pPr>
            <w:pStyle w:val="Prrafodelista"/>
            <w:tabs>
              <w:tab w:val="left" w:pos="142"/>
              <w:tab w:val="left" w:pos="567"/>
            </w:tabs>
            <w:ind w:left="1080"/>
            <w:jc w:val="both"/>
          </w:pPr>
        </w:pPrChange>
      </w:pPr>
      <w:ins w:id="927" w:author="Usuario de Windows" w:date="2023-03-22T15:35:00Z">
        <w:r>
          <w:rPr>
            <w:rFonts w:ascii="Arial Narrow" w:hAnsi="Arial Narrow"/>
          </w:rPr>
          <w:t xml:space="preserve">Asimismo, mediante carta </w:t>
        </w:r>
        <w:proofErr w:type="spellStart"/>
        <w:r>
          <w:rPr>
            <w:rFonts w:ascii="Arial Narrow" w:hAnsi="Arial Narrow"/>
          </w:rPr>
          <w:t>n.°</w:t>
        </w:r>
        <w:proofErr w:type="spellEnd"/>
        <w:r>
          <w:rPr>
            <w:rFonts w:ascii="Arial Narrow" w:hAnsi="Arial Narrow"/>
          </w:rPr>
          <w:t xml:space="preserve"> 031-2022-</w:t>
        </w:r>
      </w:ins>
      <w:ins w:id="928" w:author="Usuario de Windows" w:date="2023-03-22T15:36:00Z">
        <w:r>
          <w:rPr>
            <w:rFonts w:ascii="Arial Narrow" w:hAnsi="Arial Narrow"/>
          </w:rPr>
          <w:t xml:space="preserve">ITSAC de 14 de noviembre de 2022, la gerente general de Industrias Tecnodura </w:t>
        </w:r>
      </w:ins>
      <w:ins w:id="929" w:author="Usuario de Windows" w:date="2023-03-22T15:40:00Z">
        <w:r w:rsidR="000551F7">
          <w:rPr>
            <w:rFonts w:ascii="Arial Narrow" w:hAnsi="Arial Narrow"/>
          </w:rPr>
          <w:t xml:space="preserve">SAC </w:t>
        </w:r>
      </w:ins>
      <w:ins w:id="930" w:author="Usuario de Windows" w:date="2023-03-22T15:36:00Z">
        <w:r>
          <w:rPr>
            <w:rFonts w:ascii="Arial Narrow" w:hAnsi="Arial Narrow"/>
          </w:rPr>
          <w:t>remitió</w:t>
        </w:r>
        <w:r w:rsidR="000551F7">
          <w:rPr>
            <w:rFonts w:ascii="Arial Narrow" w:hAnsi="Arial Narrow"/>
          </w:rPr>
          <w:t xml:space="preserve"> los certificados requeridos en el proceso de selecci</w:t>
        </w:r>
      </w:ins>
      <w:ins w:id="931" w:author="Usuario de Windows" w:date="2023-03-22T15:37:00Z">
        <w:r w:rsidR="000551F7">
          <w:rPr>
            <w:rFonts w:ascii="Arial Narrow" w:hAnsi="Arial Narrow"/>
          </w:rPr>
          <w:t xml:space="preserve">ón AS-SM-167-2022-GRAP-2 en relación a la orden de compra </w:t>
        </w:r>
        <w:proofErr w:type="spellStart"/>
        <w:r w:rsidR="000551F7">
          <w:rPr>
            <w:rFonts w:ascii="Arial Narrow" w:hAnsi="Arial Narrow"/>
          </w:rPr>
          <w:t>n.°</w:t>
        </w:r>
        <w:proofErr w:type="spellEnd"/>
        <w:r w:rsidR="000551F7">
          <w:rPr>
            <w:rFonts w:ascii="Arial Narrow" w:hAnsi="Arial Narrow"/>
          </w:rPr>
          <w:t xml:space="preserve"> 3961</w:t>
        </w:r>
        <w:r w:rsidR="000551F7" w:rsidRPr="000551F7">
          <w:rPr>
            <w:rFonts w:ascii="Arial Narrow" w:hAnsi="Arial Narrow"/>
          </w:rPr>
          <w:t xml:space="preserve"> </w:t>
        </w:r>
        <w:r w:rsidR="000551F7">
          <w:rPr>
            <w:rFonts w:ascii="Arial Narrow" w:hAnsi="Arial Narrow"/>
          </w:rPr>
          <w:t>para adquisición de 15 unidades de gabinete de carga de portátiles</w:t>
        </w:r>
      </w:ins>
      <w:ins w:id="932" w:author="Usuario de Windows" w:date="2023-03-22T15:38:00Z">
        <w:r w:rsidR="000551F7">
          <w:rPr>
            <w:rFonts w:ascii="Arial Narrow" w:hAnsi="Arial Narrow"/>
          </w:rPr>
          <w:t>; sin embargo</w:t>
        </w:r>
      </w:ins>
      <w:del w:id="933" w:author="Usuario de Windows" w:date="2023-03-22T12:20:00Z">
        <w:r w:rsidR="003076EB" w:rsidDel="00245418">
          <w:rPr>
            <w:rFonts w:ascii="Arial Narrow" w:hAnsi="Arial Narrow"/>
          </w:rPr>
          <w:delText>En este contexto</w:delText>
        </w:r>
      </w:del>
      <w:ins w:id="934" w:author="Usuario de Windows" w:date="2023-03-22T12:20:00Z">
        <w:r w:rsidR="00245418">
          <w:rPr>
            <w:rFonts w:ascii="Arial Narrow" w:hAnsi="Arial Narrow"/>
          </w:rPr>
          <w:t>,</w:t>
        </w:r>
      </w:ins>
      <w:del w:id="935" w:author="Usuario de Windows" w:date="2023-03-22T12:20:00Z">
        <w:r w:rsidR="003076EB" w:rsidDel="00245418">
          <w:rPr>
            <w:rFonts w:ascii="Arial Narrow" w:hAnsi="Arial Narrow"/>
          </w:rPr>
          <w:delText>,</w:delText>
        </w:r>
      </w:del>
      <w:r w:rsidR="003076EB">
        <w:rPr>
          <w:rFonts w:ascii="Arial Narrow" w:hAnsi="Arial Narrow"/>
        </w:rPr>
        <w:t xml:space="preserve"> </w:t>
      </w:r>
      <w:r w:rsidR="006C7944">
        <w:rPr>
          <w:rFonts w:ascii="Arial Narrow" w:hAnsi="Arial Narrow"/>
        </w:rPr>
        <w:t xml:space="preserve">mediante </w:t>
      </w:r>
      <w:del w:id="936" w:author="Usuario de Windows" w:date="2023-03-22T12:02:00Z">
        <w:r w:rsidR="006C7944" w:rsidDel="00503338">
          <w:rPr>
            <w:rFonts w:ascii="Arial Narrow" w:hAnsi="Arial Narrow"/>
          </w:rPr>
          <w:delText xml:space="preserve">el </w:delText>
        </w:r>
      </w:del>
      <w:r w:rsidR="006C7944">
        <w:rPr>
          <w:rFonts w:ascii="Arial Narrow" w:hAnsi="Arial Narrow"/>
        </w:rPr>
        <w:t xml:space="preserve">informe </w:t>
      </w:r>
      <w:ins w:id="937" w:author="Usuario de Windows" w:date="2023-03-22T15:38:00Z">
        <w:r w:rsidR="000551F7">
          <w:rPr>
            <w:rFonts w:ascii="Arial Narrow" w:hAnsi="Arial Narrow"/>
          </w:rPr>
          <w:br/>
        </w:r>
      </w:ins>
      <w:proofErr w:type="spellStart"/>
      <w:r w:rsidR="006C7944">
        <w:rPr>
          <w:rFonts w:ascii="Arial Narrow" w:hAnsi="Arial Narrow"/>
        </w:rPr>
        <w:t>n.°</w:t>
      </w:r>
      <w:proofErr w:type="spellEnd"/>
      <w:r w:rsidR="006C7944">
        <w:rPr>
          <w:rFonts w:ascii="Arial Narrow" w:hAnsi="Arial Narrow"/>
        </w:rPr>
        <w:t xml:space="preserve"> 307-2022-GRAP/SGP/SGPS/RJBA</w:t>
      </w:r>
      <w:r w:rsidR="003076EB">
        <w:rPr>
          <w:rFonts w:ascii="Arial Narrow" w:hAnsi="Arial Narrow"/>
        </w:rPr>
        <w:t xml:space="preserve"> de 15 de noviembre de 2022</w:t>
      </w:r>
      <w:r w:rsidR="006C7944">
        <w:rPr>
          <w:rFonts w:ascii="Arial Narrow" w:hAnsi="Arial Narrow"/>
        </w:rPr>
        <w:t xml:space="preserve">, el residente de obra </w:t>
      </w:r>
      <w:del w:id="938" w:author="Usuario de Windows" w:date="2023-03-22T12:34:00Z">
        <w:r w:rsidR="006C7944" w:rsidDel="00DA3031">
          <w:rPr>
            <w:rFonts w:ascii="Arial Narrow" w:hAnsi="Arial Narrow"/>
          </w:rPr>
          <w:delText>inform</w:delText>
        </w:r>
        <w:r w:rsidR="003076EB" w:rsidDel="00DA3031">
          <w:rPr>
            <w:rFonts w:ascii="Arial Narrow" w:hAnsi="Arial Narrow"/>
          </w:rPr>
          <w:delText>ó</w:delText>
        </w:r>
        <w:r w:rsidR="006C7944" w:rsidDel="00DA3031">
          <w:rPr>
            <w:rFonts w:ascii="Arial Narrow" w:hAnsi="Arial Narrow"/>
          </w:rPr>
          <w:delText xml:space="preserve"> </w:delText>
        </w:r>
      </w:del>
      <w:ins w:id="939" w:author="Usuario de Windows" w:date="2023-03-22T12:34:00Z">
        <w:r w:rsidR="00DA3031">
          <w:rPr>
            <w:rFonts w:ascii="Arial Narrow" w:hAnsi="Arial Narrow"/>
          </w:rPr>
          <w:t xml:space="preserve">solicitó </w:t>
        </w:r>
      </w:ins>
      <w:r w:rsidR="006C7944">
        <w:rPr>
          <w:rFonts w:ascii="Arial Narrow" w:hAnsi="Arial Narrow"/>
        </w:rPr>
        <w:t xml:space="preserve">al Sub Gerente de Promoción </w:t>
      </w:r>
      <w:r w:rsidR="004756D6">
        <w:rPr>
          <w:rFonts w:ascii="Arial Narrow" w:hAnsi="Arial Narrow"/>
        </w:rPr>
        <w:t>Social</w:t>
      </w:r>
      <w:r w:rsidR="006C7944">
        <w:rPr>
          <w:rFonts w:ascii="Arial Narrow" w:hAnsi="Arial Narrow"/>
        </w:rPr>
        <w:t xml:space="preserve">, la resolución de la orden de compra </w:t>
      </w:r>
      <w:ins w:id="940" w:author="Usuario de Windows" w:date="2023-03-22T12:35:00Z">
        <w:r w:rsidR="00DA3031">
          <w:rPr>
            <w:rFonts w:ascii="Arial Narrow" w:hAnsi="Arial Narrow"/>
          </w:rPr>
          <w:t xml:space="preserve">aduciendo que </w:t>
        </w:r>
      </w:ins>
      <w:del w:id="941" w:author="Usuario de Windows" w:date="2023-03-22T12:35:00Z">
        <w:r w:rsidR="009F605D" w:rsidDel="00DA3031">
          <w:rPr>
            <w:rFonts w:ascii="Arial Narrow" w:hAnsi="Arial Narrow"/>
          </w:rPr>
          <w:delText xml:space="preserve">donde informa que el proveedor hace la entrega de los bienes en el almacén de </w:delText>
        </w:r>
        <w:r w:rsidR="003076EB" w:rsidDel="00DA3031">
          <w:rPr>
            <w:rFonts w:ascii="Arial Narrow" w:hAnsi="Arial Narrow"/>
          </w:rPr>
          <w:delText xml:space="preserve">Condebamba </w:delText>
        </w:r>
        <w:r w:rsidR="009F605D" w:rsidDel="00DA3031">
          <w:rPr>
            <w:rFonts w:ascii="Arial Narrow" w:hAnsi="Arial Narrow"/>
          </w:rPr>
          <w:delText>del Gobierno Regional</w:delText>
        </w:r>
      </w:del>
      <w:ins w:id="942" w:author="Usuario de Windows" w:date="2023-03-22T12:35:00Z">
        <w:r w:rsidR="00DA3031">
          <w:rPr>
            <w:rFonts w:ascii="Arial Narrow" w:hAnsi="Arial Narrow"/>
          </w:rPr>
          <w:t>los bienes habrían sido entregados</w:t>
        </w:r>
      </w:ins>
      <w:r w:rsidR="009F605D">
        <w:rPr>
          <w:rFonts w:ascii="Arial Narrow" w:hAnsi="Arial Narrow"/>
        </w:rPr>
        <w:t xml:space="preserve"> fuera de horario </w:t>
      </w:r>
      <w:del w:id="943" w:author="Usuario de Windows" w:date="2023-03-22T12:36:00Z">
        <w:r w:rsidR="009F605D" w:rsidDel="00DA3031">
          <w:rPr>
            <w:rFonts w:ascii="Arial Narrow" w:hAnsi="Arial Narrow"/>
          </w:rPr>
          <w:delText>aproximadamente a las 17:15 horas</w:delText>
        </w:r>
      </w:del>
      <w:ins w:id="944" w:author="Usuario de Windows" w:date="2023-03-22T12:36:00Z">
        <w:r w:rsidR="00DA3031">
          <w:rPr>
            <w:rFonts w:ascii="Arial Narrow" w:hAnsi="Arial Narrow"/>
          </w:rPr>
          <w:t>laboral</w:t>
        </w:r>
      </w:ins>
      <w:r w:rsidR="009F605D">
        <w:rPr>
          <w:rFonts w:ascii="Arial Narrow" w:hAnsi="Arial Narrow"/>
        </w:rPr>
        <w:t xml:space="preserve"> del día 28 de octubre de 202</w:t>
      </w:r>
      <w:r w:rsidR="005A5D04">
        <w:rPr>
          <w:rFonts w:ascii="Arial Narrow" w:hAnsi="Arial Narrow"/>
        </w:rPr>
        <w:t>2</w:t>
      </w:r>
      <w:r w:rsidR="009F605D">
        <w:rPr>
          <w:rFonts w:ascii="Arial Narrow" w:hAnsi="Arial Narrow"/>
        </w:rPr>
        <w:t xml:space="preserve">, dejando los bienes en custodia </w:t>
      </w:r>
      <w:del w:id="945" w:author="Usuario de Windows" w:date="2023-03-22T15:38:00Z">
        <w:r w:rsidR="009F605D" w:rsidDel="000551F7">
          <w:rPr>
            <w:rFonts w:ascii="Arial Narrow" w:hAnsi="Arial Narrow"/>
          </w:rPr>
          <w:delText xml:space="preserve">donde </w:delText>
        </w:r>
      </w:del>
      <w:ins w:id="946" w:author="Usuario de Windows" w:date="2023-03-22T15:38:00Z">
        <w:r w:rsidR="000551F7">
          <w:rPr>
            <w:rFonts w:ascii="Arial Narrow" w:hAnsi="Arial Narrow"/>
          </w:rPr>
          <w:t xml:space="preserve">cuando </w:t>
        </w:r>
      </w:ins>
      <w:r w:rsidR="009F605D">
        <w:rPr>
          <w:rFonts w:ascii="Arial Narrow" w:hAnsi="Arial Narrow"/>
        </w:rPr>
        <w:t>el área usuaria no autoriz</w:t>
      </w:r>
      <w:del w:id="947" w:author="Usuario de Windows" w:date="2023-03-22T12:36:00Z">
        <w:r w:rsidR="009F605D" w:rsidDel="00DA3031">
          <w:rPr>
            <w:rFonts w:ascii="Arial Narrow" w:hAnsi="Arial Narrow"/>
          </w:rPr>
          <w:delText>o</w:delText>
        </w:r>
      </w:del>
      <w:ins w:id="948" w:author="Usuario de Windows" w:date="2023-03-22T12:36:00Z">
        <w:r w:rsidR="00DA3031">
          <w:rPr>
            <w:rFonts w:ascii="Arial Narrow" w:hAnsi="Arial Narrow"/>
          </w:rPr>
          <w:t>ó</w:t>
        </w:r>
      </w:ins>
      <w:r w:rsidR="009F605D">
        <w:rPr>
          <w:rFonts w:ascii="Arial Narrow" w:hAnsi="Arial Narrow"/>
        </w:rPr>
        <w:t xml:space="preserve"> la recepción, ni la custodia</w:t>
      </w:r>
      <w:ins w:id="949" w:author="Usuario de Windows" w:date="2023-03-22T12:36:00Z">
        <w:r w:rsidR="00DA3031">
          <w:rPr>
            <w:rFonts w:ascii="Arial Narrow" w:hAnsi="Arial Narrow"/>
          </w:rPr>
          <w:t>; asimismo, indic</w:t>
        </w:r>
      </w:ins>
      <w:ins w:id="950" w:author="Usuario de Windows" w:date="2023-03-22T12:37:00Z">
        <w:r w:rsidR="00DA3031">
          <w:rPr>
            <w:rFonts w:ascii="Arial Narrow" w:hAnsi="Arial Narrow"/>
          </w:rPr>
          <w:t xml:space="preserve">ó que los bienes tendrían deficiencias constructivas y que el proveedor habría presentado </w:t>
        </w:r>
      </w:ins>
      <w:ins w:id="951" w:author="Usuario de Windows" w:date="2023-03-22T12:39:00Z">
        <w:r w:rsidR="00DA3031">
          <w:rPr>
            <w:rFonts w:ascii="Arial Narrow" w:hAnsi="Arial Narrow"/>
          </w:rPr>
          <w:t>c</w:t>
        </w:r>
      </w:ins>
      <w:ins w:id="952" w:author="Usuario de Windows" w:date="2023-03-22T12:37:00Z">
        <w:r w:rsidR="00DA3031">
          <w:rPr>
            <w:rFonts w:ascii="Arial Narrow" w:hAnsi="Arial Narrow"/>
          </w:rPr>
          <w:t xml:space="preserve">ertificados de </w:t>
        </w:r>
      </w:ins>
      <w:ins w:id="953" w:author="Usuario de Windows" w:date="2023-03-22T12:39:00Z">
        <w:r w:rsidR="00DA3031">
          <w:rPr>
            <w:rFonts w:ascii="Arial Narrow" w:hAnsi="Arial Narrow"/>
          </w:rPr>
          <w:t>fabricación</w:t>
        </w:r>
      </w:ins>
      <w:ins w:id="954" w:author="Usuario de Windows" w:date="2023-03-22T12:37:00Z">
        <w:r w:rsidR="00DA3031">
          <w:rPr>
            <w:rFonts w:ascii="Arial Narrow" w:hAnsi="Arial Narrow"/>
          </w:rPr>
          <w:t xml:space="preserve"> falsos</w:t>
        </w:r>
      </w:ins>
      <w:ins w:id="955" w:author="Usuario de Windows" w:date="2023-03-22T12:39:00Z">
        <w:r w:rsidR="00DA3031">
          <w:rPr>
            <w:rFonts w:ascii="Arial Narrow" w:hAnsi="Arial Narrow"/>
          </w:rPr>
          <w:t>, lo que no garantizaría la calidad de los bienes adquiridos.</w:t>
        </w:r>
      </w:ins>
    </w:p>
    <w:p w14:paraId="6475F70E" w14:textId="77777777" w:rsidR="00DA3031" w:rsidRDefault="00DA3031">
      <w:pPr>
        <w:pStyle w:val="Prrafodelista"/>
        <w:tabs>
          <w:tab w:val="left" w:pos="142"/>
          <w:tab w:val="left" w:pos="567"/>
        </w:tabs>
        <w:spacing w:line="240" w:lineRule="auto"/>
        <w:ind w:left="1080"/>
        <w:jc w:val="both"/>
        <w:rPr>
          <w:ins w:id="956" w:author="Usuario de Windows" w:date="2023-03-22T12:39:00Z"/>
          <w:rFonts w:ascii="Arial Narrow" w:hAnsi="Arial Narrow"/>
        </w:rPr>
        <w:pPrChange w:id="957" w:author="Usuario de Windows" w:date="2023-03-22T12:32:00Z">
          <w:pPr>
            <w:pStyle w:val="Prrafodelista"/>
            <w:tabs>
              <w:tab w:val="left" w:pos="142"/>
              <w:tab w:val="left" w:pos="567"/>
            </w:tabs>
            <w:ind w:left="1080"/>
            <w:jc w:val="both"/>
          </w:pPr>
        </w:pPrChange>
      </w:pPr>
    </w:p>
    <w:p w14:paraId="793CA99C" w14:textId="7A72230C" w:rsidR="0053762F" w:rsidDel="00DA3031" w:rsidRDefault="009F605D">
      <w:pPr>
        <w:pStyle w:val="Prrafodelista"/>
        <w:tabs>
          <w:tab w:val="left" w:pos="142"/>
          <w:tab w:val="left" w:pos="567"/>
        </w:tabs>
        <w:spacing w:line="240" w:lineRule="auto"/>
        <w:ind w:left="1080"/>
        <w:jc w:val="both"/>
        <w:rPr>
          <w:del w:id="958" w:author="Usuario de Windows" w:date="2023-03-22T12:39:00Z"/>
          <w:rFonts w:ascii="Arial Narrow" w:hAnsi="Arial Narrow"/>
        </w:rPr>
        <w:pPrChange w:id="959" w:author="Usuario de Windows" w:date="2023-03-22T12:32:00Z">
          <w:pPr>
            <w:pStyle w:val="Prrafodelista"/>
            <w:tabs>
              <w:tab w:val="left" w:pos="142"/>
              <w:tab w:val="left" w:pos="567"/>
            </w:tabs>
            <w:ind w:left="1080"/>
            <w:jc w:val="both"/>
          </w:pPr>
        </w:pPrChange>
      </w:pPr>
      <w:del w:id="960" w:author="Usuario de Windows" w:date="2023-03-22T12:36:00Z">
        <w:r w:rsidDel="00DA3031">
          <w:rPr>
            <w:rFonts w:ascii="Arial Narrow" w:hAnsi="Arial Narrow"/>
          </w:rPr>
          <w:delText>,</w:delText>
        </w:r>
      </w:del>
      <w:del w:id="961" w:author="Usuario de Windows" w:date="2023-03-22T12:39:00Z">
        <w:r w:rsidDel="00DA3031">
          <w:rPr>
            <w:rFonts w:ascii="Arial Narrow" w:hAnsi="Arial Narrow"/>
          </w:rPr>
          <w:delText xml:space="preserve"> </w:delText>
        </w:r>
        <w:r w:rsidR="005A5D04" w:rsidDel="00DA3031">
          <w:rPr>
            <w:rFonts w:ascii="Arial Narrow" w:hAnsi="Arial Narrow"/>
          </w:rPr>
          <w:delText xml:space="preserve">y que informa que al momento de la calificación de las propuestas las declaraciones juradas </w:delText>
        </w:r>
        <w:r w:rsidR="00F04F00" w:rsidDel="00DA3031">
          <w:rPr>
            <w:rFonts w:ascii="Arial Narrow" w:hAnsi="Arial Narrow"/>
          </w:rPr>
          <w:delText xml:space="preserve">de certificación de los bienes </w:delText>
        </w:r>
        <w:r w:rsidR="005A5D04" w:rsidDel="00DA3031">
          <w:rPr>
            <w:rFonts w:ascii="Arial Narrow" w:hAnsi="Arial Narrow"/>
          </w:rPr>
          <w:delText>del postor ganador, no se presentaron en su debido momento</w:delText>
        </w:r>
        <w:r w:rsidR="00F04F00" w:rsidDel="00DA3031">
          <w:rPr>
            <w:rFonts w:ascii="Arial Narrow" w:hAnsi="Arial Narrow"/>
          </w:rPr>
          <w:delText>, de la misma forma los certificados de fabricación que entreg</w:delText>
        </w:r>
      </w:del>
      <w:del w:id="962" w:author="Usuario de Windows" w:date="2023-03-22T12:20:00Z">
        <w:r w:rsidR="00F04F00" w:rsidDel="00245418">
          <w:rPr>
            <w:rFonts w:ascii="Arial Narrow" w:hAnsi="Arial Narrow"/>
          </w:rPr>
          <w:delText>o</w:delText>
        </w:r>
      </w:del>
      <w:del w:id="963" w:author="Usuario de Windows" w:date="2023-03-22T12:39:00Z">
        <w:r w:rsidR="00F04F00" w:rsidDel="00DA3031">
          <w:rPr>
            <w:rFonts w:ascii="Arial Narrow" w:hAnsi="Arial Narrow"/>
          </w:rPr>
          <w:delText xml:space="preserve"> la empresa no era válido porque en la búsqueda por el internet para su autenticidad y veracidad no se logró encontrar dicho certificado y con respecto a la revisión de los bienes entregados</w:delText>
        </w:r>
        <w:r w:rsidR="005A5D04" w:rsidDel="00DA3031">
          <w:rPr>
            <w:rFonts w:ascii="Arial Narrow" w:hAnsi="Arial Narrow"/>
          </w:rPr>
          <w:delText xml:space="preserve"> </w:delText>
        </w:r>
        <w:r w:rsidR="00F04F00" w:rsidDel="00DA3031">
          <w:rPr>
            <w:rFonts w:ascii="Arial Narrow" w:hAnsi="Arial Narrow"/>
          </w:rPr>
          <w:delText>se encontró deficienc</w:delText>
        </w:r>
        <w:r w:rsidR="00C32C73" w:rsidDel="00DA3031">
          <w:rPr>
            <w:rFonts w:ascii="Arial Narrow" w:hAnsi="Arial Narrow"/>
          </w:rPr>
          <w:delText>i</w:delText>
        </w:r>
        <w:r w:rsidR="00F04F00" w:rsidDel="00DA3031">
          <w:rPr>
            <w:rFonts w:ascii="Arial Narrow" w:hAnsi="Arial Narrow"/>
          </w:rPr>
          <w:delText xml:space="preserve">as y daños en las puertas bisagra con soldadura ineficiente, el acabado de la pintura </w:delText>
        </w:r>
        <w:r w:rsidR="00975147" w:rsidDel="00DA3031">
          <w:rPr>
            <w:rFonts w:ascii="Arial Narrow" w:hAnsi="Arial Narrow"/>
          </w:rPr>
          <w:delText xml:space="preserve">se </w:delText>
        </w:r>
        <w:r w:rsidR="00BA1513" w:rsidDel="00DA3031">
          <w:rPr>
            <w:rFonts w:ascii="Arial Narrow" w:hAnsi="Arial Narrow"/>
          </w:rPr>
          <w:delText>está</w:delText>
        </w:r>
        <w:r w:rsidR="00975147" w:rsidDel="00DA3031">
          <w:rPr>
            <w:rFonts w:ascii="Arial Narrow" w:hAnsi="Arial Narrow"/>
          </w:rPr>
          <w:delText xml:space="preserve"> despegando</w:delText>
        </w:r>
        <w:r w:rsidR="00BA1513" w:rsidDel="00DA3031">
          <w:rPr>
            <w:rFonts w:ascii="Arial Narrow" w:hAnsi="Arial Narrow"/>
          </w:rPr>
          <w:delText>.</w:delText>
        </w:r>
      </w:del>
    </w:p>
    <w:p w14:paraId="61B82B48" w14:textId="07B76DFD" w:rsidR="003076EB" w:rsidDel="00DA3031" w:rsidRDefault="003076EB">
      <w:pPr>
        <w:pStyle w:val="Prrafodelista"/>
        <w:tabs>
          <w:tab w:val="left" w:pos="142"/>
          <w:tab w:val="left" w:pos="567"/>
        </w:tabs>
        <w:spacing w:line="240" w:lineRule="auto"/>
        <w:ind w:left="1080"/>
        <w:jc w:val="both"/>
        <w:rPr>
          <w:del w:id="964" w:author="Usuario de Windows" w:date="2023-03-22T12:39:00Z"/>
          <w:rFonts w:ascii="Arial Narrow" w:hAnsi="Arial Narrow"/>
        </w:rPr>
        <w:pPrChange w:id="965" w:author="Usuario de Windows" w:date="2023-03-22T12:32:00Z">
          <w:pPr>
            <w:pStyle w:val="Prrafodelista"/>
            <w:tabs>
              <w:tab w:val="left" w:pos="142"/>
              <w:tab w:val="left" w:pos="567"/>
            </w:tabs>
            <w:ind w:left="1080"/>
            <w:jc w:val="both"/>
          </w:pPr>
        </w:pPrChange>
      </w:pPr>
    </w:p>
    <w:p w14:paraId="0D05A52E" w14:textId="315A076F" w:rsidR="00B619DD" w:rsidRPr="001D318F" w:rsidRDefault="00DA3031">
      <w:pPr>
        <w:pStyle w:val="Prrafodelista"/>
        <w:tabs>
          <w:tab w:val="left" w:pos="142"/>
          <w:tab w:val="left" w:pos="567"/>
        </w:tabs>
        <w:spacing w:line="240" w:lineRule="auto"/>
        <w:ind w:left="1080"/>
        <w:jc w:val="both"/>
        <w:rPr>
          <w:rFonts w:ascii="Arial Narrow" w:hAnsi="Arial Narrow"/>
        </w:rPr>
        <w:pPrChange w:id="966" w:author="Usuario de Windows" w:date="2023-03-22T12:32:00Z">
          <w:pPr>
            <w:pStyle w:val="Prrafodelista"/>
            <w:tabs>
              <w:tab w:val="left" w:pos="142"/>
              <w:tab w:val="left" w:pos="567"/>
            </w:tabs>
            <w:ind w:left="1080"/>
            <w:jc w:val="both"/>
          </w:pPr>
        </w:pPrChange>
      </w:pPr>
      <w:ins w:id="967" w:author="Usuario de Windows" w:date="2023-03-22T12:40:00Z">
        <w:r>
          <w:rPr>
            <w:rFonts w:ascii="Arial Narrow" w:hAnsi="Arial Narrow"/>
          </w:rPr>
          <w:t xml:space="preserve">Es así que, </w:t>
        </w:r>
      </w:ins>
      <w:del w:id="968" w:author="Usuario de Windows" w:date="2023-03-22T12:40:00Z">
        <w:r w:rsidR="00BA1513" w:rsidDel="00DA3031">
          <w:rPr>
            <w:rFonts w:ascii="Arial Narrow" w:hAnsi="Arial Narrow"/>
          </w:rPr>
          <w:delText xml:space="preserve">Al respecto </w:delText>
        </w:r>
      </w:del>
      <w:r w:rsidR="00BA1513">
        <w:rPr>
          <w:rFonts w:ascii="Arial Narrow" w:hAnsi="Arial Narrow"/>
        </w:rPr>
        <w:t>mediante</w:t>
      </w:r>
      <w:del w:id="969" w:author="Usuario de Windows" w:date="2023-03-22T12:40:00Z">
        <w:r w:rsidR="00BA1513" w:rsidDel="00DA3031">
          <w:rPr>
            <w:rFonts w:ascii="Arial Narrow" w:hAnsi="Arial Narrow"/>
          </w:rPr>
          <w:delText xml:space="preserve"> el</w:delText>
        </w:r>
      </w:del>
      <w:r w:rsidR="00BA1513">
        <w:rPr>
          <w:rFonts w:ascii="Arial Narrow" w:hAnsi="Arial Narrow"/>
        </w:rPr>
        <w:t xml:space="preserve"> informe </w:t>
      </w:r>
      <w:proofErr w:type="spellStart"/>
      <w:r w:rsidR="00BA1513">
        <w:rPr>
          <w:rFonts w:ascii="Arial Narrow" w:hAnsi="Arial Narrow"/>
        </w:rPr>
        <w:t>n.</w:t>
      </w:r>
      <w:del w:id="970" w:author="Usuario de Windows" w:date="2023-03-22T12:40:00Z">
        <w:r w:rsidR="00BA1513" w:rsidDel="00DA3031">
          <w:rPr>
            <w:rFonts w:ascii="Arial Narrow" w:hAnsi="Arial Narrow"/>
          </w:rPr>
          <w:delText xml:space="preserve"> </w:delText>
        </w:r>
      </w:del>
      <w:r w:rsidR="00BA1513">
        <w:rPr>
          <w:rFonts w:ascii="Arial Narrow" w:hAnsi="Arial Narrow"/>
        </w:rPr>
        <w:t>°</w:t>
      </w:r>
      <w:proofErr w:type="spellEnd"/>
      <w:r w:rsidR="00BA1513">
        <w:rPr>
          <w:rFonts w:ascii="Arial Narrow" w:hAnsi="Arial Narrow"/>
        </w:rPr>
        <w:t xml:space="preserve"> 1657-2022-GRAP/II/GRDS/SGPS de 16 de noviembre de 2022, el Sub Gerente de Promoción Social </w:t>
      </w:r>
      <w:del w:id="971" w:author="Usuario de Windows" w:date="2023-03-22T12:40:00Z">
        <w:r w:rsidR="00222801" w:rsidDel="00DA3031">
          <w:rPr>
            <w:rFonts w:ascii="Arial Narrow" w:hAnsi="Arial Narrow"/>
          </w:rPr>
          <w:delText xml:space="preserve">toma conocimiento el informe el residente de obra y </w:delText>
        </w:r>
      </w:del>
      <w:del w:id="972" w:author="Usuario de Windows" w:date="2023-03-22T15:15:00Z">
        <w:r w:rsidR="00222801" w:rsidDel="00475C5B">
          <w:rPr>
            <w:rFonts w:ascii="Arial Narrow" w:hAnsi="Arial Narrow"/>
          </w:rPr>
          <w:delText>solicit</w:delText>
        </w:r>
      </w:del>
      <w:del w:id="973" w:author="Usuario de Windows" w:date="2023-03-22T12:40:00Z">
        <w:r w:rsidR="00222801" w:rsidDel="00DA3031">
          <w:rPr>
            <w:rFonts w:ascii="Arial Narrow" w:hAnsi="Arial Narrow"/>
          </w:rPr>
          <w:delText>a</w:delText>
        </w:r>
      </w:del>
      <w:ins w:id="974" w:author="Usuario de Windows" w:date="2023-03-22T15:15:00Z">
        <w:r w:rsidR="00475C5B">
          <w:rPr>
            <w:rFonts w:ascii="Arial Narrow" w:hAnsi="Arial Narrow"/>
          </w:rPr>
          <w:t>comunicó</w:t>
        </w:r>
      </w:ins>
      <w:r w:rsidR="00222801">
        <w:rPr>
          <w:rFonts w:ascii="Arial Narrow" w:hAnsi="Arial Narrow"/>
        </w:rPr>
        <w:t xml:space="preserve"> al Gerente de Desarrollo Social, la </w:t>
      </w:r>
      <w:ins w:id="975" w:author="Usuario de Windows" w:date="2023-03-22T15:15:00Z">
        <w:r w:rsidR="00475C5B">
          <w:rPr>
            <w:rFonts w:ascii="Arial Narrow" w:hAnsi="Arial Narrow"/>
          </w:rPr>
          <w:t xml:space="preserve">solicitud de </w:t>
        </w:r>
      </w:ins>
      <w:r w:rsidR="00222801">
        <w:rPr>
          <w:rFonts w:ascii="Arial Narrow" w:hAnsi="Arial Narrow"/>
        </w:rPr>
        <w:t xml:space="preserve">resolución de la orden de compra </w:t>
      </w:r>
      <w:proofErr w:type="spellStart"/>
      <w:r w:rsidR="00222801">
        <w:rPr>
          <w:rFonts w:ascii="Arial Narrow" w:hAnsi="Arial Narrow"/>
        </w:rPr>
        <w:t>n.</w:t>
      </w:r>
      <w:del w:id="976" w:author="Usuario de Windows" w:date="2023-03-22T12:41:00Z">
        <w:r w:rsidR="00222801" w:rsidDel="00DA3031">
          <w:rPr>
            <w:rFonts w:ascii="Arial Narrow" w:hAnsi="Arial Narrow"/>
          </w:rPr>
          <w:delText xml:space="preserve"> </w:delText>
        </w:r>
      </w:del>
      <w:r w:rsidR="00222801">
        <w:rPr>
          <w:rFonts w:ascii="Arial Narrow" w:hAnsi="Arial Narrow"/>
        </w:rPr>
        <w:t>°</w:t>
      </w:r>
      <w:proofErr w:type="spellEnd"/>
      <w:r w:rsidR="00222801">
        <w:rPr>
          <w:rFonts w:ascii="Arial Narrow" w:hAnsi="Arial Narrow"/>
        </w:rPr>
        <w:t xml:space="preserve"> 3961-2022 por incumplimiento a las especificaciones técnicas por parte del proveedor</w:t>
      </w:r>
      <w:ins w:id="977" w:author="Usuario de Windows" w:date="2023-03-22T15:15:00Z">
        <w:r w:rsidR="00475C5B">
          <w:rPr>
            <w:rFonts w:ascii="Arial Narrow" w:hAnsi="Arial Narrow"/>
          </w:rPr>
          <w:t xml:space="preserve"> para las acciones correspondientes</w:t>
        </w:r>
      </w:ins>
      <w:ins w:id="978" w:author="Usuario de Windows" w:date="2023-03-22T12:41:00Z">
        <w:r>
          <w:rPr>
            <w:rFonts w:ascii="Arial Narrow" w:hAnsi="Arial Narrow"/>
          </w:rPr>
          <w:t>; asimis</w:t>
        </w:r>
      </w:ins>
      <w:ins w:id="979" w:author="Usuario de Windows" w:date="2023-03-22T12:42:00Z">
        <w:r>
          <w:rPr>
            <w:rFonts w:ascii="Arial Narrow" w:hAnsi="Arial Narrow"/>
          </w:rPr>
          <w:t>m</w:t>
        </w:r>
      </w:ins>
      <w:ins w:id="980" w:author="Usuario de Windows" w:date="2023-03-22T12:41:00Z">
        <w:r>
          <w:rPr>
            <w:rFonts w:ascii="Arial Narrow" w:hAnsi="Arial Narrow"/>
          </w:rPr>
          <w:t>o,</w:t>
        </w:r>
      </w:ins>
      <w:del w:id="981" w:author="Usuario de Windows" w:date="2023-03-22T12:41:00Z">
        <w:r w:rsidR="00222801" w:rsidDel="00DA3031">
          <w:rPr>
            <w:rFonts w:ascii="Arial Narrow" w:hAnsi="Arial Narrow"/>
          </w:rPr>
          <w:delText xml:space="preserve">, </w:delText>
        </w:r>
        <w:r w:rsidR="00E40249" w:rsidDel="00DA3031">
          <w:rPr>
            <w:rFonts w:ascii="Arial Narrow" w:hAnsi="Arial Narrow"/>
          </w:rPr>
          <w:delText>y a</w:delText>
        </w:r>
        <w:r w:rsidR="00222801" w:rsidDel="00DA3031">
          <w:rPr>
            <w:rFonts w:ascii="Arial Narrow" w:hAnsi="Arial Narrow"/>
          </w:rPr>
          <w:delText xml:space="preserve"> trav</w:delText>
        </w:r>
      </w:del>
      <w:ins w:id="982" w:author="Usuario de Windows" w:date="2023-03-22T12:41:00Z">
        <w:r>
          <w:rPr>
            <w:rFonts w:ascii="Arial Narrow" w:hAnsi="Arial Narrow"/>
          </w:rPr>
          <w:t xml:space="preserve"> </w:t>
        </w:r>
      </w:ins>
      <w:del w:id="983" w:author="Usuario de Windows" w:date="2023-03-22T12:41:00Z">
        <w:r w:rsidR="00222801" w:rsidDel="00DA3031">
          <w:rPr>
            <w:rFonts w:ascii="Arial Narrow" w:hAnsi="Arial Narrow"/>
          </w:rPr>
          <w:delText>és</w:delText>
        </w:r>
      </w:del>
      <w:ins w:id="984" w:author="Usuario de Windows" w:date="2023-03-22T12:41:00Z">
        <w:r>
          <w:rPr>
            <w:rFonts w:ascii="Arial Narrow" w:hAnsi="Arial Narrow"/>
          </w:rPr>
          <w:t>con</w:t>
        </w:r>
      </w:ins>
      <w:del w:id="985" w:author="Usuario de Windows" w:date="2023-03-22T12:42:00Z">
        <w:r w:rsidR="00222801" w:rsidDel="00DA3031">
          <w:rPr>
            <w:rFonts w:ascii="Arial Narrow" w:hAnsi="Arial Narrow"/>
          </w:rPr>
          <w:delText xml:space="preserve"> de</w:delText>
        </w:r>
      </w:del>
      <w:r w:rsidR="00E40249">
        <w:rPr>
          <w:rFonts w:ascii="Arial Narrow" w:hAnsi="Arial Narrow"/>
        </w:rPr>
        <w:t xml:space="preserve"> </w:t>
      </w:r>
      <w:r w:rsidR="00222801">
        <w:rPr>
          <w:rFonts w:ascii="Arial Narrow" w:hAnsi="Arial Narrow"/>
        </w:rPr>
        <w:t>l</w:t>
      </w:r>
      <w:r w:rsidR="00E40249">
        <w:rPr>
          <w:rFonts w:ascii="Arial Narrow" w:hAnsi="Arial Narrow"/>
        </w:rPr>
        <w:t>os</w:t>
      </w:r>
      <w:r w:rsidR="00222801">
        <w:rPr>
          <w:rFonts w:ascii="Arial Narrow" w:hAnsi="Arial Narrow"/>
        </w:rPr>
        <w:t xml:space="preserve"> </w:t>
      </w:r>
      <w:r w:rsidR="00E40249">
        <w:rPr>
          <w:rFonts w:ascii="Arial Narrow" w:hAnsi="Arial Narrow"/>
        </w:rPr>
        <w:t xml:space="preserve">memorándums </w:t>
      </w:r>
      <w:proofErr w:type="spellStart"/>
      <w:r w:rsidR="00E40249">
        <w:rPr>
          <w:rFonts w:ascii="Arial Narrow" w:hAnsi="Arial Narrow"/>
        </w:rPr>
        <w:t>n.°</w:t>
      </w:r>
      <w:proofErr w:type="spellEnd"/>
      <w:r w:rsidR="00E40249">
        <w:rPr>
          <w:rFonts w:ascii="Arial Narrow" w:hAnsi="Arial Narrow"/>
        </w:rPr>
        <w:t xml:space="preserve"> 1597-2002-GRAP/II</w:t>
      </w:r>
      <w:ins w:id="986" w:author="Usuario de Windows" w:date="2023-03-22T12:57:00Z">
        <w:r w:rsidR="00E116F6">
          <w:rPr>
            <w:rFonts w:ascii="Arial Narrow" w:hAnsi="Arial Narrow"/>
          </w:rPr>
          <w:t>/</w:t>
        </w:r>
      </w:ins>
      <w:r w:rsidR="00E40249">
        <w:rPr>
          <w:rFonts w:ascii="Arial Narrow" w:hAnsi="Arial Narrow"/>
        </w:rPr>
        <w:t>GR</w:t>
      </w:r>
      <w:ins w:id="987" w:author="Usuario de Windows" w:date="2023-03-22T12:57:00Z">
        <w:r w:rsidR="00E116F6">
          <w:rPr>
            <w:rFonts w:ascii="Arial Narrow" w:hAnsi="Arial Narrow"/>
          </w:rPr>
          <w:t>D</w:t>
        </w:r>
      </w:ins>
      <w:del w:id="988" w:author="Usuario de Windows" w:date="2023-03-22T12:57:00Z">
        <w:r w:rsidR="00E40249" w:rsidDel="00E116F6">
          <w:rPr>
            <w:rFonts w:ascii="Arial Narrow" w:hAnsi="Arial Narrow"/>
          </w:rPr>
          <w:delText>O</w:delText>
        </w:r>
      </w:del>
      <w:r w:rsidR="00E40249">
        <w:rPr>
          <w:rFonts w:ascii="Arial Narrow" w:hAnsi="Arial Narrow"/>
        </w:rPr>
        <w:t xml:space="preserve">S de 16 de noviembre de 2022 y </w:t>
      </w:r>
      <w:del w:id="989" w:author="Usuario de Windows" w:date="2023-03-22T12:42:00Z">
        <w:r w:rsidR="00E40249" w:rsidDel="00DA3031">
          <w:rPr>
            <w:rFonts w:ascii="Arial Narrow" w:hAnsi="Arial Narrow"/>
          </w:rPr>
          <w:delText xml:space="preserve">memorándums </w:delText>
        </w:r>
      </w:del>
      <w:r w:rsidR="00E40249">
        <w:rPr>
          <w:rFonts w:ascii="Arial Narrow" w:hAnsi="Arial Narrow"/>
        </w:rPr>
        <w:t xml:space="preserve">reiterativo </w:t>
      </w:r>
      <w:proofErr w:type="spellStart"/>
      <w:r w:rsidR="00E40249">
        <w:rPr>
          <w:rFonts w:ascii="Arial Narrow" w:hAnsi="Arial Narrow"/>
        </w:rPr>
        <w:t>n.°</w:t>
      </w:r>
      <w:proofErr w:type="spellEnd"/>
      <w:r w:rsidR="00E40249">
        <w:rPr>
          <w:rFonts w:ascii="Arial Narrow" w:hAnsi="Arial Narrow"/>
        </w:rPr>
        <w:t xml:space="preserve"> 1793-2002-GRAP/II</w:t>
      </w:r>
      <w:ins w:id="990" w:author="Usuario de Windows" w:date="2023-03-22T12:57:00Z">
        <w:r w:rsidR="00E116F6">
          <w:rPr>
            <w:rFonts w:ascii="Arial Narrow" w:hAnsi="Arial Narrow"/>
          </w:rPr>
          <w:t>/</w:t>
        </w:r>
      </w:ins>
      <w:r w:rsidR="00E40249">
        <w:rPr>
          <w:rFonts w:ascii="Arial Narrow" w:hAnsi="Arial Narrow"/>
        </w:rPr>
        <w:t>GR</w:t>
      </w:r>
      <w:ins w:id="991" w:author="Usuario de Windows" w:date="2023-03-22T12:57:00Z">
        <w:r w:rsidR="00E116F6">
          <w:rPr>
            <w:rFonts w:ascii="Arial Narrow" w:hAnsi="Arial Narrow"/>
          </w:rPr>
          <w:t>D</w:t>
        </w:r>
      </w:ins>
      <w:del w:id="992" w:author="Usuario de Windows" w:date="2023-03-22T12:57:00Z">
        <w:r w:rsidR="00E40249" w:rsidDel="00E116F6">
          <w:rPr>
            <w:rFonts w:ascii="Arial Narrow" w:hAnsi="Arial Narrow"/>
          </w:rPr>
          <w:delText>O</w:delText>
        </w:r>
      </w:del>
      <w:r w:rsidR="00E40249">
        <w:rPr>
          <w:rFonts w:ascii="Arial Narrow" w:hAnsi="Arial Narrow"/>
        </w:rPr>
        <w:t xml:space="preserve">S de </w:t>
      </w:r>
      <w:del w:id="993" w:author="Usuario de Windows" w:date="2023-03-22T12:42:00Z">
        <w:r w:rsidR="00E40249" w:rsidDel="00DA3031">
          <w:rPr>
            <w:rFonts w:ascii="Arial Narrow" w:hAnsi="Arial Narrow"/>
          </w:rPr>
          <w:delText xml:space="preserve">fecha </w:delText>
        </w:r>
      </w:del>
      <w:r w:rsidR="00E40249">
        <w:rPr>
          <w:rFonts w:ascii="Arial Narrow" w:hAnsi="Arial Narrow"/>
        </w:rPr>
        <w:t>18 de noviembre de 2022</w:t>
      </w:r>
      <w:ins w:id="994" w:author="Usuario de Windows" w:date="2023-03-22T12:42:00Z">
        <w:r>
          <w:rPr>
            <w:rFonts w:ascii="Arial Narrow" w:hAnsi="Arial Narrow"/>
          </w:rPr>
          <w:t xml:space="preserve">, </w:t>
        </w:r>
      </w:ins>
      <w:ins w:id="995" w:author="Usuario de Windows" w:date="2023-03-22T13:01:00Z">
        <w:r w:rsidR="00E116F6" w:rsidRPr="00E116F6">
          <w:rPr>
            <w:rFonts w:ascii="Arial Narrow" w:hAnsi="Arial Narrow"/>
            <w:rPrChange w:id="996" w:author="Usuario de Windows" w:date="2023-03-22T13:01:00Z">
              <w:rPr>
                <w:rFonts w:ascii="Arial Narrow" w:hAnsi="Arial Narrow"/>
                <w:highlight w:val="yellow"/>
              </w:rPr>
            </w:rPrChange>
          </w:rPr>
          <w:t>solicitó</w:t>
        </w:r>
      </w:ins>
      <w:del w:id="997" w:author="Usuario de Windows" w:date="2023-03-22T12:42:00Z">
        <w:r w:rsidR="00E40249" w:rsidRPr="00EB7B96" w:rsidDel="00DA3031">
          <w:rPr>
            <w:rFonts w:ascii="Arial Narrow" w:hAnsi="Arial Narrow"/>
            <w:highlight w:val="yellow"/>
            <w:rPrChange w:id="998" w:author="Usuario de Windows" w:date="2023-03-22T12:54:00Z">
              <w:rPr>
                <w:rFonts w:ascii="Arial Narrow" w:hAnsi="Arial Narrow"/>
              </w:rPr>
            </w:rPrChange>
          </w:rPr>
          <w:delText xml:space="preserve"> dispone</w:delText>
        </w:r>
      </w:del>
      <w:r w:rsidR="00E40249">
        <w:rPr>
          <w:rFonts w:ascii="Arial Narrow" w:hAnsi="Arial Narrow"/>
        </w:rPr>
        <w:t xml:space="preserve"> al Director </w:t>
      </w:r>
      <w:r w:rsidR="00E40249">
        <w:rPr>
          <w:rFonts w:ascii="Arial Narrow" w:hAnsi="Arial Narrow"/>
        </w:rPr>
        <w:lastRenderedPageBreak/>
        <w:t xml:space="preserve">Regional de Administración  </w:t>
      </w:r>
      <w:ins w:id="999" w:author="Usuario de Windows" w:date="2023-03-22T13:03:00Z">
        <w:r w:rsidR="00E116F6">
          <w:rPr>
            <w:rFonts w:ascii="Arial Narrow" w:hAnsi="Arial Narrow"/>
          </w:rPr>
          <w:t>“</w:t>
        </w:r>
      </w:ins>
      <w:r w:rsidR="00E40249" w:rsidRPr="00E116F6">
        <w:rPr>
          <w:rFonts w:ascii="Arial Narrow" w:hAnsi="Arial Narrow"/>
          <w:i/>
          <w:rPrChange w:id="1000" w:author="Usuario de Windows" w:date="2023-03-22T13:02:00Z">
            <w:rPr>
              <w:rFonts w:ascii="Arial Narrow" w:hAnsi="Arial Narrow"/>
            </w:rPr>
          </w:rPrChange>
        </w:rPr>
        <w:t xml:space="preserve">la emisión de la </w:t>
      </w:r>
      <w:r w:rsidR="00E116F6" w:rsidRPr="00E116F6">
        <w:rPr>
          <w:rFonts w:ascii="Arial Narrow" w:hAnsi="Arial Narrow"/>
          <w:i/>
          <w:rPrChange w:id="1001" w:author="Usuario de Windows" w:date="2023-03-22T13:02:00Z">
            <w:rPr>
              <w:rFonts w:ascii="Arial Narrow" w:hAnsi="Arial Narrow"/>
            </w:rPr>
          </w:rPrChange>
        </w:rPr>
        <w:t xml:space="preserve">Resolución </w:t>
      </w:r>
      <w:del w:id="1002" w:author="Usuario de Windows" w:date="2023-03-22T13:02:00Z">
        <w:r w:rsidR="00E40249" w:rsidRPr="00E116F6" w:rsidDel="00E116F6">
          <w:rPr>
            <w:rFonts w:ascii="Arial Narrow" w:hAnsi="Arial Narrow"/>
            <w:i/>
            <w:rPrChange w:id="1003" w:author="Usuario de Windows" w:date="2023-03-22T13:02:00Z">
              <w:rPr>
                <w:rFonts w:ascii="Arial Narrow" w:hAnsi="Arial Narrow"/>
              </w:rPr>
            </w:rPrChange>
          </w:rPr>
          <w:delText xml:space="preserve">y/o anulación </w:delText>
        </w:r>
      </w:del>
      <w:r w:rsidR="00E40249" w:rsidRPr="00E116F6">
        <w:rPr>
          <w:rFonts w:ascii="Arial Narrow" w:hAnsi="Arial Narrow"/>
          <w:i/>
          <w:rPrChange w:id="1004" w:author="Usuario de Windows" w:date="2023-03-22T13:02:00Z">
            <w:rPr>
              <w:rFonts w:ascii="Arial Narrow" w:hAnsi="Arial Narrow"/>
            </w:rPr>
          </w:rPrChange>
        </w:rPr>
        <w:t xml:space="preserve">de la </w:t>
      </w:r>
      <w:r w:rsidR="00E116F6" w:rsidRPr="00E116F6">
        <w:rPr>
          <w:rFonts w:ascii="Arial Narrow" w:hAnsi="Arial Narrow"/>
          <w:i/>
          <w:rPrChange w:id="1005" w:author="Usuario de Windows" w:date="2023-03-22T13:02:00Z">
            <w:rPr>
              <w:rFonts w:ascii="Arial Narrow" w:hAnsi="Arial Narrow"/>
            </w:rPr>
          </w:rPrChange>
        </w:rPr>
        <w:t xml:space="preserve">Orden </w:t>
      </w:r>
      <w:r w:rsidR="00E40249" w:rsidRPr="00E116F6">
        <w:rPr>
          <w:rFonts w:ascii="Arial Narrow" w:hAnsi="Arial Narrow"/>
          <w:i/>
          <w:rPrChange w:id="1006" w:author="Usuario de Windows" w:date="2023-03-22T13:02:00Z">
            <w:rPr>
              <w:rFonts w:ascii="Arial Narrow" w:hAnsi="Arial Narrow"/>
            </w:rPr>
          </w:rPrChange>
        </w:rPr>
        <w:t xml:space="preserve">de </w:t>
      </w:r>
      <w:r w:rsidR="00E116F6" w:rsidRPr="00E116F6">
        <w:rPr>
          <w:rFonts w:ascii="Arial Narrow" w:hAnsi="Arial Narrow"/>
          <w:i/>
          <w:rPrChange w:id="1007" w:author="Usuario de Windows" w:date="2023-03-22T13:02:00Z">
            <w:rPr>
              <w:rFonts w:ascii="Arial Narrow" w:hAnsi="Arial Narrow"/>
            </w:rPr>
          </w:rPrChange>
        </w:rPr>
        <w:t xml:space="preserve">Compra </w:t>
      </w:r>
      <w:proofErr w:type="spellStart"/>
      <w:r w:rsidR="00E116F6" w:rsidRPr="00E116F6">
        <w:rPr>
          <w:rFonts w:ascii="Arial Narrow" w:hAnsi="Arial Narrow"/>
          <w:i/>
          <w:rPrChange w:id="1008" w:author="Usuario de Windows" w:date="2023-03-22T13:02:00Z">
            <w:rPr>
              <w:rFonts w:ascii="Arial Narrow" w:hAnsi="Arial Narrow"/>
            </w:rPr>
          </w:rPrChange>
        </w:rPr>
        <w:t>N.°</w:t>
      </w:r>
      <w:proofErr w:type="spellEnd"/>
      <w:r w:rsidR="00E116F6" w:rsidRPr="00E116F6">
        <w:rPr>
          <w:rFonts w:ascii="Arial Narrow" w:hAnsi="Arial Narrow"/>
          <w:i/>
          <w:rPrChange w:id="1009" w:author="Usuario de Windows" w:date="2023-03-22T13:02:00Z">
            <w:rPr>
              <w:rFonts w:ascii="Arial Narrow" w:hAnsi="Arial Narrow"/>
            </w:rPr>
          </w:rPrChange>
        </w:rPr>
        <w:t xml:space="preserve"> </w:t>
      </w:r>
      <w:r w:rsidR="00E40249" w:rsidRPr="00E116F6">
        <w:rPr>
          <w:rFonts w:ascii="Arial Narrow" w:hAnsi="Arial Narrow"/>
          <w:i/>
          <w:rPrChange w:id="1010" w:author="Usuario de Windows" w:date="2023-03-22T13:02:00Z">
            <w:rPr>
              <w:rFonts w:ascii="Arial Narrow" w:hAnsi="Arial Narrow"/>
            </w:rPr>
          </w:rPrChange>
        </w:rPr>
        <w:t xml:space="preserve">3961 </w:t>
      </w:r>
      <w:r w:rsidR="00E40249" w:rsidRPr="001D318F">
        <w:rPr>
          <w:rFonts w:ascii="Arial Narrow" w:hAnsi="Arial Narrow"/>
          <w:i/>
          <w:rPrChange w:id="1011" w:author="Usuario de Windows" w:date="2023-03-22T18:00:00Z">
            <w:rPr>
              <w:rFonts w:ascii="Arial Narrow" w:hAnsi="Arial Narrow"/>
            </w:rPr>
          </w:rPrChange>
        </w:rPr>
        <w:t xml:space="preserve">por </w:t>
      </w:r>
      <w:del w:id="1012" w:author="Usuario de Windows" w:date="2023-03-22T13:02:00Z">
        <w:r w:rsidR="00E40249" w:rsidRPr="001D318F" w:rsidDel="00E116F6">
          <w:rPr>
            <w:rFonts w:ascii="Arial Narrow" w:hAnsi="Arial Narrow"/>
            <w:i/>
            <w:rPrChange w:id="1013" w:author="Usuario de Windows" w:date="2023-03-22T18:00:00Z">
              <w:rPr>
                <w:rFonts w:ascii="Arial Narrow" w:hAnsi="Arial Narrow"/>
              </w:rPr>
            </w:rPrChange>
          </w:rPr>
          <w:delText xml:space="preserve">incumplimiento </w:delText>
        </w:r>
      </w:del>
      <w:ins w:id="1014" w:author="Usuario de Windows" w:date="2023-03-22T13:02:00Z">
        <w:r w:rsidR="00E116F6" w:rsidRPr="001D318F">
          <w:rPr>
            <w:rFonts w:ascii="Arial Narrow" w:hAnsi="Arial Narrow"/>
            <w:i/>
            <w:rPrChange w:id="1015" w:author="Usuario de Windows" w:date="2023-03-22T18:00:00Z">
              <w:rPr>
                <w:rFonts w:ascii="Arial Narrow" w:hAnsi="Arial Narrow"/>
              </w:rPr>
            </w:rPrChange>
          </w:rPr>
          <w:t>incumplimiento</w:t>
        </w:r>
        <w:r w:rsidR="00E116F6" w:rsidRPr="001D318F">
          <w:rPr>
            <w:rFonts w:ascii="Arial Narrow" w:hAnsi="Arial Narrow"/>
          </w:rPr>
          <w:t>”</w:t>
        </w:r>
      </w:ins>
      <w:del w:id="1016" w:author="Usuario de Windows" w:date="2023-03-22T13:03:00Z">
        <w:r w:rsidR="00E40249" w:rsidRPr="001D318F" w:rsidDel="00E116F6">
          <w:rPr>
            <w:rFonts w:ascii="Arial Narrow" w:hAnsi="Arial Narrow"/>
          </w:rPr>
          <w:delText>y</w:delText>
        </w:r>
      </w:del>
      <w:ins w:id="1017" w:author="Usuario de Windows" w:date="2023-03-22T13:03:00Z">
        <w:r w:rsidR="00E116F6" w:rsidRPr="001D318F">
          <w:rPr>
            <w:rFonts w:ascii="Arial Narrow" w:hAnsi="Arial Narrow"/>
          </w:rPr>
          <w:t xml:space="preserve"> y</w:t>
        </w:r>
      </w:ins>
      <w:r w:rsidR="00E40249" w:rsidRPr="001D318F">
        <w:rPr>
          <w:rFonts w:ascii="Arial Narrow" w:hAnsi="Arial Narrow"/>
        </w:rPr>
        <w:t xml:space="preserve"> por presentación de certificado falso</w:t>
      </w:r>
      <w:r w:rsidR="00B619DD" w:rsidRPr="001D318F">
        <w:rPr>
          <w:rFonts w:ascii="Arial Narrow" w:hAnsi="Arial Narrow"/>
        </w:rPr>
        <w:t>.</w:t>
      </w:r>
    </w:p>
    <w:p w14:paraId="5BB0C933" w14:textId="77777777" w:rsidR="00B619DD" w:rsidRPr="001D318F" w:rsidRDefault="00B619DD">
      <w:pPr>
        <w:pStyle w:val="Prrafodelista"/>
        <w:tabs>
          <w:tab w:val="left" w:pos="142"/>
          <w:tab w:val="left" w:pos="567"/>
        </w:tabs>
        <w:spacing w:line="240" w:lineRule="auto"/>
        <w:ind w:left="1080"/>
        <w:jc w:val="both"/>
        <w:rPr>
          <w:rFonts w:ascii="Arial Narrow" w:hAnsi="Arial Narrow"/>
        </w:rPr>
        <w:pPrChange w:id="1018" w:author="Usuario de Windows" w:date="2023-03-22T12:32:00Z">
          <w:pPr>
            <w:pStyle w:val="Prrafodelista"/>
            <w:tabs>
              <w:tab w:val="left" w:pos="142"/>
              <w:tab w:val="left" w:pos="567"/>
            </w:tabs>
            <w:ind w:left="1080"/>
            <w:jc w:val="both"/>
          </w:pPr>
        </w:pPrChange>
      </w:pPr>
    </w:p>
    <w:p w14:paraId="157A6EAE" w14:textId="6077A7D4" w:rsidR="00574CCA" w:rsidRDefault="00EB7B96">
      <w:pPr>
        <w:pStyle w:val="Prrafodelista"/>
        <w:tabs>
          <w:tab w:val="left" w:pos="142"/>
          <w:tab w:val="left" w:pos="567"/>
        </w:tabs>
        <w:spacing w:line="240" w:lineRule="auto"/>
        <w:ind w:left="1080"/>
        <w:jc w:val="both"/>
        <w:rPr>
          <w:rFonts w:ascii="Arial Narrow" w:hAnsi="Arial Narrow"/>
        </w:rPr>
        <w:pPrChange w:id="1019" w:author="Usuario de Windows" w:date="2023-03-22T12:32:00Z">
          <w:pPr>
            <w:pStyle w:val="Prrafodelista"/>
            <w:tabs>
              <w:tab w:val="left" w:pos="142"/>
              <w:tab w:val="left" w:pos="567"/>
            </w:tabs>
            <w:ind w:left="1080"/>
            <w:jc w:val="both"/>
          </w:pPr>
        </w:pPrChange>
      </w:pPr>
      <w:ins w:id="1020" w:author="Usuario de Windows" w:date="2023-03-22T12:55:00Z">
        <w:r w:rsidRPr="001D318F">
          <w:rPr>
            <w:rFonts w:ascii="Arial Narrow" w:hAnsi="Arial Narrow"/>
          </w:rPr>
          <w:t>Del mismo modo, c</w:t>
        </w:r>
      </w:ins>
      <w:del w:id="1021" w:author="Usuario de Windows" w:date="2023-03-22T12:55:00Z">
        <w:r w:rsidR="001D1EF8" w:rsidRPr="001D318F" w:rsidDel="00EB7B96">
          <w:rPr>
            <w:rFonts w:ascii="Arial Narrow" w:hAnsi="Arial Narrow"/>
          </w:rPr>
          <w:delText>C</w:delText>
        </w:r>
      </w:del>
      <w:r w:rsidR="001D1EF8" w:rsidRPr="001D318F">
        <w:rPr>
          <w:rFonts w:ascii="Arial Narrow" w:hAnsi="Arial Narrow"/>
        </w:rPr>
        <w:t xml:space="preserve">on informe </w:t>
      </w:r>
      <w:proofErr w:type="spellStart"/>
      <w:r w:rsidR="001D1EF8" w:rsidRPr="001D318F">
        <w:rPr>
          <w:rFonts w:ascii="Arial Narrow" w:hAnsi="Arial Narrow"/>
        </w:rPr>
        <w:t>n.</w:t>
      </w:r>
      <w:del w:id="1022" w:author="Usuario de Windows" w:date="2023-03-22T15:39:00Z">
        <w:r w:rsidR="001D1EF8" w:rsidRPr="001D318F" w:rsidDel="000551F7">
          <w:rPr>
            <w:rFonts w:ascii="Arial Narrow" w:hAnsi="Arial Narrow"/>
          </w:rPr>
          <w:delText xml:space="preserve"> </w:delText>
        </w:r>
      </w:del>
      <w:r w:rsidR="001D1EF8" w:rsidRPr="001D318F">
        <w:rPr>
          <w:rFonts w:ascii="Arial Narrow" w:hAnsi="Arial Narrow"/>
        </w:rPr>
        <w:t>°</w:t>
      </w:r>
      <w:proofErr w:type="spellEnd"/>
      <w:r w:rsidR="001D1EF8" w:rsidRPr="001D318F">
        <w:rPr>
          <w:rFonts w:ascii="Arial Narrow" w:hAnsi="Arial Narrow"/>
        </w:rPr>
        <w:t xml:space="preserve"> 318-2022-GRAP/11/SGPS/R.P/RJBA de </w:t>
      </w:r>
      <w:del w:id="1023" w:author="Usuario de Windows" w:date="2023-03-22T15:39:00Z">
        <w:r w:rsidR="001D1EF8" w:rsidRPr="001D318F" w:rsidDel="000551F7">
          <w:rPr>
            <w:rFonts w:ascii="Arial Narrow" w:hAnsi="Arial Narrow"/>
          </w:rPr>
          <w:delText xml:space="preserve">fecha </w:delText>
        </w:r>
      </w:del>
      <w:r w:rsidR="001D1EF8" w:rsidRPr="001D318F">
        <w:rPr>
          <w:rFonts w:ascii="Arial Narrow" w:hAnsi="Arial Narrow"/>
        </w:rPr>
        <w:t>23 de noviembre de 2022 el Residente del proyecto emit</w:t>
      </w:r>
      <w:ins w:id="1024" w:author="Usuario de Windows" w:date="2023-03-22T15:40:00Z">
        <w:r w:rsidR="000551F7" w:rsidRPr="001D318F">
          <w:rPr>
            <w:rFonts w:ascii="Arial Narrow" w:hAnsi="Arial Narrow"/>
          </w:rPr>
          <w:t>ió</w:t>
        </w:r>
      </w:ins>
      <w:del w:id="1025" w:author="Usuario de Windows" w:date="2023-03-22T15:40:00Z">
        <w:r w:rsidR="001D1EF8" w:rsidRPr="001D318F" w:rsidDel="000551F7">
          <w:rPr>
            <w:rFonts w:ascii="Arial Narrow" w:hAnsi="Arial Narrow"/>
          </w:rPr>
          <w:delText>e</w:delText>
        </w:r>
      </w:del>
      <w:r w:rsidR="001D1EF8" w:rsidRPr="001D318F">
        <w:rPr>
          <w:rFonts w:ascii="Arial Narrow" w:hAnsi="Arial Narrow"/>
        </w:rPr>
        <w:t xml:space="preserve"> informe sobre la autenticidad del certificado ISO 9001</w:t>
      </w:r>
      <w:ins w:id="1026" w:author="Usuario de Windows" w:date="2023-03-22T15:42:00Z">
        <w:r w:rsidR="000551F7" w:rsidRPr="001D318F">
          <w:rPr>
            <w:rFonts w:ascii="Arial Narrow" w:hAnsi="Arial Narrow"/>
          </w:rPr>
          <w:t>:</w:t>
        </w:r>
      </w:ins>
      <w:del w:id="1027" w:author="Usuario de Windows" w:date="2023-03-22T15:42:00Z">
        <w:r w:rsidR="001D1EF8" w:rsidRPr="001D318F" w:rsidDel="000551F7">
          <w:rPr>
            <w:rFonts w:ascii="Arial Narrow" w:hAnsi="Arial Narrow"/>
          </w:rPr>
          <w:delText>-</w:delText>
        </w:r>
      </w:del>
      <w:del w:id="1028" w:author="Usuario de Windows" w:date="2023-03-22T15:40:00Z">
        <w:r w:rsidR="001D1EF8" w:rsidRPr="001D318F" w:rsidDel="000551F7">
          <w:rPr>
            <w:rFonts w:ascii="Arial Narrow" w:hAnsi="Arial Narrow"/>
          </w:rPr>
          <w:delText>:</w:delText>
        </w:r>
      </w:del>
      <w:r w:rsidR="001D1EF8" w:rsidRPr="001D318F">
        <w:rPr>
          <w:rFonts w:ascii="Arial Narrow" w:hAnsi="Arial Narrow"/>
        </w:rPr>
        <w:t xml:space="preserve">2015, </w:t>
      </w:r>
      <w:del w:id="1029" w:author="Usuario de Windows" w:date="2023-03-22T12:55:00Z">
        <w:r w:rsidR="001D1EF8" w:rsidRPr="001D318F" w:rsidDel="00EB7B96">
          <w:rPr>
            <w:rFonts w:ascii="Arial Narrow" w:hAnsi="Arial Narrow"/>
          </w:rPr>
          <w:delText xml:space="preserve">certificado </w:delText>
        </w:r>
      </w:del>
      <w:r w:rsidR="001D1EF8" w:rsidRPr="001D318F">
        <w:rPr>
          <w:rFonts w:ascii="Arial Narrow" w:hAnsi="Arial Narrow"/>
        </w:rPr>
        <w:t>presentado por mesa de partes por parte del representante de la Empresa Tecnodura SAC, realizando las consultas sobre la autenticidad  del certificado concluye que el certificado de código PE21/819943564 es falso y que solicita la resolución de la orden de compra, causando retraso en la ejecución del proyecto por parte del proveedor</w:t>
      </w:r>
      <w:ins w:id="1030" w:author="Usuario de Windows" w:date="2023-03-22T18:00:00Z">
        <w:r w:rsidR="001D318F">
          <w:rPr>
            <w:rFonts w:ascii="Arial Narrow" w:hAnsi="Arial Narrow"/>
          </w:rPr>
          <w:t>; actuados que no se evidencia hayan sido comunicados al proveedor.</w:t>
        </w:r>
      </w:ins>
      <w:del w:id="1031" w:author="Usuario de Windows" w:date="2023-03-22T18:00:00Z">
        <w:r w:rsidR="00574CCA" w:rsidRPr="001D318F" w:rsidDel="001D318F">
          <w:rPr>
            <w:rFonts w:ascii="Arial Narrow" w:hAnsi="Arial Narrow"/>
          </w:rPr>
          <w:delText>.</w:delText>
        </w:r>
      </w:del>
    </w:p>
    <w:p w14:paraId="0B2B66CC" w14:textId="77777777" w:rsidR="00574CCA" w:rsidRDefault="00574CCA">
      <w:pPr>
        <w:pStyle w:val="Prrafodelista"/>
        <w:tabs>
          <w:tab w:val="left" w:pos="142"/>
          <w:tab w:val="left" w:pos="567"/>
        </w:tabs>
        <w:spacing w:line="240" w:lineRule="auto"/>
        <w:ind w:left="1080"/>
        <w:jc w:val="both"/>
        <w:rPr>
          <w:rFonts w:ascii="Arial Narrow" w:hAnsi="Arial Narrow"/>
        </w:rPr>
        <w:pPrChange w:id="1032" w:author="Usuario de Windows" w:date="2023-03-22T12:32:00Z">
          <w:pPr>
            <w:pStyle w:val="Prrafodelista"/>
            <w:tabs>
              <w:tab w:val="left" w:pos="142"/>
              <w:tab w:val="left" w:pos="567"/>
            </w:tabs>
            <w:ind w:left="1080"/>
            <w:jc w:val="both"/>
          </w:pPr>
        </w:pPrChange>
      </w:pPr>
    </w:p>
    <w:p w14:paraId="45A0801C" w14:textId="2A588CF3" w:rsidR="00E40249" w:rsidDel="003F244F" w:rsidRDefault="003F244F">
      <w:pPr>
        <w:pStyle w:val="Prrafodelista"/>
        <w:tabs>
          <w:tab w:val="left" w:pos="142"/>
          <w:tab w:val="left" w:pos="567"/>
        </w:tabs>
        <w:spacing w:line="240" w:lineRule="auto"/>
        <w:ind w:left="1134"/>
        <w:jc w:val="both"/>
        <w:rPr>
          <w:del w:id="1033" w:author="Usuario de Windows" w:date="2023-03-22T15:52:00Z"/>
          <w:rFonts w:ascii="Arial Narrow" w:hAnsi="Arial Narrow"/>
        </w:rPr>
        <w:pPrChange w:id="1034" w:author="Usuario de Windows" w:date="2023-03-22T15:53:00Z">
          <w:pPr>
            <w:pStyle w:val="Prrafodelista"/>
            <w:tabs>
              <w:tab w:val="left" w:pos="142"/>
              <w:tab w:val="left" w:pos="567"/>
            </w:tabs>
            <w:ind w:left="1080"/>
            <w:jc w:val="both"/>
          </w:pPr>
        </w:pPrChange>
      </w:pPr>
      <w:ins w:id="1035" w:author="Usuario de Windows" w:date="2023-03-22T15:51:00Z">
        <w:r w:rsidRPr="001D318F">
          <w:rPr>
            <w:rFonts w:ascii="Arial Narrow" w:hAnsi="Arial Narrow"/>
          </w:rPr>
          <w:t>Por otro</w:t>
        </w:r>
        <w:r>
          <w:rPr>
            <w:rFonts w:ascii="Arial Narrow" w:hAnsi="Arial Narrow"/>
          </w:rPr>
          <w:t xml:space="preserve"> lado</w:t>
        </w:r>
      </w:ins>
      <w:ins w:id="1036" w:author="Usuario de Windows" w:date="2023-03-22T15:45:00Z">
        <w:r w:rsidR="000551F7">
          <w:rPr>
            <w:rFonts w:ascii="Arial Narrow" w:hAnsi="Arial Narrow"/>
          </w:rPr>
          <w:t xml:space="preserve">, </w:t>
        </w:r>
      </w:ins>
      <w:del w:id="1037" w:author="Usuario de Windows" w:date="2023-03-22T15:45:00Z">
        <w:r w:rsidR="00574CCA" w:rsidDel="000551F7">
          <w:rPr>
            <w:rFonts w:ascii="Arial Narrow" w:hAnsi="Arial Narrow"/>
          </w:rPr>
          <w:delText>En ese contexto, con</w:delText>
        </w:r>
      </w:del>
      <w:ins w:id="1038" w:author="Usuario de Windows" w:date="2023-03-22T15:45:00Z">
        <w:r w:rsidR="000551F7">
          <w:rPr>
            <w:rFonts w:ascii="Arial Narrow" w:hAnsi="Arial Narrow"/>
          </w:rPr>
          <w:t>mediante</w:t>
        </w:r>
      </w:ins>
      <w:r w:rsidR="00574CCA">
        <w:rPr>
          <w:rFonts w:ascii="Arial Narrow" w:hAnsi="Arial Narrow"/>
        </w:rPr>
        <w:t xml:space="preserve"> carta </w:t>
      </w:r>
      <w:proofErr w:type="spellStart"/>
      <w:r w:rsidR="00574CCA">
        <w:rPr>
          <w:rFonts w:ascii="Arial Narrow" w:hAnsi="Arial Narrow"/>
        </w:rPr>
        <w:t>n.</w:t>
      </w:r>
      <w:del w:id="1039" w:author="Usuario de Windows" w:date="2023-03-22T17:04:00Z">
        <w:r w:rsidR="00574CCA" w:rsidDel="00ED7275">
          <w:rPr>
            <w:rFonts w:ascii="Arial Narrow" w:hAnsi="Arial Narrow"/>
          </w:rPr>
          <w:delText xml:space="preserve"> </w:delText>
        </w:r>
      </w:del>
      <w:r w:rsidR="00574CCA">
        <w:rPr>
          <w:rFonts w:ascii="Arial Narrow" w:hAnsi="Arial Narrow"/>
        </w:rPr>
        <w:t>°</w:t>
      </w:r>
      <w:proofErr w:type="spellEnd"/>
      <w:r w:rsidR="00574CCA">
        <w:rPr>
          <w:rFonts w:ascii="Arial Narrow" w:hAnsi="Arial Narrow"/>
        </w:rPr>
        <w:t xml:space="preserve"> </w:t>
      </w:r>
      <w:ins w:id="1040" w:author="Usuario de Windows" w:date="2023-03-22T17:59:00Z">
        <w:r w:rsidR="001D318F">
          <w:rPr>
            <w:rFonts w:ascii="Arial Narrow" w:hAnsi="Arial Narrow"/>
          </w:rPr>
          <w:t>00</w:t>
        </w:r>
      </w:ins>
      <w:r w:rsidR="00574CCA">
        <w:rPr>
          <w:rFonts w:ascii="Arial Narrow" w:hAnsi="Arial Narrow"/>
        </w:rPr>
        <w:t xml:space="preserve">35-2022-IT de </w:t>
      </w:r>
      <w:del w:id="1041" w:author="Usuario de Windows" w:date="2023-03-22T15:45:00Z">
        <w:r w:rsidR="00574CCA" w:rsidDel="000551F7">
          <w:rPr>
            <w:rFonts w:ascii="Arial Narrow" w:hAnsi="Arial Narrow"/>
          </w:rPr>
          <w:delText xml:space="preserve">28 </w:delText>
        </w:r>
      </w:del>
      <w:ins w:id="1042" w:author="Usuario de Windows" w:date="2023-03-22T15:45:00Z">
        <w:r w:rsidR="000551F7">
          <w:rPr>
            <w:rFonts w:ascii="Arial Narrow" w:hAnsi="Arial Narrow"/>
          </w:rPr>
          <w:t xml:space="preserve">29 </w:t>
        </w:r>
      </w:ins>
      <w:r w:rsidR="00574CCA">
        <w:rPr>
          <w:rFonts w:ascii="Arial Narrow" w:hAnsi="Arial Narrow"/>
        </w:rPr>
        <w:t>de noviembre de 2022</w:t>
      </w:r>
      <w:ins w:id="1043" w:author="Usuario de Windows" w:date="2023-03-22T15:45:00Z">
        <w:r w:rsidR="000551F7">
          <w:rPr>
            <w:rFonts w:ascii="Arial Narrow" w:hAnsi="Arial Narrow"/>
          </w:rPr>
          <w:t>,</w:t>
        </w:r>
      </w:ins>
      <w:r w:rsidR="00574CCA">
        <w:rPr>
          <w:rFonts w:ascii="Arial Narrow" w:hAnsi="Arial Narrow"/>
        </w:rPr>
        <w:t xml:space="preserve"> el proveedor </w:t>
      </w:r>
      <w:del w:id="1044" w:author="Usuario de Windows" w:date="2023-03-22T15:45:00Z">
        <w:r w:rsidR="005B1396" w:rsidDel="000551F7">
          <w:rPr>
            <w:rFonts w:ascii="Arial Narrow" w:hAnsi="Arial Narrow"/>
          </w:rPr>
          <w:delText>comunica</w:delText>
        </w:r>
        <w:r w:rsidR="00574CCA" w:rsidDel="000551F7">
          <w:rPr>
            <w:rFonts w:ascii="Arial Narrow" w:hAnsi="Arial Narrow"/>
          </w:rPr>
          <w:delText xml:space="preserve"> </w:delText>
        </w:r>
      </w:del>
      <w:ins w:id="1045" w:author="Usuario de Windows" w:date="2023-03-22T15:45:00Z">
        <w:r w:rsidR="000551F7">
          <w:rPr>
            <w:rFonts w:ascii="Arial Narrow" w:hAnsi="Arial Narrow"/>
          </w:rPr>
          <w:t>solicit</w:t>
        </w:r>
      </w:ins>
      <w:ins w:id="1046" w:author="Usuario de Windows" w:date="2023-03-22T15:46:00Z">
        <w:r w:rsidR="000551F7">
          <w:rPr>
            <w:rFonts w:ascii="Arial Narrow" w:hAnsi="Arial Narrow"/>
          </w:rPr>
          <w:t>ó</w:t>
        </w:r>
      </w:ins>
      <w:ins w:id="1047" w:author="Usuario de Windows" w:date="2023-03-22T15:45:00Z">
        <w:r w:rsidR="000551F7">
          <w:rPr>
            <w:rFonts w:ascii="Arial Narrow" w:hAnsi="Arial Narrow"/>
          </w:rPr>
          <w:t xml:space="preserve"> </w:t>
        </w:r>
      </w:ins>
      <w:r w:rsidR="00574CCA">
        <w:rPr>
          <w:rFonts w:ascii="Arial Narrow" w:hAnsi="Arial Narrow"/>
        </w:rPr>
        <w:t>a la Dirección Regional de Administración del Gobierno Regional de Apurímac</w:t>
      </w:r>
      <w:r w:rsidR="005B1396">
        <w:rPr>
          <w:rFonts w:ascii="Arial Narrow" w:hAnsi="Arial Narrow"/>
        </w:rPr>
        <w:t xml:space="preserve">, </w:t>
      </w:r>
      <w:ins w:id="1048" w:author="Usuario de Windows" w:date="2023-03-22T15:46:00Z">
        <w:r w:rsidR="000551F7">
          <w:rPr>
            <w:rFonts w:ascii="Arial Narrow" w:hAnsi="Arial Narrow"/>
          </w:rPr>
          <w:t xml:space="preserve">el pago  de la orden de compra </w:t>
        </w:r>
        <w:proofErr w:type="spellStart"/>
        <w:r w:rsidR="000551F7">
          <w:rPr>
            <w:rFonts w:ascii="Arial Narrow" w:hAnsi="Arial Narrow"/>
          </w:rPr>
          <w:t>n.°</w:t>
        </w:r>
        <w:proofErr w:type="spellEnd"/>
        <w:r w:rsidR="000551F7">
          <w:rPr>
            <w:rFonts w:ascii="Arial Narrow" w:hAnsi="Arial Narrow"/>
          </w:rPr>
          <w:t xml:space="preserve"> 3961-2022 por el importe de S/ 74 000,00</w:t>
        </w:r>
      </w:ins>
      <w:ins w:id="1049" w:author="Usuario de Windows" w:date="2023-03-22T15:49:00Z">
        <w:r>
          <w:rPr>
            <w:rFonts w:ascii="Arial Narrow" w:hAnsi="Arial Narrow"/>
          </w:rPr>
          <w:t>, indicando que realizó</w:t>
        </w:r>
      </w:ins>
      <w:del w:id="1050" w:author="Usuario de Windows" w:date="2023-03-22T15:49:00Z">
        <w:r w:rsidR="005B1396" w:rsidDel="003F244F">
          <w:rPr>
            <w:rFonts w:ascii="Arial Narrow" w:hAnsi="Arial Narrow"/>
          </w:rPr>
          <w:delText>con fecha 28 de octubre de 2022</w:delText>
        </w:r>
        <w:r w:rsidR="000D68FE" w:rsidDel="003F244F">
          <w:rPr>
            <w:rFonts w:ascii="Arial Narrow" w:hAnsi="Arial Narrow"/>
          </w:rPr>
          <w:delText xml:space="preserve">, </w:delText>
        </w:r>
        <w:r w:rsidR="005B1396" w:rsidDel="003F244F">
          <w:rPr>
            <w:rFonts w:ascii="Arial Narrow" w:hAnsi="Arial Narrow"/>
          </w:rPr>
          <w:delText xml:space="preserve"> se realizó</w:delText>
        </w:r>
      </w:del>
      <w:r w:rsidR="005B1396">
        <w:rPr>
          <w:rFonts w:ascii="Arial Narrow" w:hAnsi="Arial Narrow"/>
        </w:rPr>
        <w:t xml:space="preserve"> el internamiento de los bienes en el almacén central del Gobierno Regional de Apurímac</w:t>
      </w:r>
      <w:del w:id="1051" w:author="Usuario de Windows" w:date="2023-03-22T15:50:00Z">
        <w:r w:rsidR="005B1396" w:rsidDel="003F244F">
          <w:rPr>
            <w:rFonts w:ascii="Arial Narrow" w:hAnsi="Arial Narrow"/>
          </w:rPr>
          <w:delText>,</w:delText>
        </w:r>
      </w:del>
      <w:r w:rsidR="005B1396">
        <w:rPr>
          <w:rFonts w:ascii="Arial Narrow" w:hAnsi="Arial Narrow"/>
        </w:rPr>
        <w:t xml:space="preserve"> </w:t>
      </w:r>
      <w:del w:id="1052" w:author="Usuario de Windows" w:date="2023-03-22T15:49:00Z">
        <w:r w:rsidR="005B1396" w:rsidDel="003F244F">
          <w:rPr>
            <w:rFonts w:ascii="Arial Narrow" w:hAnsi="Arial Narrow"/>
          </w:rPr>
          <w:delText xml:space="preserve">el cual se encuentra </w:delText>
        </w:r>
      </w:del>
      <w:del w:id="1053" w:author="Usuario de Windows" w:date="2023-03-22T18:01:00Z">
        <w:r w:rsidR="005B1396" w:rsidDel="001D318F">
          <w:rPr>
            <w:rFonts w:ascii="Arial Narrow" w:hAnsi="Arial Narrow"/>
          </w:rPr>
          <w:delText>dentro del plazo establecido</w:delText>
        </w:r>
      </w:del>
      <w:ins w:id="1054" w:author="Usuario de Windows" w:date="2023-03-22T18:02:00Z">
        <w:r w:rsidR="001D318F">
          <w:rPr>
            <w:rFonts w:ascii="Arial Narrow" w:hAnsi="Arial Narrow"/>
          </w:rPr>
          <w:t>oportunamente</w:t>
        </w:r>
      </w:ins>
      <w:ins w:id="1055" w:author="Usuario de Windows" w:date="2023-03-22T15:50:00Z">
        <w:r w:rsidR="001D318F">
          <w:rPr>
            <w:rFonts w:ascii="Arial Narrow" w:hAnsi="Arial Narrow"/>
          </w:rPr>
          <w:t xml:space="preserve">, sin que haya </w:t>
        </w:r>
      </w:ins>
      <w:del w:id="1056" w:author="Usuario de Windows" w:date="2023-03-22T18:02:00Z">
        <w:r w:rsidR="005B1396" w:rsidDel="001D318F">
          <w:rPr>
            <w:rFonts w:ascii="Arial Narrow" w:hAnsi="Arial Narrow"/>
          </w:rPr>
          <w:delText xml:space="preserve">, </w:delText>
        </w:r>
      </w:del>
      <w:del w:id="1057" w:author="Usuario de Windows" w:date="2023-03-22T15:50:00Z">
        <w:r w:rsidR="009A3DC9" w:rsidDel="003F244F">
          <w:rPr>
            <w:rFonts w:ascii="Arial Narrow" w:hAnsi="Arial Narrow"/>
          </w:rPr>
          <w:delText>la misma que no tuvo</w:delText>
        </w:r>
      </w:del>
      <w:del w:id="1058" w:author="Usuario de Windows" w:date="2023-03-22T18:02:00Z">
        <w:r w:rsidR="009A3DC9" w:rsidDel="001D318F">
          <w:rPr>
            <w:rFonts w:ascii="Arial Narrow" w:hAnsi="Arial Narrow"/>
          </w:rPr>
          <w:delText xml:space="preserve"> </w:delText>
        </w:r>
      </w:del>
      <w:r w:rsidR="009A3DC9">
        <w:rPr>
          <w:rFonts w:ascii="Arial Narrow" w:hAnsi="Arial Narrow"/>
        </w:rPr>
        <w:t>ninguna observación</w:t>
      </w:r>
      <w:ins w:id="1059" w:author="Usuario de Windows" w:date="2023-03-22T15:50:00Z">
        <w:r>
          <w:rPr>
            <w:rFonts w:ascii="Arial Narrow" w:hAnsi="Arial Narrow"/>
          </w:rPr>
          <w:t xml:space="preserve"> en el plazo establecido por la normativa</w:t>
        </w:r>
      </w:ins>
      <w:ins w:id="1060" w:author="Usuario de Windows" w:date="2023-03-22T18:05:00Z">
        <w:r w:rsidR="001D318F">
          <w:rPr>
            <w:rFonts w:ascii="Arial Narrow" w:hAnsi="Arial Narrow"/>
          </w:rPr>
          <w:t xml:space="preserve">; documento que es puesto en conocimiento del residente de obra mediante informe </w:t>
        </w:r>
        <w:proofErr w:type="spellStart"/>
        <w:r w:rsidR="001D318F">
          <w:rPr>
            <w:rFonts w:ascii="Arial Narrow" w:hAnsi="Arial Narrow"/>
          </w:rPr>
          <w:t>n.°</w:t>
        </w:r>
        <w:proofErr w:type="spellEnd"/>
        <w:r w:rsidR="001D318F">
          <w:rPr>
            <w:rFonts w:ascii="Arial Narrow" w:hAnsi="Arial Narrow"/>
          </w:rPr>
          <w:t xml:space="preserve"> 3032-2022-GR.APURIMAC/07.04 de 1 de diciembre de 2022</w:t>
        </w:r>
      </w:ins>
      <w:del w:id="1061" w:author="Usuario de Windows" w:date="2023-03-22T15:51:00Z">
        <w:r w:rsidR="009A3DC9" w:rsidDel="003F244F">
          <w:rPr>
            <w:rFonts w:ascii="Arial Narrow" w:hAnsi="Arial Narrow"/>
          </w:rPr>
          <w:delText xml:space="preserve"> en la ficha técnica y a consecuencia de ello se nos otorgó la buena pro, amparado en el numeral 49.1 del artículo  49° del Reglamento de la Ley de Contrataciones, y que solicita el</w:delText>
        </w:r>
        <w:r w:rsidR="005B1396" w:rsidDel="003F244F">
          <w:rPr>
            <w:rFonts w:ascii="Arial Narrow" w:hAnsi="Arial Narrow"/>
          </w:rPr>
          <w:delText xml:space="preserve"> pago de la orden de compra n. ° 3961-2022 por </w:delText>
        </w:r>
        <w:r w:rsidR="009A3DC9" w:rsidDel="003F244F">
          <w:rPr>
            <w:rFonts w:ascii="Arial Narrow" w:hAnsi="Arial Narrow"/>
          </w:rPr>
          <w:delText xml:space="preserve">el </w:delText>
        </w:r>
        <w:r w:rsidR="005B1396" w:rsidDel="003F244F">
          <w:rPr>
            <w:rFonts w:ascii="Arial Narrow" w:hAnsi="Arial Narrow"/>
          </w:rPr>
          <w:delText xml:space="preserve">importe de S/ 74 000.00, </w:delText>
        </w:r>
        <w:r w:rsidR="009A3DC9" w:rsidDel="003F244F">
          <w:rPr>
            <w:rFonts w:ascii="Arial Narrow" w:hAnsi="Arial Narrow"/>
          </w:rPr>
          <w:delText xml:space="preserve">en vista que los bienes cumplen con las condiciones establecidas del </w:delText>
        </w:r>
        <w:r w:rsidR="00F20634" w:rsidDel="003F244F">
          <w:rPr>
            <w:rFonts w:ascii="Arial Narrow" w:hAnsi="Arial Narrow"/>
          </w:rPr>
          <w:delText>procedimiento</w:delText>
        </w:r>
        <w:r w:rsidR="009A3DC9" w:rsidDel="003F244F">
          <w:rPr>
            <w:rFonts w:ascii="Arial Narrow" w:hAnsi="Arial Narrow"/>
          </w:rPr>
          <w:delText xml:space="preserve"> de selección, en caso no se cumpla </w:delText>
        </w:r>
        <w:r w:rsidR="00F20634" w:rsidDel="003F244F">
          <w:rPr>
            <w:rFonts w:ascii="Arial Narrow" w:hAnsi="Arial Narrow"/>
          </w:rPr>
          <w:delText>el pago dentro de lo establecido se solicitara a otras instancias el pago de los intereses legales y las acciones sancionadoras con los responsables directos de dicho acto administrativo</w:delText>
        </w:r>
        <w:r w:rsidR="000D68FE" w:rsidDel="003F244F">
          <w:rPr>
            <w:rFonts w:ascii="Arial Narrow" w:hAnsi="Arial Narrow"/>
          </w:rPr>
          <w:delText>, y se adjunta la orden de compra y la guía de remisión n.° 837.</w:delText>
        </w:r>
      </w:del>
      <w:ins w:id="1062" w:author="Usuario de Windows" w:date="2023-03-22T15:51:00Z">
        <w:r>
          <w:rPr>
            <w:rFonts w:ascii="Arial Narrow" w:hAnsi="Arial Narrow"/>
          </w:rPr>
          <w:t>.</w:t>
        </w:r>
      </w:ins>
      <w:ins w:id="1063" w:author="Usuario de Windows" w:date="2023-03-22T15:52:00Z">
        <w:r>
          <w:rPr>
            <w:rFonts w:ascii="Arial Narrow" w:hAnsi="Arial Narrow"/>
          </w:rPr>
          <w:t xml:space="preserve"> Es así que</w:t>
        </w:r>
      </w:ins>
      <w:ins w:id="1064" w:author="Usuario de Windows" w:date="2023-03-22T18:02:00Z">
        <w:r w:rsidR="001D318F">
          <w:rPr>
            <w:rFonts w:ascii="Arial Narrow" w:hAnsi="Arial Narrow"/>
          </w:rPr>
          <w:t>,</w:t>
        </w:r>
      </w:ins>
      <w:ins w:id="1065" w:author="Usuario de Windows" w:date="2023-03-22T15:52:00Z">
        <w:r w:rsidR="00B87308">
          <w:rPr>
            <w:rFonts w:ascii="Arial Narrow" w:hAnsi="Arial Narrow"/>
          </w:rPr>
          <w:t xml:space="preserve"> </w:t>
        </w:r>
      </w:ins>
    </w:p>
    <w:p w14:paraId="258D1173" w14:textId="2FE3391F" w:rsidR="000F02B8" w:rsidDel="003F244F" w:rsidRDefault="000F02B8">
      <w:pPr>
        <w:pStyle w:val="Prrafodelista"/>
        <w:tabs>
          <w:tab w:val="left" w:pos="142"/>
          <w:tab w:val="left" w:pos="567"/>
        </w:tabs>
        <w:spacing w:line="240" w:lineRule="auto"/>
        <w:ind w:left="1134"/>
        <w:jc w:val="both"/>
        <w:rPr>
          <w:del w:id="1066" w:author="Usuario de Windows" w:date="2023-03-22T15:52:00Z"/>
          <w:rFonts w:ascii="Arial Narrow" w:hAnsi="Arial Narrow"/>
        </w:rPr>
        <w:pPrChange w:id="1067" w:author="Usuario de Windows" w:date="2023-03-22T15:52:00Z">
          <w:pPr>
            <w:pStyle w:val="Prrafodelista"/>
            <w:tabs>
              <w:tab w:val="left" w:pos="142"/>
              <w:tab w:val="left" w:pos="567"/>
            </w:tabs>
            <w:ind w:left="1080"/>
            <w:jc w:val="both"/>
          </w:pPr>
        </w:pPrChange>
      </w:pPr>
    </w:p>
    <w:p w14:paraId="6623FC22" w14:textId="60010F24" w:rsidR="00377716" w:rsidRPr="003F244F" w:rsidRDefault="003E7DF7">
      <w:pPr>
        <w:pStyle w:val="Prrafodelista"/>
        <w:spacing w:line="240" w:lineRule="auto"/>
        <w:ind w:left="1134"/>
        <w:jc w:val="both"/>
        <w:rPr>
          <w:rFonts w:ascii="Arial Narrow" w:hAnsi="Arial Narrow"/>
          <w:rPrChange w:id="1068" w:author="Usuario de Windows" w:date="2023-03-22T15:52:00Z">
            <w:rPr/>
          </w:rPrChange>
        </w:rPr>
        <w:pPrChange w:id="1069" w:author="Usuario de Windows" w:date="2023-03-22T15:52:00Z">
          <w:pPr>
            <w:pStyle w:val="Prrafodelista"/>
            <w:tabs>
              <w:tab w:val="left" w:pos="142"/>
              <w:tab w:val="left" w:pos="567"/>
            </w:tabs>
            <w:ind w:left="1080"/>
            <w:jc w:val="both"/>
          </w:pPr>
        </w:pPrChange>
      </w:pPr>
      <w:del w:id="1070" w:author="Usuario de Windows" w:date="2023-03-22T15:52:00Z">
        <w:r w:rsidRPr="003F244F" w:rsidDel="003F244F">
          <w:rPr>
            <w:rFonts w:ascii="Arial Narrow" w:hAnsi="Arial Narrow"/>
            <w:rPrChange w:id="1071" w:author="Usuario de Windows" w:date="2023-03-22T15:52:00Z">
              <w:rPr/>
            </w:rPrChange>
          </w:rPr>
          <w:delText xml:space="preserve">A su vez mediante </w:delText>
        </w:r>
      </w:del>
      <w:del w:id="1072" w:author="Usuario de Windows" w:date="2023-03-22T15:51:00Z">
        <w:r w:rsidRPr="003F244F" w:rsidDel="003F244F">
          <w:rPr>
            <w:rFonts w:ascii="Arial Narrow" w:hAnsi="Arial Narrow"/>
            <w:rPrChange w:id="1073" w:author="Usuario de Windows" w:date="2023-03-22T15:52:00Z">
              <w:rPr/>
            </w:rPrChange>
          </w:rPr>
          <w:delText xml:space="preserve">el </w:delText>
        </w:r>
      </w:del>
      <w:del w:id="1074" w:author="Usuario de Windows" w:date="2023-03-22T15:52:00Z">
        <w:r w:rsidRPr="003F244F" w:rsidDel="003F244F">
          <w:rPr>
            <w:rFonts w:ascii="Arial Narrow" w:hAnsi="Arial Narrow"/>
            <w:rPrChange w:id="1075" w:author="Usuario de Windows" w:date="2023-03-22T15:52:00Z">
              <w:rPr/>
            </w:rPrChange>
          </w:rPr>
          <w:delText>informe n. ° 3032-2022-</w:delText>
        </w:r>
        <w:r w:rsidR="000614DC" w:rsidRPr="003F244F" w:rsidDel="003F244F">
          <w:rPr>
            <w:rFonts w:ascii="Arial Narrow" w:hAnsi="Arial Narrow"/>
            <w:rPrChange w:id="1076" w:author="Usuario de Windows" w:date="2023-03-22T15:52:00Z">
              <w:rPr/>
            </w:rPrChange>
          </w:rPr>
          <w:delText>GR. APURIMAC</w:delText>
        </w:r>
        <w:r w:rsidRPr="003F244F" w:rsidDel="003F244F">
          <w:rPr>
            <w:rFonts w:ascii="Arial Narrow" w:hAnsi="Arial Narrow"/>
            <w:rPrChange w:id="1077" w:author="Usuario de Windows" w:date="2023-03-22T15:52:00Z">
              <w:rPr/>
            </w:rPrChange>
          </w:rPr>
          <w:delText>/07.04 de 01 de diciembre de 2022, emitido por la Sub Dirección de Abastecimientos Patrimonio y Margesí de Bienes, remite los documentos al Sub Gerente de Promoción Social, donde el proveedor solicita pago por la entrega de los bienes</w:delText>
        </w:r>
        <w:r w:rsidR="000614DC" w:rsidRPr="003F244F" w:rsidDel="003F244F">
          <w:rPr>
            <w:rFonts w:ascii="Arial Narrow" w:hAnsi="Arial Narrow"/>
            <w:rPrChange w:id="1078" w:author="Usuario de Windows" w:date="2023-03-22T15:52:00Z">
              <w:rPr/>
            </w:rPrChange>
          </w:rPr>
          <w:delText xml:space="preserve">, de igual manera </w:delText>
        </w:r>
      </w:del>
      <w:r w:rsidR="000614DC" w:rsidRPr="003F244F">
        <w:rPr>
          <w:rFonts w:ascii="Arial Narrow" w:hAnsi="Arial Narrow"/>
          <w:rPrChange w:id="1079" w:author="Usuario de Windows" w:date="2023-03-22T15:52:00Z">
            <w:rPr/>
          </w:rPrChange>
        </w:rPr>
        <w:t>mediante</w:t>
      </w:r>
      <w:ins w:id="1080" w:author="Usuario de Windows" w:date="2023-03-22T15:54:00Z">
        <w:r w:rsidR="003F244F">
          <w:rPr>
            <w:rFonts w:ascii="Arial Narrow" w:hAnsi="Arial Narrow"/>
          </w:rPr>
          <w:t xml:space="preserve"> correo electrónico de 6 de diciembre de 2022,</w:t>
        </w:r>
      </w:ins>
      <w:r w:rsidR="000614DC" w:rsidRPr="003F244F">
        <w:rPr>
          <w:rFonts w:ascii="Arial Narrow" w:hAnsi="Arial Narrow"/>
          <w:rPrChange w:id="1081" w:author="Usuario de Windows" w:date="2023-03-22T15:52:00Z">
            <w:rPr/>
          </w:rPrChange>
        </w:rPr>
        <w:t xml:space="preserve"> </w:t>
      </w:r>
      <w:del w:id="1082" w:author="Usuario de Windows" w:date="2023-03-22T15:54:00Z">
        <w:r w:rsidR="000614DC" w:rsidRPr="003F244F" w:rsidDel="003F244F">
          <w:rPr>
            <w:rFonts w:ascii="Arial Narrow" w:hAnsi="Arial Narrow"/>
            <w:rPrChange w:id="1083" w:author="Usuario de Windows" w:date="2023-03-22T15:52:00Z">
              <w:rPr/>
            </w:rPrChange>
          </w:rPr>
          <w:delText>la carta n.</w:delText>
        </w:r>
      </w:del>
      <w:del w:id="1084" w:author="Usuario de Windows" w:date="2023-03-22T15:53:00Z">
        <w:r w:rsidR="000614DC" w:rsidRPr="003F244F" w:rsidDel="003F244F">
          <w:rPr>
            <w:rFonts w:ascii="Arial Narrow" w:hAnsi="Arial Narrow"/>
            <w:rPrChange w:id="1085" w:author="Usuario de Windows" w:date="2023-03-22T15:52:00Z">
              <w:rPr/>
            </w:rPrChange>
          </w:rPr>
          <w:delText xml:space="preserve"> </w:delText>
        </w:r>
      </w:del>
      <w:del w:id="1086" w:author="Usuario de Windows" w:date="2023-03-22T15:54:00Z">
        <w:r w:rsidR="000614DC" w:rsidRPr="003F244F" w:rsidDel="003F244F">
          <w:rPr>
            <w:rFonts w:ascii="Arial Narrow" w:hAnsi="Arial Narrow"/>
            <w:rPrChange w:id="1087" w:author="Usuario de Windows" w:date="2023-03-22T15:52:00Z">
              <w:rPr/>
            </w:rPrChange>
          </w:rPr>
          <w:delText xml:space="preserve">° 773-2022-GR. APURIMAC/07.04 de </w:delText>
        </w:r>
      </w:del>
      <w:del w:id="1088" w:author="Usuario de Windows" w:date="2023-03-22T15:53:00Z">
        <w:r w:rsidR="000614DC" w:rsidRPr="003F244F" w:rsidDel="003F244F">
          <w:rPr>
            <w:rFonts w:ascii="Arial Narrow" w:hAnsi="Arial Narrow"/>
            <w:rPrChange w:id="1089" w:author="Usuario de Windows" w:date="2023-03-22T15:52:00Z">
              <w:rPr/>
            </w:rPrChange>
          </w:rPr>
          <w:delText>0</w:delText>
        </w:r>
      </w:del>
      <w:del w:id="1090" w:author="Usuario de Windows" w:date="2023-03-22T15:54:00Z">
        <w:r w:rsidR="000614DC" w:rsidRPr="003F244F" w:rsidDel="003F244F">
          <w:rPr>
            <w:rFonts w:ascii="Arial Narrow" w:hAnsi="Arial Narrow"/>
            <w:rPrChange w:id="1091" w:author="Usuario de Windows" w:date="2023-03-22T15:52:00Z">
              <w:rPr/>
            </w:rPrChange>
          </w:rPr>
          <w:delText xml:space="preserve">5 de diciembre de 2022 </w:delText>
        </w:r>
      </w:del>
      <w:r w:rsidR="000614DC" w:rsidRPr="003F244F">
        <w:rPr>
          <w:rFonts w:ascii="Arial Narrow" w:hAnsi="Arial Narrow"/>
          <w:rPrChange w:id="1092" w:author="Usuario de Windows" w:date="2023-03-22T15:52:00Z">
            <w:rPr/>
          </w:rPrChange>
        </w:rPr>
        <w:t>la responsable de la Sub Dirección de Abastecimientos Patrimonio y Margesí de Bienes comunic</w:t>
      </w:r>
      <w:del w:id="1093" w:author="Usuario de Windows" w:date="2023-03-22T15:53:00Z">
        <w:r w:rsidR="000614DC" w:rsidRPr="003F244F" w:rsidDel="003F244F">
          <w:rPr>
            <w:rFonts w:ascii="Arial Narrow" w:hAnsi="Arial Narrow"/>
            <w:rPrChange w:id="1094" w:author="Usuario de Windows" w:date="2023-03-22T15:52:00Z">
              <w:rPr/>
            </w:rPrChange>
          </w:rPr>
          <w:delText>a</w:delText>
        </w:r>
      </w:del>
      <w:ins w:id="1095" w:author="Usuario de Windows" w:date="2023-03-22T15:53:00Z">
        <w:r w:rsidR="003F244F">
          <w:rPr>
            <w:rFonts w:ascii="Arial Narrow" w:hAnsi="Arial Narrow"/>
          </w:rPr>
          <w:t>ó</w:t>
        </w:r>
      </w:ins>
      <w:r w:rsidR="000614DC" w:rsidRPr="003F244F">
        <w:rPr>
          <w:rFonts w:ascii="Arial Narrow" w:hAnsi="Arial Narrow"/>
          <w:rPrChange w:id="1096" w:author="Usuario de Windows" w:date="2023-03-22T15:52:00Z">
            <w:rPr/>
          </w:rPrChange>
        </w:rPr>
        <w:t xml:space="preserve"> al proveedor </w:t>
      </w:r>
      <w:ins w:id="1097" w:author="Usuario de Windows" w:date="2023-03-22T15:54:00Z">
        <w:r w:rsidR="003F244F" w:rsidRPr="00DB1F0F">
          <w:rPr>
            <w:rFonts w:ascii="Arial Narrow" w:hAnsi="Arial Narrow"/>
          </w:rPr>
          <w:t xml:space="preserve">la carta </w:t>
        </w:r>
      </w:ins>
      <w:ins w:id="1098" w:author="Usuario de Windows" w:date="2023-03-22T18:14:00Z">
        <w:r w:rsidR="00B87308">
          <w:rPr>
            <w:rFonts w:ascii="Arial Narrow" w:hAnsi="Arial Narrow"/>
          </w:rPr>
          <w:br/>
        </w:r>
      </w:ins>
      <w:proofErr w:type="spellStart"/>
      <w:ins w:id="1099" w:author="Usuario de Windows" w:date="2023-03-22T15:54:00Z">
        <w:r w:rsidR="003F244F" w:rsidRPr="00DB1F0F">
          <w:rPr>
            <w:rFonts w:ascii="Arial Narrow" w:hAnsi="Arial Narrow"/>
          </w:rPr>
          <w:t>n.°</w:t>
        </w:r>
        <w:proofErr w:type="spellEnd"/>
        <w:r w:rsidR="003F244F" w:rsidRPr="00DB1F0F">
          <w:rPr>
            <w:rFonts w:ascii="Arial Narrow" w:hAnsi="Arial Narrow"/>
          </w:rPr>
          <w:t xml:space="preserve"> 773-2022-GR. APURIMAC/07.04 de 5 de diciembre de 2022</w:t>
        </w:r>
        <w:r w:rsidR="003F244F">
          <w:rPr>
            <w:rFonts w:ascii="Arial Narrow" w:hAnsi="Arial Narrow"/>
          </w:rPr>
          <w:t xml:space="preserve">, </w:t>
        </w:r>
      </w:ins>
      <w:ins w:id="1100" w:author="Usuario de Windows" w:date="2023-03-22T18:14:00Z">
        <w:r w:rsidR="00B87308">
          <w:rPr>
            <w:rFonts w:ascii="Arial Narrow" w:hAnsi="Arial Narrow"/>
          </w:rPr>
          <w:t>con las observaciones a la adquisici</w:t>
        </w:r>
      </w:ins>
      <w:ins w:id="1101" w:author="Usuario de Windows" w:date="2023-03-22T18:15:00Z">
        <w:r w:rsidR="00B87308">
          <w:rPr>
            <w:rFonts w:ascii="Arial Narrow" w:hAnsi="Arial Narrow"/>
          </w:rPr>
          <w:t>ón de gabinetes de carga portátiles</w:t>
        </w:r>
      </w:ins>
      <w:ins w:id="1102" w:author="Usuario de Windows" w:date="2023-03-22T18:23:00Z">
        <w:r w:rsidR="00B87308">
          <w:rPr>
            <w:rFonts w:ascii="Arial Narrow" w:hAnsi="Arial Narrow"/>
          </w:rPr>
          <w:t>, precisando que,</w:t>
        </w:r>
        <w:r w:rsidR="00745C49">
          <w:rPr>
            <w:rFonts w:ascii="Arial Narrow" w:hAnsi="Arial Narrow"/>
          </w:rPr>
          <w:t xml:space="preserve"> </w:t>
        </w:r>
        <w:r w:rsidR="00745C49" w:rsidRPr="00745C49">
          <w:rPr>
            <w:rFonts w:ascii="Arial Narrow" w:hAnsi="Arial Narrow"/>
            <w:i/>
            <w:rPrChange w:id="1103" w:author="Usuario de Windows" w:date="2023-03-22T18:24:00Z">
              <w:rPr>
                <w:rFonts w:ascii="Arial Narrow" w:hAnsi="Arial Narrow"/>
              </w:rPr>
            </w:rPrChange>
          </w:rPr>
          <w:t xml:space="preserve">“(…) </w:t>
        </w:r>
      </w:ins>
      <w:r w:rsidR="000614DC" w:rsidRPr="00745C49">
        <w:rPr>
          <w:rFonts w:ascii="Arial Narrow" w:hAnsi="Arial Narrow"/>
          <w:i/>
          <w:rPrChange w:id="1104" w:author="Usuario de Windows" w:date="2023-03-22T18:24:00Z">
            <w:rPr/>
          </w:rPrChange>
        </w:rPr>
        <w:t xml:space="preserve">en tanto no se levante las observaciones advertidas, el área usuaria </w:t>
      </w:r>
      <w:del w:id="1105" w:author="Usuario de Windows" w:date="2023-03-22T18:23:00Z">
        <w:r w:rsidR="000614DC" w:rsidRPr="00745C49" w:rsidDel="00745C49">
          <w:rPr>
            <w:rFonts w:ascii="Arial Narrow" w:hAnsi="Arial Narrow"/>
            <w:i/>
            <w:rPrChange w:id="1106" w:author="Usuario de Windows" w:date="2023-03-22T18:24:00Z">
              <w:rPr/>
            </w:rPrChange>
          </w:rPr>
          <w:delText>razón por la cual</w:delText>
        </w:r>
      </w:del>
      <w:ins w:id="1107" w:author="Usuario de Windows" w:date="2023-03-22T18:23:00Z">
        <w:r w:rsidR="00745C49" w:rsidRPr="00745C49">
          <w:rPr>
            <w:rFonts w:ascii="Arial Narrow" w:hAnsi="Arial Narrow"/>
            <w:i/>
            <w:rPrChange w:id="1108" w:author="Usuario de Windows" w:date="2023-03-22T18:24:00Z">
              <w:rPr>
                <w:rFonts w:ascii="Arial Narrow" w:hAnsi="Arial Narrow"/>
              </w:rPr>
            </w:rPrChange>
          </w:rPr>
          <w:t>(…)</w:t>
        </w:r>
      </w:ins>
      <w:r w:rsidR="000614DC" w:rsidRPr="00745C49">
        <w:rPr>
          <w:rFonts w:ascii="Arial Narrow" w:hAnsi="Arial Narrow"/>
          <w:i/>
          <w:rPrChange w:id="1109" w:author="Usuario de Windows" w:date="2023-03-22T18:24:00Z">
            <w:rPr/>
          </w:rPrChange>
        </w:rPr>
        <w:t xml:space="preserve"> no puede recibir los bienes, no podría otorgar la conformidad de la prestación</w:t>
      </w:r>
      <w:ins w:id="1110" w:author="Usuario de Windows" w:date="2023-03-22T18:24:00Z">
        <w:r w:rsidR="00745C49" w:rsidRPr="00745C49">
          <w:rPr>
            <w:rFonts w:ascii="Arial Narrow" w:hAnsi="Arial Narrow"/>
            <w:i/>
            <w:rPrChange w:id="1111" w:author="Usuario de Windows" w:date="2023-03-22T18:24:00Z">
              <w:rPr>
                <w:rFonts w:ascii="Arial Narrow" w:hAnsi="Arial Narrow"/>
              </w:rPr>
            </w:rPrChange>
          </w:rPr>
          <w:t xml:space="preserve"> (…)</w:t>
        </w:r>
      </w:ins>
      <w:del w:id="1112" w:author="Usuario de Windows" w:date="2023-03-22T18:24:00Z">
        <w:r w:rsidR="000614DC" w:rsidRPr="00745C49" w:rsidDel="00745C49">
          <w:rPr>
            <w:rFonts w:ascii="Arial Narrow" w:hAnsi="Arial Narrow"/>
            <w:i/>
            <w:rPrChange w:id="1113" w:author="Usuario de Windows" w:date="2023-03-22T18:24:00Z">
              <w:rPr/>
            </w:rPrChange>
          </w:rPr>
          <w:delText xml:space="preserve"> la cual</w:delText>
        </w:r>
      </w:del>
      <w:ins w:id="1114" w:author="Usuario de Windows" w:date="2023-03-22T18:24:00Z">
        <w:r w:rsidR="00745C49" w:rsidRPr="00745C49">
          <w:rPr>
            <w:rFonts w:ascii="Arial Narrow" w:hAnsi="Arial Narrow"/>
            <w:i/>
            <w:rPrChange w:id="1115" w:author="Usuario de Windows" w:date="2023-03-22T18:24:00Z">
              <w:rPr>
                <w:rFonts w:ascii="Arial Narrow" w:hAnsi="Arial Narrow"/>
              </w:rPr>
            </w:rPrChange>
          </w:rPr>
          <w:t xml:space="preserve"> se les </w:t>
        </w:r>
      </w:ins>
      <w:r w:rsidR="000614DC" w:rsidRPr="00745C49">
        <w:rPr>
          <w:rFonts w:ascii="Arial Narrow" w:hAnsi="Arial Narrow"/>
          <w:i/>
          <w:rPrChange w:id="1116" w:author="Usuario de Windows" w:date="2023-03-22T18:24:00Z">
            <w:rPr/>
          </w:rPrChange>
        </w:rPr>
        <w:t xml:space="preserve"> otorga un plazo de cinco (5) días calendario para subsanar las observaciones advertidas; de no ser subsanadas en dicho plazo</w:t>
      </w:r>
      <w:del w:id="1117" w:author="Usuario de Windows" w:date="2023-03-22T18:24:00Z">
        <w:r w:rsidR="000614DC" w:rsidRPr="00745C49" w:rsidDel="00745C49">
          <w:rPr>
            <w:rFonts w:ascii="Arial Narrow" w:hAnsi="Arial Narrow"/>
            <w:i/>
            <w:rPrChange w:id="1118" w:author="Usuario de Windows" w:date="2023-03-22T18:24:00Z">
              <w:rPr/>
            </w:rPrChange>
          </w:rPr>
          <w:delText xml:space="preserve"> </w:delText>
        </w:r>
      </w:del>
      <w:r w:rsidR="000614DC" w:rsidRPr="00745C49">
        <w:rPr>
          <w:rFonts w:ascii="Arial Narrow" w:hAnsi="Arial Narrow"/>
          <w:i/>
          <w:rPrChange w:id="1119" w:author="Usuario de Windows" w:date="2023-03-22T18:24:00Z">
            <w:rPr/>
          </w:rPrChange>
        </w:rPr>
        <w:t>, corresponderá la aplicación de penalidades por mora.</w:t>
      </w:r>
      <w:ins w:id="1120" w:author="Usuario de Windows" w:date="2023-03-22T18:24:00Z">
        <w:r w:rsidR="00745C49" w:rsidRPr="00745C49">
          <w:rPr>
            <w:rFonts w:ascii="Arial Narrow" w:hAnsi="Arial Narrow"/>
            <w:i/>
            <w:rPrChange w:id="1121" w:author="Usuario de Windows" w:date="2023-03-22T18:24:00Z">
              <w:rPr>
                <w:rFonts w:ascii="Arial Narrow" w:hAnsi="Arial Narrow"/>
              </w:rPr>
            </w:rPrChange>
          </w:rPr>
          <w:t>”</w:t>
        </w:r>
      </w:ins>
    </w:p>
    <w:p w14:paraId="64AEEE7E" w14:textId="77777777" w:rsidR="00377716" w:rsidRDefault="00377716">
      <w:pPr>
        <w:pStyle w:val="Prrafodelista"/>
        <w:tabs>
          <w:tab w:val="left" w:pos="142"/>
          <w:tab w:val="left" w:pos="567"/>
        </w:tabs>
        <w:spacing w:line="240" w:lineRule="auto"/>
        <w:ind w:left="1080"/>
        <w:jc w:val="both"/>
        <w:rPr>
          <w:rFonts w:ascii="Arial Narrow" w:hAnsi="Arial Narrow"/>
        </w:rPr>
        <w:pPrChange w:id="1122" w:author="Usuario de Windows" w:date="2023-03-22T12:32:00Z">
          <w:pPr>
            <w:pStyle w:val="Prrafodelista"/>
            <w:tabs>
              <w:tab w:val="left" w:pos="142"/>
              <w:tab w:val="left" w:pos="567"/>
            </w:tabs>
            <w:ind w:left="1080"/>
            <w:jc w:val="both"/>
          </w:pPr>
        </w:pPrChange>
      </w:pPr>
    </w:p>
    <w:p w14:paraId="0059D161" w14:textId="2C3C1DEB" w:rsidR="00745C49" w:rsidRDefault="00745C49">
      <w:pPr>
        <w:pStyle w:val="Prrafodelista"/>
        <w:tabs>
          <w:tab w:val="left" w:pos="142"/>
          <w:tab w:val="left" w:pos="567"/>
        </w:tabs>
        <w:spacing w:line="240" w:lineRule="auto"/>
        <w:ind w:left="1080"/>
        <w:jc w:val="both"/>
        <w:rPr>
          <w:ins w:id="1123" w:author="Usuario de Windows" w:date="2023-03-22T18:53:00Z"/>
          <w:rFonts w:ascii="Arial Narrow" w:hAnsi="Arial Narrow"/>
        </w:rPr>
        <w:pPrChange w:id="1124" w:author="Usuario de Windows" w:date="2023-03-22T12:32:00Z">
          <w:pPr>
            <w:pStyle w:val="Prrafodelista"/>
            <w:tabs>
              <w:tab w:val="left" w:pos="142"/>
              <w:tab w:val="left" w:pos="567"/>
            </w:tabs>
            <w:ind w:left="1080"/>
            <w:jc w:val="both"/>
          </w:pPr>
        </w:pPrChange>
      </w:pPr>
      <w:ins w:id="1125" w:author="Usuario de Windows" w:date="2023-03-22T18:30:00Z">
        <w:r>
          <w:rPr>
            <w:rFonts w:ascii="Arial Narrow" w:hAnsi="Arial Narrow"/>
          </w:rPr>
          <w:t xml:space="preserve">Posterior a ello, </w:t>
        </w:r>
      </w:ins>
      <w:ins w:id="1126" w:author="Usuario de Windows" w:date="2023-03-22T18:32:00Z">
        <w:r>
          <w:rPr>
            <w:rFonts w:ascii="Arial Narrow" w:hAnsi="Arial Narrow"/>
          </w:rPr>
          <w:t>s</w:t>
        </w:r>
      </w:ins>
      <w:ins w:id="1127" w:author="Usuario de Windows" w:date="2023-03-22T18:30:00Z">
        <w:r>
          <w:rPr>
            <w:rFonts w:ascii="Arial Narrow" w:hAnsi="Arial Narrow"/>
          </w:rPr>
          <w:t xml:space="preserve">e evidencia abundante correspondencia interna </w:t>
        </w:r>
      </w:ins>
      <w:ins w:id="1128" w:author="Usuario de Windows" w:date="2023-03-22T18:32:00Z">
        <w:r>
          <w:rPr>
            <w:rFonts w:ascii="Arial Narrow" w:hAnsi="Arial Narrow"/>
          </w:rPr>
          <w:t>respecto a la adquisición de los bienes, los mismos que se detallan a continuación:</w:t>
        </w:r>
      </w:ins>
    </w:p>
    <w:p w14:paraId="18E8C6ED" w14:textId="77777777" w:rsidR="00ED6F8F" w:rsidRDefault="00ED6F8F">
      <w:pPr>
        <w:pStyle w:val="Prrafodelista"/>
        <w:tabs>
          <w:tab w:val="left" w:pos="142"/>
          <w:tab w:val="left" w:pos="567"/>
        </w:tabs>
        <w:spacing w:line="240" w:lineRule="auto"/>
        <w:ind w:left="1080"/>
        <w:jc w:val="both"/>
        <w:rPr>
          <w:ins w:id="1129" w:author="Usuario de Windows" w:date="2023-03-22T18:32:00Z"/>
          <w:rFonts w:ascii="Arial Narrow" w:hAnsi="Arial Narrow"/>
        </w:rPr>
        <w:pPrChange w:id="1130" w:author="Usuario de Windows" w:date="2023-03-22T12:32:00Z">
          <w:pPr>
            <w:pStyle w:val="Prrafodelista"/>
            <w:tabs>
              <w:tab w:val="left" w:pos="142"/>
              <w:tab w:val="left" w:pos="567"/>
            </w:tabs>
            <w:ind w:left="1080"/>
            <w:jc w:val="both"/>
          </w:pPr>
        </w:pPrChange>
      </w:pPr>
    </w:p>
    <w:p w14:paraId="7EA8DC03" w14:textId="4921E71B" w:rsidR="00745C49" w:rsidRDefault="00745C49">
      <w:pPr>
        <w:pStyle w:val="Prrafodelista"/>
        <w:numPr>
          <w:ilvl w:val="0"/>
          <w:numId w:val="61"/>
        </w:numPr>
        <w:tabs>
          <w:tab w:val="left" w:pos="142"/>
          <w:tab w:val="left" w:pos="567"/>
        </w:tabs>
        <w:spacing w:line="240" w:lineRule="auto"/>
        <w:jc w:val="both"/>
        <w:rPr>
          <w:ins w:id="1131" w:author="Usuario de Windows" w:date="2023-03-22T18:34:00Z"/>
          <w:rFonts w:ascii="Arial Narrow" w:hAnsi="Arial Narrow"/>
        </w:rPr>
        <w:pPrChange w:id="1132" w:author="Usuario de Windows" w:date="2023-03-22T18:33:00Z">
          <w:pPr>
            <w:pStyle w:val="Prrafodelista"/>
            <w:tabs>
              <w:tab w:val="left" w:pos="142"/>
              <w:tab w:val="left" w:pos="567"/>
            </w:tabs>
            <w:ind w:left="1080"/>
            <w:jc w:val="both"/>
          </w:pPr>
        </w:pPrChange>
      </w:pPr>
      <w:ins w:id="1133" w:author="Usuario de Windows" w:date="2023-03-22T18:33:00Z">
        <w:r>
          <w:rPr>
            <w:rFonts w:ascii="Arial Narrow" w:hAnsi="Arial Narrow"/>
          </w:rPr>
          <w:t xml:space="preserve">Informe </w:t>
        </w:r>
        <w:proofErr w:type="spellStart"/>
        <w:r>
          <w:rPr>
            <w:rFonts w:ascii="Arial Narrow" w:hAnsi="Arial Narrow"/>
          </w:rPr>
          <w:t>n.°</w:t>
        </w:r>
        <w:proofErr w:type="spellEnd"/>
        <w:r>
          <w:rPr>
            <w:rFonts w:ascii="Arial Narrow" w:hAnsi="Arial Narrow"/>
          </w:rPr>
          <w:t xml:space="preserve"> 340-2022-GFRAP/11/SGSP/</w:t>
        </w:r>
        <w:proofErr w:type="gramStart"/>
        <w:r>
          <w:rPr>
            <w:rFonts w:ascii="Arial Narrow" w:hAnsi="Arial Narrow"/>
          </w:rPr>
          <w:t>R.P</w:t>
        </w:r>
        <w:proofErr w:type="gramEnd"/>
        <w:r>
          <w:rPr>
            <w:rFonts w:ascii="Arial Narrow" w:hAnsi="Arial Narrow"/>
          </w:rPr>
          <w:t xml:space="preserve">/RJBA de 12 de diciembre 2022 del Residente de obra, </w:t>
        </w:r>
        <w:r w:rsidR="009E6CA0">
          <w:rPr>
            <w:rFonts w:ascii="Arial Narrow" w:hAnsi="Arial Narrow"/>
          </w:rPr>
          <w:t xml:space="preserve">dirigida al sub gerente de </w:t>
        </w:r>
      </w:ins>
      <w:ins w:id="1134" w:author="Usuario de Windows" w:date="2023-03-22T18:34:00Z">
        <w:r w:rsidR="009E6CA0">
          <w:rPr>
            <w:rFonts w:ascii="Arial Narrow" w:hAnsi="Arial Narrow"/>
          </w:rPr>
          <w:t xml:space="preserve">Promoción Social, </w:t>
        </w:r>
      </w:ins>
      <w:ins w:id="1135" w:author="Usuario de Windows" w:date="2023-03-22T18:33:00Z">
        <w:r>
          <w:rPr>
            <w:rFonts w:ascii="Arial Narrow" w:hAnsi="Arial Narrow"/>
          </w:rPr>
          <w:t>reitera</w:t>
        </w:r>
      </w:ins>
      <w:ins w:id="1136" w:author="Usuario de Windows" w:date="2023-03-22T18:34:00Z">
        <w:r w:rsidR="009E6CA0">
          <w:rPr>
            <w:rFonts w:ascii="Arial Narrow" w:hAnsi="Arial Narrow"/>
          </w:rPr>
          <w:t>ndo la solicitud de</w:t>
        </w:r>
      </w:ins>
      <w:ins w:id="1137" w:author="Usuario de Windows" w:date="2023-03-22T18:33:00Z">
        <w:r>
          <w:rPr>
            <w:rFonts w:ascii="Arial Narrow" w:hAnsi="Arial Narrow"/>
          </w:rPr>
          <w:t xml:space="preserve"> resolución y/o anulación de la orden de compra</w:t>
        </w:r>
      </w:ins>
      <w:ins w:id="1138" w:author="Usuario de Windows" w:date="2023-03-22T18:34:00Z">
        <w:r w:rsidR="009E6CA0">
          <w:rPr>
            <w:rFonts w:ascii="Arial Narrow" w:hAnsi="Arial Narrow"/>
          </w:rPr>
          <w:t xml:space="preserve"> </w:t>
        </w:r>
      </w:ins>
      <w:proofErr w:type="spellStart"/>
      <w:ins w:id="1139" w:author="Usuario de Windows" w:date="2023-03-22T18:39:00Z">
        <w:r w:rsidR="009E6CA0">
          <w:rPr>
            <w:rFonts w:ascii="Arial Narrow" w:hAnsi="Arial Narrow"/>
          </w:rPr>
          <w:t>n.°</w:t>
        </w:r>
        <w:proofErr w:type="spellEnd"/>
        <w:r w:rsidR="009E6CA0">
          <w:rPr>
            <w:rFonts w:ascii="Arial Narrow" w:hAnsi="Arial Narrow"/>
          </w:rPr>
          <w:t xml:space="preserve"> 3961-2022.</w:t>
        </w:r>
      </w:ins>
    </w:p>
    <w:p w14:paraId="277F830B" w14:textId="02BD85C2" w:rsidR="009E6CA0" w:rsidRDefault="009E6CA0">
      <w:pPr>
        <w:pStyle w:val="Prrafodelista"/>
        <w:numPr>
          <w:ilvl w:val="0"/>
          <w:numId w:val="61"/>
        </w:numPr>
        <w:tabs>
          <w:tab w:val="left" w:pos="142"/>
          <w:tab w:val="left" w:pos="567"/>
        </w:tabs>
        <w:spacing w:line="240" w:lineRule="auto"/>
        <w:jc w:val="both"/>
        <w:rPr>
          <w:ins w:id="1140" w:author="Usuario de Windows" w:date="2023-03-22T18:36:00Z"/>
          <w:rFonts w:ascii="Arial Narrow" w:hAnsi="Arial Narrow"/>
        </w:rPr>
        <w:pPrChange w:id="1141" w:author="Usuario de Windows" w:date="2023-03-22T18:33:00Z">
          <w:pPr>
            <w:pStyle w:val="Prrafodelista"/>
            <w:tabs>
              <w:tab w:val="left" w:pos="142"/>
              <w:tab w:val="left" w:pos="567"/>
            </w:tabs>
            <w:ind w:left="1080"/>
            <w:jc w:val="both"/>
          </w:pPr>
        </w:pPrChange>
      </w:pPr>
      <w:ins w:id="1142" w:author="Usuario de Windows" w:date="2023-03-22T18:34:00Z">
        <w:r>
          <w:rPr>
            <w:rFonts w:ascii="Arial Narrow" w:hAnsi="Arial Narrow"/>
          </w:rPr>
          <w:t xml:space="preserve">Informe </w:t>
        </w:r>
        <w:proofErr w:type="spellStart"/>
        <w:r>
          <w:rPr>
            <w:rFonts w:ascii="Arial Narrow" w:hAnsi="Arial Narrow"/>
          </w:rPr>
          <w:t>n.°</w:t>
        </w:r>
        <w:proofErr w:type="spellEnd"/>
        <w:r>
          <w:rPr>
            <w:rFonts w:ascii="Arial Narrow" w:hAnsi="Arial Narrow"/>
          </w:rPr>
          <w:t xml:space="preserve"> 1839-2022-GRAP/11/GRDS/SGPS de 18 de diciembre de 2022 del Sub Gerente de Promoción Social, </w:t>
        </w:r>
      </w:ins>
      <w:ins w:id="1143" w:author="Usuario de Windows" w:date="2023-03-22T18:35:00Z">
        <w:r>
          <w:rPr>
            <w:rFonts w:ascii="Arial Narrow" w:hAnsi="Arial Narrow"/>
          </w:rPr>
          <w:t xml:space="preserve">dirigida al Gerente Regional de Desarrollo Social, reiterando también la solicitud de remisión a la </w:t>
        </w:r>
      </w:ins>
      <w:ins w:id="1144" w:author="Usuario de Windows" w:date="2023-03-22T18:36:00Z">
        <w:r>
          <w:rPr>
            <w:rFonts w:ascii="Arial Narrow" w:hAnsi="Arial Narrow"/>
          </w:rPr>
          <w:t>Oficina de Abastecimiento, Patrimonio y Margesí de Bienes para que proceda urgentemente a la</w:t>
        </w:r>
      </w:ins>
      <w:ins w:id="1145" w:author="Usuario de Windows" w:date="2023-03-22T18:34:00Z">
        <w:r>
          <w:rPr>
            <w:rFonts w:ascii="Arial Narrow" w:hAnsi="Arial Narrow"/>
          </w:rPr>
          <w:t xml:space="preserve"> resolución y/o anulación de la orden de compra</w:t>
        </w:r>
      </w:ins>
      <w:ins w:id="1146" w:author="Usuario de Windows" w:date="2023-03-22T18:36:00Z">
        <w:r>
          <w:rPr>
            <w:rFonts w:ascii="Arial Narrow" w:hAnsi="Arial Narrow"/>
          </w:rPr>
          <w:t xml:space="preserve"> </w:t>
        </w:r>
      </w:ins>
      <w:proofErr w:type="spellStart"/>
      <w:ins w:id="1147" w:author="Usuario de Windows" w:date="2023-03-22T18:39:00Z">
        <w:r>
          <w:rPr>
            <w:rFonts w:ascii="Arial Narrow" w:hAnsi="Arial Narrow"/>
          </w:rPr>
          <w:t>n.°</w:t>
        </w:r>
        <w:proofErr w:type="spellEnd"/>
        <w:r>
          <w:rPr>
            <w:rFonts w:ascii="Arial Narrow" w:hAnsi="Arial Narrow"/>
          </w:rPr>
          <w:t xml:space="preserve"> 3961-2022.</w:t>
        </w:r>
      </w:ins>
    </w:p>
    <w:p w14:paraId="5D95290B" w14:textId="0CE7B3E4" w:rsidR="009E6CA0" w:rsidRDefault="009E6CA0">
      <w:pPr>
        <w:pStyle w:val="Prrafodelista"/>
        <w:numPr>
          <w:ilvl w:val="0"/>
          <w:numId w:val="61"/>
        </w:numPr>
        <w:tabs>
          <w:tab w:val="left" w:pos="142"/>
          <w:tab w:val="left" w:pos="567"/>
        </w:tabs>
        <w:spacing w:line="240" w:lineRule="auto"/>
        <w:jc w:val="both"/>
        <w:rPr>
          <w:ins w:id="1148" w:author="Usuario de Windows" w:date="2023-03-22T18:41:00Z"/>
          <w:rFonts w:ascii="Arial Narrow" w:hAnsi="Arial Narrow"/>
        </w:rPr>
        <w:pPrChange w:id="1149" w:author="Usuario de Windows" w:date="2023-03-22T18:33:00Z">
          <w:pPr>
            <w:pStyle w:val="Prrafodelista"/>
            <w:tabs>
              <w:tab w:val="left" w:pos="142"/>
              <w:tab w:val="left" w:pos="567"/>
            </w:tabs>
            <w:ind w:left="1080"/>
            <w:jc w:val="both"/>
          </w:pPr>
        </w:pPrChange>
      </w:pPr>
      <w:ins w:id="1150" w:author="Usuario de Windows" w:date="2023-03-22T18:37:00Z">
        <w:r>
          <w:rPr>
            <w:rFonts w:ascii="Arial Narrow" w:hAnsi="Arial Narrow"/>
          </w:rPr>
          <w:t xml:space="preserve">Memorando </w:t>
        </w:r>
        <w:proofErr w:type="spellStart"/>
        <w:r>
          <w:rPr>
            <w:rFonts w:ascii="Arial Narrow" w:hAnsi="Arial Narrow"/>
          </w:rPr>
          <w:t>n.°</w:t>
        </w:r>
        <w:proofErr w:type="spellEnd"/>
        <w:r>
          <w:rPr>
            <w:rFonts w:ascii="Arial Narrow" w:hAnsi="Arial Narrow"/>
          </w:rPr>
          <w:t xml:space="preserve"> 1793-2022-GRAP/11/GRDS</w:t>
        </w:r>
      </w:ins>
      <w:ins w:id="1151" w:author="Usuario de Windows" w:date="2023-03-22T18:38:00Z">
        <w:r>
          <w:rPr>
            <w:rFonts w:ascii="Arial Narrow" w:hAnsi="Arial Narrow"/>
          </w:rPr>
          <w:t xml:space="preserve"> de 18 de noviembre de 2022 del Gerente Regional de Desarrollo Social, dirigido al </w:t>
        </w:r>
      </w:ins>
      <w:proofErr w:type="gramStart"/>
      <w:ins w:id="1152" w:author="Usuario de Windows" w:date="2023-03-22T18:39:00Z">
        <w:r>
          <w:rPr>
            <w:rFonts w:ascii="Arial Narrow" w:hAnsi="Arial Narrow"/>
          </w:rPr>
          <w:t>Director Regional</w:t>
        </w:r>
        <w:proofErr w:type="gramEnd"/>
        <w:r>
          <w:rPr>
            <w:rFonts w:ascii="Arial Narrow" w:hAnsi="Arial Narrow"/>
          </w:rPr>
          <w:t xml:space="preserve"> de Administración, solicitando la emisión de resolución y/o anulación de la orden de compra </w:t>
        </w:r>
        <w:proofErr w:type="spellStart"/>
        <w:r>
          <w:rPr>
            <w:rFonts w:ascii="Arial Narrow" w:hAnsi="Arial Narrow"/>
          </w:rPr>
          <w:t>n.°</w:t>
        </w:r>
        <w:proofErr w:type="spellEnd"/>
        <w:r>
          <w:rPr>
            <w:rFonts w:ascii="Arial Narrow" w:hAnsi="Arial Narrow"/>
          </w:rPr>
          <w:t xml:space="preserve"> 3961-2022.</w:t>
        </w:r>
      </w:ins>
    </w:p>
    <w:p w14:paraId="71F21184" w14:textId="02602A74" w:rsidR="009E6CA0" w:rsidRDefault="009E6CA0">
      <w:pPr>
        <w:pStyle w:val="Prrafodelista"/>
        <w:numPr>
          <w:ilvl w:val="0"/>
          <w:numId w:val="61"/>
        </w:numPr>
        <w:tabs>
          <w:tab w:val="left" w:pos="142"/>
          <w:tab w:val="left" w:pos="567"/>
        </w:tabs>
        <w:spacing w:line="240" w:lineRule="auto"/>
        <w:jc w:val="both"/>
        <w:rPr>
          <w:ins w:id="1153" w:author="Usuario de Windows" w:date="2023-03-22T18:45:00Z"/>
          <w:rFonts w:ascii="Arial Narrow" w:hAnsi="Arial Narrow"/>
        </w:rPr>
        <w:pPrChange w:id="1154" w:author="Usuario de Windows" w:date="2023-03-22T18:33:00Z">
          <w:pPr>
            <w:pStyle w:val="Prrafodelista"/>
            <w:tabs>
              <w:tab w:val="left" w:pos="142"/>
              <w:tab w:val="left" w:pos="567"/>
            </w:tabs>
            <w:ind w:left="1080"/>
            <w:jc w:val="both"/>
          </w:pPr>
        </w:pPrChange>
      </w:pPr>
      <w:moveToRangeStart w:id="1155" w:author="Usuario de Windows" w:date="2023-03-22T18:41:00Z" w:name="move130402881"/>
      <w:moveTo w:id="1156" w:author="Usuario de Windows" w:date="2023-03-22T18:41:00Z">
        <w:r>
          <w:rPr>
            <w:rFonts w:ascii="Arial Narrow" w:hAnsi="Arial Narrow"/>
          </w:rPr>
          <w:t xml:space="preserve">Memorándum </w:t>
        </w:r>
        <w:proofErr w:type="spellStart"/>
        <w:r>
          <w:rPr>
            <w:rFonts w:ascii="Arial Narrow" w:hAnsi="Arial Narrow"/>
          </w:rPr>
          <w:t>n.</w:t>
        </w:r>
        <w:del w:id="1157" w:author="Usuario de Windows" w:date="2023-03-22T18:44:00Z">
          <w:r w:rsidDel="00ED6F8F">
            <w:rPr>
              <w:rFonts w:ascii="Arial Narrow" w:hAnsi="Arial Narrow"/>
            </w:rPr>
            <w:delText xml:space="preserve"> </w:delText>
          </w:r>
        </w:del>
        <w:r>
          <w:rPr>
            <w:rFonts w:ascii="Arial Narrow" w:hAnsi="Arial Narrow"/>
          </w:rPr>
          <w:t>°</w:t>
        </w:r>
        <w:proofErr w:type="spellEnd"/>
        <w:r>
          <w:rPr>
            <w:rFonts w:ascii="Arial Narrow" w:hAnsi="Arial Narrow"/>
          </w:rPr>
          <w:t xml:space="preserve"> 2566-2022-GRAP/06/GG de fecha 19 de diciembre de 2022 de 19 diciembre de 2022</w:t>
        </w:r>
      </w:moveTo>
      <w:ins w:id="1158" w:author="Usuario de Windows" w:date="2023-03-22T18:41:00Z">
        <w:r>
          <w:rPr>
            <w:rFonts w:ascii="Arial Narrow" w:hAnsi="Arial Narrow"/>
          </w:rPr>
          <w:t>, mediante el cual el Gerente General Regional encargado</w:t>
        </w:r>
      </w:ins>
      <w:moveTo w:id="1159" w:author="Usuario de Windows" w:date="2023-03-22T18:41:00Z">
        <w:r>
          <w:rPr>
            <w:rFonts w:ascii="Arial Narrow" w:hAnsi="Arial Narrow"/>
          </w:rPr>
          <w:t xml:space="preserve"> disp</w:t>
        </w:r>
      </w:moveTo>
      <w:ins w:id="1160" w:author="Usuario de Windows" w:date="2023-03-22T18:41:00Z">
        <w:r>
          <w:rPr>
            <w:rFonts w:ascii="Arial Narrow" w:hAnsi="Arial Narrow"/>
          </w:rPr>
          <w:t>uso</w:t>
        </w:r>
      </w:ins>
      <w:moveTo w:id="1161" w:author="Usuario de Windows" w:date="2023-03-22T18:41:00Z">
        <w:del w:id="1162" w:author="Usuario de Windows" w:date="2023-03-22T18:41:00Z">
          <w:r w:rsidDel="009E6CA0">
            <w:rPr>
              <w:rFonts w:ascii="Arial Narrow" w:hAnsi="Arial Narrow"/>
            </w:rPr>
            <w:delText>on</w:delText>
          </w:r>
        </w:del>
        <w:del w:id="1163" w:author="Usuario de Windows" w:date="2023-03-22T18:44:00Z">
          <w:r w:rsidDel="00ED6F8F">
            <w:rPr>
              <w:rFonts w:ascii="Arial Narrow" w:hAnsi="Arial Narrow"/>
            </w:rPr>
            <w:delText>e</w:delText>
          </w:r>
        </w:del>
        <w:r>
          <w:rPr>
            <w:rFonts w:ascii="Arial Narrow" w:hAnsi="Arial Narrow"/>
          </w:rPr>
          <w:t xml:space="preserve"> a la Sub Dirección de Abastecimientos Patrimonio y Margesí de Bienes, </w:t>
        </w:r>
      </w:moveTo>
      <w:ins w:id="1164" w:author="Usuario de Windows" w:date="2023-03-22T18:44:00Z">
        <w:r w:rsidR="00ED6F8F">
          <w:rPr>
            <w:rFonts w:ascii="Arial Narrow" w:hAnsi="Arial Narrow"/>
          </w:rPr>
          <w:t>revisar la solicitud de</w:t>
        </w:r>
      </w:ins>
      <w:moveTo w:id="1165" w:author="Usuario de Windows" w:date="2023-03-22T18:41:00Z">
        <w:del w:id="1166" w:author="Usuario de Windows" w:date="2023-03-22T18:44:00Z">
          <w:r w:rsidDel="00ED6F8F">
            <w:rPr>
              <w:rFonts w:ascii="Arial Narrow" w:hAnsi="Arial Narrow"/>
            </w:rPr>
            <w:delText>para la</w:delText>
          </w:r>
        </w:del>
        <w:r>
          <w:rPr>
            <w:rFonts w:ascii="Arial Narrow" w:hAnsi="Arial Narrow"/>
          </w:rPr>
          <w:t xml:space="preserve"> emisión de la resolución y/o anulación de la orden de compra </w:t>
        </w:r>
        <w:proofErr w:type="spellStart"/>
        <w:r>
          <w:rPr>
            <w:rFonts w:ascii="Arial Narrow" w:hAnsi="Arial Narrow"/>
          </w:rPr>
          <w:t>n.</w:t>
        </w:r>
        <w:del w:id="1167" w:author="Usuario de Windows" w:date="2023-03-22T18:44:00Z">
          <w:r w:rsidDel="00ED6F8F">
            <w:rPr>
              <w:rFonts w:ascii="Arial Narrow" w:hAnsi="Arial Narrow"/>
            </w:rPr>
            <w:delText xml:space="preserve"> </w:delText>
          </w:r>
        </w:del>
        <w:r>
          <w:rPr>
            <w:rFonts w:ascii="Arial Narrow" w:hAnsi="Arial Narrow"/>
          </w:rPr>
          <w:t>°</w:t>
        </w:r>
        <w:proofErr w:type="spellEnd"/>
        <w:r>
          <w:rPr>
            <w:rFonts w:ascii="Arial Narrow" w:hAnsi="Arial Narrow"/>
          </w:rPr>
          <w:t xml:space="preserve"> 3961-2022, </w:t>
        </w:r>
        <w:del w:id="1168" w:author="Usuario de Windows" w:date="2023-03-22T18:45:00Z">
          <w:r w:rsidDel="00ED6F8F">
            <w:rPr>
              <w:rFonts w:ascii="Arial Narrow" w:hAnsi="Arial Narrow"/>
            </w:rPr>
            <w:delText>asimismo de corresponder inicie las acciones pertinentes en contra del proveedor</w:delText>
          </w:r>
        </w:del>
      </w:moveTo>
      <w:moveToRangeEnd w:id="1155"/>
      <w:ins w:id="1169" w:author="Usuario de Windows" w:date="2023-03-22T18:45:00Z">
        <w:r w:rsidR="00ED6F8F">
          <w:rPr>
            <w:rFonts w:ascii="Arial Narrow" w:hAnsi="Arial Narrow"/>
          </w:rPr>
          <w:t>en observancia de la normativa aplicable.</w:t>
        </w:r>
      </w:ins>
    </w:p>
    <w:p w14:paraId="667C2C67" w14:textId="4C29E560" w:rsidR="00ED6F8F" w:rsidRDefault="00ED6F8F">
      <w:pPr>
        <w:pStyle w:val="Prrafodelista"/>
        <w:numPr>
          <w:ilvl w:val="0"/>
          <w:numId w:val="61"/>
        </w:numPr>
        <w:tabs>
          <w:tab w:val="left" w:pos="142"/>
          <w:tab w:val="left" w:pos="567"/>
        </w:tabs>
        <w:spacing w:line="240" w:lineRule="auto"/>
        <w:jc w:val="both"/>
        <w:rPr>
          <w:ins w:id="1170" w:author="Usuario de Windows" w:date="2023-03-22T18:51:00Z"/>
          <w:rFonts w:ascii="Arial Narrow" w:hAnsi="Arial Narrow"/>
        </w:rPr>
        <w:pPrChange w:id="1171" w:author="Usuario de Windows" w:date="2023-03-22T18:33:00Z">
          <w:pPr>
            <w:pStyle w:val="Prrafodelista"/>
            <w:tabs>
              <w:tab w:val="left" w:pos="142"/>
              <w:tab w:val="left" w:pos="567"/>
            </w:tabs>
            <w:ind w:left="1080"/>
            <w:jc w:val="both"/>
          </w:pPr>
        </w:pPrChange>
      </w:pPr>
      <w:ins w:id="1172" w:author="Usuario de Windows" w:date="2023-03-22T18:46:00Z">
        <w:r>
          <w:rPr>
            <w:rFonts w:ascii="Arial Narrow" w:hAnsi="Arial Narrow"/>
          </w:rPr>
          <w:t xml:space="preserve">Informe </w:t>
        </w:r>
        <w:proofErr w:type="spellStart"/>
        <w:r>
          <w:rPr>
            <w:rFonts w:ascii="Arial Narrow" w:hAnsi="Arial Narrow"/>
          </w:rPr>
          <w:t>n.°</w:t>
        </w:r>
        <w:proofErr w:type="spellEnd"/>
        <w:r>
          <w:rPr>
            <w:rFonts w:ascii="Arial Narrow" w:hAnsi="Arial Narrow"/>
          </w:rPr>
          <w:t xml:space="preserve"> 3130-2022-</w:t>
        </w:r>
        <w:proofErr w:type="gramStart"/>
        <w:r>
          <w:rPr>
            <w:rFonts w:ascii="Arial Narrow" w:hAnsi="Arial Narrow"/>
          </w:rPr>
          <w:t>GR.APURIMAC</w:t>
        </w:r>
        <w:proofErr w:type="gramEnd"/>
        <w:r>
          <w:rPr>
            <w:rFonts w:ascii="Arial Narrow" w:hAnsi="Arial Narrow"/>
          </w:rPr>
          <w:t xml:space="preserve">/07.04 de 20 de diciembre de 2022, mediante el cual la Sub Dirección de Abastecimientos Patrimonio y Margesí de Bienes, comunicó al Gerente Regional de Desarrollo Social, </w:t>
        </w:r>
      </w:ins>
      <w:ins w:id="1173" w:author="Usuario de Windows" w:date="2023-03-22T18:47:00Z">
        <w:r>
          <w:rPr>
            <w:rFonts w:ascii="Arial Narrow" w:hAnsi="Arial Narrow"/>
          </w:rPr>
          <w:t xml:space="preserve">que se emitió la </w:t>
        </w:r>
        <w:r w:rsidRPr="00DB1F0F">
          <w:rPr>
            <w:rFonts w:ascii="Arial Narrow" w:hAnsi="Arial Narrow"/>
          </w:rPr>
          <w:t xml:space="preserve">carta </w:t>
        </w:r>
        <w:r>
          <w:rPr>
            <w:rFonts w:ascii="Arial Narrow" w:hAnsi="Arial Narrow"/>
          </w:rPr>
          <w:br/>
        </w:r>
        <w:proofErr w:type="spellStart"/>
        <w:r w:rsidRPr="00DB1F0F">
          <w:rPr>
            <w:rFonts w:ascii="Arial Narrow" w:hAnsi="Arial Narrow"/>
          </w:rPr>
          <w:t>n.°</w:t>
        </w:r>
        <w:proofErr w:type="spellEnd"/>
        <w:r w:rsidRPr="00DB1F0F">
          <w:rPr>
            <w:rFonts w:ascii="Arial Narrow" w:hAnsi="Arial Narrow"/>
          </w:rPr>
          <w:t xml:space="preserve"> 773-2022-GR. APURIMAC/07.04 de 5 de diciembre de 2022</w:t>
        </w:r>
        <w:r>
          <w:rPr>
            <w:rFonts w:ascii="Arial Narrow" w:hAnsi="Arial Narrow"/>
          </w:rPr>
          <w:t xml:space="preserve">, con las observaciones a la adquisición de gabinetes de carga portátiles y solicitando a su vez, que se le informe si el </w:t>
        </w:r>
      </w:ins>
      <w:ins w:id="1174" w:author="Usuario de Windows" w:date="2023-03-22T18:51:00Z">
        <w:r>
          <w:rPr>
            <w:rFonts w:ascii="Arial Narrow" w:hAnsi="Arial Narrow"/>
          </w:rPr>
          <w:t>proveedor</w:t>
        </w:r>
      </w:ins>
      <w:ins w:id="1175" w:author="Usuario de Windows" w:date="2023-03-22T18:46:00Z">
        <w:r>
          <w:rPr>
            <w:rFonts w:ascii="Arial Narrow" w:hAnsi="Arial Narrow"/>
          </w:rPr>
          <w:t xml:space="preserve"> cumplió o no con levantar las observaciones comunicadas</w:t>
        </w:r>
      </w:ins>
      <w:ins w:id="1176" w:author="Usuario de Windows" w:date="2023-03-22T18:48:00Z">
        <w:r>
          <w:rPr>
            <w:rFonts w:ascii="Arial Narrow" w:hAnsi="Arial Narrow"/>
          </w:rPr>
          <w:t>.</w:t>
        </w:r>
      </w:ins>
    </w:p>
    <w:p w14:paraId="5AEDFD55" w14:textId="3C391CBF" w:rsidR="00ED6F8F" w:rsidRDefault="00ED6F8F">
      <w:pPr>
        <w:pStyle w:val="Prrafodelista"/>
        <w:numPr>
          <w:ilvl w:val="0"/>
          <w:numId w:val="61"/>
        </w:numPr>
        <w:tabs>
          <w:tab w:val="left" w:pos="142"/>
          <w:tab w:val="left" w:pos="567"/>
        </w:tabs>
        <w:spacing w:line="240" w:lineRule="auto"/>
        <w:jc w:val="both"/>
        <w:rPr>
          <w:ins w:id="1177" w:author="Usuario de Windows" w:date="2023-03-22T18:52:00Z"/>
          <w:rFonts w:ascii="Arial Narrow" w:hAnsi="Arial Narrow"/>
        </w:rPr>
        <w:pPrChange w:id="1178" w:author="Usuario de Windows" w:date="2023-03-22T18:33:00Z">
          <w:pPr>
            <w:pStyle w:val="Prrafodelista"/>
            <w:tabs>
              <w:tab w:val="left" w:pos="142"/>
              <w:tab w:val="left" w:pos="567"/>
            </w:tabs>
            <w:ind w:left="1080"/>
            <w:jc w:val="both"/>
          </w:pPr>
        </w:pPrChange>
      </w:pPr>
      <w:moveToRangeStart w:id="1179" w:author="Usuario de Windows" w:date="2023-03-22T18:51:00Z" w:name="move130403527"/>
      <w:moveTo w:id="1180" w:author="Usuario de Windows" w:date="2023-03-22T18:51:00Z">
        <w:r>
          <w:rPr>
            <w:rFonts w:ascii="Arial Narrow" w:hAnsi="Arial Narrow"/>
          </w:rPr>
          <w:lastRenderedPageBreak/>
          <w:t xml:space="preserve">Informe </w:t>
        </w:r>
        <w:proofErr w:type="spellStart"/>
        <w:r>
          <w:rPr>
            <w:rFonts w:ascii="Arial Narrow" w:hAnsi="Arial Narrow"/>
          </w:rPr>
          <w:t>n.</w:t>
        </w:r>
        <w:del w:id="1181" w:author="Usuario de Windows" w:date="2023-03-22T18:51:00Z">
          <w:r w:rsidDel="00ED6F8F">
            <w:rPr>
              <w:rFonts w:ascii="Arial Narrow" w:hAnsi="Arial Narrow"/>
            </w:rPr>
            <w:delText xml:space="preserve"> </w:delText>
          </w:r>
        </w:del>
        <w:r>
          <w:rPr>
            <w:rFonts w:ascii="Arial Narrow" w:hAnsi="Arial Narrow"/>
          </w:rPr>
          <w:t>°</w:t>
        </w:r>
        <w:proofErr w:type="spellEnd"/>
        <w:r>
          <w:rPr>
            <w:rFonts w:ascii="Arial Narrow" w:hAnsi="Arial Narrow"/>
          </w:rPr>
          <w:t xml:space="preserve"> 351-2022-GRAP/11/SGPS/</w:t>
        </w:r>
        <w:proofErr w:type="gramStart"/>
        <w:r>
          <w:rPr>
            <w:rFonts w:ascii="Arial Narrow" w:hAnsi="Arial Narrow"/>
          </w:rPr>
          <w:t>R.P</w:t>
        </w:r>
        <w:proofErr w:type="gramEnd"/>
        <w:r>
          <w:rPr>
            <w:rFonts w:ascii="Arial Narrow" w:hAnsi="Arial Narrow"/>
          </w:rPr>
          <w:t>/RJBA</w:t>
        </w:r>
        <w:del w:id="1182" w:author="Usuario de Windows" w:date="2023-03-22T18:53:00Z">
          <w:r w:rsidDel="00ED6F8F">
            <w:rPr>
              <w:rFonts w:ascii="Arial Narrow" w:hAnsi="Arial Narrow"/>
            </w:rPr>
            <w:delText>,</w:delText>
          </w:r>
        </w:del>
        <w:r>
          <w:rPr>
            <w:rFonts w:ascii="Arial Narrow" w:hAnsi="Arial Narrow"/>
          </w:rPr>
          <w:t xml:space="preserve"> de 22 de diciembre de 2022 del Residente del proyecto</w:t>
        </w:r>
      </w:moveTo>
      <w:ins w:id="1183" w:author="Usuario de Windows" w:date="2023-03-22T18:52:00Z">
        <w:r>
          <w:rPr>
            <w:rFonts w:ascii="Arial Narrow" w:hAnsi="Arial Narrow"/>
          </w:rPr>
          <w:t xml:space="preserve">, dirigido al </w:t>
        </w:r>
      </w:ins>
      <w:moveTo w:id="1184" w:author="Usuario de Windows" w:date="2023-03-22T18:51:00Z">
        <w:del w:id="1185" w:author="Usuario de Windows" w:date="2023-03-22T18:52:00Z">
          <w:r w:rsidDel="00ED6F8F">
            <w:rPr>
              <w:rFonts w:ascii="Arial Narrow" w:hAnsi="Arial Narrow"/>
            </w:rPr>
            <w:delText xml:space="preserve"> se dirige al </w:delText>
          </w:r>
        </w:del>
        <w:r>
          <w:rPr>
            <w:rFonts w:ascii="Arial Narrow" w:hAnsi="Arial Narrow"/>
          </w:rPr>
          <w:t>Sub Gerente de Promoción Social, reitera</w:t>
        </w:r>
      </w:moveTo>
      <w:ins w:id="1186" w:author="Usuario de Windows" w:date="2023-03-22T18:52:00Z">
        <w:r>
          <w:rPr>
            <w:rFonts w:ascii="Arial Narrow" w:hAnsi="Arial Narrow"/>
          </w:rPr>
          <w:t>ndo</w:t>
        </w:r>
      </w:ins>
      <w:moveTo w:id="1187" w:author="Usuario de Windows" w:date="2023-03-22T18:51:00Z">
        <w:r>
          <w:rPr>
            <w:rFonts w:ascii="Arial Narrow" w:hAnsi="Arial Narrow"/>
          </w:rPr>
          <w:t xml:space="preserve"> la</w:t>
        </w:r>
      </w:moveTo>
      <w:ins w:id="1188" w:author="Usuario de Windows" w:date="2023-03-22T18:52:00Z">
        <w:r>
          <w:rPr>
            <w:rFonts w:ascii="Arial Narrow" w:hAnsi="Arial Narrow"/>
          </w:rPr>
          <w:t xml:space="preserve"> solicitud de</w:t>
        </w:r>
      </w:ins>
      <w:moveTo w:id="1189" w:author="Usuario de Windows" w:date="2023-03-22T18:51:00Z">
        <w:r>
          <w:rPr>
            <w:rFonts w:ascii="Arial Narrow" w:hAnsi="Arial Narrow"/>
          </w:rPr>
          <w:t xml:space="preserve"> resolución y/o anulación de la orden de compra n. ° 3961-2022, por incumplimiento de especificaciones técnicas y</w:t>
        </w:r>
      </w:moveTo>
      <w:ins w:id="1190" w:author="Usuario de Windows" w:date="2023-03-22T18:52:00Z">
        <w:r>
          <w:rPr>
            <w:rFonts w:ascii="Arial Narrow" w:hAnsi="Arial Narrow"/>
          </w:rPr>
          <w:t xml:space="preserve"> recomienda e</w:t>
        </w:r>
      </w:ins>
      <w:moveTo w:id="1191" w:author="Usuario de Windows" w:date="2023-03-22T18:51:00Z">
        <w:del w:id="1192" w:author="Usuario de Windows" w:date="2023-03-22T18:52:00Z">
          <w:r w:rsidDel="00ED6F8F">
            <w:rPr>
              <w:rFonts w:ascii="Arial Narrow" w:hAnsi="Arial Narrow"/>
            </w:rPr>
            <w:delText xml:space="preserve"> e</w:delText>
          </w:r>
        </w:del>
        <w:r>
          <w:rPr>
            <w:rFonts w:ascii="Arial Narrow" w:hAnsi="Arial Narrow"/>
          </w:rPr>
          <w:t>l retiro de</w:t>
        </w:r>
      </w:moveTo>
      <w:ins w:id="1193" w:author="Usuario de Windows" w:date="2023-03-22T18:52:00Z">
        <w:r>
          <w:rPr>
            <w:rFonts w:ascii="Arial Narrow" w:hAnsi="Arial Narrow"/>
          </w:rPr>
          <w:t xml:space="preserve"> </w:t>
        </w:r>
      </w:ins>
      <w:moveTo w:id="1194" w:author="Usuario de Windows" w:date="2023-03-22T18:51:00Z">
        <w:r>
          <w:rPr>
            <w:rFonts w:ascii="Arial Narrow" w:hAnsi="Arial Narrow"/>
          </w:rPr>
          <w:t>l</w:t>
        </w:r>
      </w:moveTo>
      <w:ins w:id="1195" w:author="Usuario de Windows" w:date="2023-03-22T18:52:00Z">
        <w:r>
          <w:rPr>
            <w:rFonts w:ascii="Arial Narrow" w:hAnsi="Arial Narrow"/>
          </w:rPr>
          <w:t>os</w:t>
        </w:r>
      </w:ins>
      <w:moveTo w:id="1196" w:author="Usuario de Windows" w:date="2023-03-22T18:51:00Z">
        <w:r>
          <w:rPr>
            <w:rFonts w:ascii="Arial Narrow" w:hAnsi="Arial Narrow"/>
          </w:rPr>
          <w:t xml:space="preserve"> bien</w:t>
        </w:r>
      </w:moveTo>
      <w:ins w:id="1197" w:author="Usuario de Windows" w:date="2023-03-22T18:52:00Z">
        <w:r>
          <w:rPr>
            <w:rFonts w:ascii="Arial Narrow" w:hAnsi="Arial Narrow"/>
          </w:rPr>
          <w:t>es</w:t>
        </w:r>
      </w:ins>
      <w:moveTo w:id="1198" w:author="Usuario de Windows" w:date="2023-03-22T18:51:00Z">
        <w:r>
          <w:rPr>
            <w:rFonts w:ascii="Arial Narrow" w:hAnsi="Arial Narrow"/>
          </w:rPr>
          <w:t xml:space="preserve"> del almacén central</w:t>
        </w:r>
      </w:moveTo>
      <w:moveToRangeEnd w:id="1179"/>
      <w:ins w:id="1199" w:author="Usuario de Windows" w:date="2023-03-22T18:52:00Z">
        <w:r>
          <w:rPr>
            <w:rFonts w:ascii="Arial Narrow" w:hAnsi="Arial Narrow"/>
          </w:rPr>
          <w:t xml:space="preserve"> de la Entidad.</w:t>
        </w:r>
      </w:ins>
    </w:p>
    <w:p w14:paraId="6B3C8CF0" w14:textId="634CBCA0" w:rsidR="00ED6F8F" w:rsidRDefault="00ED6F8F">
      <w:pPr>
        <w:pStyle w:val="Prrafodelista"/>
        <w:numPr>
          <w:ilvl w:val="0"/>
          <w:numId w:val="61"/>
        </w:numPr>
        <w:tabs>
          <w:tab w:val="left" w:pos="142"/>
          <w:tab w:val="left" w:pos="567"/>
        </w:tabs>
        <w:spacing w:line="240" w:lineRule="auto"/>
        <w:jc w:val="both"/>
        <w:rPr>
          <w:ins w:id="1200" w:author="Usuario de Windows" w:date="2023-03-22T18:55:00Z"/>
          <w:rFonts w:ascii="Arial Narrow" w:hAnsi="Arial Narrow"/>
        </w:rPr>
        <w:pPrChange w:id="1201" w:author="Usuario de Windows" w:date="2023-03-22T18:33:00Z">
          <w:pPr>
            <w:pStyle w:val="Prrafodelista"/>
            <w:tabs>
              <w:tab w:val="left" w:pos="142"/>
              <w:tab w:val="left" w:pos="567"/>
            </w:tabs>
            <w:ind w:left="1080"/>
            <w:jc w:val="both"/>
          </w:pPr>
        </w:pPrChange>
      </w:pPr>
      <w:ins w:id="1202" w:author="Usuario de Windows" w:date="2023-03-22T18:53:00Z">
        <w:r>
          <w:rPr>
            <w:rFonts w:ascii="Arial Narrow" w:hAnsi="Arial Narrow"/>
          </w:rPr>
          <w:t xml:space="preserve">Informe </w:t>
        </w:r>
        <w:proofErr w:type="spellStart"/>
        <w:r>
          <w:rPr>
            <w:rFonts w:ascii="Arial Narrow" w:hAnsi="Arial Narrow"/>
          </w:rPr>
          <w:t>n.°</w:t>
        </w:r>
        <w:proofErr w:type="spellEnd"/>
        <w:r>
          <w:rPr>
            <w:rFonts w:ascii="Arial Narrow" w:hAnsi="Arial Narrow"/>
          </w:rPr>
          <w:t xml:space="preserve"> 1909-GRAP/11/GRDS/SGPS de 22 de diciembre de 2022 del Sub Gerente de Promoción Social, </w:t>
        </w:r>
        <w:r w:rsidR="006B0722">
          <w:rPr>
            <w:rFonts w:ascii="Arial Narrow" w:hAnsi="Arial Narrow"/>
          </w:rPr>
          <w:t xml:space="preserve">dirigido al Gerente </w:t>
        </w:r>
      </w:ins>
      <w:ins w:id="1203" w:author="Usuario de Windows" w:date="2023-03-22T18:54:00Z">
        <w:r w:rsidR="006B0722">
          <w:rPr>
            <w:rFonts w:ascii="Arial Narrow" w:hAnsi="Arial Narrow"/>
          </w:rPr>
          <w:t xml:space="preserve">Regional de Desarrollo Social, </w:t>
        </w:r>
      </w:ins>
      <w:ins w:id="1204" w:author="Usuario de Windows" w:date="2023-03-22T18:53:00Z">
        <w:r>
          <w:rPr>
            <w:rFonts w:ascii="Arial Narrow" w:hAnsi="Arial Narrow"/>
          </w:rPr>
          <w:t>solicita</w:t>
        </w:r>
      </w:ins>
      <w:ins w:id="1205" w:author="Usuario de Windows" w:date="2023-03-22T18:54:00Z">
        <w:r w:rsidR="006B0722">
          <w:rPr>
            <w:rFonts w:ascii="Arial Narrow" w:hAnsi="Arial Narrow"/>
          </w:rPr>
          <w:t>ndo una vez más</w:t>
        </w:r>
      </w:ins>
      <w:ins w:id="1206" w:author="Usuario de Windows" w:date="2023-03-22T18:53:00Z">
        <w:r>
          <w:rPr>
            <w:rFonts w:ascii="Arial Narrow" w:hAnsi="Arial Narrow"/>
          </w:rPr>
          <w:t xml:space="preserve"> la emisión de resolución y/o anulación de la orden de compra al Gerente Regional de Desarrollo Social</w:t>
        </w:r>
      </w:ins>
      <w:ins w:id="1207" w:author="Usuario de Windows" w:date="2023-03-22T18:55:00Z">
        <w:r w:rsidR="006B0722">
          <w:rPr>
            <w:rFonts w:ascii="Arial Narrow" w:hAnsi="Arial Narrow"/>
          </w:rPr>
          <w:t>.</w:t>
        </w:r>
      </w:ins>
    </w:p>
    <w:p w14:paraId="1936B865" w14:textId="3C5642F3" w:rsidR="006B0722" w:rsidRDefault="006B0722">
      <w:pPr>
        <w:pStyle w:val="Prrafodelista"/>
        <w:numPr>
          <w:ilvl w:val="0"/>
          <w:numId w:val="61"/>
        </w:numPr>
        <w:tabs>
          <w:tab w:val="left" w:pos="142"/>
          <w:tab w:val="left" w:pos="567"/>
        </w:tabs>
        <w:spacing w:line="240" w:lineRule="auto"/>
        <w:jc w:val="both"/>
        <w:rPr>
          <w:ins w:id="1208" w:author="Usuario de Windows" w:date="2023-03-22T18:32:00Z"/>
          <w:rFonts w:ascii="Arial Narrow" w:hAnsi="Arial Narrow"/>
        </w:rPr>
        <w:pPrChange w:id="1209" w:author="Usuario de Windows" w:date="2023-03-22T18:33:00Z">
          <w:pPr>
            <w:pStyle w:val="Prrafodelista"/>
            <w:tabs>
              <w:tab w:val="left" w:pos="142"/>
              <w:tab w:val="left" w:pos="567"/>
            </w:tabs>
            <w:ind w:left="1080"/>
            <w:jc w:val="both"/>
          </w:pPr>
        </w:pPrChange>
      </w:pPr>
      <w:moveToRangeStart w:id="1210" w:author="Usuario de Windows" w:date="2023-03-22T18:55:00Z" w:name="move130403756"/>
      <w:moveTo w:id="1211" w:author="Usuario de Windows" w:date="2023-03-22T18:55:00Z">
        <w:r>
          <w:rPr>
            <w:rFonts w:ascii="Arial Narrow" w:hAnsi="Arial Narrow"/>
          </w:rPr>
          <w:t xml:space="preserve">Memorándum </w:t>
        </w:r>
        <w:proofErr w:type="spellStart"/>
        <w:r>
          <w:rPr>
            <w:rFonts w:ascii="Arial Narrow" w:hAnsi="Arial Narrow"/>
          </w:rPr>
          <w:t>n.</w:t>
        </w:r>
        <w:del w:id="1212" w:author="Usuario de Windows" w:date="2023-03-22T18:55:00Z">
          <w:r w:rsidDel="006B0722">
            <w:rPr>
              <w:rFonts w:ascii="Arial Narrow" w:hAnsi="Arial Narrow"/>
            </w:rPr>
            <w:delText xml:space="preserve"> </w:delText>
          </w:r>
        </w:del>
        <w:r>
          <w:rPr>
            <w:rFonts w:ascii="Arial Narrow" w:hAnsi="Arial Narrow"/>
          </w:rPr>
          <w:t>°</w:t>
        </w:r>
        <w:proofErr w:type="spellEnd"/>
        <w:r>
          <w:rPr>
            <w:rFonts w:ascii="Arial Narrow" w:hAnsi="Arial Narrow"/>
          </w:rPr>
          <w:t xml:space="preserve"> 1859-2022-GRAP/11/GRDS</w:t>
        </w:r>
        <w:del w:id="1213" w:author="Usuario de Windows" w:date="2023-03-22T18:55:00Z">
          <w:r w:rsidDel="006B0722">
            <w:rPr>
              <w:rFonts w:ascii="Arial Narrow" w:hAnsi="Arial Narrow"/>
            </w:rPr>
            <w:delText>,</w:delText>
          </w:r>
        </w:del>
        <w:r>
          <w:rPr>
            <w:rFonts w:ascii="Arial Narrow" w:hAnsi="Arial Narrow"/>
          </w:rPr>
          <w:t xml:space="preserve"> de 23 de diciembre de 2022, </w:t>
        </w:r>
      </w:moveTo>
      <w:ins w:id="1214" w:author="Usuario de Windows" w:date="2023-03-22T18:55:00Z">
        <w:r>
          <w:rPr>
            <w:rFonts w:ascii="Arial Narrow" w:hAnsi="Arial Narrow"/>
          </w:rPr>
          <w:t>d</w:t>
        </w:r>
      </w:ins>
      <w:moveTo w:id="1215" w:author="Usuario de Windows" w:date="2023-03-22T18:55:00Z">
        <w:r>
          <w:rPr>
            <w:rFonts w:ascii="Arial Narrow" w:hAnsi="Arial Narrow"/>
          </w:rPr>
          <w:t xml:space="preserve">el Gerente de </w:t>
        </w:r>
        <w:del w:id="1216" w:author="Usuario de Windows" w:date="2023-03-22T18:55:00Z">
          <w:r w:rsidDel="006B0722">
            <w:rPr>
              <w:rFonts w:ascii="Arial Narrow" w:hAnsi="Arial Narrow"/>
            </w:rPr>
            <w:delText xml:space="preserve"> </w:delText>
          </w:r>
        </w:del>
        <w:r>
          <w:rPr>
            <w:rFonts w:ascii="Arial Narrow" w:hAnsi="Arial Narrow"/>
          </w:rPr>
          <w:t xml:space="preserve">Desarrollo Social, </w:t>
        </w:r>
        <w:del w:id="1217" w:author="Usuario de Windows" w:date="2023-03-22T18:56:00Z">
          <w:r w:rsidDel="006B0722">
            <w:rPr>
              <w:rFonts w:ascii="Arial Narrow" w:hAnsi="Arial Narrow"/>
            </w:rPr>
            <w:delText>dispone</w:delText>
          </w:r>
        </w:del>
      </w:moveTo>
      <w:ins w:id="1218" w:author="Usuario de Windows" w:date="2023-03-22T18:56:00Z">
        <w:r>
          <w:rPr>
            <w:rFonts w:ascii="Arial Narrow" w:hAnsi="Arial Narrow"/>
          </w:rPr>
          <w:t>dirigido</w:t>
        </w:r>
      </w:ins>
      <w:moveTo w:id="1219" w:author="Usuario de Windows" w:date="2023-03-22T18:55:00Z">
        <w:r>
          <w:rPr>
            <w:rFonts w:ascii="Arial Narrow" w:hAnsi="Arial Narrow"/>
          </w:rPr>
          <w:t xml:space="preserve"> al </w:t>
        </w:r>
        <w:proofErr w:type="gramStart"/>
        <w:r>
          <w:rPr>
            <w:rFonts w:ascii="Arial Narrow" w:hAnsi="Arial Narrow"/>
          </w:rPr>
          <w:t>Director Regional</w:t>
        </w:r>
        <w:proofErr w:type="gramEnd"/>
        <w:r>
          <w:rPr>
            <w:rFonts w:ascii="Arial Narrow" w:hAnsi="Arial Narrow"/>
          </w:rPr>
          <w:t xml:space="preserve"> de Administración,</w:t>
        </w:r>
        <w:del w:id="1220" w:author="Usuario de Windows" w:date="2023-03-22T18:56:00Z">
          <w:r w:rsidDel="006B0722">
            <w:rPr>
              <w:rFonts w:ascii="Arial Narrow" w:hAnsi="Arial Narrow"/>
            </w:rPr>
            <w:delText xml:space="preserve"> solicita</w:delText>
          </w:r>
        </w:del>
        <w:r>
          <w:rPr>
            <w:rFonts w:ascii="Arial Narrow" w:hAnsi="Arial Narrow"/>
          </w:rPr>
          <w:t xml:space="preserve"> reitera</w:t>
        </w:r>
      </w:moveTo>
      <w:ins w:id="1221" w:author="Usuario de Windows" w:date="2023-03-22T18:56:00Z">
        <w:r>
          <w:rPr>
            <w:rFonts w:ascii="Arial Narrow" w:hAnsi="Arial Narrow"/>
          </w:rPr>
          <w:t>ndo</w:t>
        </w:r>
      </w:ins>
      <w:moveTo w:id="1222" w:author="Usuario de Windows" w:date="2023-03-22T18:55:00Z">
        <w:del w:id="1223" w:author="Usuario de Windows" w:date="2023-03-22T18:56:00Z">
          <w:r w:rsidDel="006B0722">
            <w:rPr>
              <w:rFonts w:ascii="Arial Narrow" w:hAnsi="Arial Narrow"/>
            </w:rPr>
            <w:delText>damente</w:delText>
          </w:r>
        </w:del>
        <w:r>
          <w:rPr>
            <w:rFonts w:ascii="Arial Narrow" w:hAnsi="Arial Narrow"/>
          </w:rPr>
          <w:t xml:space="preserve"> la</w:t>
        </w:r>
      </w:moveTo>
      <w:ins w:id="1224" w:author="Usuario de Windows" w:date="2023-03-22T18:56:00Z">
        <w:r>
          <w:rPr>
            <w:rFonts w:ascii="Arial Narrow" w:hAnsi="Arial Narrow"/>
          </w:rPr>
          <w:t xml:space="preserve"> solicitud de</w:t>
        </w:r>
      </w:ins>
      <w:moveTo w:id="1225" w:author="Usuario de Windows" w:date="2023-03-22T18:55:00Z">
        <w:r>
          <w:rPr>
            <w:rFonts w:ascii="Arial Narrow" w:hAnsi="Arial Narrow"/>
          </w:rPr>
          <w:t xml:space="preserve"> emisión de resolución y/o anulación de la orden de compra por presentar certificado de bienes ofertados falso.</w:t>
        </w:r>
      </w:moveTo>
      <w:moveToRangeEnd w:id="1210"/>
    </w:p>
    <w:p w14:paraId="2F0D4C7D" w14:textId="77777777" w:rsidR="00745C49" w:rsidRDefault="00745C49">
      <w:pPr>
        <w:pStyle w:val="Prrafodelista"/>
        <w:tabs>
          <w:tab w:val="left" w:pos="142"/>
          <w:tab w:val="left" w:pos="567"/>
        </w:tabs>
        <w:spacing w:line="240" w:lineRule="auto"/>
        <w:ind w:left="1080"/>
        <w:jc w:val="both"/>
        <w:rPr>
          <w:ins w:id="1226" w:author="Usuario de Windows" w:date="2023-03-22T18:32:00Z"/>
          <w:rFonts w:ascii="Arial Narrow" w:hAnsi="Arial Narrow"/>
        </w:rPr>
        <w:pPrChange w:id="1227" w:author="Usuario de Windows" w:date="2023-03-22T12:32:00Z">
          <w:pPr>
            <w:pStyle w:val="Prrafodelista"/>
            <w:tabs>
              <w:tab w:val="left" w:pos="142"/>
              <w:tab w:val="left" w:pos="567"/>
            </w:tabs>
            <w:ind w:left="1080"/>
            <w:jc w:val="both"/>
          </w:pPr>
        </w:pPrChange>
      </w:pPr>
    </w:p>
    <w:p w14:paraId="3B132172" w14:textId="1E892DE5" w:rsidR="000F02B8" w:rsidRPr="002C29F2" w:rsidDel="006B0722" w:rsidRDefault="00377716">
      <w:pPr>
        <w:pStyle w:val="Prrafodelista"/>
        <w:tabs>
          <w:tab w:val="left" w:pos="142"/>
          <w:tab w:val="left" w:pos="567"/>
        </w:tabs>
        <w:spacing w:line="240" w:lineRule="auto"/>
        <w:ind w:left="1080"/>
        <w:jc w:val="both"/>
        <w:rPr>
          <w:del w:id="1228" w:author="Usuario de Windows" w:date="2023-03-22T19:00:00Z"/>
          <w:rFonts w:ascii="Arial Narrow" w:hAnsi="Arial Narrow"/>
        </w:rPr>
        <w:pPrChange w:id="1229" w:author="Usuario de Windows" w:date="2023-03-22T12:32:00Z">
          <w:pPr>
            <w:pStyle w:val="Prrafodelista"/>
            <w:tabs>
              <w:tab w:val="left" w:pos="142"/>
              <w:tab w:val="left" w:pos="567"/>
            </w:tabs>
            <w:ind w:left="1080"/>
            <w:jc w:val="both"/>
          </w:pPr>
        </w:pPrChange>
      </w:pPr>
      <w:del w:id="1230" w:author="Usuario de Windows" w:date="2023-03-22T18:51:00Z">
        <w:r w:rsidRPr="002C29F2" w:rsidDel="00ED6F8F">
          <w:rPr>
            <w:rFonts w:ascii="Arial Narrow" w:hAnsi="Arial Narrow"/>
          </w:rPr>
          <w:delText>Mediante los</w:delText>
        </w:r>
        <w:r w:rsidR="00B916E7" w:rsidRPr="002C29F2" w:rsidDel="00ED6F8F">
          <w:rPr>
            <w:rFonts w:ascii="Arial Narrow" w:hAnsi="Arial Narrow"/>
          </w:rPr>
          <w:delText xml:space="preserve"> documentos siguientes, </w:delText>
        </w:r>
        <w:r w:rsidRPr="002C29F2" w:rsidDel="00ED6F8F">
          <w:rPr>
            <w:rFonts w:ascii="Arial Narrow" w:hAnsi="Arial Narrow"/>
          </w:rPr>
          <w:delText xml:space="preserve"> </w:delText>
        </w:r>
      </w:del>
      <w:del w:id="1231" w:author="Usuario de Windows" w:date="2023-03-22T18:33:00Z">
        <w:r w:rsidRPr="002C29F2" w:rsidDel="00745C49">
          <w:rPr>
            <w:rFonts w:ascii="Arial Narrow" w:hAnsi="Arial Narrow"/>
          </w:rPr>
          <w:delText xml:space="preserve">informe n.° 340-2022-GFRAP/11/SGSP/R.P/RJBA de fecha 12 de diciembre 2022 del Residente de obra, </w:delText>
        </w:r>
        <w:r w:rsidR="002F4788" w:rsidRPr="002C29F2" w:rsidDel="00745C49">
          <w:rPr>
            <w:rFonts w:ascii="Arial Narrow" w:hAnsi="Arial Narrow"/>
          </w:rPr>
          <w:delText>donde reitera la resolución y/o anulación de la orden de compra</w:delText>
        </w:r>
      </w:del>
      <w:del w:id="1232" w:author="Usuario de Windows" w:date="2023-03-22T18:51:00Z">
        <w:r w:rsidR="002F4788" w:rsidRPr="002C29F2" w:rsidDel="00ED6F8F">
          <w:rPr>
            <w:rFonts w:ascii="Arial Narrow" w:hAnsi="Arial Narrow"/>
          </w:rPr>
          <w:delText xml:space="preserve">,  </w:delText>
        </w:r>
      </w:del>
      <w:del w:id="1233" w:author="Usuario de Windows" w:date="2023-03-22T18:34:00Z">
        <w:r w:rsidRPr="002C29F2" w:rsidDel="009E6CA0">
          <w:rPr>
            <w:rFonts w:ascii="Arial Narrow" w:hAnsi="Arial Narrow"/>
          </w:rPr>
          <w:delText>informe n. ° 1839-2022-GRAP/11/GRDS/SGPS de fecha 18 de diciembre de 2022 del Sub Gerente de Promoción Social</w:delText>
        </w:r>
        <w:r w:rsidR="002F4788" w:rsidRPr="002C29F2" w:rsidDel="009E6CA0">
          <w:rPr>
            <w:rFonts w:ascii="Arial Narrow" w:hAnsi="Arial Narrow"/>
          </w:rPr>
          <w:delText>, donde reitera la resolución y/o anulación de la orden de compra</w:delText>
        </w:r>
      </w:del>
      <w:del w:id="1234" w:author="Usuario de Windows" w:date="2023-03-22T18:51:00Z">
        <w:r w:rsidR="002F4788" w:rsidRPr="002C29F2" w:rsidDel="00ED6F8F">
          <w:rPr>
            <w:rFonts w:ascii="Arial Narrow" w:hAnsi="Arial Narrow"/>
          </w:rPr>
          <w:delText xml:space="preserve">, </w:delText>
        </w:r>
        <w:r w:rsidRPr="002C29F2" w:rsidDel="00ED6F8F">
          <w:rPr>
            <w:rFonts w:ascii="Arial Narrow" w:hAnsi="Arial Narrow"/>
          </w:rPr>
          <w:delText xml:space="preserve"> </w:delText>
        </w:r>
      </w:del>
      <w:moveFromRangeStart w:id="1235" w:author="Usuario de Windows" w:date="2023-03-22T18:41:00Z" w:name="move130402881"/>
      <w:moveFrom w:id="1236" w:author="Usuario de Windows" w:date="2023-03-22T18:41:00Z">
        <w:del w:id="1237" w:author="Usuario de Windows" w:date="2023-03-22T18:51:00Z">
          <w:r w:rsidRPr="002C29F2" w:rsidDel="00ED6F8F">
            <w:rPr>
              <w:rFonts w:ascii="Arial Narrow" w:hAnsi="Arial Narrow"/>
            </w:rPr>
            <w:delText>memorándum n. ° 2566-2022-GRAP/06/GG</w:delText>
          </w:r>
          <w:r w:rsidR="000614DC" w:rsidRPr="002C29F2" w:rsidDel="00ED6F8F">
            <w:rPr>
              <w:rFonts w:ascii="Arial Narrow" w:hAnsi="Arial Narrow"/>
            </w:rPr>
            <w:delText xml:space="preserve"> </w:delText>
          </w:r>
          <w:r w:rsidRPr="002C29F2" w:rsidDel="00ED6F8F">
            <w:rPr>
              <w:rFonts w:ascii="Arial Narrow" w:hAnsi="Arial Narrow"/>
            </w:rPr>
            <w:delText>de fecha 19 de diciembre de 2022</w:delText>
          </w:r>
          <w:r w:rsidR="002F4788" w:rsidRPr="002C29F2" w:rsidDel="00ED6F8F">
            <w:rPr>
              <w:rFonts w:ascii="Arial Narrow" w:hAnsi="Arial Narrow"/>
            </w:rPr>
            <w:delText xml:space="preserve"> de 19 diciembre de 2022 dispone a la Sub Dirección de Abastecimientos Patrimonio y Margesí de Bienes, para la</w:delText>
          </w:r>
          <w:r w:rsidR="003256AB" w:rsidRPr="002C29F2" w:rsidDel="00ED6F8F">
            <w:rPr>
              <w:rFonts w:ascii="Arial Narrow" w:hAnsi="Arial Narrow"/>
            </w:rPr>
            <w:delText xml:space="preserve"> emisión de la</w:delText>
          </w:r>
          <w:r w:rsidR="002F4788" w:rsidRPr="002C29F2" w:rsidDel="00ED6F8F">
            <w:rPr>
              <w:rFonts w:ascii="Arial Narrow" w:hAnsi="Arial Narrow"/>
            </w:rPr>
            <w:delText xml:space="preserve"> resolución y/o anulación de la orden de compra n. ° 3961-2022, asimismo de corresponder inicie las acciones pertinentes en contra del proveedor</w:delText>
          </w:r>
        </w:del>
      </w:moveFrom>
      <w:moveFromRangeEnd w:id="1235"/>
      <w:del w:id="1238" w:author="Usuario de Windows" w:date="2023-03-22T18:51:00Z">
        <w:r w:rsidR="002F4788" w:rsidRPr="002C29F2" w:rsidDel="00ED6F8F">
          <w:rPr>
            <w:rFonts w:ascii="Arial Narrow" w:hAnsi="Arial Narrow"/>
          </w:rPr>
          <w:delText xml:space="preserve">, </w:delText>
        </w:r>
        <w:r w:rsidR="0007288E" w:rsidRPr="002C29F2" w:rsidDel="00ED6F8F">
          <w:rPr>
            <w:rFonts w:ascii="Arial Narrow" w:hAnsi="Arial Narrow"/>
          </w:rPr>
          <w:delText>informe n. ° 3130-2022-GR.APURIMAC/07.04</w:delText>
        </w:r>
        <w:r w:rsidR="00017C8F" w:rsidRPr="002C29F2" w:rsidDel="00ED6F8F">
          <w:rPr>
            <w:rFonts w:ascii="Arial Narrow" w:hAnsi="Arial Narrow"/>
          </w:rPr>
          <w:delText>,</w:delText>
        </w:r>
        <w:r w:rsidR="0007288E" w:rsidRPr="002C29F2" w:rsidDel="00ED6F8F">
          <w:rPr>
            <w:rFonts w:ascii="Arial Narrow" w:hAnsi="Arial Narrow"/>
          </w:rPr>
          <w:delText xml:space="preserve"> de 20 de diciembre de 2022, de la Sub Dirección de Abastecimientos Patrimonio y Margesí de Bienes, comunica al Gerente Regional de Desarrollo Social</w:delText>
        </w:r>
        <w:r w:rsidR="004A7CEE" w:rsidRPr="002C29F2" w:rsidDel="00ED6F8F">
          <w:rPr>
            <w:rFonts w:ascii="Arial Narrow" w:hAnsi="Arial Narrow"/>
          </w:rPr>
          <w:delText>, si cumplió o no con levantar las observaciones</w:delText>
        </w:r>
        <w:r w:rsidR="002F4788" w:rsidRPr="002C29F2" w:rsidDel="00ED6F8F">
          <w:rPr>
            <w:rFonts w:ascii="Arial Narrow" w:hAnsi="Arial Narrow"/>
          </w:rPr>
          <w:delText xml:space="preserve"> </w:delText>
        </w:r>
        <w:r w:rsidR="004A7CEE" w:rsidRPr="002C29F2" w:rsidDel="00ED6F8F">
          <w:rPr>
            <w:rFonts w:ascii="Arial Narrow" w:hAnsi="Arial Narrow"/>
          </w:rPr>
          <w:delText xml:space="preserve">comunicadas, </w:delText>
        </w:r>
      </w:del>
      <w:moveFromRangeStart w:id="1239" w:author="Usuario de Windows" w:date="2023-03-22T18:51:00Z" w:name="move130403527"/>
      <w:moveFrom w:id="1240" w:author="Usuario de Windows" w:date="2023-03-22T18:51:00Z">
        <w:del w:id="1241" w:author="Usuario de Windows" w:date="2023-03-22T19:00:00Z">
          <w:r w:rsidR="00FA379E" w:rsidRPr="002C29F2" w:rsidDel="006B0722">
            <w:rPr>
              <w:rFonts w:ascii="Arial Narrow" w:hAnsi="Arial Narrow"/>
            </w:rPr>
            <w:delText>Informe n. ° 351-2022-GRAP/11/SGPS/R.P/RJBA</w:delText>
          </w:r>
          <w:r w:rsidR="00017C8F" w:rsidRPr="002C29F2" w:rsidDel="006B0722">
            <w:rPr>
              <w:rFonts w:ascii="Arial Narrow" w:hAnsi="Arial Narrow"/>
            </w:rPr>
            <w:delText>,</w:delText>
          </w:r>
          <w:r w:rsidR="00FA379E" w:rsidRPr="002C29F2" w:rsidDel="006B0722">
            <w:rPr>
              <w:rFonts w:ascii="Arial Narrow" w:hAnsi="Arial Narrow"/>
            </w:rPr>
            <w:delText xml:space="preserve"> de 22 de diciembre de 2022 del Residente del proyecto se dirige al Sub Gerente de Promoción Social, reitera la resolución y/o anulación de la orden de compra n. ° 3961-2022, por incumplimiento </w:delText>
          </w:r>
          <w:r w:rsidR="00B916E7" w:rsidRPr="002C29F2" w:rsidDel="006B0722">
            <w:rPr>
              <w:rFonts w:ascii="Arial Narrow" w:hAnsi="Arial Narrow"/>
            </w:rPr>
            <w:delText>de especificaciones técnicas y el retiro del bien del almacén central</w:delText>
          </w:r>
        </w:del>
      </w:moveFrom>
      <w:moveFromRangeEnd w:id="1239"/>
      <w:del w:id="1242" w:author="Usuario de Windows" w:date="2023-03-22T19:00:00Z">
        <w:r w:rsidR="00B916E7" w:rsidRPr="002C29F2" w:rsidDel="006B0722">
          <w:rPr>
            <w:rFonts w:ascii="Arial Narrow" w:hAnsi="Arial Narrow"/>
          </w:rPr>
          <w:delText>,</w:delText>
        </w:r>
      </w:del>
      <w:del w:id="1243" w:author="Usuario de Windows" w:date="2023-03-22T18:53:00Z">
        <w:r w:rsidR="00B916E7" w:rsidRPr="002C29F2" w:rsidDel="00ED6F8F">
          <w:rPr>
            <w:rFonts w:ascii="Arial Narrow" w:hAnsi="Arial Narrow"/>
          </w:rPr>
          <w:delText xml:space="preserve"> informe n. ° 1909-GRAP/11/GRDS/SGPS</w:delText>
        </w:r>
        <w:r w:rsidR="00017C8F" w:rsidRPr="002C29F2" w:rsidDel="00ED6F8F">
          <w:rPr>
            <w:rFonts w:ascii="Arial Narrow" w:hAnsi="Arial Narrow"/>
          </w:rPr>
          <w:delText>,</w:delText>
        </w:r>
        <w:r w:rsidR="00B916E7" w:rsidRPr="002C29F2" w:rsidDel="00ED6F8F">
          <w:rPr>
            <w:rFonts w:ascii="Arial Narrow" w:hAnsi="Arial Narrow"/>
          </w:rPr>
          <w:delText xml:space="preserve"> de 22 de diciembre de 2022 del Sub Gerente de Promoción Social, solicita reiteradamente la emisión de resolución y/o anulación de la orden de compra al Gerente Regional de Desarrollo Social</w:delText>
        </w:r>
      </w:del>
      <w:del w:id="1244" w:author="Usuario de Windows" w:date="2023-03-22T19:00:00Z">
        <w:r w:rsidR="003256AB" w:rsidRPr="002C29F2" w:rsidDel="006B0722">
          <w:rPr>
            <w:rFonts w:ascii="Arial Narrow" w:hAnsi="Arial Narrow"/>
          </w:rPr>
          <w:delText>; y el</w:delText>
        </w:r>
        <w:r w:rsidR="00017C8F" w:rsidRPr="002C29F2" w:rsidDel="006B0722">
          <w:rPr>
            <w:rFonts w:ascii="Arial Narrow" w:hAnsi="Arial Narrow"/>
          </w:rPr>
          <w:delText xml:space="preserve"> </w:delText>
        </w:r>
      </w:del>
      <w:moveFromRangeStart w:id="1245" w:author="Usuario de Windows" w:date="2023-03-22T18:55:00Z" w:name="move130403756"/>
      <w:moveFrom w:id="1246" w:author="Usuario de Windows" w:date="2023-03-22T18:55:00Z">
        <w:del w:id="1247" w:author="Usuario de Windows" w:date="2023-03-22T19:00:00Z">
          <w:r w:rsidR="00017C8F" w:rsidRPr="002C29F2" w:rsidDel="006B0722">
            <w:rPr>
              <w:rFonts w:ascii="Arial Narrow" w:hAnsi="Arial Narrow"/>
            </w:rPr>
            <w:delText>memorándum n. ° 1859-2022-GRAP/11/GRDS, de 23 de diciembre de 2022, el Gerente de  Desarrollo Social</w:delText>
          </w:r>
          <w:r w:rsidR="00046897" w:rsidRPr="002C29F2" w:rsidDel="006B0722">
            <w:rPr>
              <w:rFonts w:ascii="Arial Narrow" w:hAnsi="Arial Narrow"/>
            </w:rPr>
            <w:delText>, dispone al Director Regional de Administración, solicita reiteradamente la emisión de resolución y/o anulación de la orden de compra por presentar certificado de bienes ofertados falso</w:delText>
          </w:r>
          <w:r w:rsidR="003256AB" w:rsidRPr="002C29F2" w:rsidDel="006B0722">
            <w:rPr>
              <w:rFonts w:ascii="Arial Narrow" w:hAnsi="Arial Narrow"/>
            </w:rPr>
            <w:delText>.</w:delText>
          </w:r>
        </w:del>
      </w:moveFrom>
      <w:moveFromRangeEnd w:id="1245"/>
    </w:p>
    <w:p w14:paraId="6C885EFC" w14:textId="06EB8A16" w:rsidR="003256AB" w:rsidRPr="002C29F2" w:rsidDel="006B0722" w:rsidRDefault="003256AB">
      <w:pPr>
        <w:pStyle w:val="Prrafodelista"/>
        <w:tabs>
          <w:tab w:val="left" w:pos="142"/>
          <w:tab w:val="left" w:pos="567"/>
        </w:tabs>
        <w:spacing w:line="240" w:lineRule="auto"/>
        <w:ind w:left="1080"/>
        <w:jc w:val="both"/>
        <w:rPr>
          <w:del w:id="1248" w:author="Usuario de Windows" w:date="2023-03-22T19:00:00Z"/>
          <w:rFonts w:ascii="Arial Narrow" w:hAnsi="Arial Narrow"/>
        </w:rPr>
        <w:pPrChange w:id="1249" w:author="Usuario de Windows" w:date="2023-03-22T12:32:00Z">
          <w:pPr>
            <w:pStyle w:val="Prrafodelista"/>
            <w:tabs>
              <w:tab w:val="left" w:pos="142"/>
              <w:tab w:val="left" w:pos="567"/>
            </w:tabs>
            <w:ind w:left="1080"/>
            <w:jc w:val="both"/>
          </w:pPr>
        </w:pPrChange>
      </w:pPr>
    </w:p>
    <w:p w14:paraId="7AECAA6E" w14:textId="13497A33" w:rsidR="00AE6674" w:rsidRDefault="006B0722">
      <w:pPr>
        <w:pStyle w:val="Prrafodelista"/>
        <w:tabs>
          <w:tab w:val="left" w:pos="142"/>
          <w:tab w:val="left" w:pos="567"/>
        </w:tabs>
        <w:spacing w:line="240" w:lineRule="auto"/>
        <w:ind w:left="1080"/>
        <w:jc w:val="both"/>
        <w:rPr>
          <w:rFonts w:ascii="Arial Narrow" w:hAnsi="Arial Narrow"/>
        </w:rPr>
        <w:pPrChange w:id="1250" w:author="Usuario de Windows" w:date="2023-03-22T12:32:00Z">
          <w:pPr>
            <w:pStyle w:val="Prrafodelista"/>
            <w:tabs>
              <w:tab w:val="left" w:pos="142"/>
              <w:tab w:val="left" w:pos="567"/>
            </w:tabs>
            <w:ind w:left="1080"/>
            <w:jc w:val="both"/>
          </w:pPr>
        </w:pPrChange>
      </w:pPr>
      <w:ins w:id="1251" w:author="Usuario de Windows" w:date="2023-03-22T19:00:00Z">
        <w:r w:rsidRPr="002C29F2">
          <w:rPr>
            <w:rFonts w:ascii="Arial Narrow" w:hAnsi="Arial Narrow"/>
          </w:rPr>
          <w:t>Es en estas circunstancia</w:t>
        </w:r>
      </w:ins>
      <w:ins w:id="1252" w:author="Usuario de Windows" w:date="2023-03-22T20:24:00Z">
        <w:r w:rsidR="0080752D" w:rsidRPr="002C29F2">
          <w:rPr>
            <w:rFonts w:ascii="Arial Narrow" w:hAnsi="Arial Narrow"/>
          </w:rPr>
          <w:t>s</w:t>
        </w:r>
      </w:ins>
      <w:ins w:id="1253" w:author="Usuario de Windows" w:date="2023-03-22T19:00:00Z">
        <w:r w:rsidRPr="002C29F2">
          <w:rPr>
            <w:rFonts w:ascii="Arial Narrow" w:hAnsi="Arial Narrow"/>
          </w:rPr>
          <w:t xml:space="preserve"> que, mediante</w:t>
        </w:r>
      </w:ins>
      <w:del w:id="1254" w:author="Usuario de Windows" w:date="2023-03-22T19:00:00Z">
        <w:r w:rsidR="003256AB" w:rsidRPr="002C29F2" w:rsidDel="006B0722">
          <w:rPr>
            <w:rFonts w:ascii="Arial Narrow" w:hAnsi="Arial Narrow"/>
          </w:rPr>
          <w:delText>Con</w:delText>
        </w:r>
      </w:del>
      <w:r w:rsidR="003256AB" w:rsidRPr="002C29F2">
        <w:rPr>
          <w:rFonts w:ascii="Arial Narrow" w:hAnsi="Arial Narrow"/>
        </w:rPr>
        <w:t xml:space="preserve"> carta </w:t>
      </w:r>
      <w:proofErr w:type="spellStart"/>
      <w:r w:rsidR="003256AB" w:rsidRPr="002C29F2">
        <w:rPr>
          <w:rFonts w:ascii="Arial Narrow" w:hAnsi="Arial Narrow"/>
        </w:rPr>
        <w:t>n.</w:t>
      </w:r>
      <w:del w:id="1255" w:author="Usuario de Windows" w:date="2023-03-23T09:14:00Z">
        <w:r w:rsidR="003256AB" w:rsidRPr="002C29F2" w:rsidDel="002C29F2">
          <w:rPr>
            <w:rFonts w:ascii="Arial Narrow" w:hAnsi="Arial Narrow"/>
          </w:rPr>
          <w:delText xml:space="preserve"> </w:delText>
        </w:r>
      </w:del>
      <w:r w:rsidR="003256AB" w:rsidRPr="002C29F2">
        <w:rPr>
          <w:rFonts w:ascii="Arial Narrow" w:hAnsi="Arial Narrow"/>
        </w:rPr>
        <w:t>°</w:t>
      </w:r>
      <w:proofErr w:type="spellEnd"/>
      <w:r w:rsidR="003256AB" w:rsidRPr="002C29F2">
        <w:rPr>
          <w:rFonts w:ascii="Arial Narrow" w:hAnsi="Arial Narrow"/>
        </w:rPr>
        <w:t xml:space="preserve"> 002-2023/INDUSTRIASTENODURASAC, de </w:t>
      </w:r>
      <w:del w:id="1256" w:author="Usuario de Windows" w:date="2023-03-22T19:00:00Z">
        <w:r w:rsidR="003256AB" w:rsidRPr="002C29F2" w:rsidDel="006B0722">
          <w:rPr>
            <w:rFonts w:ascii="Arial Narrow" w:hAnsi="Arial Narrow"/>
          </w:rPr>
          <w:delText>0</w:delText>
        </w:r>
      </w:del>
      <w:r w:rsidR="003256AB" w:rsidRPr="002C29F2">
        <w:rPr>
          <w:rFonts w:ascii="Arial Narrow" w:hAnsi="Arial Narrow"/>
        </w:rPr>
        <w:t>3 de enero de 2023, la empresa Industrias Tecnodura SAC</w:t>
      </w:r>
      <w:r w:rsidR="00AE6674" w:rsidRPr="002C29F2">
        <w:rPr>
          <w:rFonts w:ascii="Arial Narrow" w:hAnsi="Arial Narrow"/>
        </w:rPr>
        <w:t>, solicit</w:t>
      </w:r>
      <w:ins w:id="1257" w:author="Usuario de Windows" w:date="2023-03-22T18:58:00Z">
        <w:r w:rsidRPr="002C29F2">
          <w:rPr>
            <w:rFonts w:ascii="Arial Narrow" w:hAnsi="Arial Narrow"/>
          </w:rPr>
          <w:t>ó</w:t>
        </w:r>
      </w:ins>
      <w:del w:id="1258" w:author="Usuario de Windows" w:date="2023-03-22T18:58:00Z">
        <w:r w:rsidR="00AE6674" w:rsidRPr="002C29F2" w:rsidDel="006B0722">
          <w:rPr>
            <w:rFonts w:ascii="Arial Narrow" w:hAnsi="Arial Narrow"/>
          </w:rPr>
          <w:delText>a</w:delText>
        </w:r>
      </w:del>
      <w:r w:rsidR="00AE6674" w:rsidRPr="002C29F2">
        <w:rPr>
          <w:rFonts w:ascii="Arial Narrow" w:hAnsi="Arial Narrow"/>
        </w:rPr>
        <w:t xml:space="preserve"> la devolución de los bienes que se encuentran en custodia en el almacén del Gobierno Regional de Apurímac, en vista que la orden </w:t>
      </w:r>
      <w:r w:rsidR="00342006" w:rsidRPr="002C29F2">
        <w:rPr>
          <w:rFonts w:ascii="Arial Narrow" w:hAnsi="Arial Narrow"/>
        </w:rPr>
        <w:t>d</w:t>
      </w:r>
      <w:r w:rsidR="00AE6674" w:rsidRPr="002C29F2">
        <w:rPr>
          <w:rFonts w:ascii="Arial Narrow" w:hAnsi="Arial Narrow"/>
        </w:rPr>
        <w:t>e compra n. ° 3961-2022</w:t>
      </w:r>
      <w:r w:rsidR="00AE6674">
        <w:rPr>
          <w:rFonts w:ascii="Arial Narrow" w:hAnsi="Arial Narrow"/>
        </w:rPr>
        <w:t xml:space="preserve"> no se encuentra devengada.</w:t>
      </w:r>
    </w:p>
    <w:p w14:paraId="47516261" w14:textId="1837EF25" w:rsidR="00342006" w:rsidRDefault="00342006">
      <w:pPr>
        <w:pStyle w:val="Prrafodelista"/>
        <w:tabs>
          <w:tab w:val="left" w:pos="142"/>
          <w:tab w:val="left" w:pos="567"/>
        </w:tabs>
        <w:spacing w:line="240" w:lineRule="auto"/>
        <w:ind w:left="1080"/>
        <w:jc w:val="both"/>
        <w:rPr>
          <w:rFonts w:ascii="Arial Narrow" w:hAnsi="Arial Narrow"/>
        </w:rPr>
        <w:pPrChange w:id="1259" w:author="Usuario de Windows" w:date="2023-03-22T12:32:00Z">
          <w:pPr>
            <w:pStyle w:val="Prrafodelista"/>
            <w:tabs>
              <w:tab w:val="left" w:pos="142"/>
              <w:tab w:val="left" w:pos="567"/>
            </w:tabs>
            <w:ind w:left="1080"/>
            <w:jc w:val="both"/>
          </w:pPr>
        </w:pPrChange>
      </w:pPr>
    </w:p>
    <w:p w14:paraId="0E0E7CA5" w14:textId="66AE54DD" w:rsidR="00D37C97" w:rsidRDefault="00D37C97">
      <w:pPr>
        <w:pStyle w:val="Prrafodelista"/>
        <w:tabs>
          <w:tab w:val="left" w:pos="142"/>
          <w:tab w:val="left" w:pos="567"/>
        </w:tabs>
        <w:spacing w:line="240" w:lineRule="auto"/>
        <w:ind w:left="1080"/>
        <w:jc w:val="both"/>
        <w:rPr>
          <w:ins w:id="1260" w:author="Usuario de Windows" w:date="2023-03-23T09:06:00Z"/>
          <w:rFonts w:ascii="Arial Narrow" w:hAnsi="Arial Narrow"/>
        </w:rPr>
        <w:pPrChange w:id="1261" w:author="Usuario de Windows" w:date="2023-03-22T12:32:00Z">
          <w:pPr>
            <w:pStyle w:val="Prrafodelista"/>
            <w:tabs>
              <w:tab w:val="left" w:pos="142"/>
              <w:tab w:val="left" w:pos="567"/>
            </w:tabs>
            <w:ind w:left="1080"/>
            <w:jc w:val="both"/>
          </w:pPr>
        </w:pPrChange>
      </w:pPr>
      <w:ins w:id="1262" w:author="Usuario de Windows" w:date="2023-03-23T09:04:00Z">
        <w:r>
          <w:rPr>
            <w:rFonts w:ascii="Arial Narrow" w:hAnsi="Arial Narrow"/>
          </w:rPr>
          <w:t>Posteriormente,</w:t>
        </w:r>
      </w:ins>
      <w:del w:id="1263" w:author="Usuario de Windows" w:date="2023-03-23T09:04:00Z">
        <w:r w:rsidR="003B523C" w:rsidDel="00D37C97">
          <w:rPr>
            <w:rFonts w:ascii="Arial Narrow" w:hAnsi="Arial Narrow"/>
          </w:rPr>
          <w:delText>Finalmente, de acuerdo a los documentos emitidos como el</w:delText>
        </w:r>
      </w:del>
      <w:ins w:id="1264" w:author="Usuario de Windows" w:date="2023-03-23T09:04:00Z">
        <w:r>
          <w:rPr>
            <w:rFonts w:ascii="Arial Narrow" w:hAnsi="Arial Narrow"/>
          </w:rPr>
          <w:t xml:space="preserve"> mediante</w:t>
        </w:r>
      </w:ins>
      <w:r w:rsidR="003B523C">
        <w:rPr>
          <w:rFonts w:ascii="Arial Narrow" w:hAnsi="Arial Narrow"/>
        </w:rPr>
        <w:t xml:space="preserve"> informe </w:t>
      </w:r>
      <w:proofErr w:type="spellStart"/>
      <w:r w:rsidR="003B523C">
        <w:rPr>
          <w:rFonts w:ascii="Arial Narrow" w:hAnsi="Arial Narrow"/>
        </w:rPr>
        <w:t>n.</w:t>
      </w:r>
      <w:del w:id="1265" w:author="Usuario de Windows" w:date="2023-03-22T19:00:00Z">
        <w:r w:rsidR="003B523C" w:rsidDel="006B0722">
          <w:rPr>
            <w:rFonts w:ascii="Arial Narrow" w:hAnsi="Arial Narrow"/>
          </w:rPr>
          <w:delText xml:space="preserve"> </w:delText>
        </w:r>
      </w:del>
      <w:r w:rsidR="003B523C">
        <w:rPr>
          <w:rFonts w:ascii="Arial Narrow" w:hAnsi="Arial Narrow"/>
        </w:rPr>
        <w:t>°</w:t>
      </w:r>
      <w:proofErr w:type="spellEnd"/>
      <w:r w:rsidR="003B523C">
        <w:rPr>
          <w:rFonts w:ascii="Arial Narrow" w:hAnsi="Arial Narrow"/>
        </w:rPr>
        <w:t xml:space="preserve"> </w:t>
      </w:r>
      <w:ins w:id="1266" w:author="Usuario de Windows" w:date="2023-03-23T09:04:00Z">
        <w:r>
          <w:rPr>
            <w:rFonts w:ascii="Arial Narrow" w:hAnsi="Arial Narrow"/>
          </w:rPr>
          <w:t>000</w:t>
        </w:r>
      </w:ins>
      <w:r w:rsidR="003B523C">
        <w:rPr>
          <w:rFonts w:ascii="Arial Narrow" w:hAnsi="Arial Narrow"/>
        </w:rPr>
        <w:t>2-2023-GRA/DRAF/CP/USA</w:t>
      </w:r>
      <w:del w:id="1267" w:author="Usuario de Windows" w:date="2023-03-23T09:03:00Z">
        <w:r w:rsidR="003B523C" w:rsidDel="00D37C97">
          <w:rPr>
            <w:rFonts w:ascii="Arial Narrow" w:hAnsi="Arial Narrow"/>
          </w:rPr>
          <w:delText>,</w:delText>
        </w:r>
      </w:del>
      <w:r w:rsidR="003B523C">
        <w:rPr>
          <w:rFonts w:ascii="Arial Narrow" w:hAnsi="Arial Narrow"/>
        </w:rPr>
        <w:t xml:space="preserve"> de 18 de enero de 2023, </w:t>
      </w:r>
      <w:ins w:id="1268" w:author="Usuario de Windows" w:date="2023-03-23T09:04:00Z">
        <w:r>
          <w:rPr>
            <w:rFonts w:ascii="Arial Narrow" w:hAnsi="Arial Narrow"/>
          </w:rPr>
          <w:t xml:space="preserve">el </w:t>
        </w:r>
      </w:ins>
      <w:del w:id="1269" w:author="Usuario de Windows" w:date="2023-03-23T09:03:00Z">
        <w:r w:rsidR="003B523C" w:rsidDel="00D37C97">
          <w:rPr>
            <w:rFonts w:ascii="Arial Narrow" w:hAnsi="Arial Narrow"/>
          </w:rPr>
          <w:delText xml:space="preserve">del </w:delText>
        </w:r>
      </w:del>
      <w:r w:rsidR="003B523C">
        <w:rPr>
          <w:rFonts w:ascii="Arial Narrow" w:hAnsi="Arial Narrow"/>
        </w:rPr>
        <w:t>responsable de Control Previo</w:t>
      </w:r>
      <w:del w:id="1270" w:author="Usuario de Windows" w:date="2023-03-23T09:04:00Z">
        <w:r w:rsidR="003B523C" w:rsidDel="00D37C97">
          <w:rPr>
            <w:rFonts w:ascii="Arial Narrow" w:hAnsi="Arial Narrow"/>
          </w:rPr>
          <w:delText>,</w:delText>
        </w:r>
      </w:del>
      <w:r w:rsidR="003B523C">
        <w:rPr>
          <w:rFonts w:ascii="Arial Narrow" w:hAnsi="Arial Narrow"/>
        </w:rPr>
        <w:t xml:space="preserve"> </w:t>
      </w:r>
      <w:del w:id="1271" w:author="Usuario de Windows" w:date="2023-03-23T09:05:00Z">
        <w:r w:rsidR="003B523C" w:rsidDel="00D37C97">
          <w:rPr>
            <w:rFonts w:ascii="Arial Narrow" w:hAnsi="Arial Narrow"/>
          </w:rPr>
          <w:delText>comunic</w:delText>
        </w:r>
      </w:del>
      <w:del w:id="1272" w:author="Usuario de Windows" w:date="2023-03-23T09:04:00Z">
        <w:r w:rsidR="003B523C" w:rsidDel="00D37C97">
          <w:rPr>
            <w:rFonts w:ascii="Arial Narrow" w:hAnsi="Arial Narrow"/>
          </w:rPr>
          <w:delText>a</w:delText>
        </w:r>
      </w:del>
      <w:ins w:id="1273" w:author="Usuario de Windows" w:date="2023-03-23T09:05:00Z">
        <w:r>
          <w:rPr>
            <w:rFonts w:ascii="Arial Narrow" w:hAnsi="Arial Narrow"/>
          </w:rPr>
          <w:t>recomendó</w:t>
        </w:r>
      </w:ins>
      <w:r w:rsidR="003B523C">
        <w:rPr>
          <w:rFonts w:ascii="Arial Narrow" w:hAnsi="Arial Narrow"/>
        </w:rPr>
        <w:t xml:space="preserve"> al Director Regional de Administración</w:t>
      </w:r>
      <w:ins w:id="1274" w:author="Usuario de Windows" w:date="2023-03-23T09:05:00Z">
        <w:r>
          <w:rPr>
            <w:rFonts w:ascii="Arial Narrow" w:hAnsi="Arial Narrow"/>
          </w:rPr>
          <w:t xml:space="preserve">, </w:t>
        </w:r>
      </w:ins>
      <w:ins w:id="1275" w:author="Usuario de Windows" w:date="2023-03-23T09:14:00Z">
        <w:r w:rsidR="002C29F2">
          <w:rPr>
            <w:rFonts w:ascii="Arial Narrow" w:hAnsi="Arial Narrow"/>
          </w:rPr>
          <w:t>iniciar las acciones correspondientes contra los responsables</w:t>
        </w:r>
      </w:ins>
      <w:ins w:id="1276" w:author="Usuario de Windows" w:date="2023-03-23T09:15:00Z">
        <w:r w:rsidR="002C29F2">
          <w:rPr>
            <w:rFonts w:ascii="Arial Narrow" w:hAnsi="Arial Narrow"/>
          </w:rPr>
          <w:t xml:space="preserve"> del perjuicio ocasionado</w:t>
        </w:r>
      </w:ins>
      <w:del w:id="1277" w:author="Usuario de Windows" w:date="2023-03-23T09:05:00Z">
        <w:r w:rsidR="003B523C" w:rsidDel="00D37C97">
          <w:rPr>
            <w:rFonts w:ascii="Arial Narrow" w:hAnsi="Arial Narrow"/>
          </w:rPr>
          <w:delText xml:space="preserve">, sobre la </w:delText>
        </w:r>
      </w:del>
      <w:del w:id="1278" w:author="Usuario de Windows" w:date="2023-03-23T09:15:00Z">
        <w:r w:rsidR="003B523C" w:rsidDel="002C29F2">
          <w:rPr>
            <w:rFonts w:ascii="Arial Narrow" w:hAnsi="Arial Narrow"/>
          </w:rPr>
          <w:delText>anulación de la fase devengado del expediente gasto,</w:delText>
        </w:r>
      </w:del>
      <w:r w:rsidR="003B523C">
        <w:rPr>
          <w:rFonts w:ascii="Arial Narrow" w:hAnsi="Arial Narrow"/>
        </w:rPr>
        <w:t xml:space="preserve"> </w:t>
      </w:r>
      <w:ins w:id="1279" w:author="Usuario de Windows" w:date="2023-03-23T09:06:00Z">
        <w:r>
          <w:rPr>
            <w:rFonts w:ascii="Arial Narrow" w:hAnsi="Arial Narrow"/>
          </w:rPr>
          <w:t xml:space="preserve">la devolución de los bienes al proveedor; así como, </w:t>
        </w:r>
      </w:ins>
      <w:ins w:id="1280" w:author="Usuario de Windows" w:date="2023-03-23T09:15:00Z">
        <w:r w:rsidR="002C29F2">
          <w:rPr>
            <w:rFonts w:ascii="Arial Narrow" w:hAnsi="Arial Narrow"/>
          </w:rPr>
          <w:t>la anulación de la fase devengado del expediente gasto.</w:t>
        </w:r>
      </w:ins>
    </w:p>
    <w:p w14:paraId="477810E4" w14:textId="77777777" w:rsidR="00D37C97" w:rsidRDefault="00D37C97">
      <w:pPr>
        <w:pStyle w:val="Prrafodelista"/>
        <w:tabs>
          <w:tab w:val="left" w:pos="142"/>
          <w:tab w:val="left" w:pos="567"/>
        </w:tabs>
        <w:spacing w:line="240" w:lineRule="auto"/>
        <w:ind w:left="1080"/>
        <w:jc w:val="both"/>
        <w:rPr>
          <w:ins w:id="1281" w:author="Usuario de Windows" w:date="2023-03-23T09:07:00Z"/>
          <w:rFonts w:ascii="Arial Narrow" w:hAnsi="Arial Narrow"/>
        </w:rPr>
        <w:pPrChange w:id="1282" w:author="Usuario de Windows" w:date="2023-03-22T12:32:00Z">
          <w:pPr>
            <w:pStyle w:val="Prrafodelista"/>
            <w:tabs>
              <w:tab w:val="left" w:pos="142"/>
              <w:tab w:val="left" w:pos="567"/>
            </w:tabs>
            <w:ind w:left="1080"/>
            <w:jc w:val="both"/>
          </w:pPr>
        </w:pPrChange>
      </w:pPr>
    </w:p>
    <w:p w14:paraId="15F1BA64" w14:textId="68D237B2" w:rsidR="005269CF" w:rsidRDefault="003B523C">
      <w:pPr>
        <w:pStyle w:val="Prrafodelista"/>
        <w:tabs>
          <w:tab w:val="left" w:pos="142"/>
          <w:tab w:val="left" w:pos="567"/>
        </w:tabs>
        <w:spacing w:line="240" w:lineRule="auto"/>
        <w:ind w:left="1080"/>
        <w:jc w:val="both"/>
        <w:rPr>
          <w:ins w:id="1283" w:author="Usuario de Windows" w:date="2023-03-23T10:01:00Z"/>
          <w:rFonts w:ascii="Arial Narrow" w:hAnsi="Arial Narrow"/>
        </w:rPr>
        <w:pPrChange w:id="1284" w:author="Usuario de Windows" w:date="2023-03-22T12:32:00Z">
          <w:pPr>
            <w:pStyle w:val="Prrafodelista"/>
            <w:tabs>
              <w:tab w:val="left" w:pos="142"/>
              <w:tab w:val="left" w:pos="567"/>
            </w:tabs>
            <w:ind w:left="1080"/>
            <w:jc w:val="both"/>
          </w:pPr>
        </w:pPrChange>
      </w:pPr>
      <w:del w:id="1285" w:author="Usuario de Windows" w:date="2023-03-23T09:16:00Z">
        <w:r w:rsidDel="002C29F2">
          <w:rPr>
            <w:rFonts w:ascii="Arial Narrow" w:hAnsi="Arial Narrow"/>
          </w:rPr>
          <w:delText>por las irregularidades de los responsables de ese entonces e iniciar acciones administrativas y legales contra quienes resulten responsables por el perjuicio económico ocasionado en contra del Gobierno Regional de Apurímac</w:delText>
        </w:r>
      </w:del>
      <w:ins w:id="1286" w:author="Usuario de Windows" w:date="2023-03-23T09:33:00Z">
        <w:r w:rsidR="001D5664">
          <w:rPr>
            <w:rFonts w:ascii="Arial Narrow" w:hAnsi="Arial Narrow"/>
          </w:rPr>
          <w:t>En este contexto</w:t>
        </w:r>
      </w:ins>
      <w:r>
        <w:rPr>
          <w:rFonts w:ascii="Arial Narrow" w:hAnsi="Arial Narrow"/>
        </w:rPr>
        <w:t>,</w:t>
      </w:r>
      <w:ins w:id="1287" w:author="Usuario de Windows" w:date="2023-03-23T09:33:00Z">
        <w:r w:rsidR="001D5664">
          <w:rPr>
            <w:rFonts w:ascii="Arial Narrow" w:hAnsi="Arial Narrow"/>
          </w:rPr>
          <w:t xml:space="preserve"> mediante</w:t>
        </w:r>
      </w:ins>
      <w:r>
        <w:rPr>
          <w:rFonts w:ascii="Arial Narrow" w:hAnsi="Arial Narrow"/>
        </w:rPr>
        <w:t xml:space="preserve"> </w:t>
      </w:r>
      <w:r w:rsidR="009209D2">
        <w:rPr>
          <w:rFonts w:ascii="Arial Narrow" w:hAnsi="Arial Narrow"/>
        </w:rPr>
        <w:t xml:space="preserve">informe </w:t>
      </w:r>
      <w:proofErr w:type="spellStart"/>
      <w:r w:rsidR="009209D2">
        <w:rPr>
          <w:rFonts w:ascii="Arial Narrow" w:hAnsi="Arial Narrow"/>
        </w:rPr>
        <w:t>n.</w:t>
      </w:r>
      <w:del w:id="1288" w:author="Usuario de Windows" w:date="2023-03-23T09:33:00Z">
        <w:r w:rsidR="009209D2" w:rsidDel="001D5664">
          <w:rPr>
            <w:rFonts w:ascii="Arial Narrow" w:hAnsi="Arial Narrow"/>
          </w:rPr>
          <w:delText xml:space="preserve"> </w:delText>
        </w:r>
      </w:del>
      <w:r w:rsidR="009209D2">
        <w:rPr>
          <w:rFonts w:ascii="Arial Narrow" w:hAnsi="Arial Narrow"/>
        </w:rPr>
        <w:t>°</w:t>
      </w:r>
      <w:proofErr w:type="spellEnd"/>
      <w:r w:rsidR="009209D2">
        <w:rPr>
          <w:rFonts w:ascii="Arial Narrow" w:hAnsi="Arial Narrow"/>
        </w:rPr>
        <w:t xml:space="preserve"> 085-2023-GRAP/07.04</w:t>
      </w:r>
      <w:del w:id="1289" w:author="Usuario de Windows" w:date="2023-03-23T09:33:00Z">
        <w:r w:rsidR="009209D2" w:rsidDel="001D5664">
          <w:rPr>
            <w:rFonts w:ascii="Arial Narrow" w:hAnsi="Arial Narrow"/>
          </w:rPr>
          <w:delText>,</w:delText>
        </w:r>
      </w:del>
      <w:r w:rsidR="009209D2">
        <w:rPr>
          <w:rFonts w:ascii="Arial Narrow" w:hAnsi="Arial Narrow"/>
        </w:rPr>
        <w:t xml:space="preserve"> de 26 de enero de 2023, el </w:t>
      </w:r>
      <w:proofErr w:type="gramStart"/>
      <w:r w:rsidR="009209D2">
        <w:rPr>
          <w:rFonts w:ascii="Arial Narrow" w:hAnsi="Arial Narrow"/>
        </w:rPr>
        <w:t>Director</w:t>
      </w:r>
      <w:proofErr w:type="gramEnd"/>
      <w:r w:rsidR="009209D2">
        <w:rPr>
          <w:rFonts w:ascii="Arial Narrow" w:hAnsi="Arial Narrow"/>
        </w:rPr>
        <w:t xml:space="preserve"> de Abastecimientos Patrimonio y Margesí de Bienes, </w:t>
      </w:r>
      <w:ins w:id="1290" w:author="Usuario de Windows" w:date="2023-03-23T09:33:00Z">
        <w:r w:rsidR="001D5664">
          <w:rPr>
            <w:rFonts w:ascii="Arial Narrow" w:hAnsi="Arial Narrow"/>
          </w:rPr>
          <w:t>en referencia al informe</w:t>
        </w:r>
      </w:ins>
      <w:ins w:id="1291" w:author="Usuario de Windows" w:date="2023-03-23T09:34:00Z">
        <w:r w:rsidR="001D5664">
          <w:rPr>
            <w:rFonts w:ascii="Arial Narrow" w:hAnsi="Arial Narrow"/>
          </w:rPr>
          <w:t xml:space="preserve"> </w:t>
        </w:r>
        <w:r w:rsidR="001D5664">
          <w:rPr>
            <w:rFonts w:ascii="Arial Narrow" w:hAnsi="Arial Narrow"/>
          </w:rPr>
          <w:br/>
        </w:r>
        <w:proofErr w:type="spellStart"/>
        <w:r w:rsidR="001D5664">
          <w:rPr>
            <w:rFonts w:ascii="Arial Narrow" w:hAnsi="Arial Narrow"/>
          </w:rPr>
          <w:t>n.°</w:t>
        </w:r>
        <w:proofErr w:type="spellEnd"/>
        <w:r w:rsidR="001D5664">
          <w:rPr>
            <w:rFonts w:ascii="Arial Narrow" w:hAnsi="Arial Narrow"/>
          </w:rPr>
          <w:t xml:space="preserve"> 0002-2023-GRA/DRAF/CP/USA</w:t>
        </w:r>
      </w:ins>
      <w:ins w:id="1292" w:author="Usuario de Windows" w:date="2023-03-23T09:33:00Z">
        <w:r w:rsidR="001D5664">
          <w:rPr>
            <w:rFonts w:ascii="Arial Narrow" w:hAnsi="Arial Narrow"/>
          </w:rPr>
          <w:t>,</w:t>
        </w:r>
      </w:ins>
      <w:ins w:id="1293" w:author="Usuario de Windows" w:date="2023-03-23T09:34:00Z">
        <w:r w:rsidR="001D5664">
          <w:rPr>
            <w:rFonts w:ascii="Arial Narrow" w:hAnsi="Arial Narrow"/>
          </w:rPr>
          <w:t xml:space="preserve"> precis</w:t>
        </w:r>
      </w:ins>
      <w:ins w:id="1294" w:author="Usuario de Windows" w:date="2023-03-23T09:45:00Z">
        <w:r w:rsidR="00002CBE">
          <w:rPr>
            <w:rFonts w:ascii="Arial Narrow" w:hAnsi="Arial Narrow"/>
          </w:rPr>
          <w:t>ó</w:t>
        </w:r>
      </w:ins>
      <w:ins w:id="1295" w:author="Usuario de Windows" w:date="2023-03-23T09:34:00Z">
        <w:r w:rsidR="001D5664">
          <w:rPr>
            <w:rFonts w:ascii="Arial Narrow" w:hAnsi="Arial Narrow"/>
          </w:rPr>
          <w:t xml:space="preserve"> que</w:t>
        </w:r>
      </w:ins>
      <w:ins w:id="1296" w:author="Usuario de Windows" w:date="2023-03-23T09:35:00Z">
        <w:r w:rsidR="001D5664">
          <w:rPr>
            <w:rFonts w:ascii="Arial Narrow" w:hAnsi="Arial Narrow"/>
          </w:rPr>
          <w:t xml:space="preserve">: </w:t>
        </w:r>
        <w:r w:rsidR="001D5664">
          <w:rPr>
            <w:rFonts w:ascii="Arial Narrow" w:hAnsi="Arial Narrow"/>
            <w:i/>
          </w:rPr>
          <w:t>“El problema surge, debido a que el área usuaria (residente del proyecto) no ha presenciado el acto de entrega y recepci</w:t>
        </w:r>
      </w:ins>
      <w:ins w:id="1297" w:author="Usuario de Windows" w:date="2023-03-23T09:36:00Z">
        <w:r w:rsidR="001D5664">
          <w:rPr>
            <w:rFonts w:ascii="Arial Narrow" w:hAnsi="Arial Narrow"/>
            <w:i/>
          </w:rPr>
          <w:t>ón de bienes, para la verificación y control de calidad. Posteriormente (…)</w:t>
        </w:r>
      </w:ins>
      <w:ins w:id="1298" w:author="Usuario de Windows" w:date="2023-03-23T09:51:00Z">
        <w:r w:rsidR="00002CBE">
          <w:rPr>
            <w:rFonts w:ascii="Arial Narrow" w:hAnsi="Arial Narrow"/>
            <w:i/>
          </w:rPr>
          <w:t xml:space="preserve"> </w:t>
        </w:r>
      </w:ins>
      <w:ins w:id="1299" w:author="Usuario de Windows" w:date="2023-03-23T09:36:00Z">
        <w:r w:rsidR="001D5664">
          <w:rPr>
            <w:rFonts w:ascii="Arial Narrow" w:hAnsi="Arial Narrow"/>
            <w:i/>
          </w:rPr>
          <w:t>el residente del proyecto, luego de haber verificado los bienes, solicita la resoluci</w:t>
        </w:r>
      </w:ins>
      <w:ins w:id="1300" w:author="Usuario de Windows" w:date="2023-03-23T09:37:00Z">
        <w:r w:rsidR="001D5664">
          <w:rPr>
            <w:rFonts w:ascii="Arial Narrow" w:hAnsi="Arial Narrow"/>
            <w:i/>
          </w:rPr>
          <w:t xml:space="preserve">ón de la </w:t>
        </w:r>
      </w:ins>
      <w:ins w:id="1301" w:author="Usuario de Windows" w:date="2023-03-23T09:46:00Z">
        <w:r w:rsidR="00002CBE">
          <w:rPr>
            <w:rFonts w:ascii="Arial Narrow" w:hAnsi="Arial Narrow"/>
            <w:i/>
          </w:rPr>
          <w:t>o</w:t>
        </w:r>
      </w:ins>
      <w:ins w:id="1302" w:author="Usuario de Windows" w:date="2023-03-23T09:37:00Z">
        <w:r w:rsidR="001D5664">
          <w:rPr>
            <w:rFonts w:ascii="Arial Narrow" w:hAnsi="Arial Narrow"/>
            <w:i/>
          </w:rPr>
          <w:t>rden de compra</w:t>
        </w:r>
      </w:ins>
      <w:ins w:id="1303" w:author="Usuario de Windows" w:date="2023-03-23T09:46:00Z">
        <w:r w:rsidR="00002CBE">
          <w:rPr>
            <w:rFonts w:ascii="Arial Narrow" w:hAnsi="Arial Narrow"/>
            <w:i/>
          </w:rPr>
          <w:t>, por incumplimiento de las especificaciones técnicas, lo cual, que no se habría cumplido co</w:t>
        </w:r>
      </w:ins>
      <w:ins w:id="1304" w:author="Usuario de Windows" w:date="2023-03-23T09:50:00Z">
        <w:r w:rsidR="00002CBE">
          <w:rPr>
            <w:rFonts w:ascii="Arial Narrow" w:hAnsi="Arial Narrow"/>
            <w:i/>
          </w:rPr>
          <w:t>n</w:t>
        </w:r>
      </w:ins>
      <w:ins w:id="1305" w:author="Usuario de Windows" w:date="2023-03-23T09:46:00Z">
        <w:r w:rsidR="00002CBE">
          <w:rPr>
            <w:rFonts w:ascii="Arial Narrow" w:hAnsi="Arial Narrow"/>
            <w:i/>
          </w:rPr>
          <w:t xml:space="preserve"> la anulaci</w:t>
        </w:r>
      </w:ins>
      <w:ins w:id="1306" w:author="Usuario de Windows" w:date="2023-03-23T09:47:00Z">
        <w:r w:rsidR="00002CBE">
          <w:rPr>
            <w:rFonts w:ascii="Arial Narrow" w:hAnsi="Arial Narrow"/>
            <w:i/>
          </w:rPr>
          <w:t>ón de dicha orden y a devolución de los bienes. Pese a todo lo anterior, la Oficina de</w:t>
        </w:r>
      </w:ins>
      <w:ins w:id="1307" w:author="Usuario de Windows" w:date="2023-03-23T09:50:00Z">
        <w:r w:rsidR="00002CBE">
          <w:rPr>
            <w:rFonts w:ascii="Arial Narrow" w:hAnsi="Arial Narrow"/>
            <w:i/>
          </w:rPr>
          <w:t xml:space="preserve"> Abastecimiento realizó la fase de devengado, sin la </w:t>
        </w:r>
      </w:ins>
      <w:ins w:id="1308" w:author="Usuario de Windows" w:date="2023-03-23T09:52:00Z">
        <w:r w:rsidR="005269CF">
          <w:rPr>
            <w:rFonts w:ascii="Arial Narrow" w:hAnsi="Arial Narrow"/>
            <w:i/>
          </w:rPr>
          <w:t xml:space="preserve">revisión del </w:t>
        </w:r>
      </w:ins>
      <w:ins w:id="1309" w:author="Usuario de Windows" w:date="2023-03-23T09:57:00Z">
        <w:r w:rsidR="005269CF">
          <w:rPr>
            <w:rFonts w:ascii="Arial Narrow" w:hAnsi="Arial Narrow"/>
            <w:i/>
          </w:rPr>
          <w:t xml:space="preserve">expediente por parte de la Oficina de Control Previo </w:t>
        </w:r>
      </w:ins>
      <w:ins w:id="1310" w:author="Usuario de Windows" w:date="2023-03-23T09:58:00Z">
        <w:r w:rsidR="005269CF">
          <w:rPr>
            <w:rFonts w:ascii="Arial Narrow" w:hAnsi="Arial Narrow"/>
            <w:i/>
          </w:rPr>
          <w:t>(…)”</w:t>
        </w:r>
        <w:r w:rsidR="005269CF">
          <w:rPr>
            <w:rFonts w:ascii="Arial Narrow" w:hAnsi="Arial Narrow"/>
          </w:rPr>
          <w:t>;</w:t>
        </w:r>
      </w:ins>
      <w:ins w:id="1311" w:author="Usuario de Windows" w:date="2023-03-23T09:59:00Z">
        <w:r w:rsidR="005269CF">
          <w:rPr>
            <w:rFonts w:ascii="Arial Narrow" w:hAnsi="Arial Narrow"/>
          </w:rPr>
          <w:t xml:space="preserve"> sugiriendo además que se proceda con la anulación del devengado y la verificaci</w:t>
        </w:r>
      </w:ins>
      <w:ins w:id="1312" w:author="Usuario de Windows" w:date="2023-03-23T10:00:00Z">
        <w:r w:rsidR="005269CF">
          <w:rPr>
            <w:rFonts w:ascii="Arial Narrow" w:hAnsi="Arial Narrow"/>
          </w:rPr>
          <w:t>ón de</w:t>
        </w:r>
      </w:ins>
      <w:ins w:id="1313" w:author="Usuario de Windows" w:date="2023-03-23T11:24:00Z">
        <w:r w:rsidR="000403C1">
          <w:rPr>
            <w:rFonts w:ascii="Arial Narrow" w:hAnsi="Arial Narrow"/>
          </w:rPr>
          <w:t xml:space="preserve"> </w:t>
        </w:r>
      </w:ins>
      <w:ins w:id="1314" w:author="Usuario de Windows" w:date="2023-03-23T10:00:00Z">
        <w:r w:rsidR="005269CF">
          <w:rPr>
            <w:rFonts w:ascii="Arial Narrow" w:hAnsi="Arial Narrow"/>
          </w:rPr>
          <w:t>los bienes por parte del área usuaria. Este documento fue comunicado al subgerente de promoci</w:t>
        </w:r>
      </w:ins>
      <w:ins w:id="1315" w:author="Usuario de Windows" w:date="2023-03-23T10:01:00Z">
        <w:r w:rsidR="005269CF">
          <w:rPr>
            <w:rFonts w:ascii="Arial Narrow" w:hAnsi="Arial Narrow"/>
          </w:rPr>
          <w:t xml:space="preserve">ón social mediante memorando </w:t>
        </w:r>
        <w:proofErr w:type="spellStart"/>
        <w:r w:rsidR="005269CF">
          <w:rPr>
            <w:rFonts w:ascii="Arial Narrow" w:hAnsi="Arial Narrow"/>
          </w:rPr>
          <w:t>n.°</w:t>
        </w:r>
        <w:proofErr w:type="spellEnd"/>
        <w:r w:rsidR="005269CF">
          <w:rPr>
            <w:rFonts w:ascii="Arial Narrow" w:hAnsi="Arial Narrow"/>
          </w:rPr>
          <w:t xml:space="preserve"> 061-2023-GRAP/11/GRDS de27 de enero de 2023.</w:t>
        </w:r>
      </w:ins>
    </w:p>
    <w:p w14:paraId="2E76DBAA" w14:textId="77777777" w:rsidR="005269CF" w:rsidRDefault="005269CF">
      <w:pPr>
        <w:pStyle w:val="Prrafodelista"/>
        <w:tabs>
          <w:tab w:val="left" w:pos="142"/>
          <w:tab w:val="left" w:pos="567"/>
        </w:tabs>
        <w:spacing w:line="240" w:lineRule="auto"/>
        <w:ind w:left="1080"/>
        <w:jc w:val="both"/>
        <w:rPr>
          <w:ins w:id="1316" w:author="Usuario de Windows" w:date="2023-03-23T10:01:00Z"/>
          <w:rFonts w:ascii="Arial Narrow" w:hAnsi="Arial Narrow"/>
        </w:rPr>
        <w:pPrChange w:id="1317" w:author="Usuario de Windows" w:date="2023-03-22T12:32:00Z">
          <w:pPr>
            <w:pStyle w:val="Prrafodelista"/>
            <w:tabs>
              <w:tab w:val="left" w:pos="142"/>
              <w:tab w:val="left" w:pos="567"/>
            </w:tabs>
            <w:ind w:left="1080"/>
            <w:jc w:val="both"/>
          </w:pPr>
        </w:pPrChange>
      </w:pPr>
    </w:p>
    <w:p w14:paraId="240BF87F" w14:textId="3DE4F343" w:rsidR="0067463F" w:rsidRDefault="0067463F">
      <w:pPr>
        <w:pStyle w:val="Prrafodelista"/>
        <w:tabs>
          <w:tab w:val="left" w:pos="142"/>
          <w:tab w:val="left" w:pos="567"/>
        </w:tabs>
        <w:spacing w:line="240" w:lineRule="auto"/>
        <w:ind w:left="1080"/>
        <w:jc w:val="both"/>
        <w:rPr>
          <w:ins w:id="1318" w:author="Usuario de Windows" w:date="2023-03-23T10:10:00Z"/>
          <w:rFonts w:ascii="Arial Narrow" w:hAnsi="Arial Narrow"/>
        </w:rPr>
        <w:pPrChange w:id="1319" w:author="Usuario de Windows" w:date="2023-03-22T12:32:00Z">
          <w:pPr>
            <w:pStyle w:val="Prrafodelista"/>
            <w:tabs>
              <w:tab w:val="left" w:pos="142"/>
              <w:tab w:val="left" w:pos="567"/>
            </w:tabs>
            <w:ind w:left="1080"/>
            <w:jc w:val="both"/>
          </w:pPr>
        </w:pPrChange>
      </w:pPr>
      <w:ins w:id="1320" w:author="Usuario de Windows" w:date="2023-03-23T10:03:00Z">
        <w:r>
          <w:rPr>
            <w:rFonts w:ascii="Arial Narrow" w:hAnsi="Arial Narrow"/>
          </w:rPr>
          <w:t>Es así que, mediante</w:t>
        </w:r>
      </w:ins>
      <w:del w:id="1321" w:author="Usuario de Windows" w:date="2023-03-23T10:02:00Z">
        <w:r w:rsidR="009209D2" w:rsidDel="0067463F">
          <w:rPr>
            <w:rFonts w:ascii="Arial Narrow" w:hAnsi="Arial Narrow"/>
          </w:rPr>
          <w:delText>inform</w:delText>
        </w:r>
      </w:del>
      <w:del w:id="1322" w:author="Usuario de Windows" w:date="2023-03-23T09:33:00Z">
        <w:r w:rsidR="009209D2" w:rsidDel="001D5664">
          <w:rPr>
            <w:rFonts w:ascii="Arial Narrow" w:hAnsi="Arial Narrow"/>
          </w:rPr>
          <w:delText>a</w:delText>
        </w:r>
      </w:del>
      <w:del w:id="1323" w:author="Usuario de Windows" w:date="2023-03-23T10:02:00Z">
        <w:r w:rsidR="009209D2" w:rsidDel="0067463F">
          <w:rPr>
            <w:rFonts w:ascii="Arial Narrow" w:hAnsi="Arial Narrow"/>
          </w:rPr>
          <w:delText xml:space="preserve"> al Gerente Regional de Desarrollo Social, con referencia a la no participación del área usuaria (residente de obra) al acto de entrega o recepción de bienes para la verificación y control de calidad, si como como la oficina de abastecimiento realizo la fase de devengado sin la revisión del expediente por parte de la oficina de control previo</w:delText>
        </w:r>
      </w:del>
      <w:del w:id="1324" w:author="Usuario de Windows" w:date="2023-03-23T10:03:00Z">
        <w:r w:rsidR="00C23291" w:rsidDel="0067463F">
          <w:rPr>
            <w:rFonts w:ascii="Arial Narrow" w:hAnsi="Arial Narrow"/>
          </w:rPr>
          <w:delText>,</w:delText>
        </w:r>
      </w:del>
      <w:r w:rsidR="00C23291">
        <w:rPr>
          <w:rFonts w:ascii="Arial Narrow" w:hAnsi="Arial Narrow"/>
        </w:rPr>
        <w:t xml:space="preserve"> informe </w:t>
      </w:r>
      <w:proofErr w:type="spellStart"/>
      <w:r w:rsidR="00C23291">
        <w:rPr>
          <w:rFonts w:ascii="Arial Narrow" w:hAnsi="Arial Narrow"/>
        </w:rPr>
        <w:t>n.°</w:t>
      </w:r>
      <w:proofErr w:type="spellEnd"/>
      <w:r w:rsidR="00C23291">
        <w:rPr>
          <w:rFonts w:ascii="Arial Narrow" w:hAnsi="Arial Narrow"/>
        </w:rPr>
        <w:t xml:space="preserve"> 019-2023-GFRAP/11/SGSP/R.P/RJBA de </w:t>
      </w:r>
      <w:del w:id="1325" w:author="Usuario de Windows" w:date="2023-03-23T10:03:00Z">
        <w:r w:rsidR="00C23291" w:rsidDel="0067463F">
          <w:rPr>
            <w:rFonts w:ascii="Arial Narrow" w:hAnsi="Arial Narrow"/>
          </w:rPr>
          <w:delText xml:space="preserve">fecha </w:delText>
        </w:r>
      </w:del>
      <w:r w:rsidR="00C23291">
        <w:rPr>
          <w:rFonts w:ascii="Arial Narrow" w:hAnsi="Arial Narrow"/>
        </w:rPr>
        <w:t>27 de enero 2023</w:t>
      </w:r>
      <w:ins w:id="1326" w:author="Usuario de Windows" w:date="2023-03-23T10:03:00Z">
        <w:r>
          <w:rPr>
            <w:rFonts w:ascii="Arial Narrow" w:hAnsi="Arial Narrow"/>
          </w:rPr>
          <w:t>,</w:t>
        </w:r>
      </w:ins>
      <w:r w:rsidR="00C23291">
        <w:rPr>
          <w:rFonts w:ascii="Arial Narrow" w:hAnsi="Arial Narrow"/>
        </w:rPr>
        <w:t xml:space="preserve"> </w:t>
      </w:r>
      <w:del w:id="1327" w:author="Usuario de Windows" w:date="2023-03-23T10:03:00Z">
        <w:r w:rsidR="00C23291" w:rsidDel="0067463F">
          <w:rPr>
            <w:rFonts w:ascii="Arial Narrow" w:hAnsi="Arial Narrow"/>
          </w:rPr>
          <w:delText>d</w:delText>
        </w:r>
      </w:del>
      <w:r w:rsidR="00C23291">
        <w:rPr>
          <w:rFonts w:ascii="Arial Narrow" w:hAnsi="Arial Narrow"/>
        </w:rPr>
        <w:t>el Residente de obra,</w:t>
      </w:r>
      <w:ins w:id="1328" w:author="Usuario de Windows" w:date="2023-03-23T10:03:00Z">
        <w:r>
          <w:rPr>
            <w:rFonts w:ascii="Arial Narrow" w:hAnsi="Arial Narrow"/>
          </w:rPr>
          <w:t xml:space="preserve"> solicitó una vez más</w:t>
        </w:r>
      </w:ins>
      <w:ins w:id="1329" w:author="Usuario de Windows" w:date="2023-03-23T10:06:00Z">
        <w:r>
          <w:rPr>
            <w:rFonts w:ascii="Arial Narrow" w:hAnsi="Arial Narrow"/>
          </w:rPr>
          <w:t xml:space="preserve"> al Sub Gerente de Promoción Social</w:t>
        </w:r>
      </w:ins>
      <w:ins w:id="1330" w:author="Usuario de Windows" w:date="2023-03-23T10:03:00Z">
        <w:r>
          <w:rPr>
            <w:rFonts w:ascii="Arial Narrow" w:hAnsi="Arial Narrow"/>
          </w:rPr>
          <w:t>, la anulaci</w:t>
        </w:r>
      </w:ins>
      <w:ins w:id="1331" w:author="Usuario de Windows" w:date="2023-03-23T10:04:00Z">
        <w:r>
          <w:rPr>
            <w:rFonts w:ascii="Arial Narrow" w:hAnsi="Arial Narrow"/>
          </w:rPr>
          <w:t xml:space="preserve">ón de la fase de devengado y nulidad de la orden de compra </w:t>
        </w:r>
        <w:proofErr w:type="spellStart"/>
        <w:r>
          <w:rPr>
            <w:rFonts w:ascii="Arial Narrow" w:hAnsi="Arial Narrow"/>
          </w:rPr>
          <w:t>n.°</w:t>
        </w:r>
        <w:proofErr w:type="spellEnd"/>
        <w:r>
          <w:rPr>
            <w:rFonts w:ascii="Arial Narrow" w:hAnsi="Arial Narrow"/>
          </w:rPr>
          <w:t xml:space="preserve"> 3961</w:t>
        </w:r>
      </w:ins>
      <w:ins w:id="1332" w:author="Usuario de Windows" w:date="2023-03-23T10:07:00Z">
        <w:r>
          <w:rPr>
            <w:rFonts w:ascii="Arial Narrow" w:hAnsi="Arial Narrow"/>
          </w:rPr>
          <w:t xml:space="preserve">; </w:t>
        </w:r>
      </w:ins>
      <w:ins w:id="1333" w:author="Usuario de Windows" w:date="2023-03-23T10:08:00Z">
        <w:r>
          <w:rPr>
            <w:rFonts w:ascii="Arial Narrow" w:hAnsi="Arial Narrow"/>
          </w:rPr>
          <w:t xml:space="preserve">asimismo, mediante </w:t>
        </w:r>
      </w:ins>
      <w:ins w:id="1334" w:author="Usuario de Windows" w:date="2023-03-23T10:07:00Z">
        <w:r>
          <w:rPr>
            <w:rFonts w:ascii="Arial Narrow" w:hAnsi="Arial Narrow"/>
          </w:rPr>
          <w:t xml:space="preserve">informe </w:t>
        </w:r>
      </w:ins>
      <w:proofErr w:type="spellStart"/>
      <w:ins w:id="1335" w:author="Usuario de Windows" w:date="2023-03-23T10:09:00Z">
        <w:r>
          <w:rPr>
            <w:rFonts w:ascii="Arial Narrow" w:hAnsi="Arial Narrow"/>
          </w:rPr>
          <w:t>n.°</w:t>
        </w:r>
        <w:proofErr w:type="spellEnd"/>
        <w:r>
          <w:rPr>
            <w:rFonts w:ascii="Arial Narrow" w:hAnsi="Arial Narrow"/>
          </w:rPr>
          <w:t xml:space="preserve"> 017-2023-GFRAP/11/SGSP/R.P/RJBA de 3 de febrero 2023, el Residente de obra, solicitó al Sub Gerente de Promoción Social, el extorno del pedido de comprobante de salida (pecosa)</w:t>
        </w:r>
      </w:ins>
      <w:ins w:id="1336" w:author="Usuario de Windows" w:date="2023-03-23T10:10:00Z">
        <w:r>
          <w:rPr>
            <w:rFonts w:ascii="Arial Narrow" w:hAnsi="Arial Narrow"/>
          </w:rPr>
          <w:t xml:space="preserve"> </w:t>
        </w:r>
        <w:proofErr w:type="spellStart"/>
        <w:r>
          <w:rPr>
            <w:rFonts w:ascii="Arial Narrow" w:hAnsi="Arial Narrow"/>
          </w:rPr>
          <w:t>n.°</w:t>
        </w:r>
        <w:proofErr w:type="spellEnd"/>
        <w:r>
          <w:rPr>
            <w:rFonts w:ascii="Arial Narrow" w:hAnsi="Arial Narrow"/>
          </w:rPr>
          <w:t xml:space="preserve"> 4371-2022, por no haber sido solicitada por el área usuaria del proyecto.</w:t>
        </w:r>
      </w:ins>
    </w:p>
    <w:p w14:paraId="49758E67" w14:textId="77777777" w:rsidR="0067463F" w:rsidRDefault="0067463F">
      <w:pPr>
        <w:pStyle w:val="Prrafodelista"/>
        <w:tabs>
          <w:tab w:val="left" w:pos="142"/>
          <w:tab w:val="left" w:pos="567"/>
        </w:tabs>
        <w:spacing w:line="240" w:lineRule="auto"/>
        <w:ind w:left="1080"/>
        <w:jc w:val="both"/>
        <w:rPr>
          <w:ins w:id="1337" w:author="Usuario de Windows" w:date="2023-03-23T10:10:00Z"/>
          <w:rFonts w:ascii="Arial Narrow" w:hAnsi="Arial Narrow"/>
        </w:rPr>
        <w:pPrChange w:id="1338" w:author="Usuario de Windows" w:date="2023-03-22T12:32:00Z">
          <w:pPr>
            <w:pStyle w:val="Prrafodelista"/>
            <w:tabs>
              <w:tab w:val="left" w:pos="142"/>
              <w:tab w:val="left" w:pos="567"/>
            </w:tabs>
            <w:ind w:left="1080"/>
            <w:jc w:val="both"/>
          </w:pPr>
        </w:pPrChange>
      </w:pPr>
    </w:p>
    <w:p w14:paraId="34DE11FE" w14:textId="2923D698" w:rsidR="00342006" w:rsidRDefault="0067463F">
      <w:pPr>
        <w:pStyle w:val="Prrafodelista"/>
        <w:tabs>
          <w:tab w:val="left" w:pos="142"/>
          <w:tab w:val="left" w:pos="567"/>
        </w:tabs>
        <w:spacing w:line="240" w:lineRule="auto"/>
        <w:ind w:left="1080"/>
        <w:jc w:val="both"/>
        <w:rPr>
          <w:rFonts w:ascii="Arial Narrow" w:hAnsi="Arial Narrow"/>
        </w:rPr>
        <w:pPrChange w:id="1339" w:author="Usuario de Windows" w:date="2023-03-22T12:32:00Z">
          <w:pPr>
            <w:pStyle w:val="Prrafodelista"/>
            <w:tabs>
              <w:tab w:val="left" w:pos="142"/>
              <w:tab w:val="left" w:pos="567"/>
            </w:tabs>
            <w:ind w:left="1080"/>
            <w:jc w:val="both"/>
          </w:pPr>
        </w:pPrChange>
      </w:pPr>
      <w:ins w:id="1340" w:author="Usuario de Windows" w:date="2023-03-23T10:11:00Z">
        <w:r>
          <w:rPr>
            <w:rFonts w:ascii="Arial Narrow" w:hAnsi="Arial Narrow"/>
          </w:rPr>
          <w:t xml:space="preserve">Finalmente, </w:t>
        </w:r>
      </w:ins>
      <w:ins w:id="1341" w:author="Usuario de Windows" w:date="2023-03-23T10:12:00Z">
        <w:r w:rsidR="00311375">
          <w:rPr>
            <w:rFonts w:ascii="Arial Narrow" w:hAnsi="Arial Narrow"/>
          </w:rPr>
          <w:t xml:space="preserve">mediante </w:t>
        </w:r>
      </w:ins>
      <w:del w:id="1342" w:author="Usuario de Windows" w:date="2023-03-23T10:12:00Z">
        <w:r w:rsidR="00C23291" w:rsidDel="00311375">
          <w:rPr>
            <w:rFonts w:ascii="Arial Narrow" w:hAnsi="Arial Narrow"/>
          </w:rPr>
          <w:delText xml:space="preserve"> comunica al Sub Gerente de Promoción Social, donde solicita la anulación de la fase devengado y la resolución y/o anulación de la orden de compra n. ° 3961-2022,</w:delText>
        </w:r>
        <w:r w:rsidR="007E61A8" w:rsidDel="00311375">
          <w:rPr>
            <w:rFonts w:ascii="Arial Narrow" w:hAnsi="Arial Narrow"/>
          </w:rPr>
          <w:delText xml:space="preserve"> memorándum n. ° 68-2023-GRAP/11/GRDS, de 27 de enero de 2023, el Gerente de  Desarrollo Social, dispone al Director Regional de Administración, solicita</w:delText>
        </w:r>
        <w:r w:rsidR="00C23291" w:rsidDel="00311375">
          <w:rPr>
            <w:rFonts w:ascii="Arial Narrow" w:hAnsi="Arial Narrow"/>
          </w:rPr>
          <w:delText xml:space="preserve"> </w:delText>
        </w:r>
        <w:r w:rsidR="007E61A8" w:rsidDel="00311375">
          <w:rPr>
            <w:rFonts w:ascii="Arial Narrow" w:hAnsi="Arial Narrow"/>
          </w:rPr>
          <w:delText xml:space="preserve">la anulación de la fase devengado y nulidad </w:delText>
        </w:r>
        <w:r w:rsidR="00A119F4" w:rsidDel="00311375">
          <w:rPr>
            <w:rFonts w:ascii="Arial Narrow" w:hAnsi="Arial Narrow"/>
          </w:rPr>
          <w:delText>d</w:delText>
        </w:r>
        <w:r w:rsidR="007E61A8" w:rsidDel="00311375">
          <w:rPr>
            <w:rFonts w:ascii="Arial Narrow" w:hAnsi="Arial Narrow"/>
          </w:rPr>
          <w:delText xml:space="preserve">e la orden de compra n.° 3961-2022, informe n.° 017-2023-GFRAP/11/SGSP/R.P/RJBA de fecha 03 de febrero 2023 del Residente de obra, comunica al Sub Gerente de Promoción Social, donde solicita el extorno del pedido de comprobante de salida (pecosa), </w:delText>
        </w:r>
      </w:del>
      <w:r w:rsidR="007E61A8">
        <w:rPr>
          <w:rFonts w:ascii="Arial Narrow" w:hAnsi="Arial Narrow"/>
        </w:rPr>
        <w:t xml:space="preserve">carta </w:t>
      </w:r>
      <w:proofErr w:type="spellStart"/>
      <w:r w:rsidR="007E61A8">
        <w:rPr>
          <w:rFonts w:ascii="Arial Narrow" w:hAnsi="Arial Narrow"/>
        </w:rPr>
        <w:t>n.</w:t>
      </w:r>
      <w:del w:id="1343" w:author="Usuario de Windows" w:date="2023-03-23T10:12:00Z">
        <w:r w:rsidR="007E61A8" w:rsidDel="00311375">
          <w:rPr>
            <w:rFonts w:ascii="Arial Narrow" w:hAnsi="Arial Narrow"/>
          </w:rPr>
          <w:delText xml:space="preserve"> </w:delText>
        </w:r>
      </w:del>
      <w:r w:rsidR="007E61A8">
        <w:rPr>
          <w:rFonts w:ascii="Arial Narrow" w:hAnsi="Arial Narrow"/>
        </w:rPr>
        <w:t>°</w:t>
      </w:r>
      <w:proofErr w:type="spellEnd"/>
      <w:r w:rsidR="007E61A8">
        <w:rPr>
          <w:rFonts w:ascii="Arial Narrow" w:hAnsi="Arial Narrow"/>
        </w:rPr>
        <w:t xml:space="preserve"> </w:t>
      </w:r>
      <w:ins w:id="1344" w:author="Usuario de Windows" w:date="2023-03-23T10:12:00Z">
        <w:r w:rsidR="00311375">
          <w:rPr>
            <w:rFonts w:ascii="Arial Narrow" w:hAnsi="Arial Narrow"/>
          </w:rPr>
          <w:t>000</w:t>
        </w:r>
      </w:ins>
      <w:r w:rsidR="007E61A8">
        <w:rPr>
          <w:rFonts w:ascii="Arial Narrow" w:hAnsi="Arial Narrow"/>
        </w:rPr>
        <w:t>14-2023-GRAP/07.04/</w:t>
      </w:r>
      <w:proofErr w:type="spellStart"/>
      <w:r w:rsidR="007E61A8">
        <w:rPr>
          <w:rFonts w:ascii="Arial Narrow" w:hAnsi="Arial Narrow"/>
        </w:rPr>
        <w:t>OAPyMB</w:t>
      </w:r>
      <w:proofErr w:type="spellEnd"/>
      <w:r w:rsidR="007E61A8">
        <w:rPr>
          <w:rFonts w:ascii="Arial Narrow" w:hAnsi="Arial Narrow"/>
        </w:rPr>
        <w:t xml:space="preserve">, de </w:t>
      </w:r>
      <w:del w:id="1345" w:author="Usuario de Windows" w:date="2023-03-23T10:12:00Z">
        <w:r w:rsidR="007E61A8" w:rsidDel="00311375">
          <w:rPr>
            <w:rFonts w:ascii="Arial Narrow" w:hAnsi="Arial Narrow"/>
          </w:rPr>
          <w:delText>0</w:delText>
        </w:r>
      </w:del>
      <w:r w:rsidR="007E61A8">
        <w:rPr>
          <w:rFonts w:ascii="Arial Narrow" w:hAnsi="Arial Narrow"/>
        </w:rPr>
        <w:t xml:space="preserve">7 de febrero 2023, </w:t>
      </w:r>
      <w:ins w:id="1346" w:author="Usuario de Windows" w:date="2023-03-23T10:13:00Z">
        <w:r w:rsidR="00311375">
          <w:rPr>
            <w:rFonts w:ascii="Arial Narrow" w:hAnsi="Arial Narrow"/>
          </w:rPr>
          <w:t>el d</w:t>
        </w:r>
      </w:ins>
      <w:del w:id="1347" w:author="Usuario de Windows" w:date="2023-03-23T10:13:00Z">
        <w:r w:rsidR="007E61A8" w:rsidDel="00311375">
          <w:rPr>
            <w:rFonts w:ascii="Arial Narrow" w:hAnsi="Arial Narrow"/>
          </w:rPr>
          <w:delText>D</w:delText>
        </w:r>
      </w:del>
      <w:r w:rsidR="007E61A8">
        <w:rPr>
          <w:rFonts w:ascii="Arial Narrow" w:hAnsi="Arial Narrow"/>
        </w:rPr>
        <w:t>irector de Abastecimientos</w:t>
      </w:r>
      <w:ins w:id="1348" w:author="Usuario de Windows" w:date="2023-03-23T10:13:00Z">
        <w:r w:rsidR="00311375">
          <w:rPr>
            <w:rFonts w:ascii="Arial Narrow" w:hAnsi="Arial Narrow"/>
          </w:rPr>
          <w:t>,</w:t>
        </w:r>
      </w:ins>
      <w:r w:rsidR="007E61A8">
        <w:rPr>
          <w:rFonts w:ascii="Arial Narrow" w:hAnsi="Arial Narrow"/>
        </w:rPr>
        <w:t xml:space="preserve"> Patrimonio y Margesí de Bienes, </w:t>
      </w:r>
      <w:del w:id="1349" w:author="Usuario de Windows" w:date="2023-03-23T10:13:00Z">
        <w:r w:rsidR="0054746D" w:rsidDel="00311375">
          <w:rPr>
            <w:rFonts w:ascii="Arial Narrow" w:hAnsi="Arial Narrow"/>
          </w:rPr>
          <w:delText>se dirige</w:delText>
        </w:r>
      </w:del>
      <w:ins w:id="1350" w:author="Usuario de Windows" w:date="2023-03-23T10:13:00Z">
        <w:r w:rsidR="00311375">
          <w:rPr>
            <w:rFonts w:ascii="Arial Narrow" w:hAnsi="Arial Narrow"/>
          </w:rPr>
          <w:t>solicitó</w:t>
        </w:r>
      </w:ins>
      <w:r w:rsidR="0054746D">
        <w:rPr>
          <w:rFonts w:ascii="Arial Narrow" w:hAnsi="Arial Narrow"/>
        </w:rPr>
        <w:t xml:space="preserve"> al</w:t>
      </w:r>
      <w:r w:rsidR="007E61A8">
        <w:rPr>
          <w:rFonts w:ascii="Arial Narrow" w:hAnsi="Arial Narrow"/>
        </w:rPr>
        <w:t xml:space="preserve"> Gerente Regional de Desarrollo Social</w:t>
      </w:r>
      <w:ins w:id="1351" w:author="Usuario de Windows" w:date="2023-03-23T10:14:00Z">
        <w:r w:rsidR="00311375">
          <w:rPr>
            <w:rFonts w:ascii="Arial Narrow" w:hAnsi="Arial Narrow"/>
          </w:rPr>
          <w:t>;</w:t>
        </w:r>
      </w:ins>
      <w:del w:id="1352" w:author="Usuario de Windows" w:date="2023-03-23T10:14:00Z">
        <w:r w:rsidR="007E61A8" w:rsidDel="00311375">
          <w:rPr>
            <w:rFonts w:ascii="Arial Narrow" w:hAnsi="Arial Narrow"/>
          </w:rPr>
          <w:delText>,</w:delText>
        </w:r>
      </w:del>
      <w:r w:rsidR="00C23291">
        <w:rPr>
          <w:rFonts w:ascii="Arial Narrow" w:hAnsi="Arial Narrow"/>
        </w:rPr>
        <w:t xml:space="preserve"> </w:t>
      </w:r>
      <w:del w:id="1353" w:author="Usuario de Windows" w:date="2023-03-23T10:13:00Z">
        <w:r w:rsidR="0054746D" w:rsidDel="00311375">
          <w:rPr>
            <w:rFonts w:ascii="Arial Narrow" w:hAnsi="Arial Narrow"/>
          </w:rPr>
          <w:delText>para solicitar información</w:delText>
        </w:r>
      </w:del>
      <w:ins w:id="1354" w:author="Usuario de Windows" w:date="2023-03-23T10:14:00Z">
        <w:r w:rsidR="00311375">
          <w:rPr>
            <w:rFonts w:ascii="Arial Narrow" w:hAnsi="Arial Narrow"/>
          </w:rPr>
          <w:t>requerimiento</w:t>
        </w:r>
      </w:ins>
      <w:ins w:id="1355" w:author="Usuario de Windows" w:date="2023-03-23T10:13:00Z">
        <w:r w:rsidR="00311375">
          <w:rPr>
            <w:rFonts w:ascii="Arial Narrow" w:hAnsi="Arial Narrow"/>
          </w:rPr>
          <w:t xml:space="preserve"> que fue atendido mediante</w:t>
        </w:r>
      </w:ins>
      <w:del w:id="1356" w:author="Usuario de Windows" w:date="2023-03-23T10:14:00Z">
        <w:r w:rsidR="0054746D" w:rsidDel="00311375">
          <w:rPr>
            <w:rFonts w:ascii="Arial Narrow" w:hAnsi="Arial Narrow"/>
          </w:rPr>
          <w:delText xml:space="preserve"> sobre el estado de </w:delText>
        </w:r>
        <w:r w:rsidR="00A005E5" w:rsidDel="00311375">
          <w:rPr>
            <w:rFonts w:ascii="Arial Narrow" w:hAnsi="Arial Narrow"/>
          </w:rPr>
          <w:delText>trámite</w:delText>
        </w:r>
        <w:r w:rsidR="0054746D" w:rsidDel="00311375">
          <w:rPr>
            <w:rFonts w:ascii="Arial Narrow" w:hAnsi="Arial Narrow"/>
          </w:rPr>
          <w:delText xml:space="preserve"> de pago de la orden de compra n.° 3961-2022; y el</w:delText>
        </w:r>
      </w:del>
      <w:r w:rsidR="0054746D">
        <w:rPr>
          <w:rFonts w:ascii="Arial Narrow" w:hAnsi="Arial Narrow"/>
        </w:rPr>
        <w:t xml:space="preserve"> informe </w:t>
      </w:r>
      <w:ins w:id="1357" w:author="Usuario de Windows" w:date="2023-03-23T10:14:00Z">
        <w:r w:rsidR="00311375">
          <w:rPr>
            <w:rFonts w:ascii="Arial Narrow" w:hAnsi="Arial Narrow"/>
          </w:rPr>
          <w:br/>
        </w:r>
      </w:ins>
      <w:proofErr w:type="spellStart"/>
      <w:r w:rsidR="0054746D">
        <w:rPr>
          <w:rFonts w:ascii="Arial Narrow" w:hAnsi="Arial Narrow"/>
        </w:rPr>
        <w:t>n.°</w:t>
      </w:r>
      <w:proofErr w:type="spellEnd"/>
      <w:r w:rsidR="0054746D">
        <w:rPr>
          <w:rFonts w:ascii="Arial Narrow" w:hAnsi="Arial Narrow"/>
        </w:rPr>
        <w:t xml:space="preserve"> 038-2023-GFRAP/11/SGSP/R.P/RJBA de </w:t>
      </w:r>
      <w:del w:id="1358" w:author="Usuario de Windows" w:date="2023-03-23T10:14:00Z">
        <w:r w:rsidR="0054746D" w:rsidDel="00311375">
          <w:rPr>
            <w:rFonts w:ascii="Arial Narrow" w:hAnsi="Arial Narrow"/>
          </w:rPr>
          <w:delText xml:space="preserve">fecha </w:delText>
        </w:r>
      </w:del>
      <w:r w:rsidR="0054746D">
        <w:rPr>
          <w:rFonts w:ascii="Arial Narrow" w:hAnsi="Arial Narrow"/>
        </w:rPr>
        <w:t xml:space="preserve">20 de febrero 2023 </w:t>
      </w:r>
      <w:del w:id="1359" w:author="Usuario de Windows" w:date="2023-03-23T10:14:00Z">
        <w:r w:rsidR="0054746D" w:rsidDel="00311375">
          <w:rPr>
            <w:rFonts w:ascii="Arial Narrow" w:hAnsi="Arial Narrow"/>
          </w:rPr>
          <w:delText xml:space="preserve">del </w:delText>
        </w:r>
      </w:del>
      <w:ins w:id="1360" w:author="Usuario de Windows" w:date="2023-03-23T10:14:00Z">
        <w:r w:rsidR="00311375">
          <w:rPr>
            <w:rFonts w:ascii="Arial Narrow" w:hAnsi="Arial Narrow"/>
          </w:rPr>
          <w:t xml:space="preserve">por el </w:t>
        </w:r>
      </w:ins>
      <w:r w:rsidR="0054746D">
        <w:rPr>
          <w:rFonts w:ascii="Arial Narrow" w:hAnsi="Arial Narrow"/>
        </w:rPr>
        <w:t xml:space="preserve">Residente de obra, </w:t>
      </w:r>
      <w:del w:id="1361" w:author="Usuario de Windows" w:date="2023-03-23T10:14:00Z">
        <w:r w:rsidR="0054746D" w:rsidDel="00311375">
          <w:rPr>
            <w:rFonts w:ascii="Arial Narrow" w:hAnsi="Arial Narrow"/>
          </w:rPr>
          <w:delText>se dirige al Sub Gerente de Promoción Social,</w:delText>
        </w:r>
      </w:del>
      <w:ins w:id="1362" w:author="Usuario de Windows" w:date="2023-03-23T10:14:00Z">
        <w:r w:rsidR="00311375">
          <w:rPr>
            <w:rFonts w:ascii="Arial Narrow" w:hAnsi="Arial Narrow"/>
          </w:rPr>
          <w:t>en el que</w:t>
        </w:r>
      </w:ins>
      <w:del w:id="1363" w:author="Usuario de Windows" w:date="2023-03-23T10:14:00Z">
        <w:r w:rsidR="0054746D" w:rsidDel="00311375">
          <w:rPr>
            <w:rFonts w:ascii="Arial Narrow" w:hAnsi="Arial Narrow"/>
          </w:rPr>
          <w:delText xml:space="preserve"> donde</w:delText>
        </w:r>
      </w:del>
      <w:r w:rsidR="0054746D">
        <w:rPr>
          <w:rFonts w:ascii="Arial Narrow" w:hAnsi="Arial Narrow"/>
        </w:rPr>
        <w:t xml:space="preserve"> </w:t>
      </w:r>
      <w:del w:id="1364" w:author="Usuario de Windows" w:date="2023-03-23T10:14:00Z">
        <w:r w:rsidR="0054746D" w:rsidDel="00311375">
          <w:rPr>
            <w:rFonts w:ascii="Arial Narrow" w:hAnsi="Arial Narrow"/>
          </w:rPr>
          <w:delText xml:space="preserve">informa </w:delText>
        </w:r>
        <w:r w:rsidR="003B125F" w:rsidDel="00311375">
          <w:rPr>
            <w:rFonts w:ascii="Arial Narrow" w:hAnsi="Arial Narrow"/>
          </w:rPr>
          <w:delText>sobre el estado situacional a su vez comunica</w:delText>
        </w:r>
      </w:del>
      <w:ins w:id="1365" w:author="Usuario de Windows" w:date="2023-03-23T10:14:00Z">
        <w:r w:rsidR="00311375">
          <w:rPr>
            <w:rFonts w:ascii="Arial Narrow" w:hAnsi="Arial Narrow"/>
          </w:rPr>
          <w:t>comunicó</w:t>
        </w:r>
      </w:ins>
      <w:r w:rsidR="003B125F">
        <w:rPr>
          <w:rFonts w:ascii="Arial Narrow" w:hAnsi="Arial Narrow"/>
        </w:rPr>
        <w:t xml:space="preserve"> </w:t>
      </w:r>
      <w:r w:rsidR="0054746D">
        <w:rPr>
          <w:rFonts w:ascii="Arial Narrow" w:hAnsi="Arial Narrow"/>
        </w:rPr>
        <w:t xml:space="preserve">que </w:t>
      </w:r>
      <w:del w:id="1366" w:author="Usuario de Windows" w:date="2023-03-23T10:15:00Z">
        <w:r w:rsidR="0054746D" w:rsidDel="00311375">
          <w:rPr>
            <w:rFonts w:ascii="Arial Narrow" w:hAnsi="Arial Narrow"/>
          </w:rPr>
          <w:delText xml:space="preserve">no dará conformidad por incumplimiento de especificaciones técnica, </w:delText>
        </w:r>
      </w:del>
      <w:r w:rsidR="0054746D">
        <w:rPr>
          <w:rFonts w:ascii="Arial Narrow" w:hAnsi="Arial Narrow"/>
        </w:rPr>
        <w:t xml:space="preserve">el expediente de contratación se encuentra en la oficina de </w:t>
      </w:r>
      <w:r w:rsidR="0054746D">
        <w:rPr>
          <w:rFonts w:ascii="Arial Narrow" w:hAnsi="Arial Narrow"/>
        </w:rPr>
        <w:lastRenderedPageBreak/>
        <w:t xml:space="preserve">abastecimiento, patrimonio y margesí y recomienda el retiro de los bienes del almacén de la Entidad. </w:t>
      </w:r>
    </w:p>
    <w:p w14:paraId="38A3286F" w14:textId="662A00CE" w:rsidR="00A930DC" w:rsidRPr="00597EBB" w:rsidRDefault="00A930DC">
      <w:pPr>
        <w:pStyle w:val="Ttulo1"/>
        <w:numPr>
          <w:ilvl w:val="0"/>
          <w:numId w:val="36"/>
        </w:numPr>
        <w:spacing w:before="0"/>
        <w:rPr>
          <w:rStyle w:val="Textoennegrita"/>
          <w:rFonts w:ascii="Calibri" w:eastAsia="Calibri" w:hAnsi="Calibri"/>
          <w:b/>
          <w:bCs/>
          <w:color w:val="auto"/>
          <w:sz w:val="22"/>
          <w:szCs w:val="22"/>
          <w:lang w:eastAsia="en-US"/>
        </w:rPr>
      </w:pPr>
      <w:bookmarkStart w:id="1367" w:name="_Toc130482998"/>
      <w:r>
        <w:rPr>
          <w:rStyle w:val="Textoennegrita"/>
          <w:rFonts w:ascii="Arial Narrow" w:hAnsi="Arial Narrow"/>
          <w:b/>
          <w:bCs/>
          <w:color w:val="auto"/>
          <w:sz w:val="22"/>
          <w:szCs w:val="22"/>
        </w:rPr>
        <w:t>SITUACIONES ADVERSAS</w:t>
      </w:r>
      <w:bookmarkEnd w:id="1367"/>
    </w:p>
    <w:p w14:paraId="7BE3EC22" w14:textId="77777777" w:rsidR="00D6793F" w:rsidRPr="00563F7A" w:rsidRDefault="00D6793F">
      <w:pPr>
        <w:ind w:left="567"/>
        <w:jc w:val="both"/>
        <w:rPr>
          <w:rFonts w:ascii="Arial Narrow" w:eastAsia="Calibri" w:hAnsi="Arial Narrow" w:cs="Arial"/>
          <w:b/>
          <w:bCs/>
          <w:sz w:val="10"/>
          <w:szCs w:val="22"/>
        </w:rPr>
      </w:pPr>
    </w:p>
    <w:p w14:paraId="71E6C172" w14:textId="2331B065" w:rsidR="00D6793F" w:rsidRPr="00563F7A" w:rsidRDefault="00D6793F">
      <w:pPr>
        <w:ind w:left="709"/>
        <w:jc w:val="both"/>
        <w:rPr>
          <w:rFonts w:ascii="Arial Narrow" w:eastAsia="Calibri" w:hAnsi="Arial Narrow" w:cs="Arial"/>
          <w:sz w:val="22"/>
          <w:szCs w:val="22"/>
          <w:lang w:eastAsia="en-US"/>
        </w:rPr>
      </w:pPr>
      <w:r w:rsidRPr="00563F7A">
        <w:rPr>
          <w:rFonts w:ascii="Arial Narrow" w:eastAsia="Calibri" w:hAnsi="Arial Narrow" w:cs="Arial"/>
          <w:sz w:val="22"/>
          <w:szCs w:val="22"/>
          <w:lang w:eastAsia="en-US"/>
        </w:rPr>
        <w:t>De la revisión y análisis efectuad</w:t>
      </w:r>
      <w:r w:rsidR="00C3726C" w:rsidRPr="00563F7A">
        <w:rPr>
          <w:rFonts w:ascii="Arial Narrow" w:eastAsia="Calibri" w:hAnsi="Arial Narrow" w:cs="Arial"/>
          <w:sz w:val="22"/>
          <w:szCs w:val="22"/>
          <w:lang w:eastAsia="en-US"/>
        </w:rPr>
        <w:t>o</w:t>
      </w:r>
      <w:r w:rsidRPr="00563F7A">
        <w:rPr>
          <w:rFonts w:ascii="Arial Narrow" w:eastAsia="Calibri" w:hAnsi="Arial Narrow" w:cs="Arial"/>
          <w:sz w:val="22"/>
          <w:szCs w:val="22"/>
          <w:lang w:eastAsia="en-US"/>
        </w:rPr>
        <w:t xml:space="preserve"> a la documentación vinculada al </w:t>
      </w:r>
      <w:r w:rsidR="0068041A" w:rsidRPr="00563F7A">
        <w:rPr>
          <w:rFonts w:ascii="Arial Narrow" w:eastAsia="Calibri" w:hAnsi="Arial Narrow" w:cs="Arial"/>
          <w:sz w:val="22"/>
          <w:szCs w:val="22"/>
          <w:lang w:eastAsia="en-US"/>
        </w:rPr>
        <w:t xml:space="preserve">Hito de Control </w:t>
      </w:r>
      <w:proofErr w:type="spellStart"/>
      <w:r w:rsidR="0068041A" w:rsidRPr="00563F7A">
        <w:rPr>
          <w:rFonts w:ascii="Arial Narrow" w:eastAsia="Calibri" w:hAnsi="Arial Narrow" w:cs="Arial"/>
          <w:sz w:val="22"/>
          <w:szCs w:val="22"/>
          <w:lang w:eastAsia="en-US"/>
        </w:rPr>
        <w:t>n.°</w:t>
      </w:r>
      <w:proofErr w:type="spellEnd"/>
      <w:r w:rsidR="0068041A" w:rsidRPr="00563F7A">
        <w:rPr>
          <w:rFonts w:ascii="Arial Narrow" w:eastAsia="Calibri" w:hAnsi="Arial Narrow" w:cs="Arial"/>
          <w:sz w:val="22"/>
          <w:szCs w:val="22"/>
          <w:lang w:eastAsia="en-US"/>
        </w:rPr>
        <w:t xml:space="preserve"> </w:t>
      </w:r>
      <w:r w:rsidR="00F565EC">
        <w:rPr>
          <w:rFonts w:ascii="Arial Narrow" w:eastAsia="Calibri" w:hAnsi="Arial Narrow" w:cs="Arial"/>
          <w:sz w:val="22"/>
          <w:szCs w:val="22"/>
          <w:lang w:eastAsia="en-US"/>
        </w:rPr>
        <w:t>1</w:t>
      </w:r>
      <w:r w:rsidR="00077201">
        <w:rPr>
          <w:rFonts w:ascii="Arial Narrow" w:eastAsia="Calibri" w:hAnsi="Arial Narrow" w:cs="Arial"/>
          <w:sz w:val="22"/>
          <w:szCs w:val="22"/>
          <w:lang w:eastAsia="en-US"/>
        </w:rPr>
        <w:t xml:space="preserve"> </w:t>
      </w:r>
      <w:r w:rsidR="00077201">
        <w:rPr>
          <w:rFonts w:ascii="Arial Narrow" w:hAnsi="Arial Narrow"/>
          <w:sz w:val="22"/>
          <w:szCs w:val="22"/>
        </w:rPr>
        <w:t>proceso</w:t>
      </w:r>
      <w:r w:rsidR="00535CBC">
        <w:rPr>
          <w:rFonts w:ascii="Arial Narrow" w:hAnsi="Arial Narrow"/>
          <w:sz w:val="22"/>
          <w:szCs w:val="22"/>
        </w:rPr>
        <w:t xml:space="preserve"> de devengado a la</w:t>
      </w:r>
      <w:r w:rsidR="00077201">
        <w:rPr>
          <w:rFonts w:ascii="Arial Narrow" w:hAnsi="Arial Narrow"/>
          <w:sz w:val="22"/>
          <w:szCs w:val="22"/>
        </w:rPr>
        <w:t xml:space="preserve"> </w:t>
      </w:r>
      <w:r w:rsidR="00535CBC">
        <w:rPr>
          <w:rFonts w:ascii="Arial Narrow" w:hAnsi="Arial Narrow"/>
          <w:sz w:val="22"/>
          <w:szCs w:val="22"/>
        </w:rPr>
        <w:t>adquisición</w:t>
      </w:r>
      <w:r w:rsidR="00077201">
        <w:rPr>
          <w:rFonts w:ascii="Arial Narrow" w:hAnsi="Arial Narrow"/>
          <w:sz w:val="22"/>
          <w:szCs w:val="22"/>
        </w:rPr>
        <w:t xml:space="preserve"> del equipamiento de </w:t>
      </w:r>
      <w:r w:rsidR="00535CBC">
        <w:rPr>
          <w:rFonts w:ascii="Arial Narrow" w:hAnsi="Arial Narrow"/>
          <w:sz w:val="22"/>
          <w:szCs w:val="22"/>
        </w:rPr>
        <w:t>Gabinetes de Carga de Portátiles</w:t>
      </w:r>
      <w:r w:rsidR="00077201">
        <w:rPr>
          <w:rFonts w:ascii="Arial Narrow" w:hAnsi="Arial Narrow"/>
          <w:sz w:val="22"/>
          <w:szCs w:val="22"/>
        </w:rPr>
        <w:t xml:space="preserve"> </w:t>
      </w:r>
      <w:r w:rsidR="00077201" w:rsidRPr="00F1013D">
        <w:rPr>
          <w:rFonts w:ascii="Arial Narrow" w:hAnsi="Arial Narrow" w:cs="Arial"/>
          <w:sz w:val="22"/>
          <w:szCs w:val="22"/>
        </w:rPr>
        <w:t>para el proyecto</w:t>
      </w:r>
      <w:r w:rsidRPr="00563F7A">
        <w:rPr>
          <w:rFonts w:ascii="Arial Narrow" w:eastAsia="Calibri" w:hAnsi="Arial Narrow" w:cs="Arial"/>
          <w:sz w:val="22"/>
          <w:szCs w:val="22"/>
          <w:lang w:eastAsia="en-US"/>
        </w:rPr>
        <w:t xml:space="preserve">: </w:t>
      </w:r>
      <w:r w:rsidR="000928F6" w:rsidRPr="00563F7A">
        <w:rPr>
          <w:rFonts w:ascii="Arial Narrow" w:eastAsia="Calibri" w:hAnsi="Arial Narrow" w:cs="Arial"/>
          <w:sz w:val="22"/>
          <w:szCs w:val="22"/>
          <w:lang w:eastAsia="en-US"/>
        </w:rPr>
        <w:t>“</w:t>
      </w:r>
      <w:r w:rsidR="00077201" w:rsidRPr="006B52F7">
        <w:rPr>
          <w:rFonts w:ascii="Arial Narrow" w:hAnsi="Arial Narrow"/>
          <w:sz w:val="22"/>
          <w:szCs w:val="22"/>
        </w:rPr>
        <w:t>Mejoramiento de la aplicación de las TIC para el adecuado desarrollo de las competencias de estudiantes y docentes en las IIEE de nivel secundaria de l</w:t>
      </w:r>
      <w:r w:rsidR="00077201">
        <w:rPr>
          <w:rFonts w:ascii="Arial Narrow" w:hAnsi="Arial Narrow"/>
          <w:sz w:val="22"/>
          <w:szCs w:val="22"/>
        </w:rPr>
        <w:t>a provincia de Chincheros</w:t>
      </w:r>
      <w:r w:rsidR="00077201" w:rsidRPr="006B52F7">
        <w:rPr>
          <w:rFonts w:ascii="Arial Narrow" w:hAnsi="Arial Narrow"/>
          <w:sz w:val="22"/>
          <w:szCs w:val="22"/>
        </w:rPr>
        <w:t xml:space="preserve">, UGEL </w:t>
      </w:r>
      <w:r w:rsidR="00077201">
        <w:rPr>
          <w:rFonts w:ascii="Arial Narrow" w:hAnsi="Arial Narrow"/>
          <w:sz w:val="22"/>
          <w:szCs w:val="22"/>
        </w:rPr>
        <w:t>Chincheros</w:t>
      </w:r>
      <w:r w:rsidR="00077201" w:rsidRPr="006B52F7">
        <w:rPr>
          <w:rFonts w:ascii="Arial Narrow" w:hAnsi="Arial Narrow"/>
          <w:sz w:val="22"/>
          <w:szCs w:val="22"/>
        </w:rPr>
        <w:t xml:space="preserve"> - región Apurímac</w:t>
      </w:r>
      <w:r w:rsidR="00D01DC4" w:rsidRPr="00563F7A">
        <w:rPr>
          <w:rFonts w:ascii="Arial Narrow" w:eastAsia="Calibri" w:hAnsi="Arial Narrow" w:cs="Arial"/>
          <w:sz w:val="22"/>
          <w:szCs w:val="22"/>
          <w:lang w:eastAsia="en-US"/>
        </w:rPr>
        <w:t>”</w:t>
      </w:r>
      <w:r w:rsidR="00B14A1A" w:rsidRPr="00563F7A">
        <w:rPr>
          <w:rFonts w:ascii="Arial Narrow" w:eastAsia="Calibri" w:hAnsi="Arial Narrow" w:cs="Arial"/>
          <w:sz w:val="22"/>
          <w:szCs w:val="22"/>
          <w:lang w:eastAsia="en-US"/>
        </w:rPr>
        <w:t xml:space="preserve"> se </w:t>
      </w:r>
      <w:r w:rsidR="00077201">
        <w:rPr>
          <w:rFonts w:ascii="Arial Narrow" w:eastAsia="Calibri" w:hAnsi="Arial Narrow" w:cs="Arial"/>
          <w:sz w:val="22"/>
          <w:szCs w:val="22"/>
          <w:lang w:eastAsia="en-US"/>
        </w:rPr>
        <w:t xml:space="preserve">han identificado </w:t>
      </w:r>
      <w:r w:rsidR="00B54107">
        <w:rPr>
          <w:rFonts w:ascii="Arial Narrow" w:eastAsia="Calibri" w:hAnsi="Arial Narrow" w:cs="Arial"/>
          <w:sz w:val="22"/>
          <w:szCs w:val="22"/>
          <w:lang w:eastAsia="en-US"/>
        </w:rPr>
        <w:t>tres</w:t>
      </w:r>
      <w:r w:rsidR="00077201">
        <w:rPr>
          <w:rFonts w:ascii="Arial Narrow" w:eastAsia="Calibri" w:hAnsi="Arial Narrow" w:cs="Arial"/>
          <w:sz w:val="22"/>
          <w:szCs w:val="22"/>
          <w:lang w:eastAsia="en-US"/>
        </w:rPr>
        <w:t xml:space="preserve"> (</w:t>
      </w:r>
      <w:r w:rsidR="00B54107">
        <w:rPr>
          <w:rFonts w:ascii="Arial Narrow" w:eastAsia="Calibri" w:hAnsi="Arial Narrow" w:cs="Arial"/>
          <w:sz w:val="22"/>
          <w:szCs w:val="22"/>
          <w:lang w:eastAsia="en-US"/>
        </w:rPr>
        <w:t>3</w:t>
      </w:r>
      <w:r w:rsidR="00077201">
        <w:rPr>
          <w:rFonts w:ascii="Arial Narrow" w:eastAsia="Calibri" w:hAnsi="Arial Narrow" w:cs="Arial"/>
          <w:sz w:val="22"/>
          <w:szCs w:val="22"/>
          <w:lang w:eastAsia="en-US"/>
        </w:rPr>
        <w:t>)</w:t>
      </w:r>
      <w:r w:rsidR="00D01DC4" w:rsidRPr="00563F7A">
        <w:rPr>
          <w:rFonts w:ascii="Arial Narrow" w:eastAsia="Calibri" w:hAnsi="Arial Narrow" w:cs="Arial"/>
          <w:sz w:val="22"/>
          <w:szCs w:val="22"/>
          <w:lang w:eastAsia="en-US"/>
        </w:rPr>
        <w:t xml:space="preserve"> </w:t>
      </w:r>
      <w:r w:rsidR="00250E81" w:rsidRPr="00563F7A">
        <w:rPr>
          <w:rFonts w:ascii="Arial Narrow" w:eastAsia="Calibri" w:hAnsi="Arial Narrow" w:cs="Arial"/>
          <w:sz w:val="22"/>
          <w:szCs w:val="22"/>
          <w:lang w:eastAsia="en-US"/>
        </w:rPr>
        <w:t>situaci</w:t>
      </w:r>
      <w:r w:rsidR="00544905" w:rsidRPr="00563F7A">
        <w:rPr>
          <w:rFonts w:ascii="Arial Narrow" w:eastAsia="Calibri" w:hAnsi="Arial Narrow" w:cs="Arial"/>
          <w:sz w:val="22"/>
          <w:szCs w:val="22"/>
          <w:lang w:eastAsia="en-US"/>
        </w:rPr>
        <w:t>ones</w:t>
      </w:r>
      <w:r w:rsidR="00250E81" w:rsidRPr="00563F7A">
        <w:rPr>
          <w:rFonts w:ascii="Arial Narrow" w:eastAsia="Calibri" w:hAnsi="Arial Narrow" w:cs="Arial"/>
          <w:sz w:val="22"/>
          <w:szCs w:val="22"/>
          <w:lang w:eastAsia="en-US"/>
        </w:rPr>
        <w:t xml:space="preserve"> adversa</w:t>
      </w:r>
      <w:r w:rsidR="00544905" w:rsidRPr="00563F7A">
        <w:rPr>
          <w:rFonts w:ascii="Arial Narrow" w:eastAsia="Calibri" w:hAnsi="Arial Narrow" w:cs="Arial"/>
          <w:sz w:val="22"/>
          <w:szCs w:val="22"/>
          <w:lang w:eastAsia="en-US"/>
        </w:rPr>
        <w:t>s</w:t>
      </w:r>
      <w:r w:rsidRPr="00563F7A">
        <w:rPr>
          <w:rFonts w:ascii="Arial Narrow" w:eastAsia="Calibri" w:hAnsi="Arial Narrow" w:cs="Arial"/>
          <w:sz w:val="22"/>
          <w:szCs w:val="22"/>
          <w:lang w:eastAsia="en-US"/>
        </w:rPr>
        <w:t xml:space="preserve"> </w:t>
      </w:r>
      <w:r w:rsidR="00C66ACC" w:rsidRPr="00563F7A">
        <w:rPr>
          <w:rFonts w:ascii="Arial Narrow" w:eastAsia="Calibri" w:hAnsi="Arial Narrow" w:cs="Arial"/>
          <w:sz w:val="22"/>
          <w:szCs w:val="22"/>
          <w:lang w:eastAsia="en-US"/>
        </w:rPr>
        <w:t>que afecta</w:t>
      </w:r>
      <w:r w:rsidR="00077201">
        <w:rPr>
          <w:rFonts w:ascii="Arial Narrow" w:eastAsia="Calibri" w:hAnsi="Arial Narrow" w:cs="Arial"/>
          <w:sz w:val="22"/>
          <w:szCs w:val="22"/>
          <w:lang w:eastAsia="en-US"/>
        </w:rPr>
        <w:t>n</w:t>
      </w:r>
      <w:r w:rsidR="00C66ACC" w:rsidRPr="00563F7A">
        <w:rPr>
          <w:rFonts w:ascii="Arial Narrow" w:eastAsia="Calibri" w:hAnsi="Arial Narrow" w:cs="Arial"/>
          <w:sz w:val="22"/>
          <w:szCs w:val="22"/>
          <w:lang w:eastAsia="en-US"/>
        </w:rPr>
        <w:t xml:space="preserve"> o podría</w:t>
      </w:r>
      <w:r w:rsidR="00077201">
        <w:rPr>
          <w:rFonts w:ascii="Arial Narrow" w:eastAsia="Calibri" w:hAnsi="Arial Narrow" w:cs="Arial"/>
          <w:sz w:val="22"/>
          <w:szCs w:val="22"/>
          <w:lang w:eastAsia="en-US"/>
        </w:rPr>
        <w:t>n</w:t>
      </w:r>
      <w:r w:rsidR="00C66ACC" w:rsidRPr="00563F7A">
        <w:rPr>
          <w:rFonts w:ascii="Arial Narrow" w:eastAsia="Calibri" w:hAnsi="Arial Narrow" w:cs="Arial"/>
          <w:sz w:val="22"/>
          <w:szCs w:val="22"/>
          <w:lang w:eastAsia="en-US"/>
        </w:rPr>
        <w:t xml:space="preserve"> afectar</w:t>
      </w:r>
      <w:r w:rsidRPr="00563F7A">
        <w:rPr>
          <w:rFonts w:ascii="Arial Narrow" w:eastAsia="Calibri" w:hAnsi="Arial Narrow" w:cs="Arial"/>
          <w:sz w:val="22"/>
          <w:szCs w:val="22"/>
          <w:lang w:eastAsia="en-US"/>
        </w:rPr>
        <w:t xml:space="preserve"> el resultado o logro de los objetivos </w:t>
      </w:r>
      <w:r w:rsidR="00904F5A" w:rsidRPr="00563F7A">
        <w:rPr>
          <w:rFonts w:ascii="Arial Narrow" w:eastAsia="Calibri" w:hAnsi="Arial Narrow" w:cs="Arial"/>
          <w:sz w:val="22"/>
          <w:szCs w:val="22"/>
          <w:lang w:eastAsia="en-US"/>
        </w:rPr>
        <w:t xml:space="preserve">del </w:t>
      </w:r>
      <w:r w:rsidR="00257D5D" w:rsidRPr="00563F7A">
        <w:rPr>
          <w:rFonts w:ascii="Arial Narrow" w:eastAsia="Calibri" w:hAnsi="Arial Narrow" w:cs="Arial"/>
          <w:sz w:val="22"/>
          <w:szCs w:val="22"/>
          <w:lang w:eastAsia="en-US"/>
        </w:rPr>
        <w:t>p</w:t>
      </w:r>
      <w:r w:rsidR="00904F5A" w:rsidRPr="00563F7A">
        <w:rPr>
          <w:rFonts w:ascii="Arial Narrow" w:eastAsia="Calibri" w:hAnsi="Arial Narrow" w:cs="Arial"/>
          <w:sz w:val="22"/>
          <w:szCs w:val="22"/>
          <w:lang w:eastAsia="en-US"/>
        </w:rPr>
        <w:t>royecto en mención</w:t>
      </w:r>
      <w:r w:rsidR="002F1DA0" w:rsidRPr="00563F7A">
        <w:rPr>
          <w:rFonts w:ascii="Arial Narrow" w:eastAsia="Calibri" w:hAnsi="Arial Narrow" w:cs="Arial"/>
          <w:sz w:val="22"/>
          <w:szCs w:val="22"/>
          <w:lang w:eastAsia="en-US"/>
        </w:rPr>
        <w:t xml:space="preserve"> la</w:t>
      </w:r>
      <w:r w:rsidR="00250E81" w:rsidRPr="00563F7A">
        <w:rPr>
          <w:rFonts w:ascii="Arial Narrow" w:eastAsia="Calibri" w:hAnsi="Arial Narrow" w:cs="Arial"/>
          <w:sz w:val="22"/>
          <w:szCs w:val="22"/>
          <w:lang w:eastAsia="en-US"/>
        </w:rPr>
        <w:t xml:space="preserve"> cual</w:t>
      </w:r>
      <w:r w:rsidR="00415681" w:rsidRPr="00563F7A">
        <w:rPr>
          <w:rFonts w:ascii="Arial Narrow" w:eastAsia="Calibri" w:hAnsi="Arial Narrow" w:cs="Arial"/>
          <w:sz w:val="22"/>
          <w:szCs w:val="22"/>
          <w:lang w:eastAsia="en-US"/>
        </w:rPr>
        <w:t>,</w:t>
      </w:r>
      <w:r w:rsidR="00250E81" w:rsidRPr="00563F7A">
        <w:rPr>
          <w:rFonts w:ascii="Arial Narrow" w:eastAsia="Calibri" w:hAnsi="Arial Narrow" w:cs="Arial"/>
          <w:sz w:val="22"/>
          <w:szCs w:val="22"/>
          <w:lang w:eastAsia="en-US"/>
        </w:rPr>
        <w:t xml:space="preserve"> se expone</w:t>
      </w:r>
      <w:r w:rsidRPr="00563F7A">
        <w:rPr>
          <w:rFonts w:ascii="Arial Narrow" w:eastAsia="Calibri" w:hAnsi="Arial Narrow" w:cs="Arial"/>
          <w:sz w:val="22"/>
          <w:szCs w:val="22"/>
          <w:lang w:eastAsia="en-US"/>
        </w:rPr>
        <w:t xml:space="preserve"> a continuación:</w:t>
      </w:r>
    </w:p>
    <w:p w14:paraId="3C981E3D" w14:textId="77777777" w:rsidR="00D6793F" w:rsidRPr="00FA1F93" w:rsidRDefault="00D6793F">
      <w:pPr>
        <w:pStyle w:val="Prrafodelista"/>
        <w:autoSpaceDE w:val="0"/>
        <w:autoSpaceDN w:val="0"/>
        <w:adjustRightInd w:val="0"/>
        <w:spacing w:after="0" w:line="240" w:lineRule="auto"/>
        <w:ind w:left="1134"/>
        <w:jc w:val="both"/>
        <w:rPr>
          <w:rFonts w:ascii="Arial Narrow" w:hAnsi="Arial Narrow" w:cs="Arial"/>
          <w:bCs/>
        </w:rPr>
      </w:pPr>
    </w:p>
    <w:p w14:paraId="302AF0CE" w14:textId="38C039E8" w:rsidR="00B92C76" w:rsidRPr="007C6339" w:rsidRDefault="00F02029" w:rsidP="005E153D">
      <w:pPr>
        <w:pStyle w:val="Prrafodelista"/>
        <w:numPr>
          <w:ilvl w:val="0"/>
          <w:numId w:val="49"/>
        </w:numPr>
        <w:tabs>
          <w:tab w:val="left" w:pos="142"/>
          <w:tab w:val="left" w:pos="709"/>
        </w:tabs>
        <w:autoSpaceDE w:val="0"/>
        <w:autoSpaceDN w:val="0"/>
        <w:adjustRightInd w:val="0"/>
        <w:spacing w:after="0" w:line="240" w:lineRule="auto"/>
        <w:ind w:left="993"/>
        <w:jc w:val="both"/>
        <w:outlineLvl w:val="1"/>
        <w:rPr>
          <w:rFonts w:ascii="Arial Narrow" w:hAnsi="Arial Narrow" w:cs="Arial"/>
          <w:b/>
          <w:bCs/>
        </w:rPr>
        <w:pPrChange w:id="1368" w:author="NAHIM" w:date="2023-03-23T16:22:00Z">
          <w:pPr>
            <w:pStyle w:val="Prrafodelista"/>
            <w:numPr>
              <w:numId w:val="49"/>
            </w:numPr>
            <w:tabs>
              <w:tab w:val="left" w:pos="142"/>
              <w:tab w:val="left" w:pos="709"/>
            </w:tabs>
            <w:autoSpaceDE w:val="0"/>
            <w:autoSpaceDN w:val="0"/>
            <w:adjustRightInd w:val="0"/>
            <w:spacing w:after="0" w:line="240" w:lineRule="auto"/>
            <w:ind w:left="993" w:hanging="360"/>
            <w:jc w:val="both"/>
          </w:pPr>
        </w:pPrChange>
      </w:pPr>
      <w:bookmarkStart w:id="1369" w:name="_Toc130482999"/>
      <w:ins w:id="1370" w:author="Usuario de Windows" w:date="2023-03-23T10:33:00Z">
        <w:r>
          <w:rPr>
            <w:rFonts w:ascii="Arial Narrow" w:hAnsi="Arial Narrow" w:cs="Arial"/>
            <w:b/>
            <w:bCs/>
          </w:rPr>
          <w:t>INCUMPLIMIENTO DE LAS ESPECIFICACIONES T</w:t>
        </w:r>
        <w:del w:id="1371" w:author="NAHIM" w:date="2023-03-23T16:18:00Z">
          <w:r w:rsidDel="001E31A2">
            <w:rPr>
              <w:rFonts w:ascii="Arial Narrow" w:hAnsi="Arial Narrow" w:cs="Arial"/>
              <w:b/>
              <w:bCs/>
            </w:rPr>
            <w:delText>E</w:delText>
          </w:r>
        </w:del>
      </w:ins>
      <w:ins w:id="1372" w:author="NAHIM" w:date="2023-03-23T16:18:00Z">
        <w:r w:rsidR="001E31A2">
          <w:rPr>
            <w:rFonts w:ascii="Arial Narrow" w:hAnsi="Arial Narrow" w:cs="Arial"/>
            <w:b/>
            <w:bCs/>
          </w:rPr>
          <w:t>É</w:t>
        </w:r>
      </w:ins>
      <w:ins w:id="1373" w:author="Usuario de Windows" w:date="2023-03-23T10:33:00Z">
        <w:r>
          <w:rPr>
            <w:rFonts w:ascii="Arial Narrow" w:hAnsi="Arial Narrow" w:cs="Arial"/>
            <w:b/>
            <w:bCs/>
          </w:rPr>
          <w:t xml:space="preserve">CNICAS REQUERIDAS </w:t>
        </w:r>
      </w:ins>
      <w:ins w:id="1374" w:author="Usuario de Windows" w:date="2023-03-23T10:34:00Z">
        <w:r>
          <w:rPr>
            <w:rFonts w:ascii="Arial Narrow" w:hAnsi="Arial Narrow" w:cs="Arial"/>
            <w:b/>
            <w:bCs/>
          </w:rPr>
          <w:t>DE</w:t>
        </w:r>
      </w:ins>
      <w:ins w:id="1375" w:author="Usuario de Windows" w:date="2023-03-23T10:32:00Z">
        <w:r>
          <w:rPr>
            <w:rFonts w:ascii="Arial Narrow" w:hAnsi="Arial Narrow" w:cs="Arial"/>
            <w:b/>
            <w:bCs/>
          </w:rPr>
          <w:t xml:space="preserve"> </w:t>
        </w:r>
      </w:ins>
      <w:r w:rsidR="00951E51">
        <w:rPr>
          <w:rFonts w:ascii="Arial Narrow" w:hAnsi="Arial Narrow" w:cs="Arial"/>
          <w:b/>
          <w:bCs/>
        </w:rPr>
        <w:t>GABINETE</w:t>
      </w:r>
      <w:ins w:id="1376" w:author="Usuario de Windows" w:date="2023-03-23T10:32:00Z">
        <w:r>
          <w:rPr>
            <w:rFonts w:ascii="Arial Narrow" w:hAnsi="Arial Narrow" w:cs="Arial"/>
            <w:b/>
            <w:bCs/>
          </w:rPr>
          <w:t>S</w:t>
        </w:r>
      </w:ins>
      <w:r w:rsidR="00951E51">
        <w:rPr>
          <w:rFonts w:ascii="Arial Narrow" w:hAnsi="Arial Narrow" w:cs="Arial"/>
          <w:b/>
          <w:bCs/>
        </w:rPr>
        <w:t xml:space="preserve"> DE METAL DE CARGA DE PORT</w:t>
      </w:r>
      <w:del w:id="1377" w:author="NAHIM" w:date="2023-03-23T16:18:00Z">
        <w:r w:rsidR="00951E51" w:rsidDel="001E31A2">
          <w:rPr>
            <w:rFonts w:ascii="Arial Narrow" w:hAnsi="Arial Narrow" w:cs="Arial"/>
            <w:b/>
            <w:bCs/>
          </w:rPr>
          <w:delText>A</w:delText>
        </w:r>
      </w:del>
      <w:ins w:id="1378" w:author="NAHIM" w:date="2023-03-23T16:18:00Z">
        <w:r w:rsidR="001E31A2">
          <w:rPr>
            <w:rFonts w:ascii="Arial Narrow" w:hAnsi="Arial Narrow" w:cs="Arial"/>
            <w:b/>
            <w:bCs/>
          </w:rPr>
          <w:t>Á</w:t>
        </w:r>
      </w:ins>
      <w:r w:rsidR="00951E51">
        <w:rPr>
          <w:rFonts w:ascii="Arial Narrow" w:hAnsi="Arial Narrow" w:cs="Arial"/>
          <w:b/>
          <w:bCs/>
        </w:rPr>
        <w:t xml:space="preserve">TILES </w:t>
      </w:r>
      <w:ins w:id="1379" w:author="Usuario de Windows" w:date="2023-03-23T10:34:00Z">
        <w:r>
          <w:rPr>
            <w:rFonts w:ascii="Arial Narrow" w:hAnsi="Arial Narrow" w:cs="Arial"/>
            <w:b/>
            <w:bCs/>
          </w:rPr>
          <w:t xml:space="preserve">ENTREGADOS </w:t>
        </w:r>
      </w:ins>
      <w:del w:id="1380" w:author="Usuario de Windows" w:date="2023-03-23T10:32:00Z">
        <w:r w:rsidR="00951E51" w:rsidDel="00F02029">
          <w:rPr>
            <w:rFonts w:ascii="Arial Narrow" w:hAnsi="Arial Narrow" w:cs="Arial"/>
            <w:b/>
            <w:bCs/>
          </w:rPr>
          <w:delText xml:space="preserve">ENTREGADO </w:delText>
        </w:r>
      </w:del>
      <w:r w:rsidR="00951E51">
        <w:rPr>
          <w:rFonts w:ascii="Arial Narrow" w:hAnsi="Arial Narrow" w:cs="Arial"/>
          <w:b/>
          <w:bCs/>
        </w:rPr>
        <w:t xml:space="preserve">POR CONTRATISTA, </w:t>
      </w:r>
      <w:ins w:id="1381" w:author="Usuario de Windows" w:date="2023-03-23T10:32:00Z">
        <w:r>
          <w:rPr>
            <w:rFonts w:ascii="Arial Narrow" w:hAnsi="Arial Narrow" w:cs="Arial"/>
            <w:b/>
            <w:bCs/>
          </w:rPr>
          <w:t xml:space="preserve">NO FUERON COMUNICADAS </w:t>
        </w:r>
      </w:ins>
      <w:ins w:id="1382" w:author="Usuario de Windows" w:date="2023-03-23T10:34:00Z">
        <w:r>
          <w:rPr>
            <w:rFonts w:ascii="Arial Narrow" w:hAnsi="Arial Narrow" w:cs="Arial"/>
            <w:b/>
            <w:bCs/>
          </w:rPr>
          <w:t xml:space="preserve">OPORTUNAMENTE </w:t>
        </w:r>
      </w:ins>
      <w:ins w:id="1383" w:author="Usuario de Windows" w:date="2023-03-23T10:32:00Z">
        <w:r>
          <w:rPr>
            <w:rFonts w:ascii="Arial Narrow" w:hAnsi="Arial Narrow" w:cs="Arial"/>
            <w:b/>
            <w:bCs/>
          </w:rPr>
          <w:t>AL PROVEEDOR</w:t>
        </w:r>
      </w:ins>
      <w:del w:id="1384" w:author="Usuario de Windows" w:date="2023-03-23T10:34:00Z">
        <w:r w:rsidR="00951E51" w:rsidDel="00F02029">
          <w:rPr>
            <w:rFonts w:ascii="Arial Narrow" w:hAnsi="Arial Narrow" w:cs="Arial"/>
            <w:b/>
            <w:bCs/>
          </w:rPr>
          <w:delText>PRESUNTAMENTE</w:delText>
        </w:r>
        <w:r w:rsidR="004F1638" w:rsidDel="00F02029">
          <w:rPr>
            <w:rFonts w:ascii="Arial Narrow" w:hAnsi="Arial Narrow" w:cs="Arial"/>
            <w:b/>
            <w:bCs/>
          </w:rPr>
          <w:delText xml:space="preserve"> </w:delText>
        </w:r>
        <w:r w:rsidR="00951E51" w:rsidDel="00F02029">
          <w:rPr>
            <w:rFonts w:ascii="Arial Narrow" w:hAnsi="Arial Narrow" w:cs="Arial"/>
            <w:b/>
            <w:bCs/>
          </w:rPr>
          <w:delText>I</w:delText>
        </w:r>
      </w:del>
      <w:del w:id="1385" w:author="Usuario de Windows" w:date="2023-03-23T10:16:00Z">
        <w:r w:rsidR="00951E51" w:rsidDel="00284CE1">
          <w:rPr>
            <w:rFonts w:ascii="Arial Narrow" w:hAnsi="Arial Narrow" w:cs="Arial"/>
            <w:b/>
            <w:bCs/>
          </w:rPr>
          <w:delText>NCUMPLIENDO CON LAS ESPECIFICACIONES TECNICAS</w:delText>
        </w:r>
      </w:del>
      <w:del w:id="1386" w:author="Usuario de Windows" w:date="2023-03-23T10:34:00Z">
        <w:r w:rsidR="00951E51" w:rsidDel="00F02029">
          <w:rPr>
            <w:rFonts w:ascii="Arial Narrow" w:hAnsi="Arial Narrow" w:cs="Arial"/>
            <w:b/>
            <w:bCs/>
          </w:rPr>
          <w:delText xml:space="preserve"> ESTABLECIDAS, PRESUMIBLEMENTE </w:delText>
        </w:r>
        <w:r w:rsidR="00081528" w:rsidDel="00F02029">
          <w:rPr>
            <w:rFonts w:ascii="Arial Narrow" w:hAnsi="Arial Narrow" w:cs="Arial"/>
            <w:b/>
            <w:bCs/>
          </w:rPr>
          <w:delText>SIN OTORGAR PLAZO PARA LA SUBSANACION</w:delText>
        </w:r>
      </w:del>
      <w:r w:rsidR="00081528">
        <w:rPr>
          <w:rFonts w:ascii="Arial Narrow" w:hAnsi="Arial Narrow" w:cs="Arial"/>
          <w:b/>
          <w:bCs/>
        </w:rPr>
        <w:t xml:space="preserve">, </w:t>
      </w:r>
      <w:del w:id="1387" w:author="Usuario de Windows" w:date="2023-03-23T10:34:00Z">
        <w:r w:rsidR="00081528" w:rsidDel="00F02029">
          <w:rPr>
            <w:rFonts w:ascii="Arial Narrow" w:hAnsi="Arial Narrow" w:cs="Arial"/>
            <w:b/>
            <w:bCs/>
          </w:rPr>
          <w:delText xml:space="preserve">ORIGINANDO </w:delText>
        </w:r>
      </w:del>
      <w:ins w:id="1388" w:author="Usuario de Windows" w:date="2023-03-23T10:34:00Z">
        <w:r>
          <w:rPr>
            <w:rFonts w:ascii="Arial Narrow" w:hAnsi="Arial Narrow" w:cs="Arial"/>
            <w:b/>
            <w:bCs/>
          </w:rPr>
          <w:t xml:space="preserve">GENERANDO EL </w:t>
        </w:r>
      </w:ins>
      <w:del w:id="1389" w:author="Usuario de Windows" w:date="2023-03-23T10:35:00Z">
        <w:r w:rsidR="00081528" w:rsidDel="00F02029">
          <w:rPr>
            <w:rFonts w:ascii="Arial Narrow" w:hAnsi="Arial Narrow" w:cs="Arial"/>
            <w:b/>
            <w:bCs/>
          </w:rPr>
          <w:delText xml:space="preserve">EL </w:delText>
        </w:r>
      </w:del>
      <w:r w:rsidR="00081528">
        <w:rPr>
          <w:rFonts w:ascii="Arial Narrow" w:hAnsi="Arial Narrow" w:cs="Arial"/>
          <w:b/>
          <w:bCs/>
        </w:rPr>
        <w:t xml:space="preserve">RIESGO DE </w:t>
      </w:r>
      <w:ins w:id="1390" w:author="Usuario de Windows" w:date="2023-03-23T10:36:00Z">
        <w:r>
          <w:rPr>
            <w:rFonts w:ascii="Arial Narrow" w:hAnsi="Arial Narrow" w:cs="Arial"/>
            <w:b/>
            <w:bCs/>
          </w:rPr>
          <w:t xml:space="preserve">RECEPCIONAR BIENES QUE NO CUMPLAN CON EL OBJETIVO DEL PROYECTO; </w:t>
        </w:r>
      </w:ins>
      <w:del w:id="1391" w:author="Usuario de Windows" w:date="2023-03-23T10:35:00Z">
        <w:r w:rsidR="00081528" w:rsidDel="00F02029">
          <w:rPr>
            <w:rFonts w:ascii="Arial Narrow" w:hAnsi="Arial Narrow" w:cs="Arial"/>
            <w:b/>
            <w:bCs/>
          </w:rPr>
          <w:delText xml:space="preserve">UN POSIBLE </w:delText>
        </w:r>
      </w:del>
      <w:ins w:id="1392" w:author="Usuario de Windows" w:date="2023-03-23T10:35:00Z">
        <w:r>
          <w:rPr>
            <w:rFonts w:ascii="Arial Narrow" w:hAnsi="Arial Narrow" w:cs="Arial"/>
            <w:b/>
            <w:bCs/>
          </w:rPr>
          <w:t>ASÍ</w:t>
        </w:r>
      </w:ins>
      <w:ins w:id="1393" w:author="Usuario de Windows" w:date="2023-03-23T10:36:00Z">
        <w:r>
          <w:rPr>
            <w:rFonts w:ascii="Arial Narrow" w:hAnsi="Arial Narrow" w:cs="Arial"/>
            <w:b/>
            <w:bCs/>
          </w:rPr>
          <w:t xml:space="preserve"> </w:t>
        </w:r>
      </w:ins>
      <w:ins w:id="1394" w:author="Usuario de Windows" w:date="2023-03-23T10:35:00Z">
        <w:r>
          <w:rPr>
            <w:rFonts w:ascii="Arial Narrow" w:hAnsi="Arial Narrow" w:cs="Arial"/>
            <w:b/>
            <w:bCs/>
          </w:rPr>
          <w:t>COMO</w:t>
        </w:r>
      </w:ins>
      <w:ins w:id="1395" w:author="Usuario de Windows" w:date="2023-03-23T10:36:00Z">
        <w:r>
          <w:rPr>
            <w:rFonts w:ascii="Arial Narrow" w:hAnsi="Arial Narrow" w:cs="Arial"/>
            <w:b/>
            <w:bCs/>
          </w:rPr>
          <w:t>,</w:t>
        </w:r>
      </w:ins>
      <w:ins w:id="1396" w:author="Usuario de Windows" w:date="2023-03-23T10:35:00Z">
        <w:r>
          <w:rPr>
            <w:rFonts w:ascii="Arial Narrow" w:hAnsi="Arial Narrow" w:cs="Arial"/>
            <w:b/>
            <w:bCs/>
          </w:rPr>
          <w:t xml:space="preserve"> EL </w:t>
        </w:r>
      </w:ins>
      <w:r w:rsidR="00081528">
        <w:rPr>
          <w:rFonts w:ascii="Arial Narrow" w:hAnsi="Arial Narrow" w:cs="Arial"/>
          <w:b/>
          <w:bCs/>
        </w:rPr>
        <w:t>INCUMPLIMIENTO A LA NORMATIVA DE CONTRATACIONES.</w:t>
      </w:r>
      <w:bookmarkEnd w:id="1369"/>
      <w:r w:rsidR="00081528">
        <w:rPr>
          <w:rFonts w:ascii="Arial Narrow" w:hAnsi="Arial Narrow" w:cs="Arial"/>
          <w:b/>
          <w:bCs/>
        </w:rPr>
        <w:t xml:space="preserve"> </w:t>
      </w:r>
    </w:p>
    <w:p w14:paraId="3E369F69" w14:textId="3D836444" w:rsidR="00567A7A" w:rsidRDefault="00567A7A">
      <w:pPr>
        <w:pStyle w:val="Prrafodelista"/>
        <w:tabs>
          <w:tab w:val="left" w:pos="142"/>
          <w:tab w:val="left" w:pos="709"/>
          <w:tab w:val="left" w:pos="1276"/>
        </w:tabs>
        <w:autoSpaceDE w:val="0"/>
        <w:autoSpaceDN w:val="0"/>
        <w:adjustRightInd w:val="0"/>
        <w:spacing w:after="0" w:line="240" w:lineRule="auto"/>
        <w:ind w:left="709"/>
        <w:jc w:val="both"/>
        <w:rPr>
          <w:rFonts w:ascii="Arial Narrow" w:hAnsi="Arial Narrow" w:cs="Arial"/>
        </w:rPr>
      </w:pPr>
    </w:p>
    <w:p w14:paraId="77E81456" w14:textId="0CB06EA3" w:rsidR="00E4062B" w:rsidRDefault="00516C3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t>E</w:t>
      </w:r>
      <w:r w:rsidR="00174B3B" w:rsidRPr="00FA1F93">
        <w:rPr>
          <w:rFonts w:ascii="Arial Narrow" w:hAnsi="Arial Narrow" w:cs="Arial"/>
        </w:rPr>
        <w:t>n referencia</w:t>
      </w:r>
      <w:r w:rsidR="0040657F" w:rsidRPr="00FA1F93">
        <w:rPr>
          <w:rFonts w:ascii="Arial Narrow" w:hAnsi="Arial Narrow" w:cs="Arial"/>
        </w:rPr>
        <w:t xml:space="preserve"> a la </w:t>
      </w:r>
      <w:r w:rsidR="00F378DF" w:rsidRPr="00FA1F93">
        <w:rPr>
          <w:rFonts w:ascii="Arial Narrow" w:hAnsi="Arial Narrow" w:cs="Arial"/>
        </w:rPr>
        <w:t xml:space="preserve">orden de compra </w:t>
      </w:r>
      <w:proofErr w:type="spellStart"/>
      <w:r w:rsidR="00291714" w:rsidRPr="00FA1F93">
        <w:rPr>
          <w:rFonts w:ascii="Arial Narrow" w:hAnsi="Arial Narrow" w:cs="Arial"/>
        </w:rPr>
        <w:t>n.</w:t>
      </w:r>
      <w:ins w:id="1397" w:author="Usuario de Windows" w:date="2023-03-23T12:12:00Z">
        <w:r w:rsidR="000F248C">
          <w:rPr>
            <w:rFonts w:ascii="Arial Narrow" w:hAnsi="Arial Narrow" w:cs="Arial"/>
          </w:rPr>
          <w:t>°</w:t>
        </w:r>
      </w:ins>
      <w:proofErr w:type="spellEnd"/>
      <w:del w:id="1398" w:author="Usuario de Windows" w:date="2023-03-23T12:12:00Z">
        <w:r w:rsidR="0040657F" w:rsidRPr="00FA1F93" w:rsidDel="000F248C">
          <w:rPr>
            <w:rFonts w:ascii="Arial Narrow" w:hAnsi="Arial Narrow" w:cs="Arial"/>
          </w:rPr>
          <w:delText>º</w:delText>
        </w:r>
      </w:del>
      <w:r w:rsidR="00081528">
        <w:rPr>
          <w:rFonts w:ascii="Arial Narrow" w:hAnsi="Arial Narrow" w:cs="Arial"/>
        </w:rPr>
        <w:t xml:space="preserve"> 3961</w:t>
      </w:r>
      <w:r w:rsidR="00F378DF" w:rsidRPr="00FA1F93">
        <w:rPr>
          <w:rFonts w:ascii="Arial Narrow" w:hAnsi="Arial Narrow" w:cs="Arial"/>
        </w:rPr>
        <w:t xml:space="preserve"> </w:t>
      </w:r>
      <w:r w:rsidR="00C139A8" w:rsidRPr="00FA1F93">
        <w:rPr>
          <w:rFonts w:ascii="Arial Narrow" w:hAnsi="Arial Narrow" w:cs="Arial"/>
        </w:rPr>
        <w:t>de</w:t>
      </w:r>
      <w:r w:rsidR="008E3DA4" w:rsidRPr="00FA1F93">
        <w:rPr>
          <w:rFonts w:ascii="Arial Narrow" w:hAnsi="Arial Narrow" w:cs="Arial"/>
        </w:rPr>
        <w:t xml:space="preserve"> </w:t>
      </w:r>
      <w:r w:rsidR="00081528">
        <w:rPr>
          <w:rFonts w:ascii="Arial Narrow" w:hAnsi="Arial Narrow" w:cs="Arial"/>
        </w:rPr>
        <w:t>4</w:t>
      </w:r>
      <w:r w:rsidR="009D5784" w:rsidRPr="00FA1F93">
        <w:rPr>
          <w:rFonts w:ascii="Arial Narrow" w:hAnsi="Arial Narrow" w:cs="Arial"/>
        </w:rPr>
        <w:t xml:space="preserve"> </w:t>
      </w:r>
      <w:r w:rsidR="008E3DA4" w:rsidRPr="00FA1F93">
        <w:rPr>
          <w:rFonts w:ascii="Arial Narrow" w:hAnsi="Arial Narrow" w:cs="Arial"/>
        </w:rPr>
        <w:t xml:space="preserve">de </w:t>
      </w:r>
      <w:r w:rsidR="007815FA">
        <w:rPr>
          <w:rFonts w:ascii="Arial Narrow" w:hAnsi="Arial Narrow" w:cs="Arial"/>
        </w:rPr>
        <w:t xml:space="preserve">octubre </w:t>
      </w:r>
      <w:r w:rsidR="008E3DA4" w:rsidRPr="00FA1F93">
        <w:rPr>
          <w:rFonts w:ascii="Arial Narrow" w:hAnsi="Arial Narrow" w:cs="Arial"/>
        </w:rPr>
        <w:t>de 2022</w:t>
      </w:r>
      <w:r w:rsidR="00B7708B" w:rsidRPr="00FA1F93">
        <w:rPr>
          <w:rFonts w:ascii="Arial Narrow" w:hAnsi="Arial Narrow" w:cs="Arial"/>
        </w:rPr>
        <w:t xml:space="preserve">, </w:t>
      </w:r>
      <w:r w:rsidR="005D0269" w:rsidRPr="00FA1F93">
        <w:rPr>
          <w:rFonts w:ascii="Arial Narrow" w:hAnsi="Arial Narrow" w:cs="Arial"/>
        </w:rPr>
        <w:t xml:space="preserve">la </w:t>
      </w:r>
      <w:r w:rsidR="00B602FF" w:rsidRPr="00FA1F93">
        <w:rPr>
          <w:rFonts w:ascii="Arial Narrow" w:hAnsi="Arial Narrow" w:cs="Arial"/>
        </w:rPr>
        <w:t>E</w:t>
      </w:r>
      <w:r w:rsidR="00B7708B" w:rsidRPr="00FA1F93">
        <w:rPr>
          <w:rFonts w:ascii="Arial Narrow" w:hAnsi="Arial Narrow" w:cs="Arial"/>
        </w:rPr>
        <w:t xml:space="preserve">ntidad </w:t>
      </w:r>
      <w:r w:rsidR="00081528">
        <w:rPr>
          <w:rFonts w:ascii="Arial Narrow" w:hAnsi="Arial Narrow" w:cs="Arial"/>
        </w:rPr>
        <w:t>notific</w:t>
      </w:r>
      <w:r w:rsidR="004756D6">
        <w:rPr>
          <w:rFonts w:ascii="Arial Narrow" w:hAnsi="Arial Narrow" w:cs="Arial"/>
        </w:rPr>
        <w:t>ó</w:t>
      </w:r>
      <w:r w:rsidR="00B7708B" w:rsidRPr="00FA1F93">
        <w:rPr>
          <w:rFonts w:ascii="Arial Narrow" w:hAnsi="Arial Narrow" w:cs="Arial"/>
        </w:rPr>
        <w:t xml:space="preserve"> </w:t>
      </w:r>
      <w:r w:rsidR="005D0269" w:rsidRPr="00FA1F93">
        <w:rPr>
          <w:rFonts w:ascii="Arial Narrow" w:hAnsi="Arial Narrow" w:cs="Arial"/>
        </w:rPr>
        <w:t>a</w:t>
      </w:r>
      <w:r w:rsidR="00D06AD8" w:rsidRPr="00FA1F93">
        <w:rPr>
          <w:rFonts w:ascii="Arial Narrow" w:hAnsi="Arial Narrow" w:cs="Arial"/>
        </w:rPr>
        <w:t xml:space="preserve"> </w:t>
      </w:r>
      <w:r w:rsidR="007815FA">
        <w:rPr>
          <w:rFonts w:ascii="Arial Narrow" w:hAnsi="Arial Narrow" w:cs="Arial"/>
        </w:rPr>
        <w:t>Industrias Tecnodura S.A.C.</w:t>
      </w:r>
      <w:ins w:id="1399" w:author="Usuario de Windows" w:date="2023-03-23T10:37:00Z">
        <w:r w:rsidR="00F02029">
          <w:rPr>
            <w:rFonts w:ascii="Arial Narrow" w:hAnsi="Arial Narrow" w:cs="Arial"/>
          </w:rPr>
          <w:t xml:space="preserve"> la buena pro del </w:t>
        </w:r>
      </w:ins>
      <w:del w:id="1400" w:author="Usuario de Windows" w:date="2023-03-23T10:37:00Z">
        <w:r w:rsidR="00D06AD8" w:rsidRPr="00FA1F93" w:rsidDel="00F02029">
          <w:rPr>
            <w:rFonts w:ascii="Arial Narrow" w:hAnsi="Arial Narrow" w:cs="Arial"/>
          </w:rPr>
          <w:delText>,</w:delText>
        </w:r>
      </w:del>
      <w:ins w:id="1401" w:author="Usuario de Windows" w:date="2023-03-23T10:37:00Z">
        <w:r w:rsidR="00F02029">
          <w:rPr>
            <w:rFonts w:ascii="Arial Narrow" w:hAnsi="Arial Narrow" w:cs="Arial"/>
          </w:rPr>
          <w:t xml:space="preserve"> </w:t>
        </w:r>
      </w:ins>
      <w:ins w:id="1402" w:author="Usuario de Windows" w:date="2023-03-23T10:38:00Z">
        <w:r w:rsidR="00F02029">
          <w:rPr>
            <w:rFonts w:ascii="Arial Narrow" w:hAnsi="Arial Narrow"/>
          </w:rPr>
          <w:t xml:space="preserve">procedimiento de selección de adjudicación simplificada segunda convocatoria </w:t>
        </w:r>
        <w:proofErr w:type="spellStart"/>
        <w:r w:rsidR="00F02029">
          <w:rPr>
            <w:rFonts w:ascii="Arial Narrow" w:hAnsi="Arial Narrow"/>
          </w:rPr>
          <w:t>n.°</w:t>
        </w:r>
        <w:proofErr w:type="spellEnd"/>
        <w:r w:rsidR="00F02029">
          <w:rPr>
            <w:rFonts w:ascii="Arial Narrow" w:hAnsi="Arial Narrow"/>
          </w:rPr>
          <w:t xml:space="preserve"> 106-2022-DRA</w:t>
        </w:r>
      </w:ins>
      <w:del w:id="1403" w:author="Usuario de Windows" w:date="2023-03-23T10:38:00Z">
        <w:r w:rsidR="00D06AD8" w:rsidRPr="00FA1F93" w:rsidDel="00F02029">
          <w:rPr>
            <w:rFonts w:ascii="Arial Narrow" w:hAnsi="Arial Narrow" w:cs="Arial"/>
          </w:rPr>
          <w:delText xml:space="preserve"> </w:delText>
        </w:r>
      </w:del>
      <w:del w:id="1404" w:author="Usuario de Windows" w:date="2023-03-23T10:36:00Z">
        <w:r w:rsidR="009D5784" w:rsidRPr="00FA1F93" w:rsidDel="00F02029">
          <w:rPr>
            <w:rFonts w:ascii="Arial Narrow" w:hAnsi="Arial Narrow" w:cs="Arial"/>
          </w:rPr>
          <w:delText xml:space="preserve">por S/ </w:delText>
        </w:r>
        <w:r w:rsidR="00081528" w:rsidDel="00F02029">
          <w:rPr>
            <w:rFonts w:ascii="Arial Narrow" w:hAnsi="Arial Narrow" w:cs="Arial"/>
          </w:rPr>
          <w:delText>74 000</w:delText>
        </w:r>
        <w:r w:rsidR="00C139A8" w:rsidRPr="00FA1F93" w:rsidDel="00F02029">
          <w:rPr>
            <w:rFonts w:ascii="Arial Narrow" w:hAnsi="Arial Narrow" w:cs="Arial"/>
          </w:rPr>
          <w:delText>,</w:delText>
        </w:r>
        <w:r w:rsidR="009D5784" w:rsidRPr="00FA1F93" w:rsidDel="00F02029">
          <w:rPr>
            <w:rFonts w:ascii="Arial Narrow" w:hAnsi="Arial Narrow" w:cs="Arial"/>
          </w:rPr>
          <w:delText>00</w:delText>
        </w:r>
      </w:del>
      <w:r w:rsidR="005D0269" w:rsidRPr="00FA1F93">
        <w:rPr>
          <w:rFonts w:ascii="Arial Narrow" w:hAnsi="Arial Narrow" w:cs="Arial"/>
        </w:rPr>
        <w:t xml:space="preserve">, para la adquisición de </w:t>
      </w:r>
      <w:r w:rsidR="00081528">
        <w:rPr>
          <w:rFonts w:ascii="Arial Narrow" w:hAnsi="Arial Narrow" w:cs="Arial"/>
        </w:rPr>
        <w:t>15</w:t>
      </w:r>
      <w:r w:rsidR="007815FA" w:rsidRPr="00512DFA">
        <w:rPr>
          <w:rFonts w:ascii="Arial Narrow" w:hAnsi="Arial Narrow" w:cs="Arial"/>
        </w:rPr>
        <w:t xml:space="preserve"> </w:t>
      </w:r>
      <w:r w:rsidR="00081528">
        <w:rPr>
          <w:rFonts w:ascii="Arial Narrow" w:hAnsi="Arial Narrow" w:cs="Arial"/>
        </w:rPr>
        <w:t>unidades de gabinetes de metal de carga de portátiles</w:t>
      </w:r>
      <w:ins w:id="1405" w:author="Usuario de Windows" w:date="2023-03-23T10:36:00Z">
        <w:r w:rsidR="00F02029" w:rsidRPr="00F02029">
          <w:rPr>
            <w:rFonts w:ascii="Arial Narrow" w:hAnsi="Arial Narrow" w:cs="Arial"/>
          </w:rPr>
          <w:t xml:space="preserve"> </w:t>
        </w:r>
        <w:r w:rsidR="00F02029" w:rsidRPr="00FA1F93">
          <w:rPr>
            <w:rFonts w:ascii="Arial Narrow" w:hAnsi="Arial Narrow" w:cs="Arial"/>
          </w:rPr>
          <w:t xml:space="preserve">por S/ </w:t>
        </w:r>
        <w:r w:rsidR="00F02029">
          <w:rPr>
            <w:rFonts w:ascii="Arial Narrow" w:hAnsi="Arial Narrow" w:cs="Arial"/>
          </w:rPr>
          <w:t>74 000</w:t>
        </w:r>
        <w:r w:rsidR="00F02029" w:rsidRPr="00FA1F93">
          <w:rPr>
            <w:rFonts w:ascii="Arial Narrow" w:hAnsi="Arial Narrow" w:cs="Arial"/>
          </w:rPr>
          <w:t>,00</w:t>
        </w:r>
      </w:ins>
      <w:ins w:id="1406" w:author="Usuario de Windows" w:date="2023-03-23T10:38:00Z">
        <w:r w:rsidR="00F02029">
          <w:rPr>
            <w:rFonts w:ascii="Arial Narrow" w:hAnsi="Arial Narrow" w:cs="Arial"/>
          </w:rPr>
          <w:t>, concediéndole</w:t>
        </w:r>
      </w:ins>
      <w:del w:id="1407" w:author="Usuario de Windows" w:date="2023-03-23T10:38:00Z">
        <w:r w:rsidR="008E3DA4" w:rsidRPr="00FA1F93" w:rsidDel="00F02029">
          <w:rPr>
            <w:rFonts w:ascii="Arial Narrow" w:hAnsi="Arial Narrow" w:cs="Arial"/>
          </w:rPr>
          <w:delText>,</w:delText>
        </w:r>
        <w:r w:rsidR="005D0269" w:rsidRPr="00FA1F93" w:rsidDel="00F02029">
          <w:rPr>
            <w:rFonts w:ascii="Arial Narrow" w:hAnsi="Arial Narrow" w:cs="Arial"/>
          </w:rPr>
          <w:delText xml:space="preserve"> </w:delText>
        </w:r>
        <w:r w:rsidR="00C139A8" w:rsidRPr="00FA1F93" w:rsidDel="00F02029">
          <w:rPr>
            <w:rFonts w:ascii="Arial Narrow" w:hAnsi="Arial Narrow" w:cs="Arial"/>
          </w:rPr>
          <w:delText>verificándose que el</w:delText>
        </w:r>
        <w:r w:rsidR="005D0269" w:rsidRPr="00FA1F93" w:rsidDel="00F02029">
          <w:rPr>
            <w:rFonts w:ascii="Arial Narrow" w:hAnsi="Arial Narrow" w:cs="Arial"/>
          </w:rPr>
          <w:delText xml:space="preserve"> proceso de selección </w:delText>
        </w:r>
        <w:r w:rsidR="00C139A8" w:rsidRPr="00FA1F93" w:rsidDel="00F02029">
          <w:rPr>
            <w:rFonts w:ascii="Arial Narrow" w:hAnsi="Arial Narrow" w:cs="Arial"/>
          </w:rPr>
          <w:delText xml:space="preserve">se </w:delText>
        </w:r>
        <w:r w:rsidR="005D0269" w:rsidRPr="00FA1F93" w:rsidDel="00F02029">
          <w:rPr>
            <w:rFonts w:ascii="Arial Narrow" w:hAnsi="Arial Narrow" w:cs="Arial"/>
          </w:rPr>
          <w:delText>encuentra en la fase de ejecuci</w:delText>
        </w:r>
        <w:r w:rsidR="002B3F0C" w:rsidRPr="00FA1F93" w:rsidDel="00F02029">
          <w:rPr>
            <w:rFonts w:ascii="Arial Narrow" w:hAnsi="Arial Narrow" w:cs="Arial"/>
          </w:rPr>
          <w:delText>ón co</w:delText>
        </w:r>
        <w:r w:rsidR="00553405" w:rsidRPr="00FA1F93" w:rsidDel="00F02029">
          <w:rPr>
            <w:rFonts w:ascii="Arial Narrow" w:hAnsi="Arial Narrow" w:cs="Arial"/>
          </w:rPr>
          <w:delText>ntract</w:delText>
        </w:r>
        <w:r w:rsidR="00C139A8" w:rsidRPr="00FA1F93" w:rsidDel="00F02029">
          <w:rPr>
            <w:rFonts w:ascii="Arial Narrow" w:hAnsi="Arial Narrow" w:cs="Arial"/>
          </w:rPr>
          <w:delText>ual,</w:delText>
        </w:r>
        <w:r w:rsidR="00553405" w:rsidRPr="00FA1F93" w:rsidDel="00F02029">
          <w:rPr>
            <w:rFonts w:ascii="Arial Narrow" w:hAnsi="Arial Narrow" w:cs="Arial"/>
          </w:rPr>
          <w:delText xml:space="preserve"> toda vez</w:delText>
        </w:r>
        <w:r w:rsidR="002B3F0C" w:rsidRPr="00FA1F93" w:rsidDel="00F02029">
          <w:rPr>
            <w:rFonts w:ascii="Arial Narrow" w:hAnsi="Arial Narrow" w:cs="Arial"/>
          </w:rPr>
          <w:delText xml:space="preserve"> </w:delText>
        </w:r>
        <w:r w:rsidR="00553405" w:rsidRPr="00FA1F93" w:rsidDel="00F02029">
          <w:rPr>
            <w:rFonts w:ascii="Arial Narrow" w:hAnsi="Arial Narrow" w:cs="Arial"/>
          </w:rPr>
          <w:delText>que</w:delText>
        </w:r>
        <w:r w:rsidR="00C139A8" w:rsidRPr="00FA1F93" w:rsidDel="00F02029">
          <w:rPr>
            <w:rFonts w:ascii="Arial Narrow" w:hAnsi="Arial Narrow" w:cs="Arial"/>
          </w:rPr>
          <w:delText>,</w:delText>
        </w:r>
        <w:r w:rsidR="00553405" w:rsidRPr="00FA1F93" w:rsidDel="00F02029">
          <w:rPr>
            <w:rFonts w:ascii="Arial Narrow" w:hAnsi="Arial Narrow" w:cs="Arial"/>
          </w:rPr>
          <w:delText xml:space="preserve"> los bienes </w:delText>
        </w:r>
        <w:r w:rsidR="00BE1F26" w:rsidDel="00F02029">
          <w:rPr>
            <w:rFonts w:ascii="Arial Narrow" w:hAnsi="Arial Narrow" w:cs="Arial"/>
          </w:rPr>
          <w:delText>tiene</w:delText>
        </w:r>
      </w:del>
      <w:r w:rsidR="00BE1F26">
        <w:rPr>
          <w:rFonts w:ascii="Arial Narrow" w:hAnsi="Arial Narrow" w:cs="Arial"/>
        </w:rPr>
        <w:t xml:space="preserve"> un plazo de entrega </w:t>
      </w:r>
      <w:del w:id="1408" w:author="Usuario de Windows" w:date="2023-03-23T10:38:00Z">
        <w:r w:rsidR="00BE1F26" w:rsidDel="00F02029">
          <w:rPr>
            <w:rFonts w:ascii="Arial Narrow" w:hAnsi="Arial Narrow" w:cs="Arial"/>
          </w:rPr>
          <w:delText xml:space="preserve">dentro </w:delText>
        </w:r>
      </w:del>
      <w:r w:rsidR="00BE1F26">
        <w:rPr>
          <w:rFonts w:ascii="Arial Narrow" w:hAnsi="Arial Narrow" w:cs="Arial"/>
        </w:rPr>
        <w:t xml:space="preserve">de </w:t>
      </w:r>
      <w:del w:id="1409" w:author="Usuario de Windows" w:date="2023-03-23T10:38:00Z">
        <w:r w:rsidR="00BE1F26" w:rsidDel="00F02029">
          <w:rPr>
            <w:rFonts w:ascii="Arial Narrow" w:hAnsi="Arial Narrow" w:cs="Arial"/>
          </w:rPr>
          <w:delText xml:space="preserve">los </w:delText>
        </w:r>
      </w:del>
      <w:r w:rsidR="00BE1F26">
        <w:rPr>
          <w:rFonts w:ascii="Arial Narrow" w:hAnsi="Arial Narrow" w:cs="Arial"/>
        </w:rPr>
        <w:t xml:space="preserve">treinta  (30) días calendarios, con vencimiento el </w:t>
      </w:r>
      <w:del w:id="1410" w:author="Usuario de Windows" w:date="2023-03-23T10:38:00Z">
        <w:r w:rsidR="00BE1F26" w:rsidDel="00F02029">
          <w:rPr>
            <w:rFonts w:ascii="Arial Narrow" w:hAnsi="Arial Narrow" w:cs="Arial"/>
          </w:rPr>
          <w:delText>0</w:delText>
        </w:r>
      </w:del>
      <w:r w:rsidR="00BE1F26">
        <w:rPr>
          <w:rFonts w:ascii="Arial Narrow" w:hAnsi="Arial Narrow" w:cs="Arial"/>
        </w:rPr>
        <w:t xml:space="preserve">3 de </w:t>
      </w:r>
      <w:r w:rsidR="00700603">
        <w:rPr>
          <w:rFonts w:ascii="Arial Narrow" w:hAnsi="Arial Narrow" w:cs="Arial"/>
        </w:rPr>
        <w:t>noviembre de 2022</w:t>
      </w:r>
      <w:ins w:id="1411" w:author="Usuario de Windows" w:date="2023-03-23T10:38:00Z">
        <w:r w:rsidR="00F02029">
          <w:rPr>
            <w:rFonts w:ascii="Arial Narrow" w:hAnsi="Arial Narrow" w:cs="Arial"/>
          </w:rPr>
          <w:t>; en este contexto,</w:t>
        </w:r>
      </w:ins>
      <w:del w:id="1412" w:author="Usuario de Windows" w:date="2023-03-23T10:39:00Z">
        <w:r w:rsidR="00700603" w:rsidDel="00F02029">
          <w:rPr>
            <w:rFonts w:ascii="Arial Narrow" w:hAnsi="Arial Narrow" w:cs="Arial"/>
          </w:rPr>
          <w:delText>,</w:delText>
        </w:r>
      </w:del>
      <w:r w:rsidR="00700603">
        <w:rPr>
          <w:rFonts w:ascii="Arial Narrow" w:hAnsi="Arial Narrow" w:cs="Arial"/>
        </w:rPr>
        <w:t xml:space="preserve"> la empresa hace la entrega de los bienes en el almacén de</w:t>
      </w:r>
      <w:r w:rsidR="00545382">
        <w:rPr>
          <w:rFonts w:ascii="Arial Narrow" w:hAnsi="Arial Narrow" w:cs="Arial"/>
        </w:rPr>
        <w:t xml:space="preserve"> </w:t>
      </w:r>
      <w:r w:rsidR="00700603">
        <w:rPr>
          <w:rFonts w:ascii="Arial Narrow" w:hAnsi="Arial Narrow" w:cs="Arial"/>
        </w:rPr>
        <w:t>l</w:t>
      </w:r>
      <w:r w:rsidR="00545382">
        <w:rPr>
          <w:rFonts w:ascii="Arial Narrow" w:hAnsi="Arial Narrow" w:cs="Arial"/>
        </w:rPr>
        <w:t xml:space="preserve">a </w:t>
      </w:r>
      <w:r w:rsidR="00594174">
        <w:rPr>
          <w:rFonts w:ascii="Arial Narrow" w:hAnsi="Arial Narrow" w:cs="Arial"/>
        </w:rPr>
        <w:t>E</w:t>
      </w:r>
      <w:r w:rsidR="00545382">
        <w:rPr>
          <w:rFonts w:ascii="Arial Narrow" w:hAnsi="Arial Narrow" w:cs="Arial"/>
        </w:rPr>
        <w:t>ntidad</w:t>
      </w:r>
      <w:r w:rsidR="00594174">
        <w:rPr>
          <w:rFonts w:ascii="Arial Narrow" w:hAnsi="Arial Narrow" w:cs="Arial"/>
        </w:rPr>
        <w:t xml:space="preserve"> ubicado en el estadio de </w:t>
      </w:r>
      <w:proofErr w:type="spellStart"/>
      <w:r w:rsidR="00330998">
        <w:rPr>
          <w:rFonts w:ascii="Arial Narrow" w:hAnsi="Arial Narrow" w:cs="Arial"/>
        </w:rPr>
        <w:t>Condebamba</w:t>
      </w:r>
      <w:proofErr w:type="spellEnd"/>
      <w:r w:rsidR="00330998">
        <w:rPr>
          <w:rFonts w:ascii="Arial Narrow" w:hAnsi="Arial Narrow" w:cs="Arial"/>
        </w:rPr>
        <w:t xml:space="preserve"> </w:t>
      </w:r>
      <w:r w:rsidR="00594174">
        <w:rPr>
          <w:rFonts w:ascii="Arial Narrow" w:hAnsi="Arial Narrow" w:cs="Arial"/>
        </w:rPr>
        <w:t>- Abancay</w:t>
      </w:r>
      <w:r w:rsidR="00545382">
        <w:rPr>
          <w:rFonts w:ascii="Arial Narrow" w:hAnsi="Arial Narrow" w:cs="Arial"/>
        </w:rPr>
        <w:t xml:space="preserve">, </w:t>
      </w:r>
      <w:del w:id="1413" w:author="Usuario de Windows" w:date="2023-03-23T10:39:00Z">
        <w:r w:rsidR="00594174" w:rsidDel="00F02029">
          <w:rPr>
            <w:rFonts w:ascii="Arial Narrow" w:hAnsi="Arial Narrow" w:cs="Arial"/>
          </w:rPr>
          <w:delText xml:space="preserve">ingresado </w:delText>
        </w:r>
      </w:del>
      <w:ins w:id="1414" w:author="Usuario de Windows" w:date="2023-03-23T10:39:00Z">
        <w:r w:rsidR="00F02029">
          <w:rPr>
            <w:rFonts w:ascii="Arial Narrow" w:hAnsi="Arial Narrow" w:cs="Arial"/>
          </w:rPr>
          <w:t xml:space="preserve">el 28 de octubre de 2022, </w:t>
        </w:r>
      </w:ins>
      <w:r w:rsidR="00594174">
        <w:rPr>
          <w:rFonts w:ascii="Arial Narrow" w:hAnsi="Arial Narrow" w:cs="Arial"/>
        </w:rPr>
        <w:t>mediante la</w:t>
      </w:r>
      <w:r w:rsidR="00545382">
        <w:rPr>
          <w:rFonts w:ascii="Arial Narrow" w:hAnsi="Arial Narrow" w:cs="Arial"/>
        </w:rPr>
        <w:t xml:space="preserve"> guía de remisión </w:t>
      </w:r>
      <w:ins w:id="1415" w:author="Usuario de Windows" w:date="2023-03-23T10:39:00Z">
        <w:r w:rsidR="00F02029">
          <w:rPr>
            <w:rFonts w:ascii="Arial Narrow" w:hAnsi="Arial Narrow" w:cs="Arial"/>
          </w:rPr>
          <w:br/>
        </w:r>
      </w:ins>
      <w:r w:rsidR="00545382">
        <w:rPr>
          <w:rFonts w:ascii="Arial Narrow" w:hAnsi="Arial Narrow" w:cs="Arial"/>
        </w:rPr>
        <w:t>n. ° 001-837</w:t>
      </w:r>
      <w:ins w:id="1416" w:author="Usuario de Windows" w:date="2023-03-23T10:40:00Z">
        <w:r w:rsidR="00F02029">
          <w:rPr>
            <w:rFonts w:ascii="Arial Narrow" w:hAnsi="Arial Narrow" w:cs="Arial"/>
          </w:rPr>
          <w:t>.</w:t>
        </w:r>
      </w:ins>
      <w:del w:id="1417" w:author="Usuario de Windows" w:date="2023-03-23T10:40:00Z">
        <w:r w:rsidR="00545382" w:rsidDel="00F02029">
          <w:rPr>
            <w:rFonts w:ascii="Arial Narrow" w:hAnsi="Arial Narrow" w:cs="Arial"/>
          </w:rPr>
          <w:delText xml:space="preserve"> de 28</w:delText>
        </w:r>
      </w:del>
      <w:del w:id="1418" w:author="Usuario de Windows" w:date="2023-03-23T10:39:00Z">
        <w:r w:rsidR="00545382" w:rsidDel="00F02029">
          <w:rPr>
            <w:rFonts w:ascii="Arial Narrow" w:hAnsi="Arial Narrow" w:cs="Arial"/>
          </w:rPr>
          <w:delText xml:space="preserve"> de octubre </w:delText>
        </w:r>
        <w:r w:rsidR="00700603" w:rsidDel="00F02029">
          <w:rPr>
            <w:rFonts w:ascii="Arial Narrow" w:hAnsi="Arial Narrow" w:cs="Arial"/>
          </w:rPr>
          <w:delText>de 2022</w:delText>
        </w:r>
        <w:r w:rsidR="00190815" w:rsidDel="00F02029">
          <w:rPr>
            <w:rFonts w:ascii="Arial Narrow" w:hAnsi="Arial Narrow" w:cs="Arial"/>
          </w:rPr>
          <w:delText>, siendo lo</w:delText>
        </w:r>
        <w:r w:rsidR="00FE4199" w:rsidDel="00F02029">
          <w:rPr>
            <w:rFonts w:ascii="Arial Narrow" w:hAnsi="Arial Narrow" w:cs="Arial"/>
          </w:rPr>
          <w:delText xml:space="preserve"> </w:delText>
        </w:r>
        <w:r w:rsidR="00F25F24" w:rsidDel="00F02029">
          <w:rPr>
            <w:rFonts w:ascii="Arial Narrow" w:hAnsi="Arial Narrow" w:cs="Arial"/>
          </w:rPr>
          <w:delText>siguiente</w:delText>
        </w:r>
        <w:r w:rsidR="00190815" w:rsidDel="00F02029">
          <w:rPr>
            <w:rFonts w:ascii="Arial Narrow" w:hAnsi="Arial Narrow" w:cs="Arial"/>
          </w:rPr>
          <w:delText>:</w:delText>
        </w:r>
      </w:del>
    </w:p>
    <w:p w14:paraId="5193B8CB" w14:textId="6D11D36C" w:rsidR="00E4062B" w:rsidRDefault="00E4062B">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7B53A215" w14:textId="4ADA159D" w:rsidR="00E4062B" w:rsidRPr="00FA1F93" w:rsidDel="00F02029" w:rsidRDefault="00E4062B">
      <w:pPr>
        <w:jc w:val="center"/>
        <w:rPr>
          <w:del w:id="1419" w:author="Usuario de Windows" w:date="2023-03-23T10:40:00Z"/>
          <w:rFonts w:ascii="Arial Narrow" w:hAnsi="Arial Narrow"/>
          <w:b/>
          <w:bCs/>
          <w:color w:val="000000"/>
          <w:lang w:eastAsia="es-PE"/>
        </w:rPr>
      </w:pPr>
      <w:del w:id="1420" w:author="Usuario de Windows" w:date="2023-03-23T10:40:00Z">
        <w:r w:rsidRPr="00FA1F93" w:rsidDel="00F02029">
          <w:rPr>
            <w:rFonts w:ascii="Arial Narrow" w:hAnsi="Arial Narrow"/>
            <w:b/>
            <w:bCs/>
            <w:color w:val="000000"/>
            <w:lang w:eastAsia="es-PE"/>
          </w:rPr>
          <w:delText xml:space="preserve">Cuadro n. º </w:delText>
        </w:r>
        <w:r w:rsidR="00A44079" w:rsidDel="00F02029">
          <w:rPr>
            <w:rFonts w:ascii="Arial Narrow" w:hAnsi="Arial Narrow"/>
            <w:b/>
            <w:bCs/>
            <w:color w:val="000000"/>
            <w:lang w:eastAsia="es-PE"/>
          </w:rPr>
          <w:delText>1</w:delText>
        </w:r>
      </w:del>
    </w:p>
    <w:p w14:paraId="527DF351" w14:textId="0B9DEE5A" w:rsidR="00E4062B" w:rsidRPr="00FA1F93" w:rsidDel="00F02029" w:rsidRDefault="00E4062B">
      <w:pPr>
        <w:jc w:val="center"/>
        <w:rPr>
          <w:del w:id="1421" w:author="Usuario de Windows" w:date="2023-03-23T10:40:00Z"/>
          <w:rFonts w:ascii="Arial Narrow" w:hAnsi="Arial Narrow"/>
          <w:b/>
          <w:bCs/>
          <w:color w:val="000000"/>
          <w:lang w:eastAsia="es-PE"/>
        </w:rPr>
      </w:pPr>
      <w:del w:id="1422" w:author="Usuario de Windows" w:date="2023-03-23T10:40:00Z">
        <w:r w:rsidRPr="00FA1F93" w:rsidDel="00F02029">
          <w:rPr>
            <w:rFonts w:ascii="Arial Narrow" w:hAnsi="Arial Narrow"/>
            <w:b/>
            <w:bCs/>
            <w:color w:val="000000"/>
            <w:lang w:eastAsia="es-PE"/>
          </w:rPr>
          <w:delText xml:space="preserve">                      Detalle de suscripción de </w:delText>
        </w:r>
        <w:r w:rsidR="00F25F24" w:rsidDel="00F02029">
          <w:rPr>
            <w:rFonts w:ascii="Arial Narrow" w:hAnsi="Arial Narrow"/>
            <w:b/>
            <w:bCs/>
            <w:color w:val="000000"/>
            <w:lang w:eastAsia="es-PE"/>
          </w:rPr>
          <w:delText xml:space="preserve">la orden </w:delText>
        </w:r>
        <w:r w:rsidR="0008592D" w:rsidDel="00F02029">
          <w:rPr>
            <w:rFonts w:ascii="Arial Narrow" w:hAnsi="Arial Narrow"/>
            <w:b/>
            <w:bCs/>
            <w:color w:val="000000"/>
            <w:lang w:eastAsia="es-PE"/>
          </w:rPr>
          <w:delText>d</w:delText>
        </w:r>
        <w:r w:rsidR="00F25F24" w:rsidDel="00F02029">
          <w:rPr>
            <w:rFonts w:ascii="Arial Narrow" w:hAnsi="Arial Narrow"/>
            <w:b/>
            <w:bCs/>
            <w:color w:val="000000"/>
            <w:lang w:eastAsia="es-PE"/>
          </w:rPr>
          <w:delText>e compra</w:delText>
        </w:r>
        <w:r w:rsidRPr="00FA1F93" w:rsidDel="00F02029">
          <w:rPr>
            <w:rFonts w:ascii="Arial Narrow" w:hAnsi="Arial Narrow"/>
            <w:b/>
            <w:bCs/>
            <w:color w:val="000000"/>
            <w:lang w:eastAsia="es-PE"/>
          </w:rPr>
          <w:delText xml:space="preserve"> entre la Entidad y el contratista</w:delText>
        </w:r>
      </w:del>
    </w:p>
    <w:tbl>
      <w:tblPr>
        <w:tblStyle w:val="Tablaconcuadrcula"/>
        <w:tblW w:w="8075" w:type="dxa"/>
        <w:tblInd w:w="704" w:type="dxa"/>
        <w:tblLayout w:type="fixed"/>
        <w:tblLook w:val="04A0" w:firstRow="1" w:lastRow="0" w:firstColumn="1" w:lastColumn="0" w:noHBand="0" w:noVBand="1"/>
      </w:tblPr>
      <w:tblGrid>
        <w:gridCol w:w="425"/>
        <w:gridCol w:w="567"/>
        <w:gridCol w:w="993"/>
        <w:gridCol w:w="1412"/>
        <w:gridCol w:w="992"/>
        <w:gridCol w:w="1134"/>
        <w:gridCol w:w="1276"/>
        <w:gridCol w:w="1276"/>
      </w:tblGrid>
      <w:tr w:rsidR="000D688D" w:rsidRPr="00DF45A8" w:rsidDel="00F02029" w14:paraId="2DCCE03E" w14:textId="3547C053" w:rsidTr="00AA5312">
        <w:trPr>
          <w:del w:id="1423" w:author="Usuario de Windows" w:date="2023-03-23T10:40:00Z"/>
        </w:trPr>
        <w:tc>
          <w:tcPr>
            <w:tcW w:w="425" w:type="dxa"/>
            <w:shd w:val="clear" w:color="auto" w:fill="D9D9D9" w:themeFill="background1" w:themeFillShade="D9"/>
            <w:vAlign w:val="center"/>
          </w:tcPr>
          <w:p w14:paraId="44EC55A6" w14:textId="44CDA8B8" w:rsidR="00E4062B" w:rsidRPr="00AA5312" w:rsidDel="00F02029" w:rsidRDefault="00E4062B">
            <w:pPr>
              <w:pStyle w:val="Prrafodelista"/>
              <w:tabs>
                <w:tab w:val="left" w:pos="142"/>
                <w:tab w:val="left" w:pos="1276"/>
              </w:tabs>
              <w:autoSpaceDE w:val="0"/>
              <w:autoSpaceDN w:val="0"/>
              <w:adjustRightInd w:val="0"/>
              <w:spacing w:after="0" w:line="240" w:lineRule="auto"/>
              <w:ind w:left="0"/>
              <w:jc w:val="center"/>
              <w:rPr>
                <w:del w:id="1424" w:author="Usuario de Windows" w:date="2023-03-23T10:40:00Z"/>
                <w:rFonts w:ascii="Arial Narrow" w:hAnsi="Arial Narrow" w:cs="Arial"/>
                <w:b/>
                <w:sz w:val="18"/>
                <w:szCs w:val="20"/>
              </w:rPr>
            </w:pPr>
            <w:del w:id="1425" w:author="Usuario de Windows" w:date="2023-03-23T10:40:00Z">
              <w:r w:rsidRPr="00AA5312" w:rsidDel="00F02029">
                <w:rPr>
                  <w:rFonts w:ascii="Arial Narrow" w:hAnsi="Arial Narrow" w:cs="Arial"/>
                  <w:b/>
                  <w:sz w:val="18"/>
                  <w:szCs w:val="20"/>
                </w:rPr>
                <w:delText>N°</w:delText>
              </w:r>
            </w:del>
          </w:p>
        </w:tc>
        <w:tc>
          <w:tcPr>
            <w:tcW w:w="567" w:type="dxa"/>
            <w:shd w:val="clear" w:color="auto" w:fill="D9D9D9" w:themeFill="background1" w:themeFillShade="D9"/>
            <w:vAlign w:val="center"/>
          </w:tcPr>
          <w:p w14:paraId="399E985F" w14:textId="20CE7343" w:rsidR="00E4062B" w:rsidRPr="00AA5312" w:rsidDel="00F02029" w:rsidRDefault="00E4062B">
            <w:pPr>
              <w:pStyle w:val="Prrafodelista"/>
              <w:tabs>
                <w:tab w:val="left" w:pos="142"/>
                <w:tab w:val="left" w:pos="1276"/>
              </w:tabs>
              <w:autoSpaceDE w:val="0"/>
              <w:autoSpaceDN w:val="0"/>
              <w:adjustRightInd w:val="0"/>
              <w:spacing w:after="0" w:line="240" w:lineRule="auto"/>
              <w:ind w:left="0"/>
              <w:jc w:val="center"/>
              <w:rPr>
                <w:del w:id="1426" w:author="Usuario de Windows" w:date="2023-03-23T10:40:00Z"/>
                <w:rFonts w:ascii="Arial Narrow" w:hAnsi="Arial Narrow" w:cs="Arial"/>
                <w:b/>
                <w:sz w:val="18"/>
                <w:szCs w:val="20"/>
              </w:rPr>
            </w:pPr>
            <w:del w:id="1427" w:author="Usuario de Windows" w:date="2023-03-23T10:40:00Z">
              <w:r w:rsidRPr="00AA5312" w:rsidDel="00F02029">
                <w:rPr>
                  <w:rFonts w:ascii="Arial Narrow" w:hAnsi="Arial Narrow" w:cs="Arial"/>
                  <w:b/>
                  <w:sz w:val="18"/>
                  <w:szCs w:val="20"/>
                </w:rPr>
                <w:delText>O/C</w:delText>
              </w:r>
            </w:del>
          </w:p>
        </w:tc>
        <w:tc>
          <w:tcPr>
            <w:tcW w:w="993" w:type="dxa"/>
            <w:shd w:val="clear" w:color="auto" w:fill="D9D9D9" w:themeFill="background1" w:themeFillShade="D9"/>
            <w:vAlign w:val="center"/>
          </w:tcPr>
          <w:p w14:paraId="144850E7" w14:textId="2B2891B4" w:rsidR="00E4062B" w:rsidRPr="00AA5312" w:rsidDel="00F02029" w:rsidRDefault="00E4062B">
            <w:pPr>
              <w:pStyle w:val="Prrafodelista"/>
              <w:tabs>
                <w:tab w:val="left" w:pos="142"/>
                <w:tab w:val="left" w:pos="1276"/>
              </w:tabs>
              <w:autoSpaceDE w:val="0"/>
              <w:autoSpaceDN w:val="0"/>
              <w:adjustRightInd w:val="0"/>
              <w:spacing w:after="0" w:line="240" w:lineRule="auto"/>
              <w:ind w:left="0"/>
              <w:jc w:val="center"/>
              <w:rPr>
                <w:del w:id="1428" w:author="Usuario de Windows" w:date="2023-03-23T10:40:00Z"/>
                <w:rFonts w:ascii="Arial Narrow" w:hAnsi="Arial Narrow" w:cs="Arial"/>
                <w:b/>
                <w:sz w:val="18"/>
                <w:szCs w:val="20"/>
              </w:rPr>
            </w:pPr>
            <w:del w:id="1429" w:author="Usuario de Windows" w:date="2023-03-23T10:40:00Z">
              <w:r w:rsidRPr="00AA5312" w:rsidDel="00F02029">
                <w:rPr>
                  <w:rFonts w:ascii="Arial Narrow" w:hAnsi="Arial Narrow" w:cs="Arial"/>
                  <w:b/>
                  <w:sz w:val="18"/>
                  <w:szCs w:val="20"/>
                </w:rPr>
                <w:delText>Proveedor</w:delText>
              </w:r>
            </w:del>
          </w:p>
        </w:tc>
        <w:tc>
          <w:tcPr>
            <w:tcW w:w="1412" w:type="dxa"/>
            <w:shd w:val="clear" w:color="auto" w:fill="D9D9D9" w:themeFill="background1" w:themeFillShade="D9"/>
            <w:vAlign w:val="center"/>
          </w:tcPr>
          <w:p w14:paraId="35545FF9" w14:textId="4E6A815A" w:rsidR="00E4062B" w:rsidRPr="00AA5312" w:rsidDel="00F02029" w:rsidRDefault="00E4062B">
            <w:pPr>
              <w:pStyle w:val="Prrafodelista"/>
              <w:tabs>
                <w:tab w:val="left" w:pos="142"/>
                <w:tab w:val="left" w:pos="1276"/>
              </w:tabs>
              <w:autoSpaceDE w:val="0"/>
              <w:autoSpaceDN w:val="0"/>
              <w:adjustRightInd w:val="0"/>
              <w:spacing w:after="0" w:line="240" w:lineRule="auto"/>
              <w:ind w:left="0"/>
              <w:jc w:val="center"/>
              <w:rPr>
                <w:del w:id="1430" w:author="Usuario de Windows" w:date="2023-03-23T10:40:00Z"/>
                <w:rFonts w:ascii="Arial Narrow" w:hAnsi="Arial Narrow" w:cs="Arial"/>
                <w:b/>
                <w:sz w:val="18"/>
                <w:szCs w:val="20"/>
              </w:rPr>
            </w:pPr>
            <w:del w:id="1431" w:author="Usuario de Windows" w:date="2023-03-23T10:40:00Z">
              <w:r w:rsidRPr="00AA5312" w:rsidDel="00F02029">
                <w:rPr>
                  <w:rFonts w:ascii="Arial Narrow" w:hAnsi="Arial Narrow" w:cs="Arial"/>
                  <w:b/>
                  <w:sz w:val="18"/>
                  <w:szCs w:val="20"/>
                </w:rPr>
                <w:delText>Detalle del Bien</w:delText>
              </w:r>
            </w:del>
          </w:p>
        </w:tc>
        <w:tc>
          <w:tcPr>
            <w:tcW w:w="992" w:type="dxa"/>
            <w:shd w:val="clear" w:color="auto" w:fill="D9D9D9" w:themeFill="background1" w:themeFillShade="D9"/>
            <w:vAlign w:val="center"/>
          </w:tcPr>
          <w:p w14:paraId="00F293D3" w14:textId="66F1472A" w:rsidR="00E4062B" w:rsidRPr="00AA5312" w:rsidDel="00F02029" w:rsidRDefault="00E4062B">
            <w:pPr>
              <w:pStyle w:val="Prrafodelista"/>
              <w:tabs>
                <w:tab w:val="left" w:pos="142"/>
                <w:tab w:val="left" w:pos="1276"/>
              </w:tabs>
              <w:autoSpaceDE w:val="0"/>
              <w:autoSpaceDN w:val="0"/>
              <w:adjustRightInd w:val="0"/>
              <w:spacing w:after="0" w:line="240" w:lineRule="auto"/>
              <w:ind w:left="0"/>
              <w:jc w:val="center"/>
              <w:rPr>
                <w:del w:id="1432" w:author="Usuario de Windows" w:date="2023-03-23T10:40:00Z"/>
                <w:rFonts w:ascii="Arial Narrow" w:hAnsi="Arial Narrow" w:cs="Arial"/>
                <w:b/>
                <w:sz w:val="18"/>
                <w:szCs w:val="20"/>
              </w:rPr>
            </w:pPr>
            <w:del w:id="1433" w:author="Usuario de Windows" w:date="2023-03-23T10:40:00Z">
              <w:r w:rsidRPr="00AA5312" w:rsidDel="00F02029">
                <w:rPr>
                  <w:rFonts w:ascii="Arial Narrow" w:hAnsi="Arial Narrow" w:cs="Arial"/>
                  <w:b/>
                  <w:sz w:val="18"/>
                  <w:szCs w:val="20"/>
                </w:rPr>
                <w:delText>Importe S/</w:delText>
              </w:r>
            </w:del>
          </w:p>
        </w:tc>
        <w:tc>
          <w:tcPr>
            <w:tcW w:w="1134" w:type="dxa"/>
            <w:shd w:val="clear" w:color="auto" w:fill="D9D9D9" w:themeFill="background1" w:themeFillShade="D9"/>
            <w:vAlign w:val="center"/>
          </w:tcPr>
          <w:p w14:paraId="751DBA40" w14:textId="5143FE8F" w:rsidR="00E4062B" w:rsidRPr="00AA5312" w:rsidDel="00F02029" w:rsidRDefault="00E4062B">
            <w:pPr>
              <w:pStyle w:val="Prrafodelista"/>
              <w:tabs>
                <w:tab w:val="left" w:pos="142"/>
                <w:tab w:val="left" w:pos="1276"/>
              </w:tabs>
              <w:autoSpaceDE w:val="0"/>
              <w:autoSpaceDN w:val="0"/>
              <w:adjustRightInd w:val="0"/>
              <w:spacing w:after="0" w:line="240" w:lineRule="auto"/>
              <w:ind w:left="0"/>
              <w:jc w:val="center"/>
              <w:rPr>
                <w:del w:id="1434" w:author="Usuario de Windows" w:date="2023-03-23T10:40:00Z"/>
                <w:rFonts w:ascii="Arial Narrow" w:hAnsi="Arial Narrow" w:cs="Arial"/>
                <w:b/>
                <w:sz w:val="18"/>
                <w:szCs w:val="20"/>
              </w:rPr>
            </w:pPr>
            <w:del w:id="1435" w:author="Usuario de Windows" w:date="2023-03-23T10:40:00Z">
              <w:r w:rsidRPr="00AA5312" w:rsidDel="00F02029">
                <w:rPr>
                  <w:rFonts w:ascii="Arial Narrow" w:hAnsi="Arial Narrow" w:cs="Arial"/>
                  <w:b/>
                  <w:sz w:val="18"/>
                  <w:szCs w:val="20"/>
                </w:rPr>
                <w:delText>Plazo de Entrega</w:delText>
              </w:r>
            </w:del>
          </w:p>
        </w:tc>
        <w:tc>
          <w:tcPr>
            <w:tcW w:w="1276" w:type="dxa"/>
            <w:shd w:val="clear" w:color="auto" w:fill="D9D9D9" w:themeFill="background1" w:themeFillShade="D9"/>
            <w:vAlign w:val="center"/>
          </w:tcPr>
          <w:p w14:paraId="107F16BA" w14:textId="388987CB" w:rsidR="00E4062B" w:rsidRPr="00AA5312" w:rsidDel="00F02029" w:rsidRDefault="00E4062B">
            <w:pPr>
              <w:pStyle w:val="Prrafodelista"/>
              <w:tabs>
                <w:tab w:val="left" w:pos="142"/>
                <w:tab w:val="left" w:pos="1276"/>
              </w:tabs>
              <w:autoSpaceDE w:val="0"/>
              <w:autoSpaceDN w:val="0"/>
              <w:adjustRightInd w:val="0"/>
              <w:spacing w:after="0" w:line="240" w:lineRule="auto"/>
              <w:ind w:left="0"/>
              <w:jc w:val="center"/>
              <w:rPr>
                <w:del w:id="1436" w:author="Usuario de Windows" w:date="2023-03-23T10:40:00Z"/>
                <w:rFonts w:ascii="Arial Narrow" w:hAnsi="Arial Narrow" w:cs="Arial"/>
                <w:b/>
                <w:sz w:val="18"/>
                <w:szCs w:val="20"/>
              </w:rPr>
            </w:pPr>
            <w:del w:id="1437" w:author="Usuario de Windows" w:date="2023-03-23T10:40:00Z">
              <w:r w:rsidRPr="00AA5312" w:rsidDel="00F02029">
                <w:rPr>
                  <w:rFonts w:ascii="Arial Narrow" w:hAnsi="Arial Narrow" w:cs="Arial"/>
                  <w:b/>
                  <w:sz w:val="18"/>
                  <w:szCs w:val="20"/>
                </w:rPr>
                <w:delText>Fecha de notificación</w:delText>
              </w:r>
            </w:del>
          </w:p>
        </w:tc>
        <w:tc>
          <w:tcPr>
            <w:tcW w:w="1276" w:type="dxa"/>
            <w:shd w:val="clear" w:color="auto" w:fill="D9D9D9" w:themeFill="background1" w:themeFillShade="D9"/>
            <w:vAlign w:val="center"/>
          </w:tcPr>
          <w:p w14:paraId="769784C1" w14:textId="0D37EB3A" w:rsidR="00E4062B" w:rsidRPr="00AA5312" w:rsidDel="00F02029" w:rsidRDefault="00E4062B">
            <w:pPr>
              <w:pStyle w:val="Prrafodelista"/>
              <w:tabs>
                <w:tab w:val="left" w:pos="142"/>
                <w:tab w:val="left" w:pos="1276"/>
              </w:tabs>
              <w:autoSpaceDE w:val="0"/>
              <w:autoSpaceDN w:val="0"/>
              <w:adjustRightInd w:val="0"/>
              <w:spacing w:after="0" w:line="240" w:lineRule="auto"/>
              <w:ind w:left="0"/>
              <w:jc w:val="center"/>
              <w:rPr>
                <w:del w:id="1438" w:author="Usuario de Windows" w:date="2023-03-23T10:40:00Z"/>
                <w:rFonts w:ascii="Arial Narrow" w:hAnsi="Arial Narrow" w:cs="Arial"/>
                <w:b/>
                <w:sz w:val="18"/>
                <w:szCs w:val="20"/>
              </w:rPr>
            </w:pPr>
            <w:del w:id="1439" w:author="Usuario de Windows" w:date="2023-03-23T10:40:00Z">
              <w:r w:rsidRPr="00AA5312" w:rsidDel="00F02029">
                <w:rPr>
                  <w:rFonts w:ascii="Arial Narrow" w:hAnsi="Arial Narrow" w:cs="Arial"/>
                  <w:b/>
                  <w:sz w:val="18"/>
                  <w:szCs w:val="20"/>
                </w:rPr>
                <w:delText>Fecha de Entrega</w:delText>
              </w:r>
            </w:del>
          </w:p>
        </w:tc>
      </w:tr>
      <w:tr w:rsidR="00AE658A" w:rsidRPr="00DF45A8" w:rsidDel="00F02029" w14:paraId="56346F01" w14:textId="713D7DEC" w:rsidTr="00AA5312">
        <w:trPr>
          <w:del w:id="1440" w:author="Usuario de Windows" w:date="2023-03-23T10:40:00Z"/>
        </w:trPr>
        <w:tc>
          <w:tcPr>
            <w:tcW w:w="425" w:type="dxa"/>
            <w:vAlign w:val="center"/>
          </w:tcPr>
          <w:p w14:paraId="27C37561" w14:textId="1CAA0918" w:rsidR="00E4062B" w:rsidRPr="00AA5312" w:rsidDel="00F02029" w:rsidRDefault="00E4062B">
            <w:pPr>
              <w:pStyle w:val="Prrafodelista"/>
              <w:tabs>
                <w:tab w:val="left" w:pos="142"/>
                <w:tab w:val="left" w:pos="1276"/>
              </w:tabs>
              <w:autoSpaceDE w:val="0"/>
              <w:autoSpaceDN w:val="0"/>
              <w:adjustRightInd w:val="0"/>
              <w:spacing w:after="0" w:line="240" w:lineRule="auto"/>
              <w:ind w:left="0"/>
              <w:rPr>
                <w:del w:id="1441" w:author="Usuario de Windows" w:date="2023-03-23T10:40:00Z"/>
                <w:rFonts w:ascii="Arial Narrow" w:hAnsi="Arial Narrow" w:cs="Arial"/>
                <w:sz w:val="18"/>
                <w:szCs w:val="20"/>
              </w:rPr>
            </w:pPr>
            <w:del w:id="1442" w:author="Usuario de Windows" w:date="2023-03-23T10:40:00Z">
              <w:r w:rsidRPr="00AA5312" w:rsidDel="00F02029">
                <w:rPr>
                  <w:rFonts w:ascii="Arial Narrow" w:hAnsi="Arial Narrow" w:cs="Arial"/>
                  <w:sz w:val="18"/>
                  <w:szCs w:val="20"/>
                </w:rPr>
                <w:delText>1</w:delText>
              </w:r>
            </w:del>
          </w:p>
        </w:tc>
        <w:tc>
          <w:tcPr>
            <w:tcW w:w="567" w:type="dxa"/>
            <w:vAlign w:val="center"/>
          </w:tcPr>
          <w:p w14:paraId="107ACF53" w14:textId="1FEBF49E" w:rsidR="00E4062B" w:rsidRPr="00AA5312" w:rsidDel="00F02029" w:rsidRDefault="00AE1489">
            <w:pPr>
              <w:pStyle w:val="Prrafodelista"/>
              <w:tabs>
                <w:tab w:val="left" w:pos="142"/>
                <w:tab w:val="left" w:pos="1276"/>
              </w:tabs>
              <w:autoSpaceDE w:val="0"/>
              <w:autoSpaceDN w:val="0"/>
              <w:adjustRightInd w:val="0"/>
              <w:spacing w:after="0" w:line="240" w:lineRule="auto"/>
              <w:ind w:left="0"/>
              <w:rPr>
                <w:del w:id="1443" w:author="Usuario de Windows" w:date="2023-03-23T10:40:00Z"/>
                <w:rFonts w:ascii="Arial Narrow" w:hAnsi="Arial Narrow" w:cs="Arial"/>
                <w:sz w:val="18"/>
                <w:szCs w:val="20"/>
              </w:rPr>
            </w:pPr>
            <w:del w:id="1444" w:author="Usuario de Windows" w:date="2023-03-23T10:40:00Z">
              <w:r w:rsidRPr="00AA5312" w:rsidDel="00F02029">
                <w:rPr>
                  <w:rFonts w:ascii="Arial Narrow" w:hAnsi="Arial Narrow" w:cs="Arial"/>
                  <w:sz w:val="18"/>
                  <w:szCs w:val="20"/>
                </w:rPr>
                <w:delText>3961</w:delText>
              </w:r>
            </w:del>
          </w:p>
        </w:tc>
        <w:tc>
          <w:tcPr>
            <w:tcW w:w="993" w:type="dxa"/>
            <w:vAlign w:val="center"/>
          </w:tcPr>
          <w:p w14:paraId="527068C3" w14:textId="3A141B21" w:rsidR="00E4062B" w:rsidRPr="00AA5312" w:rsidDel="00F02029" w:rsidRDefault="00E4062B">
            <w:pPr>
              <w:pStyle w:val="Prrafodelista"/>
              <w:tabs>
                <w:tab w:val="left" w:pos="142"/>
                <w:tab w:val="left" w:pos="1276"/>
              </w:tabs>
              <w:autoSpaceDE w:val="0"/>
              <w:autoSpaceDN w:val="0"/>
              <w:adjustRightInd w:val="0"/>
              <w:spacing w:after="0" w:line="240" w:lineRule="auto"/>
              <w:ind w:left="0"/>
              <w:rPr>
                <w:del w:id="1445" w:author="Usuario de Windows" w:date="2023-03-23T10:40:00Z"/>
                <w:rFonts w:ascii="Arial Narrow" w:hAnsi="Arial Narrow" w:cs="Arial"/>
                <w:sz w:val="18"/>
                <w:szCs w:val="20"/>
              </w:rPr>
            </w:pPr>
            <w:del w:id="1446" w:author="Usuario de Windows" w:date="2023-03-23T10:40:00Z">
              <w:r w:rsidRPr="00AA5312" w:rsidDel="00F02029">
                <w:rPr>
                  <w:rFonts w:ascii="Arial Narrow" w:hAnsi="Arial Narrow" w:cs="Arial"/>
                  <w:sz w:val="18"/>
                  <w:szCs w:val="20"/>
                </w:rPr>
                <w:delText>Industrias Tecnodura S.A.C.</w:delText>
              </w:r>
            </w:del>
          </w:p>
        </w:tc>
        <w:tc>
          <w:tcPr>
            <w:tcW w:w="1412" w:type="dxa"/>
            <w:vAlign w:val="center"/>
          </w:tcPr>
          <w:p w14:paraId="05AC87D4" w14:textId="29F69A47" w:rsidR="00E4062B" w:rsidRPr="00AA5312" w:rsidDel="00F02029" w:rsidRDefault="00AE1489">
            <w:pPr>
              <w:pStyle w:val="Prrafodelista"/>
              <w:tabs>
                <w:tab w:val="left" w:pos="142"/>
                <w:tab w:val="left" w:pos="1276"/>
              </w:tabs>
              <w:autoSpaceDE w:val="0"/>
              <w:autoSpaceDN w:val="0"/>
              <w:adjustRightInd w:val="0"/>
              <w:spacing w:after="0" w:line="240" w:lineRule="auto"/>
              <w:ind w:left="0"/>
              <w:rPr>
                <w:del w:id="1447" w:author="Usuario de Windows" w:date="2023-03-23T10:40:00Z"/>
                <w:rFonts w:ascii="Arial Narrow" w:hAnsi="Arial Narrow" w:cs="Arial"/>
                <w:sz w:val="18"/>
                <w:szCs w:val="20"/>
              </w:rPr>
            </w:pPr>
            <w:del w:id="1448" w:author="Usuario de Windows" w:date="2023-03-23T10:40:00Z">
              <w:r w:rsidRPr="00AA5312" w:rsidDel="00F02029">
                <w:rPr>
                  <w:rFonts w:ascii="Arial Narrow" w:hAnsi="Arial Narrow" w:cs="Arial"/>
                  <w:sz w:val="18"/>
                  <w:szCs w:val="20"/>
                </w:rPr>
                <w:delText>15 unidades de gabinete de carga de portátiles</w:delText>
              </w:r>
            </w:del>
          </w:p>
        </w:tc>
        <w:tc>
          <w:tcPr>
            <w:tcW w:w="992" w:type="dxa"/>
            <w:vAlign w:val="center"/>
          </w:tcPr>
          <w:p w14:paraId="46E385D0" w14:textId="6F306FFE" w:rsidR="00E4062B" w:rsidRPr="00AA5312" w:rsidDel="00F02029" w:rsidRDefault="00AE1489">
            <w:pPr>
              <w:pStyle w:val="Prrafodelista"/>
              <w:tabs>
                <w:tab w:val="left" w:pos="142"/>
                <w:tab w:val="left" w:pos="1276"/>
              </w:tabs>
              <w:autoSpaceDE w:val="0"/>
              <w:autoSpaceDN w:val="0"/>
              <w:adjustRightInd w:val="0"/>
              <w:spacing w:after="0" w:line="240" w:lineRule="auto"/>
              <w:ind w:left="0"/>
              <w:jc w:val="right"/>
              <w:rPr>
                <w:del w:id="1449" w:author="Usuario de Windows" w:date="2023-03-23T10:40:00Z"/>
                <w:rFonts w:ascii="Arial Narrow" w:hAnsi="Arial Narrow" w:cs="Arial"/>
                <w:sz w:val="18"/>
                <w:szCs w:val="20"/>
              </w:rPr>
            </w:pPr>
            <w:del w:id="1450" w:author="Usuario de Windows" w:date="2023-03-23T10:40:00Z">
              <w:r w:rsidRPr="00AA5312" w:rsidDel="00F02029">
                <w:rPr>
                  <w:rFonts w:ascii="Arial Narrow" w:hAnsi="Arial Narrow" w:cs="Arial"/>
                  <w:sz w:val="18"/>
                  <w:szCs w:val="20"/>
                </w:rPr>
                <w:delText>74</w:delText>
              </w:r>
              <w:r w:rsidR="004756D6" w:rsidRPr="00AA5312" w:rsidDel="00F02029">
                <w:rPr>
                  <w:rFonts w:ascii="Arial Narrow" w:hAnsi="Arial Narrow" w:cs="Arial"/>
                  <w:sz w:val="18"/>
                  <w:szCs w:val="20"/>
                </w:rPr>
                <w:delText xml:space="preserve"> </w:delText>
              </w:r>
              <w:r w:rsidRPr="00AA5312" w:rsidDel="00F02029">
                <w:rPr>
                  <w:rFonts w:ascii="Arial Narrow" w:hAnsi="Arial Narrow" w:cs="Arial"/>
                  <w:sz w:val="18"/>
                  <w:szCs w:val="20"/>
                </w:rPr>
                <w:delText>000</w:delText>
              </w:r>
              <w:r w:rsidR="00E4062B" w:rsidRPr="00AA5312" w:rsidDel="00F02029">
                <w:rPr>
                  <w:rFonts w:ascii="Arial Narrow" w:hAnsi="Arial Narrow" w:cs="Arial"/>
                  <w:sz w:val="18"/>
                  <w:szCs w:val="20"/>
                </w:rPr>
                <w:delText>,00</w:delText>
              </w:r>
            </w:del>
          </w:p>
        </w:tc>
        <w:tc>
          <w:tcPr>
            <w:tcW w:w="1134" w:type="dxa"/>
            <w:vAlign w:val="center"/>
          </w:tcPr>
          <w:p w14:paraId="21916670" w14:textId="6E656F54" w:rsidR="00E4062B" w:rsidRPr="00DF45A8" w:rsidDel="00F02029" w:rsidRDefault="00E4062B">
            <w:pPr>
              <w:pStyle w:val="Prrafodelista"/>
              <w:tabs>
                <w:tab w:val="left" w:pos="142"/>
                <w:tab w:val="left" w:pos="1276"/>
              </w:tabs>
              <w:autoSpaceDE w:val="0"/>
              <w:autoSpaceDN w:val="0"/>
              <w:adjustRightInd w:val="0"/>
              <w:spacing w:after="0" w:line="240" w:lineRule="auto"/>
              <w:ind w:left="0"/>
              <w:rPr>
                <w:del w:id="1451" w:author="Usuario de Windows" w:date="2023-03-23T10:40:00Z"/>
                <w:rFonts w:ascii="Arial Narrow" w:hAnsi="Arial Narrow" w:cs="Arial"/>
                <w:sz w:val="18"/>
                <w:szCs w:val="18"/>
                <w:highlight w:val="yellow"/>
              </w:rPr>
            </w:pPr>
            <w:del w:id="1452" w:author="Usuario de Windows" w:date="2023-03-23T10:40:00Z">
              <w:r w:rsidRPr="00DF45A8" w:rsidDel="00F02029">
                <w:rPr>
                  <w:rFonts w:ascii="Arial Narrow" w:hAnsi="Arial Narrow" w:cs="Arial"/>
                  <w:sz w:val="18"/>
                  <w:szCs w:val="18"/>
                </w:rPr>
                <w:delText>30 días calendarios</w:delText>
              </w:r>
            </w:del>
          </w:p>
        </w:tc>
        <w:tc>
          <w:tcPr>
            <w:tcW w:w="1276" w:type="dxa"/>
            <w:vAlign w:val="center"/>
          </w:tcPr>
          <w:p w14:paraId="6213A36A" w14:textId="1D52976E" w:rsidR="00E4062B" w:rsidRPr="00AA5312" w:rsidDel="00F02029" w:rsidRDefault="00AE1489">
            <w:pPr>
              <w:pStyle w:val="Prrafodelista"/>
              <w:tabs>
                <w:tab w:val="left" w:pos="142"/>
                <w:tab w:val="left" w:pos="1276"/>
              </w:tabs>
              <w:autoSpaceDE w:val="0"/>
              <w:autoSpaceDN w:val="0"/>
              <w:adjustRightInd w:val="0"/>
              <w:spacing w:after="0" w:line="240" w:lineRule="auto"/>
              <w:ind w:left="0"/>
              <w:rPr>
                <w:del w:id="1453" w:author="Usuario de Windows" w:date="2023-03-23T10:40:00Z"/>
                <w:rFonts w:ascii="Arial Narrow" w:hAnsi="Arial Narrow" w:cs="Arial"/>
                <w:sz w:val="18"/>
                <w:szCs w:val="20"/>
              </w:rPr>
            </w:pPr>
            <w:del w:id="1454" w:author="Usuario de Windows" w:date="2023-03-23T10:40:00Z">
              <w:r w:rsidRPr="00AA5312" w:rsidDel="00F02029">
                <w:rPr>
                  <w:rFonts w:ascii="Arial Narrow" w:hAnsi="Arial Narrow" w:cs="Arial"/>
                  <w:sz w:val="18"/>
                  <w:szCs w:val="20"/>
                </w:rPr>
                <w:delText>4</w:delText>
              </w:r>
              <w:r w:rsidR="00E4062B" w:rsidRPr="00AA5312" w:rsidDel="00F02029">
                <w:rPr>
                  <w:rFonts w:ascii="Arial Narrow" w:hAnsi="Arial Narrow" w:cs="Arial"/>
                  <w:sz w:val="18"/>
                  <w:szCs w:val="20"/>
                </w:rPr>
                <w:delText xml:space="preserve"> de octubre de 2022</w:delText>
              </w:r>
            </w:del>
          </w:p>
        </w:tc>
        <w:tc>
          <w:tcPr>
            <w:tcW w:w="1276" w:type="dxa"/>
            <w:vAlign w:val="center"/>
          </w:tcPr>
          <w:p w14:paraId="2670F359" w14:textId="72BA5436" w:rsidR="00E4062B" w:rsidRPr="00AA5312" w:rsidDel="00F02029" w:rsidRDefault="00AE1489">
            <w:pPr>
              <w:pStyle w:val="Prrafodelista"/>
              <w:tabs>
                <w:tab w:val="left" w:pos="142"/>
                <w:tab w:val="left" w:pos="1276"/>
              </w:tabs>
              <w:autoSpaceDE w:val="0"/>
              <w:autoSpaceDN w:val="0"/>
              <w:adjustRightInd w:val="0"/>
              <w:spacing w:after="0" w:line="240" w:lineRule="auto"/>
              <w:ind w:left="0"/>
              <w:rPr>
                <w:del w:id="1455" w:author="Usuario de Windows" w:date="2023-03-23T10:40:00Z"/>
                <w:rFonts w:ascii="Arial Narrow" w:hAnsi="Arial Narrow" w:cs="Arial"/>
                <w:sz w:val="18"/>
                <w:szCs w:val="20"/>
              </w:rPr>
            </w:pPr>
            <w:del w:id="1456" w:author="Usuario de Windows" w:date="2023-03-23T10:40:00Z">
              <w:r w:rsidRPr="00AA5312" w:rsidDel="00F02029">
                <w:rPr>
                  <w:rFonts w:ascii="Arial Narrow" w:hAnsi="Arial Narrow" w:cs="Arial"/>
                  <w:sz w:val="18"/>
                  <w:szCs w:val="20"/>
                </w:rPr>
                <w:delText>3 de noviembre de 2022</w:delText>
              </w:r>
            </w:del>
          </w:p>
        </w:tc>
      </w:tr>
    </w:tbl>
    <w:p w14:paraId="349352C1" w14:textId="46D5397E" w:rsidR="00E4062B" w:rsidRPr="00FA1F93" w:rsidDel="00F02029" w:rsidRDefault="00E4062B">
      <w:pPr>
        <w:pStyle w:val="Prrafodelista"/>
        <w:tabs>
          <w:tab w:val="left" w:pos="142"/>
          <w:tab w:val="left" w:pos="1276"/>
        </w:tabs>
        <w:autoSpaceDE w:val="0"/>
        <w:autoSpaceDN w:val="0"/>
        <w:adjustRightInd w:val="0"/>
        <w:spacing w:after="0" w:line="240" w:lineRule="auto"/>
        <w:ind w:left="1276"/>
        <w:jc w:val="both"/>
        <w:rPr>
          <w:del w:id="1457" w:author="Usuario de Windows" w:date="2023-03-23T10:40:00Z"/>
          <w:rFonts w:ascii="Arial Narrow" w:hAnsi="Arial Narrow" w:cs="Arial"/>
          <w:sz w:val="16"/>
          <w:szCs w:val="16"/>
        </w:rPr>
      </w:pPr>
      <w:del w:id="1458" w:author="Usuario de Windows" w:date="2023-03-23T10:40:00Z">
        <w:r w:rsidRPr="00FA1F93" w:rsidDel="00F02029">
          <w:rPr>
            <w:rFonts w:ascii="Arial Narrow" w:hAnsi="Arial Narrow" w:cs="Arial"/>
            <w:b/>
            <w:sz w:val="16"/>
            <w:szCs w:val="16"/>
          </w:rPr>
          <w:delText>Fuente:</w:delText>
        </w:r>
        <w:r w:rsidRPr="00FA1F93" w:rsidDel="00F02029">
          <w:rPr>
            <w:rFonts w:ascii="Arial Narrow" w:hAnsi="Arial Narrow" w:cs="Arial"/>
            <w:sz w:val="16"/>
            <w:szCs w:val="16"/>
          </w:rPr>
          <w:delText xml:space="preserve"> O</w:delText>
        </w:r>
        <w:r w:rsidDel="00F02029">
          <w:rPr>
            <w:rFonts w:ascii="Arial Narrow" w:hAnsi="Arial Narrow" w:cs="Arial"/>
            <w:sz w:val="16"/>
            <w:szCs w:val="16"/>
          </w:rPr>
          <w:delText>rden de Compra</w:delText>
        </w:r>
        <w:r w:rsidRPr="00FA1F93" w:rsidDel="00F02029">
          <w:rPr>
            <w:rFonts w:ascii="Arial Narrow" w:hAnsi="Arial Narrow" w:cs="Arial"/>
            <w:sz w:val="16"/>
            <w:szCs w:val="16"/>
          </w:rPr>
          <w:delText xml:space="preserve"> n.º </w:delText>
        </w:r>
        <w:r w:rsidR="00AE1489" w:rsidDel="00F02029">
          <w:rPr>
            <w:rFonts w:ascii="Arial Narrow" w:hAnsi="Arial Narrow" w:cs="Arial"/>
            <w:sz w:val="16"/>
            <w:szCs w:val="16"/>
          </w:rPr>
          <w:delText>3961</w:delText>
        </w:r>
      </w:del>
    </w:p>
    <w:p w14:paraId="12DA8457" w14:textId="3D8F8A51" w:rsidR="00E4062B" w:rsidRPr="00FA1F93" w:rsidDel="00F02029" w:rsidRDefault="00E4062B">
      <w:pPr>
        <w:pStyle w:val="Prrafodelista"/>
        <w:tabs>
          <w:tab w:val="left" w:pos="142"/>
          <w:tab w:val="left" w:pos="1276"/>
        </w:tabs>
        <w:autoSpaceDE w:val="0"/>
        <w:autoSpaceDN w:val="0"/>
        <w:adjustRightInd w:val="0"/>
        <w:spacing w:after="0" w:line="240" w:lineRule="auto"/>
        <w:ind w:left="1276"/>
        <w:jc w:val="both"/>
        <w:rPr>
          <w:del w:id="1459" w:author="Usuario de Windows" w:date="2023-03-23T10:40:00Z"/>
          <w:rFonts w:ascii="Arial Narrow" w:hAnsi="Arial Narrow" w:cs="Arial"/>
          <w:sz w:val="16"/>
          <w:szCs w:val="16"/>
        </w:rPr>
      </w:pPr>
      <w:del w:id="1460" w:author="Usuario de Windows" w:date="2023-03-23T10:40:00Z">
        <w:r w:rsidRPr="00FA1F93" w:rsidDel="00F02029">
          <w:rPr>
            <w:rFonts w:ascii="Arial Narrow" w:hAnsi="Arial Narrow" w:cs="Arial"/>
            <w:b/>
            <w:sz w:val="16"/>
            <w:szCs w:val="16"/>
          </w:rPr>
          <w:delText>Elaborado por:</w:delText>
        </w:r>
        <w:r w:rsidRPr="00FA1F93" w:rsidDel="00F02029">
          <w:rPr>
            <w:rFonts w:ascii="Arial Narrow" w:hAnsi="Arial Narrow" w:cs="Arial"/>
            <w:sz w:val="16"/>
            <w:szCs w:val="16"/>
          </w:rPr>
          <w:delText xml:space="preserve"> Comisión de Control</w:delText>
        </w:r>
      </w:del>
    </w:p>
    <w:p w14:paraId="4C8A9708" w14:textId="46BA1586" w:rsidR="00E4062B" w:rsidDel="00F02029" w:rsidRDefault="00E4062B">
      <w:pPr>
        <w:pStyle w:val="Prrafodelista"/>
        <w:tabs>
          <w:tab w:val="left" w:pos="142"/>
          <w:tab w:val="left" w:pos="1276"/>
        </w:tabs>
        <w:autoSpaceDE w:val="0"/>
        <w:autoSpaceDN w:val="0"/>
        <w:adjustRightInd w:val="0"/>
        <w:spacing w:after="0" w:line="240" w:lineRule="auto"/>
        <w:ind w:left="709"/>
        <w:jc w:val="center"/>
        <w:rPr>
          <w:del w:id="1461" w:author="Usuario de Windows" w:date="2023-03-23T10:40:00Z"/>
          <w:rFonts w:ascii="Arial Narrow" w:hAnsi="Arial Narrow" w:cs="Arial"/>
        </w:rPr>
      </w:pPr>
    </w:p>
    <w:p w14:paraId="07A84F06" w14:textId="438E143E" w:rsidR="000A7B9B" w:rsidRDefault="00F02029">
      <w:pPr>
        <w:pStyle w:val="Prrafodelista"/>
        <w:tabs>
          <w:tab w:val="left" w:pos="142"/>
          <w:tab w:val="left" w:pos="1276"/>
        </w:tabs>
        <w:autoSpaceDE w:val="0"/>
        <w:autoSpaceDN w:val="0"/>
        <w:adjustRightInd w:val="0"/>
        <w:spacing w:after="0" w:line="240" w:lineRule="auto"/>
        <w:ind w:left="993"/>
        <w:jc w:val="both"/>
        <w:rPr>
          <w:ins w:id="1462" w:author="Usuario de Windows" w:date="2023-03-23T10:45:00Z"/>
          <w:rFonts w:ascii="Arial Narrow" w:hAnsi="Arial Narrow" w:cs="Arial"/>
        </w:rPr>
      </w:pPr>
      <w:ins w:id="1463" w:author="Usuario de Windows" w:date="2023-03-23T10:40:00Z">
        <w:r>
          <w:rPr>
            <w:rFonts w:ascii="Arial Narrow" w:hAnsi="Arial Narrow" w:cs="Arial"/>
          </w:rPr>
          <w:t>Al respecto, c</w:t>
        </w:r>
      </w:ins>
      <w:del w:id="1464" w:author="Usuario de Windows" w:date="2023-03-23T10:40:00Z">
        <w:r w:rsidR="00E4062B" w:rsidDel="00F02029">
          <w:rPr>
            <w:rFonts w:ascii="Arial Narrow" w:hAnsi="Arial Narrow" w:cs="Arial"/>
          </w:rPr>
          <w:delText>Co</w:delText>
        </w:r>
      </w:del>
      <w:ins w:id="1465" w:author="Usuario de Windows" w:date="2023-03-23T10:40:00Z">
        <w:r>
          <w:rPr>
            <w:rFonts w:ascii="Arial Narrow" w:hAnsi="Arial Narrow" w:cs="Arial"/>
          </w:rPr>
          <w:t>o</w:t>
        </w:r>
      </w:ins>
      <w:r w:rsidR="00E4062B">
        <w:rPr>
          <w:rFonts w:ascii="Arial Narrow" w:hAnsi="Arial Narrow" w:cs="Arial"/>
        </w:rPr>
        <w:t xml:space="preserve">n </w:t>
      </w:r>
      <w:del w:id="1466" w:author="Usuario de Windows" w:date="2023-03-23T10:41:00Z">
        <w:r w:rsidR="00E4062B" w:rsidDel="00F02029">
          <w:rPr>
            <w:rFonts w:ascii="Arial Narrow" w:hAnsi="Arial Narrow" w:cs="Arial"/>
          </w:rPr>
          <w:delText>e</w:delText>
        </w:r>
        <w:r w:rsidR="009B205A" w:rsidDel="00F02029">
          <w:rPr>
            <w:rFonts w:ascii="Arial Narrow" w:hAnsi="Arial Narrow" w:cs="Arial"/>
          </w:rPr>
          <w:delText xml:space="preserve">l </w:delText>
        </w:r>
      </w:del>
      <w:r w:rsidR="009B205A">
        <w:rPr>
          <w:rFonts w:ascii="Arial Narrow" w:hAnsi="Arial Narrow" w:cs="Arial"/>
        </w:rPr>
        <w:t>informe</w:t>
      </w:r>
      <w:r w:rsidR="00545382">
        <w:rPr>
          <w:rFonts w:ascii="Arial Narrow" w:hAnsi="Arial Narrow" w:cs="Arial"/>
        </w:rPr>
        <w:t xml:space="preserve"> </w:t>
      </w:r>
      <w:proofErr w:type="spellStart"/>
      <w:r w:rsidR="00545382">
        <w:rPr>
          <w:rFonts w:ascii="Arial Narrow" w:hAnsi="Arial Narrow" w:cs="Arial"/>
        </w:rPr>
        <w:t>n.</w:t>
      </w:r>
      <w:del w:id="1467" w:author="Usuario de Windows" w:date="2023-03-23T10:41:00Z">
        <w:r w:rsidR="00545382" w:rsidDel="00F02029">
          <w:rPr>
            <w:rFonts w:ascii="Arial Narrow" w:hAnsi="Arial Narrow" w:cs="Arial"/>
          </w:rPr>
          <w:delText xml:space="preserve"> </w:delText>
        </w:r>
      </w:del>
      <w:r w:rsidR="00545382">
        <w:rPr>
          <w:rFonts w:ascii="Arial Narrow" w:hAnsi="Arial Narrow" w:cs="Arial"/>
        </w:rPr>
        <w:t>°</w:t>
      </w:r>
      <w:proofErr w:type="spellEnd"/>
      <w:r w:rsidR="00545382">
        <w:rPr>
          <w:rFonts w:ascii="Arial Narrow" w:hAnsi="Arial Narrow" w:cs="Arial"/>
        </w:rPr>
        <w:t xml:space="preserve"> 307-2022-</w:t>
      </w:r>
      <w:r w:rsidR="00545382">
        <w:rPr>
          <w:rFonts w:ascii="Arial Narrow" w:hAnsi="Arial Narrow"/>
        </w:rPr>
        <w:t xml:space="preserve">GFRAP/11/SGSP/R.P/RJBA, de </w:t>
      </w:r>
      <w:del w:id="1468" w:author="Usuario de Windows" w:date="2023-03-23T10:41:00Z">
        <w:r w:rsidR="00545382" w:rsidDel="00F02029">
          <w:rPr>
            <w:rFonts w:ascii="Arial Narrow" w:hAnsi="Arial Narrow"/>
          </w:rPr>
          <w:delText xml:space="preserve">fecha </w:delText>
        </w:r>
      </w:del>
      <w:r w:rsidR="00545382">
        <w:rPr>
          <w:rFonts w:ascii="Arial Narrow" w:hAnsi="Arial Narrow"/>
        </w:rPr>
        <w:t xml:space="preserve">15 de noviembre de 2022, </w:t>
      </w:r>
      <w:del w:id="1469" w:author="Usuario de Windows" w:date="2023-03-23T10:41:00Z">
        <w:r w:rsidR="00545382" w:rsidDel="00F02029">
          <w:rPr>
            <w:rFonts w:ascii="Arial Narrow" w:hAnsi="Arial Narrow"/>
          </w:rPr>
          <w:delText>d</w:delText>
        </w:r>
      </w:del>
      <w:r w:rsidR="009B205A">
        <w:rPr>
          <w:rFonts w:ascii="Arial Narrow" w:hAnsi="Arial Narrow" w:cs="Arial"/>
        </w:rPr>
        <w:t xml:space="preserve">el residente </w:t>
      </w:r>
      <w:r w:rsidR="00545382">
        <w:rPr>
          <w:rFonts w:ascii="Arial Narrow" w:hAnsi="Arial Narrow" w:cs="Arial"/>
        </w:rPr>
        <w:t>d</w:t>
      </w:r>
      <w:r w:rsidR="009B205A">
        <w:rPr>
          <w:rFonts w:ascii="Arial Narrow" w:hAnsi="Arial Narrow" w:cs="Arial"/>
        </w:rPr>
        <w:t>e obra</w:t>
      </w:r>
      <w:r w:rsidR="00545382">
        <w:rPr>
          <w:rFonts w:ascii="Arial Narrow" w:hAnsi="Arial Narrow" w:cs="Arial"/>
        </w:rPr>
        <w:t>, comunic</w:t>
      </w:r>
      <w:ins w:id="1470" w:author="Usuario de Windows" w:date="2023-03-23T10:41:00Z">
        <w:r>
          <w:rPr>
            <w:rFonts w:ascii="Arial Narrow" w:hAnsi="Arial Narrow" w:cs="Arial"/>
          </w:rPr>
          <w:t>ó</w:t>
        </w:r>
      </w:ins>
      <w:del w:id="1471" w:author="Usuario de Windows" w:date="2023-03-23T10:41:00Z">
        <w:r w:rsidR="00545382" w:rsidDel="00F02029">
          <w:rPr>
            <w:rFonts w:ascii="Arial Narrow" w:hAnsi="Arial Narrow" w:cs="Arial"/>
          </w:rPr>
          <w:delText>a</w:delText>
        </w:r>
      </w:del>
      <w:r w:rsidR="00545382">
        <w:rPr>
          <w:rFonts w:ascii="Arial Narrow" w:hAnsi="Arial Narrow" w:cs="Arial"/>
        </w:rPr>
        <w:t xml:space="preserve"> </w:t>
      </w:r>
      <w:r w:rsidR="009B205A">
        <w:rPr>
          <w:rFonts w:ascii="Arial Narrow" w:hAnsi="Arial Narrow" w:cs="Arial"/>
        </w:rPr>
        <w:t xml:space="preserve"> </w:t>
      </w:r>
      <w:r w:rsidR="00545382">
        <w:rPr>
          <w:rFonts w:ascii="Arial Narrow" w:hAnsi="Arial Narrow" w:cs="Arial"/>
        </w:rPr>
        <w:t xml:space="preserve">que la empresa </w:t>
      </w:r>
      <w:r w:rsidR="00700603">
        <w:rPr>
          <w:rFonts w:ascii="Arial Narrow" w:hAnsi="Arial Narrow" w:cs="Arial"/>
        </w:rPr>
        <w:t>hace el ingreso</w:t>
      </w:r>
      <w:r w:rsidR="00545382">
        <w:rPr>
          <w:rFonts w:ascii="Arial Narrow" w:hAnsi="Arial Narrow" w:cs="Arial"/>
        </w:rPr>
        <w:t xml:space="preserve"> de los bienes</w:t>
      </w:r>
      <w:r w:rsidR="00700603">
        <w:rPr>
          <w:rFonts w:ascii="Arial Narrow" w:hAnsi="Arial Narrow" w:cs="Arial"/>
        </w:rPr>
        <w:t xml:space="preserve"> fuera de horario laboral</w:t>
      </w:r>
      <w:del w:id="1472" w:author="Usuario de Windows" w:date="2023-03-23T10:43:00Z">
        <w:r w:rsidR="00700603" w:rsidDel="000A7B9B">
          <w:rPr>
            <w:rFonts w:ascii="Arial Narrow" w:hAnsi="Arial Narrow" w:cs="Arial"/>
          </w:rPr>
          <w:delText xml:space="preserve"> </w:delText>
        </w:r>
      </w:del>
      <w:del w:id="1473" w:author="Usuario de Windows" w:date="2023-03-23T10:41:00Z">
        <w:r w:rsidR="00545382" w:rsidDel="00F02029">
          <w:rPr>
            <w:rFonts w:ascii="Arial Narrow" w:hAnsi="Arial Narrow" w:cs="Arial"/>
          </w:rPr>
          <w:delText>aproximadamente a las 17:15 pm</w:delText>
        </w:r>
      </w:del>
      <w:ins w:id="1474" w:author="Usuario de Windows" w:date="2023-03-23T10:41:00Z">
        <w:r>
          <w:rPr>
            <w:rFonts w:ascii="Arial Narrow" w:hAnsi="Arial Narrow" w:cs="Arial"/>
          </w:rPr>
          <w:t>,</w:t>
        </w:r>
      </w:ins>
      <w:r w:rsidR="00545382">
        <w:rPr>
          <w:rFonts w:ascii="Arial Narrow" w:hAnsi="Arial Narrow" w:cs="Arial"/>
        </w:rPr>
        <w:t xml:space="preserve"> dejando los bienes en custodia por estar fuera de horario laboral</w:t>
      </w:r>
      <w:ins w:id="1475" w:author="Usuario de Windows" w:date="2023-03-23T10:41:00Z">
        <w:r>
          <w:rPr>
            <w:rFonts w:ascii="Arial Narrow" w:hAnsi="Arial Narrow" w:cs="Arial"/>
          </w:rPr>
          <w:t>;</w:t>
        </w:r>
      </w:ins>
      <w:del w:id="1476" w:author="Usuario de Windows" w:date="2023-03-23T10:41:00Z">
        <w:r w:rsidR="00AA5A8A" w:rsidDel="00F02029">
          <w:rPr>
            <w:rFonts w:ascii="Arial Narrow" w:hAnsi="Arial Narrow" w:cs="Arial"/>
          </w:rPr>
          <w:delText>,</w:delText>
        </w:r>
      </w:del>
      <w:r w:rsidR="00AA5A8A">
        <w:rPr>
          <w:rFonts w:ascii="Arial Narrow" w:hAnsi="Arial Narrow" w:cs="Arial"/>
        </w:rPr>
        <w:t xml:space="preserve"> </w:t>
      </w:r>
      <w:del w:id="1477" w:author="Usuario de Windows" w:date="2023-03-23T10:41:00Z">
        <w:r w:rsidR="00AA5A8A" w:rsidDel="00F02029">
          <w:rPr>
            <w:rFonts w:ascii="Arial Narrow" w:hAnsi="Arial Narrow" w:cs="Arial"/>
          </w:rPr>
          <w:delText xml:space="preserve"> </w:delText>
        </w:r>
      </w:del>
      <w:r w:rsidR="00AA5A8A">
        <w:rPr>
          <w:rFonts w:ascii="Arial Narrow" w:hAnsi="Arial Narrow" w:cs="Arial"/>
        </w:rPr>
        <w:t>a su vez</w:t>
      </w:r>
      <w:ins w:id="1478" w:author="Usuario de Windows" w:date="2023-03-23T10:41:00Z">
        <w:r>
          <w:rPr>
            <w:rFonts w:ascii="Arial Narrow" w:hAnsi="Arial Narrow" w:cs="Arial"/>
          </w:rPr>
          <w:t>,</w:t>
        </w:r>
      </w:ins>
      <w:r w:rsidR="00AA5A8A">
        <w:rPr>
          <w:rFonts w:ascii="Arial Narrow" w:hAnsi="Arial Narrow" w:cs="Arial"/>
        </w:rPr>
        <w:t xml:space="preserve"> el área usuaria también comunic</w:t>
      </w:r>
      <w:ins w:id="1479" w:author="Usuario de Windows" w:date="2023-03-23T10:41:00Z">
        <w:r>
          <w:rPr>
            <w:rFonts w:ascii="Arial Narrow" w:hAnsi="Arial Narrow" w:cs="Arial"/>
          </w:rPr>
          <w:t>ó</w:t>
        </w:r>
      </w:ins>
      <w:del w:id="1480" w:author="Usuario de Windows" w:date="2023-03-23T10:41:00Z">
        <w:r w:rsidR="00AA5A8A" w:rsidDel="00F02029">
          <w:rPr>
            <w:rFonts w:ascii="Arial Narrow" w:hAnsi="Arial Narrow" w:cs="Arial"/>
          </w:rPr>
          <w:delText>a</w:delText>
        </w:r>
      </w:del>
      <w:r w:rsidR="00AA5A8A">
        <w:rPr>
          <w:rFonts w:ascii="Arial Narrow" w:hAnsi="Arial Narrow" w:cs="Arial"/>
        </w:rPr>
        <w:t xml:space="preserve"> que no ha autorizado la custodia y </w:t>
      </w:r>
      <w:del w:id="1481" w:author="Usuario de Windows" w:date="2023-03-23T10:42:00Z">
        <w:r w:rsidR="00AA5A8A" w:rsidDel="00F02029">
          <w:rPr>
            <w:rFonts w:ascii="Arial Narrow" w:hAnsi="Arial Narrow" w:cs="Arial"/>
          </w:rPr>
          <w:delText>la recepción de los bienes, en el mismo informe comunica que el área usuaria</w:delText>
        </w:r>
      </w:del>
      <w:ins w:id="1482" w:author="Usuario de Windows" w:date="2023-03-23T10:42:00Z">
        <w:r>
          <w:rPr>
            <w:rFonts w:ascii="Arial Narrow" w:hAnsi="Arial Narrow" w:cs="Arial"/>
          </w:rPr>
          <w:t>que</w:t>
        </w:r>
      </w:ins>
      <w:r w:rsidR="00AA5A8A">
        <w:rPr>
          <w:rFonts w:ascii="Arial Narrow" w:hAnsi="Arial Narrow" w:cs="Arial"/>
        </w:rPr>
        <w:t xml:space="preserve"> recién tom</w:t>
      </w:r>
      <w:ins w:id="1483" w:author="Usuario de Windows" w:date="2023-03-23T10:42:00Z">
        <w:r>
          <w:rPr>
            <w:rFonts w:ascii="Arial Narrow" w:hAnsi="Arial Narrow" w:cs="Arial"/>
          </w:rPr>
          <w:t>ó</w:t>
        </w:r>
      </w:ins>
      <w:del w:id="1484" w:author="Usuario de Windows" w:date="2023-03-23T10:42:00Z">
        <w:r w:rsidR="00AA5A8A" w:rsidDel="00F02029">
          <w:rPr>
            <w:rFonts w:ascii="Arial Narrow" w:hAnsi="Arial Narrow" w:cs="Arial"/>
          </w:rPr>
          <w:delText>a</w:delText>
        </w:r>
      </w:del>
      <w:r w:rsidR="00AA5A8A">
        <w:rPr>
          <w:rFonts w:ascii="Arial Narrow" w:hAnsi="Arial Narrow" w:cs="Arial"/>
        </w:rPr>
        <w:t xml:space="preserve"> </w:t>
      </w:r>
      <w:del w:id="1485" w:author="Usuario de Windows" w:date="2023-03-23T10:42:00Z">
        <w:r w:rsidR="00AA5A8A" w:rsidDel="00F02029">
          <w:rPr>
            <w:rFonts w:ascii="Arial Narrow" w:hAnsi="Arial Narrow" w:cs="Arial"/>
          </w:rPr>
          <w:delText xml:space="preserve">en </w:delText>
        </w:r>
      </w:del>
      <w:r w:rsidR="00AA5A8A">
        <w:rPr>
          <w:rFonts w:ascii="Arial Narrow" w:hAnsi="Arial Narrow" w:cs="Arial"/>
        </w:rPr>
        <w:t xml:space="preserve">conocimiento </w:t>
      </w:r>
      <w:r w:rsidR="00484524">
        <w:rPr>
          <w:rFonts w:ascii="Arial Narrow" w:hAnsi="Arial Narrow" w:cs="Arial"/>
        </w:rPr>
        <w:t xml:space="preserve">el día </w:t>
      </w:r>
      <w:del w:id="1486" w:author="Usuario de Windows" w:date="2023-03-23T10:42:00Z">
        <w:r w:rsidR="00484524" w:rsidDel="00F02029">
          <w:rPr>
            <w:rFonts w:ascii="Arial Narrow" w:hAnsi="Arial Narrow" w:cs="Arial"/>
          </w:rPr>
          <w:delText>0</w:delText>
        </w:r>
      </w:del>
      <w:r w:rsidR="00484524">
        <w:rPr>
          <w:rFonts w:ascii="Arial Narrow" w:hAnsi="Arial Narrow" w:cs="Arial"/>
        </w:rPr>
        <w:t>9 de noviembre de 2022</w:t>
      </w:r>
      <w:r w:rsidR="000F1834">
        <w:rPr>
          <w:rFonts w:ascii="Arial Narrow" w:hAnsi="Arial Narrow" w:cs="Arial"/>
        </w:rPr>
        <w:t xml:space="preserve">, </w:t>
      </w:r>
      <w:ins w:id="1487" w:author="Usuario de Windows" w:date="2023-03-23T10:42:00Z">
        <w:r w:rsidR="000A7B9B">
          <w:rPr>
            <w:rFonts w:ascii="Arial Narrow" w:hAnsi="Arial Narrow" w:cs="Arial"/>
          </w:rPr>
          <w:t xml:space="preserve">realizando la verificación de los bienes </w:t>
        </w:r>
      </w:ins>
      <w:r w:rsidR="000F1834">
        <w:rPr>
          <w:rFonts w:ascii="Arial Narrow" w:hAnsi="Arial Narrow" w:cs="Arial"/>
        </w:rPr>
        <w:t>el mismo día</w:t>
      </w:r>
      <w:ins w:id="1488" w:author="Usuario de Windows" w:date="2023-03-23T10:42:00Z">
        <w:r w:rsidR="000A7B9B">
          <w:rPr>
            <w:rFonts w:ascii="Arial Narrow" w:hAnsi="Arial Narrow" w:cs="Arial"/>
          </w:rPr>
          <w:t>,</w:t>
        </w:r>
      </w:ins>
      <w:r w:rsidR="000F1834">
        <w:rPr>
          <w:rFonts w:ascii="Arial Narrow" w:hAnsi="Arial Narrow" w:cs="Arial"/>
        </w:rPr>
        <w:t xml:space="preserve"> </w:t>
      </w:r>
      <w:r w:rsidR="007E4A66">
        <w:rPr>
          <w:rFonts w:ascii="Arial Narrow" w:hAnsi="Arial Narrow" w:cs="Arial"/>
        </w:rPr>
        <w:t>con presencia del representante de la empresa</w:t>
      </w:r>
      <w:ins w:id="1489" w:author="Usuario de Windows" w:date="2023-03-23T10:42:00Z">
        <w:r w:rsidR="000A7B9B">
          <w:rPr>
            <w:rFonts w:ascii="Arial Narrow" w:hAnsi="Arial Narrow" w:cs="Arial"/>
          </w:rPr>
          <w:t xml:space="preserve"> proveedora</w:t>
        </w:r>
      </w:ins>
      <w:del w:id="1490" w:author="Usuario de Windows" w:date="2023-03-23T10:42:00Z">
        <w:r w:rsidR="000F1834" w:rsidDel="000A7B9B">
          <w:rPr>
            <w:rFonts w:ascii="Arial Narrow" w:hAnsi="Arial Narrow" w:cs="Arial"/>
          </w:rPr>
          <w:delText xml:space="preserve"> </w:delText>
        </w:r>
        <w:r w:rsidR="007E4A66" w:rsidDel="000A7B9B">
          <w:rPr>
            <w:rFonts w:ascii="Arial Narrow" w:hAnsi="Arial Narrow" w:cs="Arial"/>
          </w:rPr>
          <w:delText xml:space="preserve">realizan la verificación </w:delText>
        </w:r>
        <w:r w:rsidR="00F75E9F" w:rsidDel="000A7B9B">
          <w:rPr>
            <w:rFonts w:ascii="Arial Narrow" w:hAnsi="Arial Narrow" w:cs="Arial"/>
          </w:rPr>
          <w:delText xml:space="preserve">para la recepción </w:delText>
        </w:r>
        <w:r w:rsidR="007E4A66" w:rsidDel="000A7B9B">
          <w:rPr>
            <w:rFonts w:ascii="Arial Narrow" w:hAnsi="Arial Narrow" w:cs="Arial"/>
          </w:rPr>
          <w:delText xml:space="preserve">de los bienes que </w:delText>
        </w:r>
        <w:r w:rsidR="00F75E9F" w:rsidDel="000A7B9B">
          <w:rPr>
            <w:rFonts w:ascii="Arial Narrow" w:hAnsi="Arial Narrow" w:cs="Arial"/>
          </w:rPr>
          <w:delText>esté</w:delText>
        </w:r>
        <w:r w:rsidR="007E4A66" w:rsidDel="000A7B9B">
          <w:rPr>
            <w:rFonts w:ascii="Arial Narrow" w:hAnsi="Arial Narrow" w:cs="Arial"/>
          </w:rPr>
          <w:delText xml:space="preserve"> de acuerdo a las especificaciones técnicas</w:delText>
        </w:r>
        <w:r w:rsidR="000E49A4" w:rsidDel="000A7B9B">
          <w:rPr>
            <w:rFonts w:ascii="Arial Narrow" w:hAnsi="Arial Narrow" w:cs="Arial"/>
          </w:rPr>
          <w:delText xml:space="preserve"> ofertados por el contratista</w:delText>
        </w:r>
      </w:del>
      <w:ins w:id="1491" w:author="Usuario de Windows" w:date="2023-03-23T10:43:00Z">
        <w:r w:rsidR="000A7B9B">
          <w:rPr>
            <w:rFonts w:ascii="Arial Narrow" w:hAnsi="Arial Narrow" w:cs="Arial"/>
          </w:rPr>
          <w:t>; asimismo</w:t>
        </w:r>
      </w:ins>
      <w:r w:rsidR="007E4A66">
        <w:rPr>
          <w:rFonts w:ascii="Arial Narrow" w:hAnsi="Arial Narrow" w:cs="Arial"/>
        </w:rPr>
        <w:t xml:space="preserve">, </w:t>
      </w:r>
      <w:del w:id="1492" w:author="Usuario de Windows" w:date="2023-03-23T10:43:00Z">
        <w:r w:rsidR="007E4A66" w:rsidDel="000A7B9B">
          <w:rPr>
            <w:rFonts w:ascii="Arial Narrow" w:hAnsi="Arial Narrow" w:cs="Arial"/>
          </w:rPr>
          <w:delText>concluyendo con la revisión de los bienes el área usuari</w:delText>
        </w:r>
        <w:r w:rsidR="00EC1262" w:rsidDel="000A7B9B">
          <w:rPr>
            <w:rFonts w:ascii="Arial Narrow" w:hAnsi="Arial Narrow" w:cs="Arial"/>
          </w:rPr>
          <w:delText>a,</w:delText>
        </w:r>
        <w:r w:rsidR="007E4A66" w:rsidDel="000A7B9B">
          <w:rPr>
            <w:rFonts w:ascii="Arial Narrow" w:hAnsi="Arial Narrow" w:cs="Arial"/>
          </w:rPr>
          <w:delText xml:space="preserve"> informa</w:delText>
        </w:r>
      </w:del>
      <w:ins w:id="1493" w:author="Usuario de Windows" w:date="2023-03-23T10:43:00Z">
        <w:r w:rsidR="000A7B9B">
          <w:rPr>
            <w:rFonts w:ascii="Arial Narrow" w:hAnsi="Arial Narrow" w:cs="Arial"/>
          </w:rPr>
          <w:t>informó</w:t>
        </w:r>
      </w:ins>
      <w:r w:rsidR="007E4A66">
        <w:rPr>
          <w:rFonts w:ascii="Arial Narrow" w:hAnsi="Arial Narrow" w:cs="Arial"/>
        </w:rPr>
        <w:t xml:space="preserve"> que los bienes no reúnen los requisitos de</w:t>
      </w:r>
      <w:r w:rsidR="004F1638">
        <w:rPr>
          <w:rFonts w:ascii="Arial Narrow" w:hAnsi="Arial Narrow" w:cs="Arial"/>
        </w:rPr>
        <w:t xml:space="preserve"> las especificaciones técnicas</w:t>
      </w:r>
      <w:r w:rsidR="00EC1262">
        <w:rPr>
          <w:rFonts w:ascii="Arial Narrow" w:hAnsi="Arial Narrow" w:cs="Arial"/>
        </w:rPr>
        <w:t xml:space="preserve"> </w:t>
      </w:r>
      <w:ins w:id="1494" w:author="Usuario de Windows" w:date="2023-03-23T10:45:00Z">
        <w:r w:rsidR="000A7B9B">
          <w:rPr>
            <w:rFonts w:ascii="Arial Narrow" w:hAnsi="Arial Narrow" w:cs="Arial"/>
          </w:rPr>
          <w:t xml:space="preserve">y que </w:t>
        </w:r>
      </w:ins>
      <w:del w:id="1495" w:author="Usuario de Windows" w:date="2023-03-23T10:45:00Z">
        <w:r w:rsidR="004F1638" w:rsidDel="000A7B9B">
          <w:rPr>
            <w:rFonts w:ascii="Arial Narrow" w:hAnsi="Arial Narrow" w:cs="Arial"/>
          </w:rPr>
          <w:delText xml:space="preserve">de </w:delText>
        </w:r>
      </w:del>
      <w:r w:rsidR="007E4A66">
        <w:rPr>
          <w:rFonts w:ascii="Arial Narrow" w:hAnsi="Arial Narrow" w:cs="Arial"/>
        </w:rPr>
        <w:t>los certificados de calidad ofertados por el contratista</w:t>
      </w:r>
      <w:ins w:id="1496" w:author="Usuario de Windows" w:date="2023-03-23T10:45:00Z">
        <w:r w:rsidR="000A7B9B">
          <w:rPr>
            <w:rFonts w:ascii="Arial Narrow" w:hAnsi="Arial Narrow" w:cs="Arial"/>
          </w:rPr>
          <w:t xml:space="preserve"> serán falsos</w:t>
        </w:r>
      </w:ins>
      <w:r w:rsidR="00E4062B">
        <w:rPr>
          <w:rFonts w:ascii="Arial Narrow" w:hAnsi="Arial Narrow" w:cs="Arial"/>
        </w:rPr>
        <w:t>,</w:t>
      </w:r>
      <w:r w:rsidR="007E4A66">
        <w:rPr>
          <w:rFonts w:ascii="Arial Narrow" w:hAnsi="Arial Narrow" w:cs="Arial"/>
        </w:rPr>
        <w:t xml:space="preserve"> </w:t>
      </w:r>
      <w:del w:id="1497" w:author="Usuario de Windows" w:date="2023-03-23T10:43:00Z">
        <w:r w:rsidR="00765AB3" w:rsidDel="000A7B9B">
          <w:rPr>
            <w:rFonts w:ascii="Arial Narrow" w:hAnsi="Arial Narrow" w:cs="Arial"/>
          </w:rPr>
          <w:delText>la cual</w:delText>
        </w:r>
      </w:del>
      <w:ins w:id="1498" w:author="Usuario de Windows" w:date="2023-03-23T10:43:00Z">
        <w:r w:rsidR="000A7B9B">
          <w:rPr>
            <w:rFonts w:ascii="Arial Narrow" w:hAnsi="Arial Narrow" w:cs="Arial"/>
          </w:rPr>
          <w:t>con lo que</w:t>
        </w:r>
      </w:ins>
      <w:r w:rsidR="00765AB3">
        <w:rPr>
          <w:rFonts w:ascii="Arial Narrow" w:hAnsi="Arial Narrow" w:cs="Arial"/>
        </w:rPr>
        <w:t xml:space="preserve"> no </w:t>
      </w:r>
      <w:ins w:id="1499" w:author="Usuario de Windows" w:date="2023-03-23T10:43:00Z">
        <w:r w:rsidR="000A7B9B">
          <w:rPr>
            <w:rFonts w:ascii="Arial Narrow" w:hAnsi="Arial Narrow" w:cs="Arial"/>
          </w:rPr>
          <w:t xml:space="preserve">se </w:t>
        </w:r>
      </w:ins>
      <w:r w:rsidR="004F1638">
        <w:rPr>
          <w:rFonts w:ascii="Arial Narrow" w:hAnsi="Arial Narrow" w:cs="Arial"/>
        </w:rPr>
        <w:t xml:space="preserve">estaría </w:t>
      </w:r>
      <w:r w:rsidR="00765AB3">
        <w:rPr>
          <w:rFonts w:ascii="Arial Narrow" w:hAnsi="Arial Narrow" w:cs="Arial"/>
        </w:rPr>
        <w:t>cumpl</w:t>
      </w:r>
      <w:r w:rsidR="004F1638">
        <w:rPr>
          <w:rFonts w:ascii="Arial Narrow" w:hAnsi="Arial Narrow" w:cs="Arial"/>
        </w:rPr>
        <w:t>iendo con la acreditación de</w:t>
      </w:r>
      <w:r w:rsidR="00EC1262">
        <w:rPr>
          <w:rFonts w:ascii="Arial Narrow" w:hAnsi="Arial Narrow" w:cs="Arial"/>
        </w:rPr>
        <w:t xml:space="preserve"> las certificación</w:t>
      </w:r>
      <w:ins w:id="1500" w:author="Usuario de Windows" w:date="2023-03-23T10:43:00Z">
        <w:r w:rsidR="000A7B9B">
          <w:rPr>
            <w:rFonts w:ascii="Arial Narrow" w:hAnsi="Arial Narrow" w:cs="Arial"/>
          </w:rPr>
          <w:t xml:space="preserve">; </w:t>
        </w:r>
      </w:ins>
      <w:del w:id="1501" w:author="Usuario de Windows" w:date="2023-03-23T10:43:00Z">
        <w:r w:rsidR="00EC1262" w:rsidDel="000A7B9B">
          <w:rPr>
            <w:rFonts w:ascii="Arial Narrow" w:hAnsi="Arial Narrow" w:cs="Arial"/>
          </w:rPr>
          <w:delText>,</w:delText>
        </w:r>
        <w:r w:rsidR="004F1638" w:rsidDel="000A7B9B">
          <w:rPr>
            <w:rFonts w:ascii="Arial Narrow" w:hAnsi="Arial Narrow" w:cs="Arial"/>
          </w:rPr>
          <w:delText xml:space="preserve"> </w:delText>
        </w:r>
        <w:r w:rsidR="008347BD" w:rsidDel="000A7B9B">
          <w:rPr>
            <w:rFonts w:ascii="Arial Narrow" w:hAnsi="Arial Narrow" w:cs="Arial"/>
          </w:rPr>
          <w:delText xml:space="preserve"> f</w:delText>
        </w:r>
      </w:del>
      <w:ins w:id="1502" w:author="Usuario de Windows" w:date="2023-03-23T10:44:00Z">
        <w:r w:rsidR="000A7B9B">
          <w:rPr>
            <w:rFonts w:ascii="Arial Narrow" w:hAnsi="Arial Narrow" w:cs="Arial"/>
          </w:rPr>
          <w:t>f</w:t>
        </w:r>
      </w:ins>
      <w:r w:rsidR="008347BD">
        <w:rPr>
          <w:rFonts w:ascii="Arial Narrow" w:hAnsi="Arial Narrow" w:cs="Arial"/>
        </w:rPr>
        <w:t>inalmente</w:t>
      </w:r>
      <w:ins w:id="1503" w:author="Usuario de Windows" w:date="2023-03-23T10:44:00Z">
        <w:r w:rsidR="000A7B9B">
          <w:rPr>
            <w:rFonts w:ascii="Arial Narrow" w:hAnsi="Arial Narrow" w:cs="Arial"/>
          </w:rPr>
          <w:t>,</w:t>
        </w:r>
      </w:ins>
      <w:r w:rsidR="008347BD">
        <w:rPr>
          <w:rFonts w:ascii="Arial Narrow" w:hAnsi="Arial Narrow" w:cs="Arial"/>
        </w:rPr>
        <w:t xml:space="preserve"> recom</w:t>
      </w:r>
      <w:ins w:id="1504" w:author="Usuario de Windows" w:date="2023-03-23T10:44:00Z">
        <w:r w:rsidR="000A7B9B">
          <w:rPr>
            <w:rFonts w:ascii="Arial Narrow" w:hAnsi="Arial Narrow" w:cs="Arial"/>
          </w:rPr>
          <w:t>endó</w:t>
        </w:r>
      </w:ins>
      <w:del w:id="1505" w:author="Usuario de Windows" w:date="2023-03-23T10:44:00Z">
        <w:r w:rsidR="008347BD" w:rsidDel="000A7B9B">
          <w:rPr>
            <w:rFonts w:ascii="Arial Narrow" w:hAnsi="Arial Narrow" w:cs="Arial"/>
          </w:rPr>
          <w:delText>ienda</w:delText>
        </w:r>
      </w:del>
      <w:r w:rsidR="008347BD">
        <w:rPr>
          <w:rFonts w:ascii="Arial Narrow" w:hAnsi="Arial Narrow" w:cs="Arial"/>
        </w:rPr>
        <w:t xml:space="preserve"> al </w:t>
      </w:r>
      <w:ins w:id="1506" w:author="Usuario de Windows" w:date="2023-03-23T10:44:00Z">
        <w:r w:rsidR="000A7B9B">
          <w:rPr>
            <w:rFonts w:ascii="Arial Narrow" w:hAnsi="Arial Narrow" w:cs="Arial"/>
          </w:rPr>
          <w:t>Sub gerente de Promoción Social</w:t>
        </w:r>
      </w:ins>
      <w:del w:id="1507" w:author="Usuario de Windows" w:date="2023-03-23T10:44:00Z">
        <w:r w:rsidR="008347BD" w:rsidDel="000A7B9B">
          <w:rPr>
            <w:rFonts w:ascii="Arial Narrow" w:hAnsi="Arial Narrow" w:cs="Arial"/>
          </w:rPr>
          <w:delText>jefe inmediato</w:delText>
        </w:r>
      </w:del>
      <w:r w:rsidR="008347BD">
        <w:rPr>
          <w:rFonts w:ascii="Arial Narrow" w:hAnsi="Arial Narrow" w:cs="Arial"/>
        </w:rPr>
        <w:t xml:space="preserve"> tomar las acciones </w:t>
      </w:r>
      <w:del w:id="1508" w:author="Usuario de Windows" w:date="2023-03-23T10:44:00Z">
        <w:r w:rsidR="008347BD" w:rsidDel="000A7B9B">
          <w:rPr>
            <w:rFonts w:ascii="Arial Narrow" w:hAnsi="Arial Narrow" w:cs="Arial"/>
          </w:rPr>
          <w:delText xml:space="preserve">pertinentes </w:delText>
        </w:r>
      </w:del>
      <w:ins w:id="1509" w:author="Usuario de Windows" w:date="2023-03-23T10:44:00Z">
        <w:r w:rsidR="000A7B9B">
          <w:rPr>
            <w:rFonts w:ascii="Arial Narrow" w:hAnsi="Arial Narrow" w:cs="Arial"/>
          </w:rPr>
          <w:t xml:space="preserve">correspondiente para la resolución de la Orden de compra, </w:t>
        </w:r>
      </w:ins>
      <w:r w:rsidR="008347BD">
        <w:rPr>
          <w:rFonts w:ascii="Arial Narrow" w:hAnsi="Arial Narrow" w:cs="Arial"/>
        </w:rPr>
        <w:t>por incumplimiento por parte del proveedor</w:t>
      </w:r>
      <w:ins w:id="1510" w:author="Usuario de Windows" w:date="2023-03-23T10:45:00Z">
        <w:r w:rsidR="000A7B9B">
          <w:rPr>
            <w:rFonts w:ascii="Arial Narrow" w:hAnsi="Arial Narrow" w:cs="Arial"/>
          </w:rPr>
          <w:t>.</w:t>
        </w:r>
      </w:ins>
    </w:p>
    <w:p w14:paraId="2876CF87" w14:textId="77777777" w:rsidR="000A7B9B" w:rsidRDefault="000A7B9B">
      <w:pPr>
        <w:pStyle w:val="Prrafodelista"/>
        <w:tabs>
          <w:tab w:val="left" w:pos="142"/>
          <w:tab w:val="left" w:pos="1276"/>
        </w:tabs>
        <w:autoSpaceDE w:val="0"/>
        <w:autoSpaceDN w:val="0"/>
        <w:adjustRightInd w:val="0"/>
        <w:spacing w:after="0" w:line="240" w:lineRule="auto"/>
        <w:ind w:left="993"/>
        <w:jc w:val="both"/>
        <w:rPr>
          <w:ins w:id="1511" w:author="Usuario de Windows" w:date="2023-03-23T10:45:00Z"/>
          <w:rFonts w:ascii="Arial Narrow" w:hAnsi="Arial Narrow" w:cs="Arial"/>
        </w:rPr>
      </w:pPr>
    </w:p>
    <w:p w14:paraId="36A629BD" w14:textId="606851C7" w:rsidR="000A7B9B" w:rsidRDefault="000A7B9B">
      <w:pPr>
        <w:pStyle w:val="Prrafodelista"/>
        <w:tabs>
          <w:tab w:val="left" w:pos="142"/>
          <w:tab w:val="left" w:pos="1276"/>
        </w:tabs>
        <w:autoSpaceDE w:val="0"/>
        <w:autoSpaceDN w:val="0"/>
        <w:adjustRightInd w:val="0"/>
        <w:spacing w:after="0" w:line="240" w:lineRule="auto"/>
        <w:ind w:left="993"/>
        <w:jc w:val="both"/>
        <w:rPr>
          <w:ins w:id="1512" w:author="Usuario de Windows" w:date="2023-03-23T10:48:00Z"/>
          <w:rFonts w:ascii="Arial Narrow" w:hAnsi="Arial Narrow"/>
          <w:i/>
        </w:rPr>
        <w:pPrChange w:id="1513" w:author="Usuario de Windows" w:date="2023-03-23T10:47:00Z">
          <w:pPr>
            <w:pStyle w:val="Prrafodelista"/>
            <w:spacing w:line="240" w:lineRule="auto"/>
            <w:ind w:left="1134"/>
            <w:jc w:val="both"/>
          </w:pPr>
        </w:pPrChange>
      </w:pPr>
      <w:ins w:id="1514" w:author="Usuario de Windows" w:date="2023-03-23T10:46:00Z">
        <w:r>
          <w:rPr>
            <w:rFonts w:ascii="Arial Narrow" w:hAnsi="Arial Narrow" w:cs="Arial"/>
          </w:rPr>
          <w:t xml:space="preserve">En este contexto, mediante </w:t>
        </w:r>
      </w:ins>
      <w:ins w:id="1515" w:author="Usuario de Windows" w:date="2023-03-23T10:47:00Z">
        <w:r>
          <w:rPr>
            <w:rFonts w:ascii="Arial Narrow" w:hAnsi="Arial Narrow"/>
          </w:rPr>
          <w:t>correo electrónico de 6 de diciembre de 2022,</w:t>
        </w:r>
        <w:r w:rsidRPr="009F3A0D">
          <w:rPr>
            <w:rFonts w:ascii="Arial Narrow" w:hAnsi="Arial Narrow"/>
          </w:rPr>
          <w:t xml:space="preserve"> </w:t>
        </w:r>
      </w:ins>
      <w:ins w:id="1516" w:author="Usuario de Windows" w:date="2023-03-23T10:48:00Z">
        <w:r>
          <w:rPr>
            <w:rFonts w:ascii="Arial Narrow" w:hAnsi="Arial Narrow"/>
          </w:rPr>
          <w:t xml:space="preserve">fuera del plazo establecido por la normativa, </w:t>
        </w:r>
      </w:ins>
      <w:ins w:id="1517" w:author="Usuario de Windows" w:date="2023-03-23T10:47:00Z">
        <w:r w:rsidRPr="009F3A0D">
          <w:rPr>
            <w:rFonts w:ascii="Arial Narrow" w:hAnsi="Arial Narrow"/>
          </w:rPr>
          <w:t>la responsable de la Sub Dirección de Abastecimientos Patrimonio y Margesí de Bienes</w:t>
        </w:r>
        <w:r>
          <w:rPr>
            <w:rFonts w:ascii="Arial Narrow" w:hAnsi="Arial Narrow"/>
          </w:rPr>
          <w:t>,</w:t>
        </w:r>
        <w:r w:rsidRPr="009F3A0D">
          <w:rPr>
            <w:rFonts w:ascii="Arial Narrow" w:hAnsi="Arial Narrow"/>
          </w:rPr>
          <w:t xml:space="preserve"> comunic</w:t>
        </w:r>
        <w:r>
          <w:rPr>
            <w:rFonts w:ascii="Arial Narrow" w:hAnsi="Arial Narrow"/>
          </w:rPr>
          <w:t>ó</w:t>
        </w:r>
        <w:r w:rsidRPr="009F3A0D">
          <w:rPr>
            <w:rFonts w:ascii="Arial Narrow" w:hAnsi="Arial Narrow"/>
          </w:rPr>
          <w:t xml:space="preserve"> al proveedor </w:t>
        </w:r>
        <w:r w:rsidRPr="00DB1F0F">
          <w:rPr>
            <w:rFonts w:ascii="Arial Narrow" w:hAnsi="Arial Narrow"/>
          </w:rPr>
          <w:t xml:space="preserve">la carta </w:t>
        </w:r>
        <w:proofErr w:type="spellStart"/>
        <w:r w:rsidRPr="00DB1F0F">
          <w:rPr>
            <w:rFonts w:ascii="Arial Narrow" w:hAnsi="Arial Narrow"/>
          </w:rPr>
          <w:t>n.°</w:t>
        </w:r>
        <w:proofErr w:type="spellEnd"/>
        <w:r w:rsidRPr="00DB1F0F">
          <w:rPr>
            <w:rFonts w:ascii="Arial Narrow" w:hAnsi="Arial Narrow"/>
          </w:rPr>
          <w:t xml:space="preserve"> 773-2022-GR. APURIMAC/07.04 de 5 de diciembre de 2022</w:t>
        </w:r>
        <w:r>
          <w:rPr>
            <w:rFonts w:ascii="Arial Narrow" w:hAnsi="Arial Narrow"/>
          </w:rPr>
          <w:t xml:space="preserve">, con las observaciones a la adquisición de gabinetes de carga portátiles, precisando que, </w:t>
        </w:r>
        <w:r w:rsidRPr="009F3A0D">
          <w:rPr>
            <w:rFonts w:ascii="Arial Narrow" w:hAnsi="Arial Narrow"/>
            <w:i/>
          </w:rPr>
          <w:t>“(…) en tanto no se levante las observaciones advertidas, el área usuaria (…) no puede recibir los bienes, no podría otorgar la conformidad de la prestación (…) se les  otorga un plazo de cinco (5) días calendario para subsanar las observaciones advertidas; de no ser subsanadas en dicho plazo, corresponderá la aplicación de penalidades por mora.”</w:t>
        </w:r>
      </w:ins>
    </w:p>
    <w:p w14:paraId="1D161DEE" w14:textId="77777777" w:rsidR="000A7B9B" w:rsidRPr="000A7B9B" w:rsidRDefault="000A7B9B">
      <w:pPr>
        <w:pStyle w:val="Prrafodelista"/>
        <w:tabs>
          <w:tab w:val="left" w:pos="142"/>
          <w:tab w:val="left" w:pos="1276"/>
        </w:tabs>
        <w:autoSpaceDE w:val="0"/>
        <w:autoSpaceDN w:val="0"/>
        <w:adjustRightInd w:val="0"/>
        <w:spacing w:after="0" w:line="240" w:lineRule="auto"/>
        <w:ind w:left="993"/>
        <w:jc w:val="both"/>
        <w:rPr>
          <w:ins w:id="1518" w:author="Usuario de Windows" w:date="2023-03-23T10:48:00Z"/>
          <w:rFonts w:ascii="Arial Narrow" w:hAnsi="Arial Narrow"/>
          <w:rPrChange w:id="1519" w:author="Usuario de Windows" w:date="2023-03-23T10:49:00Z">
            <w:rPr>
              <w:ins w:id="1520" w:author="Usuario de Windows" w:date="2023-03-23T10:48:00Z"/>
              <w:rFonts w:ascii="Arial Narrow" w:hAnsi="Arial Narrow"/>
              <w:i/>
            </w:rPr>
          </w:rPrChange>
        </w:rPr>
        <w:pPrChange w:id="1521" w:author="Usuario de Windows" w:date="2023-03-23T10:47:00Z">
          <w:pPr>
            <w:pStyle w:val="Prrafodelista"/>
            <w:spacing w:line="240" w:lineRule="auto"/>
            <w:ind w:left="1134"/>
            <w:jc w:val="both"/>
          </w:pPr>
        </w:pPrChange>
      </w:pPr>
    </w:p>
    <w:p w14:paraId="7486F6BE" w14:textId="00316326" w:rsidR="000A7B9B" w:rsidRPr="000A7B9B" w:rsidRDefault="000A7B9B">
      <w:pPr>
        <w:pStyle w:val="Prrafodelista"/>
        <w:tabs>
          <w:tab w:val="left" w:pos="142"/>
          <w:tab w:val="left" w:pos="1276"/>
        </w:tabs>
        <w:autoSpaceDE w:val="0"/>
        <w:autoSpaceDN w:val="0"/>
        <w:adjustRightInd w:val="0"/>
        <w:spacing w:after="0" w:line="240" w:lineRule="auto"/>
        <w:ind w:left="993"/>
        <w:jc w:val="both"/>
        <w:rPr>
          <w:ins w:id="1522" w:author="Usuario de Windows" w:date="2023-03-23T10:47:00Z"/>
          <w:rFonts w:ascii="Arial Narrow" w:hAnsi="Arial Narrow"/>
        </w:rPr>
        <w:pPrChange w:id="1523" w:author="Usuario de Windows" w:date="2023-03-23T10:47:00Z">
          <w:pPr>
            <w:pStyle w:val="Prrafodelista"/>
            <w:spacing w:line="240" w:lineRule="auto"/>
            <w:ind w:left="1134"/>
            <w:jc w:val="both"/>
          </w:pPr>
        </w:pPrChange>
      </w:pPr>
      <w:ins w:id="1524" w:author="Usuario de Windows" w:date="2023-03-23T10:48:00Z">
        <w:r w:rsidRPr="000A7B9B">
          <w:rPr>
            <w:rFonts w:ascii="Arial Narrow" w:hAnsi="Arial Narrow"/>
            <w:rPrChange w:id="1525" w:author="Usuario de Windows" w:date="2023-03-23T10:49:00Z">
              <w:rPr>
                <w:rFonts w:ascii="Arial Narrow" w:hAnsi="Arial Narrow"/>
                <w:i/>
              </w:rPr>
            </w:rPrChange>
          </w:rPr>
          <w:lastRenderedPageBreak/>
          <w:t xml:space="preserve">Finalmente, </w:t>
        </w:r>
      </w:ins>
      <w:ins w:id="1526" w:author="Usuario de Windows" w:date="2023-03-23T10:50:00Z">
        <w:r>
          <w:rPr>
            <w:rFonts w:ascii="Arial Narrow" w:hAnsi="Arial Narrow"/>
          </w:rPr>
          <w:t xml:space="preserve">a pesar que el proveedor, además de no subsanar las observaciones comunicadas, </w:t>
        </w:r>
      </w:ins>
      <w:ins w:id="1527" w:author="Usuario de Windows" w:date="2023-03-23T10:51:00Z">
        <w:r w:rsidRPr="009F3A0D">
          <w:rPr>
            <w:rFonts w:ascii="Arial Narrow" w:hAnsi="Arial Narrow"/>
          </w:rPr>
          <w:t xml:space="preserve">mediante carta </w:t>
        </w:r>
        <w:proofErr w:type="spellStart"/>
        <w:r w:rsidRPr="009F3A0D">
          <w:rPr>
            <w:rFonts w:ascii="Arial Narrow" w:hAnsi="Arial Narrow"/>
          </w:rPr>
          <w:t>n.°</w:t>
        </w:r>
        <w:proofErr w:type="spellEnd"/>
        <w:r w:rsidRPr="009F3A0D">
          <w:rPr>
            <w:rFonts w:ascii="Arial Narrow" w:hAnsi="Arial Narrow"/>
          </w:rPr>
          <w:t xml:space="preserve"> 002-2023/INDUSTRIASTENODURASAC, de 3 de enero de 2023, solicitó la devolución de los bienes que se encuentran en custodia en el almacén del Gobierno Regional de Apurímac</w:t>
        </w:r>
        <w:r>
          <w:rPr>
            <w:rFonts w:ascii="Arial Narrow" w:hAnsi="Arial Narrow"/>
          </w:rPr>
          <w:t>; la Entidad no procedió con la resoluci</w:t>
        </w:r>
      </w:ins>
      <w:ins w:id="1528" w:author="Usuario de Windows" w:date="2023-03-23T10:52:00Z">
        <w:r>
          <w:rPr>
            <w:rFonts w:ascii="Arial Narrow" w:hAnsi="Arial Narrow"/>
          </w:rPr>
          <w:t xml:space="preserve">ón de la </w:t>
        </w:r>
        <w:r w:rsidR="00936BF6" w:rsidRPr="00FA1F93">
          <w:rPr>
            <w:rFonts w:ascii="Arial Narrow" w:hAnsi="Arial Narrow" w:cs="Arial"/>
          </w:rPr>
          <w:t>orden de compra n.º</w:t>
        </w:r>
        <w:r w:rsidR="00936BF6">
          <w:rPr>
            <w:rFonts w:ascii="Arial Narrow" w:hAnsi="Arial Narrow" w:cs="Arial"/>
          </w:rPr>
          <w:t xml:space="preserve"> 3961 ni la devolución de los bienes, tal como se evidencia del </w:t>
        </w:r>
      </w:ins>
      <w:ins w:id="1529" w:author="Usuario de Windows" w:date="2023-03-23T10:53:00Z">
        <w:r w:rsidR="00936BF6">
          <w:rPr>
            <w:rFonts w:ascii="Arial Narrow" w:hAnsi="Arial Narrow"/>
          </w:rPr>
          <w:t xml:space="preserve">informe </w:t>
        </w:r>
        <w:r w:rsidR="00936BF6">
          <w:rPr>
            <w:rFonts w:ascii="Arial Narrow" w:hAnsi="Arial Narrow"/>
          </w:rPr>
          <w:br/>
        </w:r>
        <w:proofErr w:type="spellStart"/>
        <w:r w:rsidR="00936BF6">
          <w:rPr>
            <w:rFonts w:ascii="Arial Narrow" w:hAnsi="Arial Narrow"/>
          </w:rPr>
          <w:t>n.°</w:t>
        </w:r>
        <w:proofErr w:type="spellEnd"/>
        <w:r w:rsidR="00936BF6">
          <w:rPr>
            <w:rFonts w:ascii="Arial Narrow" w:hAnsi="Arial Narrow"/>
          </w:rPr>
          <w:t xml:space="preserve"> 038-2023-GFRAP/11/SGSP/R.P/RJBA de 20 de febrero 2023 y del a</w:t>
        </w:r>
        <w:r w:rsidR="00936BF6" w:rsidRPr="00936BF6">
          <w:rPr>
            <w:rFonts w:ascii="Arial Narrow" w:hAnsi="Arial Narrow"/>
          </w:rPr>
          <w:t xml:space="preserve">cta de visita </w:t>
        </w:r>
        <w:r w:rsidR="00936BF6">
          <w:rPr>
            <w:rFonts w:ascii="Arial Narrow" w:hAnsi="Arial Narrow"/>
          </w:rPr>
          <w:t>de control</w:t>
        </w:r>
        <w:r w:rsidR="00936BF6">
          <w:rPr>
            <w:rFonts w:ascii="Arial Narrow" w:hAnsi="Arial Narrow"/>
          </w:rPr>
          <w:br/>
        </w:r>
        <w:proofErr w:type="spellStart"/>
        <w:r w:rsidR="00936BF6" w:rsidRPr="00936BF6">
          <w:rPr>
            <w:rFonts w:ascii="Arial Narrow" w:hAnsi="Arial Narrow"/>
          </w:rPr>
          <w:t>n.°</w:t>
        </w:r>
        <w:proofErr w:type="spellEnd"/>
        <w:r w:rsidR="00936BF6" w:rsidRPr="00936BF6">
          <w:rPr>
            <w:rFonts w:ascii="Arial Narrow" w:hAnsi="Arial Narrow"/>
          </w:rPr>
          <w:t xml:space="preserve"> 01-2023-CG-OCI-GORE/APURIMAC, </w:t>
        </w:r>
        <w:r w:rsidR="00936BF6">
          <w:rPr>
            <w:rFonts w:ascii="Arial Narrow" w:hAnsi="Arial Narrow"/>
          </w:rPr>
          <w:t>de</w:t>
        </w:r>
        <w:r w:rsidR="00936BF6" w:rsidRPr="00936BF6">
          <w:rPr>
            <w:rFonts w:ascii="Arial Narrow" w:hAnsi="Arial Narrow"/>
          </w:rPr>
          <w:t xml:space="preserve"> 16 de marzo de 2023</w:t>
        </w:r>
        <w:r w:rsidR="00936BF6">
          <w:rPr>
            <w:rFonts w:ascii="Arial Narrow" w:hAnsi="Arial Narrow"/>
          </w:rPr>
          <w:t xml:space="preserve">, en el que la </w:t>
        </w:r>
      </w:ins>
      <w:ins w:id="1530" w:author="Usuario de Windows" w:date="2023-03-23T10:54:00Z">
        <w:r w:rsidR="00936BF6">
          <w:rPr>
            <w:rFonts w:ascii="Arial Narrow" w:hAnsi="Arial Narrow"/>
          </w:rPr>
          <w:t>Comisión de control evidenc</w:t>
        </w:r>
        <w:r w:rsidR="00936BF6" w:rsidRPr="00936BF6">
          <w:rPr>
            <w:rFonts w:ascii="Arial Narrow" w:hAnsi="Arial Narrow"/>
          </w:rPr>
          <w:t xml:space="preserve">ió </w:t>
        </w:r>
        <w:r w:rsidR="00936BF6" w:rsidRPr="00936BF6">
          <w:rPr>
            <w:rFonts w:ascii="Arial Narrow" w:hAnsi="Arial Narrow" w:cs="Arial"/>
            <w:rPrChange w:id="1531" w:author="Usuario de Windows" w:date="2023-03-23T10:54:00Z">
              <w:rPr>
                <w:rFonts w:ascii="Arial Narrow" w:hAnsi="Arial Narrow" w:cs="Arial"/>
                <w:highlight w:val="yellow"/>
              </w:rPr>
            </w:rPrChange>
          </w:rPr>
          <w:t>el almacenamiento de las 15 unidades de gabinete de metal de carga de portátiles, las mismas que se encuentran embaladas</w:t>
        </w:r>
        <w:r w:rsidR="00936BF6">
          <w:rPr>
            <w:rFonts w:ascii="Arial Narrow" w:hAnsi="Arial Narrow" w:cs="Arial"/>
          </w:rPr>
          <w:t>, como se mu</w:t>
        </w:r>
      </w:ins>
      <w:ins w:id="1532" w:author="Usuario de Windows" w:date="2023-03-23T10:57:00Z">
        <w:r w:rsidR="00936BF6">
          <w:rPr>
            <w:rFonts w:ascii="Arial Narrow" w:hAnsi="Arial Narrow" w:cs="Arial"/>
          </w:rPr>
          <w:t>estra en la imagen siguiente:</w:t>
        </w:r>
      </w:ins>
    </w:p>
    <w:p w14:paraId="5656D5E2" w14:textId="77777777" w:rsidR="00936BF6" w:rsidRDefault="00936BF6">
      <w:pPr>
        <w:pStyle w:val="Prrafodelista"/>
        <w:tabs>
          <w:tab w:val="left" w:pos="142"/>
          <w:tab w:val="left" w:pos="1276"/>
        </w:tabs>
        <w:autoSpaceDE w:val="0"/>
        <w:autoSpaceDN w:val="0"/>
        <w:adjustRightInd w:val="0"/>
        <w:spacing w:after="0" w:line="240" w:lineRule="auto"/>
        <w:ind w:left="993"/>
        <w:jc w:val="both"/>
        <w:rPr>
          <w:ins w:id="1533" w:author="Usuario de Windows" w:date="2023-03-23T10:58:00Z"/>
          <w:rFonts w:ascii="Arial Narrow" w:hAnsi="Arial Narrow" w:cs="Arial"/>
        </w:rPr>
      </w:pPr>
    </w:p>
    <w:p w14:paraId="6721F306" w14:textId="77777777" w:rsidR="00936BF6" w:rsidRPr="009F3A0D" w:rsidRDefault="00936BF6" w:rsidP="00936BF6">
      <w:pPr>
        <w:pStyle w:val="Prrafodelista"/>
        <w:tabs>
          <w:tab w:val="left" w:pos="142"/>
          <w:tab w:val="left" w:pos="1276"/>
        </w:tabs>
        <w:autoSpaceDE w:val="0"/>
        <w:autoSpaceDN w:val="0"/>
        <w:adjustRightInd w:val="0"/>
        <w:spacing w:after="0" w:line="240" w:lineRule="auto"/>
        <w:ind w:left="709"/>
        <w:jc w:val="center"/>
        <w:rPr>
          <w:ins w:id="1534" w:author="Usuario de Windows" w:date="2023-03-23T10:58:00Z"/>
          <w:rFonts w:ascii="Arial Narrow" w:hAnsi="Arial Narrow" w:cs="Arial"/>
          <w:b/>
          <w:bCs/>
          <w:sz w:val="20"/>
        </w:rPr>
      </w:pPr>
      <w:ins w:id="1535" w:author="Usuario de Windows" w:date="2023-03-23T10:58:00Z">
        <w:r w:rsidRPr="009F3A0D">
          <w:rPr>
            <w:rFonts w:ascii="Arial Narrow" w:hAnsi="Arial Narrow" w:cs="Arial"/>
            <w:b/>
            <w:bCs/>
            <w:sz w:val="20"/>
          </w:rPr>
          <w:t xml:space="preserve">Imagen </w:t>
        </w:r>
        <w:proofErr w:type="spellStart"/>
        <w:r w:rsidRPr="009F3A0D">
          <w:rPr>
            <w:rFonts w:ascii="Arial Narrow" w:hAnsi="Arial Narrow" w:cs="Arial"/>
            <w:b/>
            <w:bCs/>
            <w:sz w:val="20"/>
          </w:rPr>
          <w:t>n.°</w:t>
        </w:r>
        <w:proofErr w:type="spellEnd"/>
        <w:r w:rsidRPr="009F3A0D">
          <w:rPr>
            <w:rFonts w:ascii="Arial Narrow" w:hAnsi="Arial Narrow" w:cs="Arial"/>
            <w:b/>
            <w:bCs/>
            <w:sz w:val="20"/>
          </w:rPr>
          <w:t xml:space="preserve"> 1</w:t>
        </w:r>
      </w:ins>
    </w:p>
    <w:p w14:paraId="1C752059" w14:textId="77777777" w:rsidR="00936BF6" w:rsidRPr="00B6246B" w:rsidRDefault="00936BF6" w:rsidP="00936BF6">
      <w:pPr>
        <w:pStyle w:val="Prrafodelista"/>
        <w:tabs>
          <w:tab w:val="left" w:pos="142"/>
          <w:tab w:val="left" w:pos="1276"/>
        </w:tabs>
        <w:autoSpaceDE w:val="0"/>
        <w:autoSpaceDN w:val="0"/>
        <w:adjustRightInd w:val="0"/>
        <w:spacing w:after="0" w:line="240" w:lineRule="auto"/>
        <w:ind w:left="709"/>
        <w:jc w:val="center"/>
        <w:rPr>
          <w:ins w:id="1536" w:author="Usuario de Windows" w:date="2023-03-23T10:58:00Z"/>
          <w:rFonts w:ascii="Arial Narrow" w:hAnsi="Arial Narrow" w:cs="Arial"/>
          <w:b/>
          <w:bCs/>
          <w:sz w:val="20"/>
          <w:szCs w:val="20"/>
        </w:rPr>
      </w:pPr>
      <w:ins w:id="1537" w:author="Usuario de Windows" w:date="2023-03-23T10:58:00Z">
        <w:r>
          <w:rPr>
            <w:rFonts w:ascii="Arial Narrow" w:hAnsi="Arial Narrow" w:cs="Arial"/>
            <w:b/>
            <w:bCs/>
            <w:sz w:val="20"/>
            <w:szCs w:val="20"/>
          </w:rPr>
          <w:t>G</w:t>
        </w:r>
        <w:r w:rsidRPr="00936BF6">
          <w:rPr>
            <w:rFonts w:ascii="Arial Narrow" w:hAnsi="Arial Narrow" w:cs="Arial"/>
            <w:b/>
            <w:bCs/>
            <w:sz w:val="20"/>
            <w:szCs w:val="20"/>
          </w:rPr>
          <w:t>abinete</w:t>
        </w:r>
        <w:r>
          <w:rPr>
            <w:rFonts w:ascii="Arial Narrow" w:hAnsi="Arial Narrow" w:cs="Arial"/>
            <w:b/>
            <w:bCs/>
            <w:sz w:val="20"/>
            <w:szCs w:val="20"/>
          </w:rPr>
          <w:t>s</w:t>
        </w:r>
        <w:r w:rsidRPr="00936BF6">
          <w:rPr>
            <w:rFonts w:ascii="Arial Narrow" w:hAnsi="Arial Narrow" w:cs="Arial"/>
            <w:b/>
            <w:bCs/>
            <w:sz w:val="20"/>
            <w:szCs w:val="20"/>
          </w:rPr>
          <w:t xml:space="preserve"> de metal de carga de portátiles</w:t>
        </w:r>
        <w:r w:rsidRPr="00936BF6" w:rsidDel="00936BF6">
          <w:rPr>
            <w:rFonts w:ascii="Arial Narrow" w:hAnsi="Arial Narrow" w:cs="Arial"/>
            <w:b/>
            <w:bCs/>
            <w:sz w:val="20"/>
            <w:szCs w:val="20"/>
          </w:rPr>
          <w:t xml:space="preserve"> </w:t>
        </w:r>
        <w:r>
          <w:rPr>
            <w:rFonts w:ascii="Arial Narrow" w:hAnsi="Arial Narrow" w:cs="Arial"/>
            <w:b/>
            <w:bCs/>
            <w:sz w:val="20"/>
            <w:szCs w:val="20"/>
          </w:rPr>
          <w:t>almacenados,</w:t>
        </w:r>
        <w:r w:rsidRPr="00B6246B">
          <w:rPr>
            <w:rFonts w:ascii="Arial Narrow" w:hAnsi="Arial Narrow" w:cs="Arial"/>
            <w:b/>
            <w:bCs/>
            <w:sz w:val="20"/>
            <w:szCs w:val="20"/>
          </w:rPr>
          <w:t xml:space="preserve"> en el almacén de la entidad</w:t>
        </w:r>
      </w:ins>
    </w:p>
    <w:p w14:paraId="5466B0C6" w14:textId="77777777" w:rsidR="00936BF6" w:rsidRDefault="00936BF6" w:rsidP="00936BF6">
      <w:pPr>
        <w:pStyle w:val="Prrafodelista"/>
        <w:tabs>
          <w:tab w:val="left" w:pos="142"/>
          <w:tab w:val="left" w:pos="1276"/>
        </w:tabs>
        <w:autoSpaceDE w:val="0"/>
        <w:autoSpaceDN w:val="0"/>
        <w:adjustRightInd w:val="0"/>
        <w:spacing w:after="0" w:line="240" w:lineRule="auto"/>
        <w:ind w:left="709"/>
        <w:jc w:val="both"/>
        <w:rPr>
          <w:ins w:id="1538" w:author="Usuario de Windows" w:date="2023-03-23T10:58:00Z"/>
          <w:rFonts w:ascii="Arial Narrow" w:hAnsi="Arial Narrow" w:cs="Arial"/>
        </w:rPr>
      </w:pPr>
    </w:p>
    <w:p w14:paraId="02988FD9" w14:textId="790F84F0" w:rsidR="00936BF6" w:rsidRDefault="00936BF6" w:rsidP="00936BF6">
      <w:pPr>
        <w:jc w:val="center"/>
        <w:rPr>
          <w:ins w:id="1539" w:author="Usuario de Windows" w:date="2023-03-23T10:58:00Z"/>
          <w:noProof/>
        </w:rPr>
      </w:pPr>
      <w:ins w:id="1540" w:author="Usuario de Windows" w:date="2023-03-23T10:58:00Z">
        <w:r w:rsidRPr="008051D1">
          <w:rPr>
            <w:noProof/>
            <w:lang w:eastAsia="es-PE"/>
          </w:rPr>
          <w:drawing>
            <wp:inline distT="0" distB="0" distL="0" distR="0" wp14:anchorId="48458E03" wp14:editId="7D8EA670">
              <wp:extent cx="3903257" cy="2247900"/>
              <wp:effectExtent l="19050" t="19050" r="21590" b="19050"/>
              <wp:docPr id="1" name="Imagen 1" descr="C:\Users\GRAPURIMAC\Downloads\WhatsApp Image 2023-03-20 at 9.27.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PURIMAC\Downloads\WhatsApp Image 2023-03-20 at 9.27.36 AM.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7866" cy="2285109"/>
                      </a:xfrm>
                      <a:prstGeom prst="rect">
                        <a:avLst/>
                      </a:prstGeom>
                      <a:noFill/>
                      <a:ln w="22225">
                        <a:solidFill>
                          <a:schemeClr val="tx1"/>
                        </a:solidFill>
                      </a:ln>
                    </pic:spPr>
                  </pic:pic>
                </a:graphicData>
              </a:graphic>
            </wp:inline>
          </w:drawing>
        </w:r>
      </w:ins>
    </w:p>
    <w:p w14:paraId="31D32B3C" w14:textId="77777777" w:rsidR="00936BF6" w:rsidRDefault="00936BF6" w:rsidP="00936BF6">
      <w:pPr>
        <w:jc w:val="center"/>
        <w:rPr>
          <w:ins w:id="1541" w:author="Usuario de Windows" w:date="2023-03-23T10:58:00Z"/>
          <w:noProof/>
        </w:rPr>
      </w:pPr>
    </w:p>
    <w:p w14:paraId="0D2E6782" w14:textId="77777777" w:rsidR="00936BF6" w:rsidRDefault="00936BF6" w:rsidP="00936BF6">
      <w:pPr>
        <w:jc w:val="center"/>
        <w:rPr>
          <w:ins w:id="1542" w:author="Usuario de Windows" w:date="2023-03-23T10:58:00Z"/>
          <w:noProof/>
        </w:rPr>
      </w:pPr>
    </w:p>
    <w:p w14:paraId="29875EF9" w14:textId="7C97EE62" w:rsidR="0008592D" w:rsidDel="00936BF6" w:rsidRDefault="008347BD">
      <w:pPr>
        <w:pStyle w:val="Prrafodelista"/>
        <w:tabs>
          <w:tab w:val="left" w:pos="142"/>
          <w:tab w:val="left" w:pos="1276"/>
        </w:tabs>
        <w:autoSpaceDE w:val="0"/>
        <w:autoSpaceDN w:val="0"/>
        <w:adjustRightInd w:val="0"/>
        <w:spacing w:after="0" w:line="240" w:lineRule="auto"/>
        <w:ind w:left="993"/>
        <w:jc w:val="both"/>
        <w:rPr>
          <w:del w:id="1543" w:author="Usuario de Windows" w:date="2023-03-23T10:58:00Z"/>
          <w:rFonts w:ascii="Arial Narrow" w:hAnsi="Arial Narrow" w:cs="Arial"/>
        </w:rPr>
      </w:pPr>
      <w:del w:id="1544" w:author="Usuario de Windows" w:date="2023-03-23T10:45:00Z">
        <w:r w:rsidDel="000A7B9B">
          <w:rPr>
            <w:rFonts w:ascii="Arial Narrow" w:hAnsi="Arial Narrow" w:cs="Arial"/>
          </w:rPr>
          <w:delText>.</w:delText>
        </w:r>
      </w:del>
    </w:p>
    <w:p w14:paraId="1842CA11" w14:textId="6BA12401" w:rsidR="0008592D" w:rsidDel="00936BF6" w:rsidRDefault="0008592D">
      <w:pPr>
        <w:pStyle w:val="Prrafodelista"/>
        <w:tabs>
          <w:tab w:val="left" w:pos="142"/>
          <w:tab w:val="left" w:pos="1276"/>
        </w:tabs>
        <w:autoSpaceDE w:val="0"/>
        <w:autoSpaceDN w:val="0"/>
        <w:adjustRightInd w:val="0"/>
        <w:spacing w:after="0" w:line="240" w:lineRule="auto"/>
        <w:ind w:left="993"/>
        <w:jc w:val="both"/>
        <w:rPr>
          <w:del w:id="1545" w:author="Usuario de Windows" w:date="2023-03-23T10:58:00Z"/>
          <w:rFonts w:ascii="Arial Narrow" w:hAnsi="Arial Narrow" w:cs="Arial"/>
        </w:rPr>
        <w:pPrChange w:id="1546" w:author="Usuario de Windows" w:date="2023-03-23T10:58:00Z">
          <w:pPr>
            <w:pStyle w:val="Prrafodelista"/>
            <w:tabs>
              <w:tab w:val="left" w:pos="142"/>
              <w:tab w:val="left" w:pos="1276"/>
            </w:tabs>
            <w:autoSpaceDE w:val="0"/>
            <w:autoSpaceDN w:val="0"/>
            <w:adjustRightInd w:val="0"/>
            <w:spacing w:after="0" w:line="240" w:lineRule="auto"/>
            <w:ind w:left="709"/>
            <w:jc w:val="both"/>
          </w:pPr>
        </w:pPrChange>
      </w:pPr>
    </w:p>
    <w:p w14:paraId="277C0B2F" w14:textId="5229DFE1" w:rsidR="00706C33" w:rsidDel="00936BF6" w:rsidRDefault="0008592D">
      <w:pPr>
        <w:pStyle w:val="Prrafodelista"/>
        <w:tabs>
          <w:tab w:val="left" w:pos="142"/>
          <w:tab w:val="left" w:pos="1276"/>
        </w:tabs>
        <w:autoSpaceDE w:val="0"/>
        <w:autoSpaceDN w:val="0"/>
        <w:adjustRightInd w:val="0"/>
        <w:spacing w:after="0" w:line="240" w:lineRule="auto"/>
        <w:ind w:left="993"/>
        <w:jc w:val="both"/>
        <w:rPr>
          <w:del w:id="1547" w:author="Usuario de Windows" w:date="2023-03-23T10:58:00Z"/>
          <w:rFonts w:ascii="Arial Narrow" w:hAnsi="Arial Narrow" w:cs="Arial"/>
        </w:rPr>
      </w:pPr>
      <w:del w:id="1548" w:author="Usuario de Windows" w:date="2023-03-23T10:58:00Z">
        <w:r w:rsidDel="00936BF6">
          <w:rPr>
            <w:rFonts w:ascii="Arial Narrow" w:hAnsi="Arial Narrow" w:cs="Arial"/>
          </w:rPr>
          <w:delText xml:space="preserve">Al respecto, el personal que participo de la recepción y conformidad no hace constar que </w:delText>
        </w:r>
        <w:r w:rsidR="00952728" w:rsidDel="00936BF6">
          <w:rPr>
            <w:rFonts w:ascii="Arial Narrow" w:hAnsi="Arial Narrow" w:cs="Arial"/>
          </w:rPr>
          <w:delText>dichos equipos queden</w:delText>
        </w:r>
        <w:r w:rsidDel="00936BF6">
          <w:rPr>
            <w:rFonts w:ascii="Arial Narrow" w:hAnsi="Arial Narrow" w:cs="Arial"/>
          </w:rPr>
          <w:delText xml:space="preserve"> en custodia en el almacén del Gobierno Regional de </w:delText>
        </w:r>
        <w:r w:rsidR="00952728" w:rsidDel="00936BF6">
          <w:rPr>
            <w:rFonts w:ascii="Arial Narrow" w:hAnsi="Arial Narrow" w:cs="Arial"/>
          </w:rPr>
          <w:delText>Apurímac</w:delText>
        </w:r>
        <w:r w:rsidDel="00936BF6">
          <w:rPr>
            <w:rFonts w:ascii="Arial Narrow" w:hAnsi="Arial Narrow" w:cs="Arial"/>
          </w:rPr>
          <w:delText xml:space="preserve">, sin presuntamente considerar lo establecido en el numeral 168.7 del </w:delText>
        </w:r>
        <w:r w:rsidR="00F75E9F" w:rsidDel="00936BF6">
          <w:rPr>
            <w:rFonts w:ascii="Arial Narrow" w:hAnsi="Arial Narrow" w:cs="Arial"/>
          </w:rPr>
          <w:delText>artículo</w:delText>
        </w:r>
        <w:r w:rsidDel="00936BF6">
          <w:rPr>
            <w:rFonts w:ascii="Arial Narrow" w:hAnsi="Arial Narrow" w:cs="Arial"/>
          </w:rPr>
          <w:delText xml:space="preserve"> 168 del Reglament</w:delText>
        </w:r>
        <w:r w:rsidR="00DF45A8" w:rsidDel="00936BF6">
          <w:rPr>
            <w:rFonts w:ascii="Arial Narrow" w:hAnsi="Arial Narrow" w:cs="Arial"/>
          </w:rPr>
          <w:delText>o</w:delText>
        </w:r>
        <w:r w:rsidDel="00936BF6">
          <w:rPr>
            <w:rFonts w:ascii="Arial Narrow" w:hAnsi="Arial Narrow" w:cs="Arial"/>
          </w:rPr>
          <w:delText xml:space="preserve"> de la Ley de Contrataciones vigente, otorgando al contratista que subsane las observaciones en el plazo no menor de 2 </w:delText>
        </w:r>
        <w:r w:rsidR="00952728" w:rsidDel="00936BF6">
          <w:rPr>
            <w:rFonts w:ascii="Arial Narrow" w:hAnsi="Arial Narrow" w:cs="Arial"/>
          </w:rPr>
          <w:delText>días</w:delText>
        </w:r>
        <w:r w:rsidDel="00936BF6">
          <w:rPr>
            <w:rFonts w:ascii="Arial Narrow" w:hAnsi="Arial Narrow" w:cs="Arial"/>
          </w:rPr>
          <w:delText xml:space="preserve"> y mayor </w:delText>
        </w:r>
        <w:r w:rsidR="00952728" w:rsidDel="00936BF6">
          <w:rPr>
            <w:rFonts w:ascii="Arial Narrow" w:hAnsi="Arial Narrow" w:cs="Arial"/>
          </w:rPr>
          <w:delText xml:space="preserve">a </w:delText>
        </w:r>
        <w:r w:rsidR="003018DE" w:rsidDel="00936BF6">
          <w:rPr>
            <w:rFonts w:ascii="Arial Narrow" w:hAnsi="Arial Narrow" w:cs="Arial"/>
          </w:rPr>
          <w:delText>7</w:delText>
        </w:r>
        <w:r w:rsidR="00952728" w:rsidDel="00936BF6">
          <w:rPr>
            <w:rFonts w:ascii="Arial Narrow" w:hAnsi="Arial Narrow" w:cs="Arial"/>
          </w:rPr>
          <w:delText xml:space="preserve"> días.</w:delText>
        </w:r>
      </w:del>
    </w:p>
    <w:p w14:paraId="036C251E" w14:textId="2B7EA0B8" w:rsidR="00543D2D" w:rsidDel="00936BF6" w:rsidRDefault="00543D2D">
      <w:pPr>
        <w:pStyle w:val="Prrafodelista"/>
        <w:tabs>
          <w:tab w:val="left" w:pos="142"/>
          <w:tab w:val="left" w:pos="1276"/>
        </w:tabs>
        <w:autoSpaceDE w:val="0"/>
        <w:autoSpaceDN w:val="0"/>
        <w:adjustRightInd w:val="0"/>
        <w:spacing w:after="0" w:line="240" w:lineRule="auto"/>
        <w:ind w:left="993"/>
        <w:jc w:val="both"/>
        <w:rPr>
          <w:del w:id="1549" w:author="Usuario de Windows" w:date="2023-03-23T10:58:00Z"/>
          <w:rFonts w:ascii="Arial Narrow" w:hAnsi="Arial Narrow" w:cs="Arial"/>
        </w:rPr>
      </w:pPr>
    </w:p>
    <w:p w14:paraId="20C9A27F" w14:textId="6B5FEC75" w:rsidR="00543D2D" w:rsidDel="00936BF6" w:rsidRDefault="00AC717D">
      <w:pPr>
        <w:pStyle w:val="Prrafodelista"/>
        <w:tabs>
          <w:tab w:val="left" w:pos="142"/>
          <w:tab w:val="left" w:pos="1276"/>
        </w:tabs>
        <w:autoSpaceDE w:val="0"/>
        <w:autoSpaceDN w:val="0"/>
        <w:adjustRightInd w:val="0"/>
        <w:spacing w:after="0" w:line="240" w:lineRule="auto"/>
        <w:ind w:left="993"/>
        <w:jc w:val="both"/>
        <w:rPr>
          <w:del w:id="1550" w:author="Usuario de Windows" w:date="2023-03-23T10:58:00Z"/>
          <w:rFonts w:ascii="Arial Narrow" w:hAnsi="Arial Narrow" w:cs="Arial"/>
        </w:rPr>
      </w:pPr>
      <w:del w:id="1551" w:author="Usuario de Windows" w:date="2023-03-23T10:58:00Z">
        <w:r w:rsidRPr="00284CE1" w:rsidDel="00936BF6">
          <w:rPr>
            <w:rFonts w:ascii="Arial Narrow" w:hAnsi="Arial Narrow" w:cs="Arial"/>
            <w:highlight w:val="yellow"/>
            <w:rPrChange w:id="1552" w:author="Usuario de Windows" w:date="2023-03-23T10:21:00Z">
              <w:rPr>
                <w:rFonts w:ascii="Arial Narrow" w:hAnsi="Arial Narrow" w:cs="Arial"/>
              </w:rPr>
            </w:rPrChange>
          </w:rPr>
          <w:delText xml:space="preserve">Asimismo, </w:delText>
        </w:r>
        <w:r w:rsidR="00EC1262" w:rsidRPr="00284CE1" w:rsidDel="00936BF6">
          <w:rPr>
            <w:rFonts w:ascii="Arial Narrow" w:hAnsi="Arial Narrow" w:cs="Arial"/>
            <w:highlight w:val="yellow"/>
            <w:rPrChange w:id="1553" w:author="Usuario de Windows" w:date="2023-03-23T10:21:00Z">
              <w:rPr>
                <w:rFonts w:ascii="Arial Narrow" w:hAnsi="Arial Narrow" w:cs="Arial"/>
              </w:rPr>
            </w:rPrChange>
          </w:rPr>
          <w:delText>d</w:delText>
        </w:r>
        <w:r w:rsidR="000A4C88" w:rsidRPr="00284CE1" w:rsidDel="00936BF6">
          <w:rPr>
            <w:rFonts w:ascii="Arial Narrow" w:hAnsi="Arial Narrow" w:cs="Arial"/>
            <w:highlight w:val="yellow"/>
            <w:rPrChange w:id="1554" w:author="Usuario de Windows" w:date="2023-03-23T10:21:00Z">
              <w:rPr>
                <w:rFonts w:ascii="Arial Narrow" w:hAnsi="Arial Narrow" w:cs="Arial"/>
              </w:rPr>
            </w:rPrChange>
          </w:rPr>
          <w:delText>e la verificación al acta de visita n.° 01-2023-CG-OCI-GORE/APURIMAC, suscrito el día 16 de marzo de 2023 a horas 11:25 am</w:delText>
        </w:r>
        <w:r w:rsidR="00CF6F10" w:rsidRPr="00284CE1" w:rsidDel="00936BF6">
          <w:rPr>
            <w:rFonts w:ascii="Arial Narrow" w:hAnsi="Arial Narrow" w:cs="Arial"/>
            <w:highlight w:val="yellow"/>
            <w:rPrChange w:id="1555" w:author="Usuario de Windows" w:date="2023-03-23T10:21:00Z">
              <w:rPr>
                <w:rFonts w:ascii="Arial Narrow" w:hAnsi="Arial Narrow" w:cs="Arial"/>
              </w:rPr>
            </w:rPrChange>
          </w:rPr>
          <w:delText xml:space="preserve"> en las instalaciones del almacén de la entidad, se ha evidenciado el almacenamiento de las 15 unidades de gabinete de metal de carga de portátiles</w:delText>
        </w:r>
        <w:r w:rsidR="00C25247" w:rsidRPr="00284CE1" w:rsidDel="00936BF6">
          <w:rPr>
            <w:rFonts w:ascii="Arial Narrow" w:hAnsi="Arial Narrow" w:cs="Arial"/>
            <w:highlight w:val="yellow"/>
            <w:rPrChange w:id="1556" w:author="Usuario de Windows" w:date="2023-03-23T10:21:00Z">
              <w:rPr>
                <w:rFonts w:ascii="Arial Narrow" w:hAnsi="Arial Narrow" w:cs="Arial"/>
              </w:rPr>
            </w:rPrChange>
          </w:rPr>
          <w:delText>, las mismas que se encuentran embaladas</w:delText>
        </w:r>
        <w:r w:rsidR="00EC1262" w:rsidRPr="00284CE1" w:rsidDel="00936BF6">
          <w:rPr>
            <w:rFonts w:ascii="Arial Narrow" w:hAnsi="Arial Narrow" w:cs="Arial"/>
            <w:highlight w:val="yellow"/>
            <w:rPrChange w:id="1557" w:author="Usuario de Windows" w:date="2023-03-23T10:21:00Z">
              <w:rPr>
                <w:rFonts w:ascii="Arial Narrow" w:hAnsi="Arial Narrow" w:cs="Arial"/>
              </w:rPr>
            </w:rPrChange>
          </w:rPr>
          <w:delText xml:space="preserve">, se verifico que no tiene un control de inventario como un Kardex y bincard por parte de la Entidad, </w:delText>
        </w:r>
        <w:r w:rsidR="00372266" w:rsidRPr="00284CE1" w:rsidDel="00936BF6">
          <w:rPr>
            <w:rFonts w:ascii="Arial Narrow" w:hAnsi="Arial Narrow" w:cs="Arial"/>
            <w:highlight w:val="yellow"/>
            <w:rPrChange w:id="1558" w:author="Usuario de Windows" w:date="2023-03-23T10:21:00Z">
              <w:rPr>
                <w:rFonts w:ascii="Arial Narrow" w:hAnsi="Arial Narrow" w:cs="Arial"/>
              </w:rPr>
            </w:rPrChange>
          </w:rPr>
          <w:delText xml:space="preserve">y no se evidencia </w:delText>
        </w:r>
        <w:r w:rsidR="00166BBB" w:rsidRPr="00284CE1" w:rsidDel="00936BF6">
          <w:rPr>
            <w:rFonts w:ascii="Arial Narrow" w:hAnsi="Arial Narrow" w:cs="Arial"/>
            <w:highlight w:val="yellow"/>
            <w:rPrChange w:id="1559" w:author="Usuario de Windows" w:date="2023-03-23T10:21:00Z">
              <w:rPr>
                <w:rFonts w:ascii="Arial Narrow" w:hAnsi="Arial Narrow" w:cs="Arial"/>
              </w:rPr>
            </w:rPrChange>
          </w:rPr>
          <w:delText xml:space="preserve"> la presencia de un responsable</w:delText>
        </w:r>
        <w:r w:rsidR="00372266" w:rsidRPr="00284CE1" w:rsidDel="00936BF6">
          <w:rPr>
            <w:rFonts w:ascii="Arial Narrow" w:hAnsi="Arial Narrow" w:cs="Arial"/>
            <w:highlight w:val="yellow"/>
            <w:rPrChange w:id="1560" w:author="Usuario de Windows" w:date="2023-03-23T10:21:00Z">
              <w:rPr>
                <w:rFonts w:ascii="Arial Narrow" w:hAnsi="Arial Narrow" w:cs="Arial"/>
              </w:rPr>
            </w:rPrChange>
          </w:rPr>
          <w:delText>, dichos bienes tiene</w:delText>
        </w:r>
        <w:r w:rsidR="000C3A03" w:rsidRPr="00284CE1" w:rsidDel="00936BF6">
          <w:rPr>
            <w:rFonts w:ascii="Arial Narrow" w:hAnsi="Arial Narrow" w:cs="Arial"/>
            <w:highlight w:val="yellow"/>
            <w:rPrChange w:id="1561" w:author="Usuario de Windows" w:date="2023-03-23T10:21:00Z">
              <w:rPr>
                <w:rFonts w:ascii="Arial Narrow" w:hAnsi="Arial Narrow" w:cs="Arial"/>
              </w:rPr>
            </w:rPrChange>
          </w:rPr>
          <w:delText xml:space="preserve"> toda</w:delText>
        </w:r>
        <w:r w:rsidR="00372266" w:rsidRPr="00284CE1" w:rsidDel="00936BF6">
          <w:rPr>
            <w:rFonts w:ascii="Arial Narrow" w:hAnsi="Arial Narrow" w:cs="Arial"/>
            <w:highlight w:val="yellow"/>
            <w:rPrChange w:id="1562" w:author="Usuario de Windows" w:date="2023-03-23T10:21:00Z">
              <w:rPr>
                <w:rFonts w:ascii="Arial Narrow" w:hAnsi="Arial Narrow" w:cs="Arial"/>
              </w:rPr>
            </w:rPrChange>
          </w:rPr>
          <w:delText xml:space="preserve"> las condiciones de </w:delText>
        </w:r>
        <w:r w:rsidR="009F7543" w:rsidRPr="00284CE1" w:rsidDel="00936BF6">
          <w:rPr>
            <w:rFonts w:ascii="Arial Narrow" w:hAnsi="Arial Narrow" w:cs="Arial"/>
            <w:highlight w:val="yellow"/>
            <w:rPrChange w:id="1563" w:author="Usuario de Windows" w:date="2023-03-23T10:21:00Z">
              <w:rPr>
                <w:rFonts w:ascii="Arial Narrow" w:hAnsi="Arial Narrow" w:cs="Arial"/>
              </w:rPr>
            </w:rPrChange>
          </w:rPr>
          <w:delText>extraviarse</w:delText>
        </w:r>
        <w:r w:rsidR="00372266" w:rsidRPr="00284CE1" w:rsidDel="00936BF6">
          <w:rPr>
            <w:rFonts w:ascii="Arial Narrow" w:hAnsi="Arial Narrow" w:cs="Arial"/>
            <w:highlight w:val="yellow"/>
            <w:rPrChange w:id="1564" w:author="Usuario de Windows" w:date="2023-03-23T10:21:00Z">
              <w:rPr>
                <w:rFonts w:ascii="Arial Narrow" w:hAnsi="Arial Narrow" w:cs="Arial"/>
              </w:rPr>
            </w:rPrChange>
          </w:rPr>
          <w:delText>, asumiendo responsabilidades posiblemente por parte de la Entidad</w:delText>
        </w:r>
        <w:r w:rsidR="00187FCD" w:rsidRPr="00284CE1" w:rsidDel="00936BF6">
          <w:rPr>
            <w:rFonts w:ascii="Arial Narrow" w:hAnsi="Arial Narrow" w:cs="Arial"/>
            <w:highlight w:val="yellow"/>
            <w:rPrChange w:id="1565" w:author="Usuario de Windows" w:date="2023-03-23T10:21:00Z">
              <w:rPr>
                <w:rFonts w:ascii="Arial Narrow" w:hAnsi="Arial Narrow" w:cs="Arial"/>
              </w:rPr>
            </w:rPrChange>
          </w:rPr>
          <w:delText>.</w:delText>
        </w:r>
        <w:r w:rsidR="00372266" w:rsidDel="00936BF6">
          <w:rPr>
            <w:rFonts w:ascii="Arial Narrow" w:hAnsi="Arial Narrow" w:cs="Arial"/>
          </w:rPr>
          <w:delText xml:space="preserve">  </w:delText>
        </w:r>
        <w:r w:rsidR="00166BBB" w:rsidDel="00936BF6">
          <w:rPr>
            <w:rFonts w:ascii="Arial Narrow" w:hAnsi="Arial Narrow" w:cs="Arial"/>
          </w:rPr>
          <w:delText xml:space="preserve"> </w:delText>
        </w:r>
        <w:r w:rsidR="00EC1262" w:rsidDel="00936BF6">
          <w:rPr>
            <w:rFonts w:ascii="Arial Narrow" w:hAnsi="Arial Narrow" w:cs="Arial"/>
          </w:rPr>
          <w:delText xml:space="preserve"> </w:delText>
        </w:r>
      </w:del>
    </w:p>
    <w:p w14:paraId="7060B569" w14:textId="59FF4634" w:rsidR="00952728" w:rsidDel="00936BF6" w:rsidRDefault="00952728">
      <w:pPr>
        <w:pStyle w:val="Prrafodelista"/>
        <w:tabs>
          <w:tab w:val="left" w:pos="142"/>
          <w:tab w:val="left" w:pos="1276"/>
        </w:tabs>
        <w:autoSpaceDE w:val="0"/>
        <w:autoSpaceDN w:val="0"/>
        <w:adjustRightInd w:val="0"/>
        <w:spacing w:after="0" w:line="240" w:lineRule="auto"/>
        <w:ind w:left="993"/>
        <w:jc w:val="both"/>
        <w:rPr>
          <w:del w:id="1566" w:author="Usuario de Windows" w:date="2023-03-23T10:58:00Z"/>
          <w:rFonts w:ascii="Arial Narrow" w:hAnsi="Arial Narrow" w:cs="Arial"/>
        </w:rPr>
        <w:pPrChange w:id="1567" w:author="Usuario de Windows" w:date="2023-03-23T10:58:00Z">
          <w:pPr>
            <w:pStyle w:val="Prrafodelista"/>
            <w:tabs>
              <w:tab w:val="left" w:pos="142"/>
              <w:tab w:val="left" w:pos="1276"/>
            </w:tabs>
            <w:autoSpaceDE w:val="0"/>
            <w:autoSpaceDN w:val="0"/>
            <w:adjustRightInd w:val="0"/>
            <w:spacing w:after="0" w:line="240" w:lineRule="auto"/>
            <w:ind w:left="709"/>
            <w:jc w:val="both"/>
          </w:pPr>
        </w:pPrChange>
      </w:pPr>
    </w:p>
    <w:p w14:paraId="65AB2986" w14:textId="7F85B36B" w:rsidR="00952728" w:rsidRPr="00936BF6" w:rsidDel="00936BF6" w:rsidRDefault="00952728">
      <w:pPr>
        <w:pStyle w:val="Prrafodelista"/>
        <w:tabs>
          <w:tab w:val="left" w:pos="142"/>
          <w:tab w:val="left" w:pos="1276"/>
        </w:tabs>
        <w:autoSpaceDE w:val="0"/>
        <w:autoSpaceDN w:val="0"/>
        <w:adjustRightInd w:val="0"/>
        <w:spacing w:after="0" w:line="240" w:lineRule="auto"/>
        <w:ind w:left="993"/>
        <w:jc w:val="both"/>
        <w:rPr>
          <w:del w:id="1568" w:author="Usuario de Windows" w:date="2023-03-23T10:58:00Z"/>
          <w:rFonts w:ascii="Arial Narrow" w:hAnsi="Arial Narrow" w:cs="Arial"/>
          <w:b/>
          <w:bCs/>
          <w:sz w:val="20"/>
          <w:rPrChange w:id="1569" w:author="Usuario de Windows" w:date="2023-03-23T10:58:00Z">
            <w:rPr>
              <w:del w:id="1570" w:author="Usuario de Windows" w:date="2023-03-23T10:58:00Z"/>
              <w:rFonts w:ascii="Arial Narrow" w:hAnsi="Arial Narrow" w:cs="Arial"/>
              <w:b/>
              <w:bCs/>
            </w:rPr>
          </w:rPrChange>
        </w:rPr>
        <w:pPrChange w:id="1571" w:author="Usuario de Windows" w:date="2023-03-23T10:58:00Z">
          <w:pPr>
            <w:pStyle w:val="Prrafodelista"/>
            <w:tabs>
              <w:tab w:val="left" w:pos="142"/>
              <w:tab w:val="left" w:pos="1276"/>
            </w:tabs>
            <w:autoSpaceDE w:val="0"/>
            <w:autoSpaceDN w:val="0"/>
            <w:adjustRightInd w:val="0"/>
            <w:spacing w:after="0" w:line="240" w:lineRule="auto"/>
            <w:ind w:left="709"/>
            <w:jc w:val="center"/>
          </w:pPr>
        </w:pPrChange>
      </w:pPr>
      <w:del w:id="1572" w:author="Usuario de Windows" w:date="2023-03-23T10:58:00Z">
        <w:r w:rsidRPr="00936BF6" w:rsidDel="00936BF6">
          <w:rPr>
            <w:rFonts w:ascii="Arial Narrow" w:hAnsi="Arial Narrow" w:cs="Arial"/>
            <w:b/>
            <w:bCs/>
            <w:sz w:val="20"/>
            <w:rPrChange w:id="1573" w:author="Usuario de Windows" w:date="2023-03-23T10:58:00Z">
              <w:rPr>
                <w:rFonts w:ascii="Arial Narrow" w:hAnsi="Arial Narrow" w:cs="Arial"/>
                <w:b/>
                <w:bCs/>
              </w:rPr>
            </w:rPrChange>
          </w:rPr>
          <w:delText>Imagen n.° 1</w:delText>
        </w:r>
      </w:del>
    </w:p>
    <w:p w14:paraId="11FE9D74" w14:textId="6F033606" w:rsidR="00A005E5" w:rsidRPr="00B6246B" w:rsidDel="00936BF6" w:rsidRDefault="00F6090E">
      <w:pPr>
        <w:pStyle w:val="Prrafodelista"/>
        <w:tabs>
          <w:tab w:val="left" w:pos="142"/>
          <w:tab w:val="left" w:pos="1276"/>
        </w:tabs>
        <w:autoSpaceDE w:val="0"/>
        <w:autoSpaceDN w:val="0"/>
        <w:adjustRightInd w:val="0"/>
        <w:spacing w:after="0" w:line="240" w:lineRule="auto"/>
        <w:ind w:left="993"/>
        <w:jc w:val="both"/>
        <w:rPr>
          <w:del w:id="1574" w:author="Usuario de Windows" w:date="2023-03-23T10:58:00Z"/>
          <w:rFonts w:ascii="Arial Narrow" w:hAnsi="Arial Narrow" w:cs="Arial"/>
          <w:b/>
          <w:bCs/>
          <w:sz w:val="20"/>
          <w:szCs w:val="20"/>
        </w:rPr>
        <w:pPrChange w:id="1575" w:author="Usuario de Windows" w:date="2023-03-23T10:58:00Z">
          <w:pPr>
            <w:pStyle w:val="Prrafodelista"/>
            <w:tabs>
              <w:tab w:val="left" w:pos="142"/>
              <w:tab w:val="left" w:pos="1276"/>
            </w:tabs>
            <w:autoSpaceDE w:val="0"/>
            <w:autoSpaceDN w:val="0"/>
            <w:adjustRightInd w:val="0"/>
            <w:spacing w:after="0" w:line="240" w:lineRule="auto"/>
            <w:ind w:left="709"/>
            <w:jc w:val="center"/>
          </w:pPr>
        </w:pPrChange>
      </w:pPr>
      <w:del w:id="1576" w:author="Usuario de Windows" w:date="2023-03-23T10:57:00Z">
        <w:r w:rsidRPr="00B6246B" w:rsidDel="00936BF6">
          <w:rPr>
            <w:rFonts w:ascii="Arial Narrow" w:hAnsi="Arial Narrow" w:cs="Arial"/>
            <w:b/>
            <w:bCs/>
            <w:sz w:val="20"/>
            <w:szCs w:val="20"/>
          </w:rPr>
          <w:delText>Fotografías</w:delText>
        </w:r>
        <w:r w:rsidR="001437D3" w:rsidRPr="00B6246B" w:rsidDel="00936BF6">
          <w:rPr>
            <w:rFonts w:ascii="Arial Narrow" w:hAnsi="Arial Narrow" w:cs="Arial"/>
            <w:b/>
            <w:bCs/>
            <w:sz w:val="20"/>
            <w:szCs w:val="20"/>
          </w:rPr>
          <w:delText xml:space="preserve"> de los bienes</w:delText>
        </w:r>
        <w:r w:rsidR="00F63180" w:rsidDel="00936BF6">
          <w:rPr>
            <w:rFonts w:ascii="Arial Narrow" w:hAnsi="Arial Narrow" w:cs="Arial"/>
            <w:b/>
            <w:bCs/>
            <w:sz w:val="20"/>
            <w:szCs w:val="20"/>
          </w:rPr>
          <w:delText xml:space="preserve"> </w:delText>
        </w:r>
      </w:del>
      <w:del w:id="1577" w:author="Usuario de Windows" w:date="2023-03-23T10:58:00Z">
        <w:r w:rsidR="00F63180" w:rsidDel="00936BF6">
          <w:rPr>
            <w:rFonts w:ascii="Arial Narrow" w:hAnsi="Arial Narrow" w:cs="Arial"/>
            <w:b/>
            <w:bCs/>
            <w:sz w:val="20"/>
            <w:szCs w:val="20"/>
          </w:rPr>
          <w:delText>almacenados,</w:delText>
        </w:r>
        <w:r w:rsidR="001437D3" w:rsidRPr="00B6246B" w:rsidDel="00936BF6">
          <w:rPr>
            <w:rFonts w:ascii="Arial Narrow" w:hAnsi="Arial Narrow" w:cs="Arial"/>
            <w:b/>
            <w:bCs/>
            <w:sz w:val="20"/>
            <w:szCs w:val="20"/>
          </w:rPr>
          <w:delText xml:space="preserve"> en el </w:delText>
        </w:r>
        <w:r w:rsidRPr="00B6246B" w:rsidDel="00936BF6">
          <w:rPr>
            <w:rFonts w:ascii="Arial Narrow" w:hAnsi="Arial Narrow" w:cs="Arial"/>
            <w:b/>
            <w:bCs/>
            <w:sz w:val="20"/>
            <w:szCs w:val="20"/>
          </w:rPr>
          <w:delText>almacén</w:delText>
        </w:r>
        <w:r w:rsidR="001437D3" w:rsidRPr="00B6246B" w:rsidDel="00936BF6">
          <w:rPr>
            <w:rFonts w:ascii="Arial Narrow" w:hAnsi="Arial Narrow" w:cs="Arial"/>
            <w:b/>
            <w:bCs/>
            <w:sz w:val="20"/>
            <w:szCs w:val="20"/>
          </w:rPr>
          <w:delText xml:space="preserve"> de la entidad</w:delText>
        </w:r>
      </w:del>
    </w:p>
    <w:p w14:paraId="4368EA14" w14:textId="693C661C" w:rsidR="00952728" w:rsidDel="00936BF6" w:rsidRDefault="00952728">
      <w:pPr>
        <w:pStyle w:val="Prrafodelista"/>
        <w:tabs>
          <w:tab w:val="left" w:pos="142"/>
          <w:tab w:val="left" w:pos="1276"/>
        </w:tabs>
        <w:autoSpaceDE w:val="0"/>
        <w:autoSpaceDN w:val="0"/>
        <w:adjustRightInd w:val="0"/>
        <w:spacing w:after="0" w:line="240" w:lineRule="auto"/>
        <w:ind w:left="993"/>
        <w:jc w:val="both"/>
        <w:rPr>
          <w:del w:id="1578" w:author="Usuario de Windows" w:date="2023-03-23T10:58:00Z"/>
          <w:rFonts w:ascii="Arial Narrow" w:hAnsi="Arial Narrow" w:cs="Arial"/>
        </w:rPr>
        <w:pPrChange w:id="1579" w:author="Usuario de Windows" w:date="2023-03-23T10:58:00Z">
          <w:pPr>
            <w:pStyle w:val="Prrafodelista"/>
            <w:tabs>
              <w:tab w:val="left" w:pos="142"/>
              <w:tab w:val="left" w:pos="1276"/>
            </w:tabs>
            <w:autoSpaceDE w:val="0"/>
            <w:autoSpaceDN w:val="0"/>
            <w:adjustRightInd w:val="0"/>
            <w:spacing w:after="0" w:line="240" w:lineRule="auto"/>
            <w:ind w:left="709"/>
            <w:jc w:val="both"/>
          </w:pPr>
        </w:pPrChange>
      </w:pPr>
    </w:p>
    <w:p w14:paraId="1FB2900D" w14:textId="01667D7E" w:rsidR="001D5654" w:rsidDel="00936BF6" w:rsidRDefault="001D5654">
      <w:pPr>
        <w:pStyle w:val="Prrafodelista"/>
        <w:tabs>
          <w:tab w:val="left" w:pos="142"/>
          <w:tab w:val="left" w:pos="1276"/>
        </w:tabs>
        <w:autoSpaceDE w:val="0"/>
        <w:autoSpaceDN w:val="0"/>
        <w:adjustRightInd w:val="0"/>
        <w:spacing w:after="0" w:line="240" w:lineRule="auto"/>
        <w:ind w:left="993"/>
        <w:jc w:val="both"/>
        <w:rPr>
          <w:del w:id="1580" w:author="Usuario de Windows" w:date="2023-03-23T10:58:00Z"/>
          <w:noProof/>
        </w:rPr>
        <w:pPrChange w:id="1581" w:author="Usuario de Windows" w:date="2023-03-23T10:58:00Z">
          <w:pPr>
            <w:jc w:val="center"/>
          </w:pPr>
        </w:pPrChange>
      </w:pPr>
      <w:del w:id="1582" w:author="Usuario de Windows" w:date="2023-03-23T10:58:00Z">
        <w:r w:rsidRPr="008051D1" w:rsidDel="00936BF6">
          <w:rPr>
            <w:noProof/>
            <w:lang w:eastAsia="es-PE"/>
          </w:rPr>
          <w:drawing>
            <wp:inline distT="0" distB="0" distL="0" distR="0" wp14:anchorId="4511E2BD" wp14:editId="6036EAAA">
              <wp:extent cx="3903257" cy="2247900"/>
              <wp:effectExtent l="0" t="0" r="2540" b="0"/>
              <wp:docPr id="3" name="Imagen 3" descr="C:\Users\GRAPURIMAC\Downloads\WhatsApp Image 2023-03-20 at 9.27.36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RAPURIMAC\Downloads\WhatsApp Image 2023-03-20 at 9.27.36 AM.jpe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67866" cy="2285109"/>
                      </a:xfrm>
                      <a:prstGeom prst="rect">
                        <a:avLst/>
                      </a:prstGeom>
                      <a:noFill/>
                      <a:ln>
                        <a:noFill/>
                      </a:ln>
                    </pic:spPr>
                  </pic:pic>
                </a:graphicData>
              </a:graphic>
            </wp:inline>
          </w:drawing>
        </w:r>
      </w:del>
    </w:p>
    <w:p w14:paraId="204D0051" w14:textId="121922AB" w:rsidR="001D5654" w:rsidDel="00936BF6" w:rsidRDefault="001D5654">
      <w:pPr>
        <w:pStyle w:val="Prrafodelista"/>
        <w:tabs>
          <w:tab w:val="left" w:pos="142"/>
          <w:tab w:val="left" w:pos="1276"/>
        </w:tabs>
        <w:autoSpaceDE w:val="0"/>
        <w:autoSpaceDN w:val="0"/>
        <w:adjustRightInd w:val="0"/>
        <w:spacing w:after="0" w:line="240" w:lineRule="auto"/>
        <w:ind w:left="993"/>
        <w:jc w:val="both"/>
        <w:rPr>
          <w:del w:id="1583" w:author="Usuario de Windows" w:date="2023-03-23T10:58:00Z"/>
          <w:noProof/>
        </w:rPr>
        <w:pPrChange w:id="1584" w:author="Usuario de Windows" w:date="2023-03-23T10:58:00Z">
          <w:pPr>
            <w:jc w:val="center"/>
          </w:pPr>
        </w:pPrChange>
      </w:pPr>
    </w:p>
    <w:p w14:paraId="216C05CB" w14:textId="6953BCA8" w:rsidR="001D5654" w:rsidDel="00936BF6" w:rsidRDefault="001D5654">
      <w:pPr>
        <w:pStyle w:val="Prrafodelista"/>
        <w:tabs>
          <w:tab w:val="left" w:pos="142"/>
          <w:tab w:val="left" w:pos="1276"/>
        </w:tabs>
        <w:autoSpaceDE w:val="0"/>
        <w:autoSpaceDN w:val="0"/>
        <w:adjustRightInd w:val="0"/>
        <w:spacing w:after="0" w:line="240" w:lineRule="auto"/>
        <w:ind w:left="993"/>
        <w:jc w:val="both"/>
        <w:rPr>
          <w:del w:id="1585" w:author="Usuario de Windows" w:date="2023-03-23T10:58:00Z"/>
          <w:noProof/>
        </w:rPr>
        <w:pPrChange w:id="1586" w:author="Usuario de Windows" w:date="2023-03-23T10:58:00Z">
          <w:pPr>
            <w:jc w:val="center"/>
          </w:pPr>
        </w:pPrChange>
      </w:pPr>
    </w:p>
    <w:p w14:paraId="3EA465B3" w14:textId="313522EA" w:rsidR="001D5654" w:rsidDel="00936BF6" w:rsidRDefault="001D5654">
      <w:pPr>
        <w:pStyle w:val="Prrafodelista"/>
        <w:tabs>
          <w:tab w:val="left" w:pos="142"/>
          <w:tab w:val="left" w:pos="1276"/>
        </w:tabs>
        <w:autoSpaceDE w:val="0"/>
        <w:autoSpaceDN w:val="0"/>
        <w:adjustRightInd w:val="0"/>
        <w:spacing w:after="0" w:line="240" w:lineRule="auto"/>
        <w:ind w:left="993"/>
        <w:jc w:val="both"/>
        <w:rPr>
          <w:del w:id="1587" w:author="Usuario de Windows" w:date="2023-03-23T10:58:00Z"/>
          <w:noProof/>
        </w:rPr>
        <w:pPrChange w:id="1588" w:author="Usuario de Windows" w:date="2023-03-23T10:58:00Z">
          <w:pPr>
            <w:jc w:val="center"/>
          </w:pPr>
        </w:pPrChange>
      </w:pPr>
    </w:p>
    <w:p w14:paraId="3BAD11A8" w14:textId="202FB89E" w:rsidR="001D5654" w:rsidDel="00936BF6" w:rsidRDefault="001D5654">
      <w:pPr>
        <w:pStyle w:val="Prrafodelista"/>
        <w:tabs>
          <w:tab w:val="left" w:pos="142"/>
          <w:tab w:val="left" w:pos="1276"/>
        </w:tabs>
        <w:autoSpaceDE w:val="0"/>
        <w:autoSpaceDN w:val="0"/>
        <w:adjustRightInd w:val="0"/>
        <w:spacing w:after="0" w:line="240" w:lineRule="auto"/>
        <w:ind w:left="993"/>
        <w:jc w:val="both"/>
        <w:rPr>
          <w:del w:id="1589" w:author="Usuario de Windows" w:date="2023-03-23T10:58:00Z"/>
        </w:rPr>
        <w:pPrChange w:id="1590" w:author="Usuario de Windows" w:date="2023-03-23T10:58:00Z">
          <w:pPr>
            <w:jc w:val="center"/>
          </w:pPr>
        </w:pPrChange>
      </w:pPr>
      <w:del w:id="1591" w:author="Usuario de Windows" w:date="2023-03-23T10:58:00Z">
        <w:r w:rsidRPr="008051D1" w:rsidDel="00936BF6">
          <w:rPr>
            <w:noProof/>
            <w:lang w:eastAsia="es-PE"/>
          </w:rPr>
          <w:drawing>
            <wp:inline distT="0" distB="0" distL="0" distR="0" wp14:anchorId="22CE18B2" wp14:editId="50730243">
              <wp:extent cx="3942306" cy="2514600"/>
              <wp:effectExtent l="0" t="0" r="1270" b="0"/>
              <wp:docPr id="6" name="Imagen 6" descr="C:\Users\GRAPURIMAC\Downloads\WhatsApp Image 2023-03-20 at 9.27.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PURIMAC\Downloads\WhatsApp Image 2023-03-20 at 9.27.40 AM.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01739" cy="2552510"/>
                      </a:xfrm>
                      <a:prstGeom prst="rect">
                        <a:avLst/>
                      </a:prstGeom>
                      <a:noFill/>
                      <a:ln>
                        <a:noFill/>
                      </a:ln>
                    </pic:spPr>
                  </pic:pic>
                </a:graphicData>
              </a:graphic>
            </wp:inline>
          </w:drawing>
        </w:r>
      </w:del>
    </w:p>
    <w:p w14:paraId="3F394E5D" w14:textId="69D212E0" w:rsidR="00952728" w:rsidRPr="00FA1F93" w:rsidDel="00936BF6" w:rsidRDefault="00952728">
      <w:pPr>
        <w:pStyle w:val="Prrafodelista"/>
        <w:tabs>
          <w:tab w:val="left" w:pos="142"/>
          <w:tab w:val="left" w:pos="1276"/>
        </w:tabs>
        <w:autoSpaceDE w:val="0"/>
        <w:autoSpaceDN w:val="0"/>
        <w:adjustRightInd w:val="0"/>
        <w:spacing w:after="0" w:line="240" w:lineRule="auto"/>
        <w:ind w:left="993"/>
        <w:jc w:val="both"/>
        <w:rPr>
          <w:del w:id="1592" w:author="Usuario de Windows" w:date="2023-03-23T10:58:00Z"/>
          <w:rFonts w:ascii="Arial Narrow" w:hAnsi="Arial Narrow" w:cs="Arial"/>
          <w:b/>
          <w:bCs/>
        </w:rPr>
        <w:pPrChange w:id="1593" w:author="Usuario de Windows" w:date="2023-03-23T10:58:00Z">
          <w:pPr>
            <w:pStyle w:val="Prrafodelista"/>
            <w:tabs>
              <w:tab w:val="left" w:pos="142"/>
              <w:tab w:val="left" w:pos="1276"/>
            </w:tabs>
            <w:autoSpaceDE w:val="0"/>
            <w:autoSpaceDN w:val="0"/>
            <w:adjustRightInd w:val="0"/>
            <w:spacing w:after="0" w:line="240" w:lineRule="auto"/>
            <w:ind w:left="709"/>
            <w:jc w:val="center"/>
          </w:pPr>
        </w:pPrChange>
      </w:pPr>
    </w:p>
    <w:p w14:paraId="163EDDC4" w14:textId="3B2B0C25" w:rsidR="00EA51B9" w:rsidRPr="006432C6" w:rsidRDefault="00EA51B9">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6432C6">
        <w:rPr>
          <w:rFonts w:ascii="Arial Narrow" w:hAnsi="Arial Narrow" w:cs="Arial"/>
        </w:rPr>
        <w:t>La situación antes descrita estaría transgrediendo lo establecido en normativa siguiente</w:t>
      </w:r>
      <w:ins w:id="1594" w:author="Usuario de Windows" w:date="2023-03-23T10:58:00Z">
        <w:r w:rsidR="00936BF6">
          <w:rPr>
            <w:rFonts w:ascii="Arial Narrow" w:hAnsi="Arial Narrow" w:cs="Arial"/>
          </w:rPr>
          <w:t>:</w:t>
        </w:r>
      </w:ins>
      <w:r w:rsidR="003A0A4D" w:rsidRPr="006432C6">
        <w:rPr>
          <w:rFonts w:ascii="Arial Narrow" w:hAnsi="Arial Narrow" w:cs="Arial"/>
        </w:rPr>
        <w:t xml:space="preserve"> </w:t>
      </w:r>
    </w:p>
    <w:p w14:paraId="04CE783B" w14:textId="1E1B80D1" w:rsidR="00EA51B9" w:rsidRDefault="00EA51B9">
      <w:pPr>
        <w:pStyle w:val="Prrafodelista"/>
        <w:tabs>
          <w:tab w:val="left" w:pos="367"/>
        </w:tabs>
        <w:spacing w:after="0" w:line="240" w:lineRule="auto"/>
        <w:ind w:left="1134"/>
        <w:jc w:val="both"/>
        <w:rPr>
          <w:rFonts w:ascii="Arial Narrow" w:hAnsi="Arial Narrow" w:cs="Arial"/>
          <w:b/>
          <w:bCs/>
          <w:color w:val="FF0000"/>
        </w:rPr>
      </w:pPr>
    </w:p>
    <w:p w14:paraId="14FAA5D4" w14:textId="0B6C3404" w:rsidR="00DD048B" w:rsidRPr="00E35411" w:rsidRDefault="00E35411">
      <w:pPr>
        <w:pStyle w:val="Prrafodelista"/>
        <w:numPr>
          <w:ilvl w:val="0"/>
          <w:numId w:val="44"/>
        </w:numPr>
        <w:spacing w:line="240" w:lineRule="auto"/>
        <w:ind w:left="1134" w:hanging="283"/>
        <w:jc w:val="both"/>
        <w:rPr>
          <w:rFonts w:ascii="Arial Narrow" w:hAnsi="Arial Narrow" w:cs="Arial"/>
          <w:highlight w:val="yellow"/>
          <w:rPrChange w:id="1595" w:author="Usuario de Windows" w:date="2023-03-23T11:46:00Z">
            <w:rPr>
              <w:rFonts w:ascii="Arial Narrow" w:hAnsi="Arial Narrow" w:cs="Arial"/>
            </w:rPr>
          </w:rPrChange>
        </w:rPr>
        <w:pPrChange w:id="1596" w:author="Usuario de Windows" w:date="2023-03-23T11:46:00Z">
          <w:pPr>
            <w:pStyle w:val="Prrafodelista"/>
            <w:numPr>
              <w:numId w:val="44"/>
            </w:numPr>
            <w:ind w:left="1134" w:hanging="283"/>
            <w:jc w:val="both"/>
          </w:pPr>
        </w:pPrChange>
      </w:pPr>
      <w:ins w:id="1597" w:author="Usuario de Windows" w:date="2023-03-23T11:49:00Z">
        <w:r w:rsidRPr="00E35411">
          <w:rPr>
            <w:rFonts w:ascii="Arial Narrow" w:hAnsi="Arial Narrow" w:cs="Arial"/>
            <w:b/>
          </w:rPr>
          <w:t xml:space="preserve">Reglamento de la Ley </w:t>
        </w:r>
        <w:r>
          <w:rPr>
            <w:rFonts w:ascii="Arial Narrow" w:hAnsi="Arial Narrow" w:cs="Arial"/>
            <w:b/>
          </w:rPr>
          <w:t>n.</w:t>
        </w:r>
        <w:r w:rsidRPr="00E35411">
          <w:rPr>
            <w:rFonts w:ascii="Arial Narrow" w:hAnsi="Arial Narrow" w:cs="Arial"/>
            <w:b/>
          </w:rPr>
          <w:t>º 30225 Ley De Contrataciones Del Estado</w:t>
        </w:r>
      </w:ins>
      <w:ins w:id="1598" w:author="Usuario de Windows" w:date="2023-03-23T11:50:00Z">
        <w:r>
          <w:rPr>
            <w:rFonts w:ascii="Arial Narrow" w:hAnsi="Arial Narrow" w:cs="Arial"/>
            <w:b/>
          </w:rPr>
          <w:t xml:space="preserve">, aprobada mediante </w:t>
        </w:r>
      </w:ins>
      <w:ins w:id="1599" w:author="Usuario de Windows" w:date="2023-03-23T11:49:00Z">
        <w:r w:rsidRPr="00E35411">
          <w:rPr>
            <w:rFonts w:ascii="Arial Narrow" w:hAnsi="Arial Narrow" w:cs="Arial"/>
            <w:b/>
          </w:rPr>
          <w:t xml:space="preserve"> Decreto Supremo </w:t>
        </w:r>
        <w:r>
          <w:rPr>
            <w:rFonts w:ascii="Arial Narrow" w:hAnsi="Arial Narrow" w:cs="Arial"/>
            <w:b/>
          </w:rPr>
          <w:t>n.</w:t>
        </w:r>
        <w:r w:rsidRPr="00E35411">
          <w:rPr>
            <w:rFonts w:ascii="Arial Narrow" w:hAnsi="Arial Narrow" w:cs="Arial"/>
            <w:b/>
          </w:rPr>
          <w:t>º 344-2018-EF</w:t>
        </w:r>
        <w:r>
          <w:rPr>
            <w:rFonts w:ascii="Arial Narrow" w:hAnsi="Arial Narrow" w:cs="Arial"/>
            <w:b/>
          </w:rPr>
          <w:t xml:space="preserve">, vigente desde </w:t>
        </w:r>
      </w:ins>
      <w:ins w:id="1600" w:author="Usuario de Windows" w:date="2023-03-23T11:52:00Z">
        <w:r>
          <w:rPr>
            <w:rFonts w:ascii="Arial Narrow" w:hAnsi="Arial Narrow" w:cs="Arial"/>
            <w:b/>
          </w:rPr>
          <w:t>el 31 de enero de 2019</w:t>
        </w:r>
      </w:ins>
      <w:del w:id="1601" w:author="Usuario de Windows" w:date="2023-03-23T11:52:00Z">
        <w:r w:rsidRPr="00E35411" w:rsidDel="00E35411">
          <w:rPr>
            <w:rFonts w:ascii="Arial Narrow" w:hAnsi="Arial Narrow" w:cs="Arial"/>
            <w:b/>
            <w:highlight w:val="yellow"/>
          </w:rPr>
          <w:delText xml:space="preserve">ley </w:delText>
        </w:r>
        <w:r w:rsidR="00DD048B" w:rsidRPr="00E35411" w:rsidDel="00E35411">
          <w:rPr>
            <w:rFonts w:ascii="Arial Narrow" w:hAnsi="Arial Narrow" w:cs="Arial"/>
            <w:b/>
            <w:highlight w:val="yellow"/>
            <w:rPrChange w:id="1602" w:author="Usuario de Windows" w:date="2023-03-23T11:46:00Z">
              <w:rPr>
                <w:rFonts w:ascii="Arial Narrow" w:hAnsi="Arial Narrow" w:cs="Arial"/>
                <w:b/>
              </w:rPr>
            </w:rPrChange>
          </w:rPr>
          <w:delText>30225 y el Reglamento de Contrataciones con el Estado</w:delText>
        </w:r>
        <w:r w:rsidR="00DD048B" w:rsidRPr="00E35411" w:rsidDel="00E35411">
          <w:rPr>
            <w:rFonts w:ascii="Arial Narrow" w:hAnsi="Arial Narrow" w:cs="Arial"/>
            <w:b/>
            <w:bCs/>
            <w:highlight w:val="yellow"/>
            <w:rPrChange w:id="1603" w:author="Usuario de Windows" w:date="2023-03-23T11:46:00Z">
              <w:rPr>
                <w:rFonts w:ascii="Arial Narrow" w:hAnsi="Arial Narrow" w:cs="Arial"/>
                <w:b/>
                <w:bCs/>
              </w:rPr>
            </w:rPrChange>
          </w:rPr>
          <w:delText xml:space="preserve">, </w:delText>
        </w:r>
        <w:r w:rsidR="00DD048B" w:rsidRPr="00E35411" w:rsidDel="00E35411">
          <w:rPr>
            <w:rFonts w:ascii="Arial Narrow" w:hAnsi="Arial Narrow" w:cs="Arial"/>
            <w:highlight w:val="yellow"/>
            <w:rPrChange w:id="1604" w:author="Usuario de Windows" w:date="2023-03-23T11:46:00Z">
              <w:rPr>
                <w:rFonts w:ascii="Arial Narrow" w:hAnsi="Arial Narrow" w:cs="Arial"/>
              </w:rPr>
            </w:rPrChange>
          </w:rPr>
          <w:delText xml:space="preserve">modificado mediante Decreto Supremo n.° 162- 2021- EF. </w:delText>
        </w:r>
        <w:r w:rsidR="00DD048B" w:rsidRPr="00E35411" w:rsidDel="00E35411">
          <w:rPr>
            <w:rFonts w:ascii="Arial Narrow" w:hAnsi="Arial Narrow"/>
            <w:highlight w:val="yellow"/>
            <w:rPrChange w:id="1605" w:author="Usuario de Windows" w:date="2023-03-23T11:46:00Z">
              <w:rPr/>
            </w:rPrChange>
          </w:rPr>
          <w:delText xml:space="preserve"> 25</w:delText>
        </w:r>
        <w:r w:rsidR="00DD048B" w:rsidRPr="00E35411" w:rsidDel="00E35411">
          <w:rPr>
            <w:rFonts w:ascii="Arial Narrow" w:hAnsi="Arial Narrow" w:cs="Arial"/>
            <w:highlight w:val="yellow"/>
            <w:rPrChange w:id="1606" w:author="Usuario de Windows" w:date="2023-03-23T11:46:00Z">
              <w:rPr>
                <w:rFonts w:ascii="Arial Narrow" w:hAnsi="Arial Narrow" w:cs="Arial"/>
              </w:rPr>
            </w:rPrChange>
          </w:rPr>
          <w:delText xml:space="preserve"> de junio de 202</w:delText>
        </w:r>
      </w:del>
      <w:del w:id="1607" w:author="Usuario de Windows" w:date="2023-03-23T10:59:00Z">
        <w:r w:rsidR="00DD048B" w:rsidRPr="00E35411" w:rsidDel="00936BF6">
          <w:rPr>
            <w:rFonts w:ascii="Arial Narrow" w:hAnsi="Arial Narrow" w:cs="Arial"/>
            <w:highlight w:val="yellow"/>
            <w:rPrChange w:id="1608" w:author="Usuario de Windows" w:date="2023-03-23T11:46:00Z">
              <w:rPr>
                <w:rFonts w:ascii="Arial Narrow" w:hAnsi="Arial Narrow" w:cs="Arial"/>
              </w:rPr>
            </w:rPrChange>
          </w:rPr>
          <w:delText>1,</w:delText>
        </w:r>
      </w:del>
      <w:del w:id="1609" w:author="Usuario de Windows" w:date="2023-03-23T10:58:00Z">
        <w:r w:rsidR="00DD048B" w:rsidRPr="00E35411" w:rsidDel="00936BF6">
          <w:rPr>
            <w:rFonts w:ascii="Arial Narrow" w:hAnsi="Arial Narrow" w:cs="Arial"/>
            <w:highlight w:val="yellow"/>
            <w:rPrChange w:id="1610" w:author="Usuario de Windows" w:date="2023-03-23T11:46:00Z">
              <w:rPr>
                <w:rFonts w:ascii="Arial Narrow" w:hAnsi="Arial Narrow" w:cs="Arial"/>
              </w:rPr>
            </w:rPrChange>
          </w:rPr>
          <w:delText xml:space="preserve"> que establece lo siguiente</w:delText>
        </w:r>
      </w:del>
      <w:del w:id="1611" w:author="Usuario de Windows" w:date="2023-03-23T11:52:00Z">
        <w:r w:rsidR="00DD048B" w:rsidRPr="00E35411" w:rsidDel="00E35411">
          <w:rPr>
            <w:rFonts w:ascii="Arial Narrow" w:hAnsi="Arial Narrow" w:cs="Arial"/>
            <w:highlight w:val="yellow"/>
            <w:rPrChange w:id="1612" w:author="Usuario de Windows" w:date="2023-03-23T11:46:00Z">
              <w:rPr>
                <w:rFonts w:ascii="Arial Narrow" w:hAnsi="Arial Narrow" w:cs="Arial"/>
              </w:rPr>
            </w:rPrChange>
          </w:rPr>
          <w:delText>:</w:delText>
        </w:r>
      </w:del>
    </w:p>
    <w:p w14:paraId="7D874784" w14:textId="511431AD" w:rsidR="00DD048B" w:rsidRPr="00DD048B" w:rsidRDefault="00DD048B">
      <w:pPr>
        <w:ind w:left="1134"/>
        <w:jc w:val="both"/>
        <w:rPr>
          <w:rFonts w:ascii="Arial Narrow" w:hAnsi="Arial Narrow" w:cs="Arial"/>
          <w:b/>
          <w:i/>
          <w:iCs/>
          <w:sz w:val="22"/>
          <w:szCs w:val="22"/>
        </w:rPr>
      </w:pPr>
      <w:r w:rsidRPr="00DD048B">
        <w:rPr>
          <w:rFonts w:ascii="Arial Narrow" w:hAnsi="Arial Narrow" w:cs="Arial"/>
          <w:b/>
          <w:i/>
          <w:iCs/>
          <w:sz w:val="22"/>
          <w:szCs w:val="22"/>
        </w:rPr>
        <w:t>Artículo 168</w:t>
      </w:r>
      <w:ins w:id="1613" w:author="Usuario de Windows" w:date="2023-03-23T11:52:00Z">
        <w:r w:rsidR="00E35411">
          <w:rPr>
            <w:rFonts w:ascii="Arial Narrow" w:hAnsi="Arial Narrow" w:cs="Arial"/>
            <w:b/>
            <w:i/>
            <w:iCs/>
            <w:sz w:val="22"/>
            <w:szCs w:val="22"/>
          </w:rPr>
          <w:t>°</w:t>
        </w:r>
      </w:ins>
      <w:r w:rsidRPr="00DD048B">
        <w:rPr>
          <w:rFonts w:ascii="Arial Narrow" w:hAnsi="Arial Narrow" w:cs="Arial"/>
          <w:b/>
          <w:i/>
          <w:iCs/>
          <w:sz w:val="22"/>
          <w:szCs w:val="22"/>
        </w:rPr>
        <w:t>: Recepción y conformidad</w:t>
      </w:r>
    </w:p>
    <w:p w14:paraId="49CF89DD" w14:textId="77777777" w:rsidR="00DD048B" w:rsidRPr="00DD048B" w:rsidRDefault="00DD048B">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i/>
          <w:iCs/>
        </w:rPr>
      </w:pPr>
    </w:p>
    <w:p w14:paraId="39E8C751" w14:textId="3BCD06BF" w:rsidR="00DD048B" w:rsidRPr="00FA47C6" w:rsidDel="00FA47C6" w:rsidRDefault="00DD048B">
      <w:pPr>
        <w:ind w:left="1134"/>
        <w:jc w:val="both"/>
        <w:rPr>
          <w:del w:id="1614" w:author="Usuario de Windows" w:date="2023-03-23T10:27:00Z"/>
          <w:rFonts w:ascii="Arial Narrow" w:hAnsi="Arial Narrow" w:cs="Arial"/>
          <w:b/>
          <w:i/>
          <w:iCs/>
          <w:sz w:val="22"/>
          <w:szCs w:val="22"/>
        </w:rPr>
      </w:pPr>
      <w:del w:id="1615" w:author="Usuario de Windows" w:date="2023-03-23T10:23:00Z">
        <w:r w:rsidRPr="00FA47C6" w:rsidDel="00FA47C6">
          <w:rPr>
            <w:rFonts w:ascii="Arial Narrow" w:hAnsi="Arial Narrow" w:cs="Arial"/>
            <w:b/>
            <w:i/>
            <w:iCs/>
            <w:sz w:val="22"/>
            <w:szCs w:val="22"/>
          </w:rPr>
          <w:delText xml:space="preserve">Articulo </w:delText>
        </w:r>
      </w:del>
      <w:r w:rsidRPr="00FA47C6">
        <w:rPr>
          <w:rFonts w:ascii="Arial Narrow" w:hAnsi="Arial Narrow" w:cs="Arial"/>
          <w:b/>
          <w:i/>
          <w:iCs/>
          <w:sz w:val="22"/>
          <w:szCs w:val="22"/>
        </w:rPr>
        <w:t xml:space="preserve">168.1 </w:t>
      </w:r>
      <w:del w:id="1616" w:author="Usuario de Windows" w:date="2023-03-23T10:27:00Z">
        <w:r w:rsidRPr="00FA47C6" w:rsidDel="00FA47C6">
          <w:rPr>
            <w:rFonts w:ascii="Arial Narrow" w:hAnsi="Arial Narrow" w:cs="Arial"/>
            <w:b/>
            <w:i/>
            <w:iCs/>
            <w:sz w:val="22"/>
            <w:szCs w:val="22"/>
          </w:rPr>
          <w:delText>Responsabilidad de la recepción y conformidad</w:delText>
        </w:r>
      </w:del>
    </w:p>
    <w:p w14:paraId="323334B6" w14:textId="77777777" w:rsidR="00DD048B" w:rsidRPr="007E5D98" w:rsidRDefault="00DD048B">
      <w:pPr>
        <w:ind w:left="1134"/>
        <w:jc w:val="both"/>
        <w:rPr>
          <w:rFonts w:ascii="Arial Narrow" w:hAnsi="Arial Narrow" w:cs="Arial"/>
          <w:i/>
          <w:iCs/>
          <w:lang w:eastAsia="es-PE"/>
        </w:rPr>
        <w:pPrChange w:id="1617" w:author="Usuario de Windows" w:date="2023-03-23T10:27:00Z">
          <w:pPr>
            <w:pStyle w:val="Prrafodelista"/>
            <w:tabs>
              <w:tab w:val="left" w:pos="367"/>
            </w:tabs>
            <w:spacing w:after="0" w:line="240" w:lineRule="auto"/>
            <w:ind w:left="1134"/>
            <w:jc w:val="both"/>
          </w:pPr>
        </w:pPrChange>
      </w:pPr>
      <w:r w:rsidRPr="00FA47C6">
        <w:rPr>
          <w:rFonts w:ascii="Arial Narrow" w:hAnsi="Arial Narrow" w:cs="Arial"/>
          <w:i/>
          <w:iCs/>
          <w:sz w:val="22"/>
          <w:szCs w:val="22"/>
          <w:lang w:eastAsia="es-PE"/>
          <w:rPrChange w:id="1618" w:author="Usuario de Windows" w:date="2023-03-23T10:29:00Z">
            <w:rPr>
              <w:rFonts w:ascii="Arial Narrow" w:hAnsi="Arial Narrow" w:cs="Arial"/>
              <w:i/>
              <w:iCs/>
              <w:lang w:eastAsia="es-PE"/>
            </w:rPr>
          </w:rPrChange>
        </w:rPr>
        <w:t>La recepción y conformidad es responsabilidad del área usuaria. En el caso de bienes, la recepción es responsabilidad del área de almacén y la conformidad es responsabilidad de quien se indique en los documentos de procedimiento de selección.</w:t>
      </w:r>
    </w:p>
    <w:p w14:paraId="7179EC20" w14:textId="77777777" w:rsidR="00DD048B" w:rsidRPr="00FA47C6" w:rsidRDefault="00DD048B">
      <w:pPr>
        <w:pStyle w:val="Prrafodelista"/>
        <w:tabs>
          <w:tab w:val="left" w:pos="367"/>
        </w:tabs>
        <w:spacing w:after="0" w:line="240" w:lineRule="auto"/>
        <w:ind w:left="1134"/>
        <w:jc w:val="both"/>
        <w:rPr>
          <w:rFonts w:ascii="Arial Narrow" w:hAnsi="Arial Narrow" w:cs="Arial"/>
          <w:i/>
          <w:iCs/>
          <w:lang w:eastAsia="es-PE"/>
        </w:rPr>
      </w:pPr>
    </w:p>
    <w:p w14:paraId="6D6488CD" w14:textId="3B8226C2" w:rsidR="00DD048B" w:rsidRPr="00FA47C6" w:rsidDel="00FA47C6" w:rsidRDefault="00DD048B">
      <w:pPr>
        <w:ind w:left="1134"/>
        <w:jc w:val="both"/>
        <w:rPr>
          <w:del w:id="1619" w:author="Usuario de Windows" w:date="2023-03-23T10:27:00Z"/>
          <w:rFonts w:ascii="Arial Narrow" w:hAnsi="Arial Narrow" w:cs="Arial"/>
          <w:b/>
          <w:i/>
          <w:iCs/>
          <w:sz w:val="22"/>
          <w:szCs w:val="22"/>
        </w:rPr>
      </w:pPr>
      <w:del w:id="1620" w:author="Usuario de Windows" w:date="2023-03-23T10:23:00Z">
        <w:r w:rsidRPr="00FA47C6" w:rsidDel="00FA47C6">
          <w:rPr>
            <w:rFonts w:ascii="Arial Narrow" w:hAnsi="Arial Narrow" w:cs="Arial"/>
            <w:b/>
            <w:i/>
            <w:iCs/>
            <w:sz w:val="22"/>
            <w:szCs w:val="22"/>
          </w:rPr>
          <w:delText xml:space="preserve">Articulo </w:delText>
        </w:r>
      </w:del>
      <w:r w:rsidRPr="00FA47C6">
        <w:rPr>
          <w:rFonts w:ascii="Arial Narrow" w:hAnsi="Arial Narrow" w:cs="Arial"/>
          <w:b/>
          <w:i/>
          <w:iCs/>
          <w:sz w:val="22"/>
          <w:szCs w:val="22"/>
        </w:rPr>
        <w:t xml:space="preserve">168.2 </w:t>
      </w:r>
      <w:del w:id="1621" w:author="Usuario de Windows" w:date="2023-03-23T10:27:00Z">
        <w:r w:rsidRPr="00FA47C6" w:rsidDel="00FA47C6">
          <w:rPr>
            <w:rFonts w:ascii="Arial Narrow" w:hAnsi="Arial Narrow" w:cs="Arial"/>
            <w:b/>
            <w:i/>
            <w:iCs/>
            <w:sz w:val="22"/>
            <w:szCs w:val="22"/>
          </w:rPr>
          <w:delText>Informe de recepción por el responsable del área usuaria después de verificar la naturaleza de la prestación, la calidad, cantidad y cumplimiento de las condiciones contractuales.</w:delText>
        </w:r>
      </w:del>
    </w:p>
    <w:p w14:paraId="44E10002" w14:textId="77777777" w:rsidR="00DD048B" w:rsidRDefault="00DD048B">
      <w:pPr>
        <w:ind w:left="1134"/>
        <w:jc w:val="both"/>
        <w:rPr>
          <w:ins w:id="1622" w:author="Usuario de Windows" w:date="2023-03-23T10:29:00Z"/>
          <w:rFonts w:ascii="Arial Narrow" w:hAnsi="Arial Narrow" w:cs="Arial"/>
          <w:i/>
          <w:iCs/>
          <w:lang w:eastAsia="es-PE"/>
        </w:rPr>
        <w:pPrChange w:id="1623" w:author="Usuario de Windows" w:date="2023-03-23T10:27:00Z">
          <w:pPr>
            <w:pStyle w:val="Prrafodelista"/>
            <w:tabs>
              <w:tab w:val="left" w:pos="367"/>
            </w:tabs>
            <w:spacing w:after="0" w:line="240" w:lineRule="auto"/>
            <w:ind w:left="1134"/>
            <w:jc w:val="both"/>
          </w:pPr>
        </w:pPrChange>
      </w:pPr>
      <w:r w:rsidRPr="00FA47C6">
        <w:rPr>
          <w:rFonts w:ascii="Arial Narrow" w:hAnsi="Arial Narrow" w:cs="Arial"/>
          <w:i/>
          <w:iCs/>
          <w:sz w:val="22"/>
          <w:szCs w:val="22"/>
          <w:lang w:eastAsia="es-PE"/>
          <w:rPrChange w:id="1624" w:author="Usuario de Windows" w:date="2023-03-23T10:29:00Z">
            <w:rPr>
              <w:rFonts w:ascii="Arial Narrow" w:hAnsi="Arial Narrow" w:cs="Arial"/>
              <w:i/>
              <w:iCs/>
              <w:lang w:eastAsia="es-PE"/>
            </w:rPr>
          </w:rPrChange>
        </w:rPr>
        <w:t>La conformidad requiere del informe del funcionario responsable del área usuaria, quien verifica, dependiendo de la naturaleza de la prestación, calidad, cantidad y cumplimiento de las condiciones contractuales, debiendo realizar las pruebas que fueran necesaria. Tratándose de órdenes de compra o de servicio, la conformidad puede consignarse en dicho documento.</w:t>
      </w:r>
    </w:p>
    <w:p w14:paraId="3FA8F9C6" w14:textId="77777777" w:rsidR="00FA47C6" w:rsidRPr="007E5D98" w:rsidRDefault="00FA47C6">
      <w:pPr>
        <w:ind w:left="1134"/>
        <w:jc w:val="both"/>
        <w:rPr>
          <w:ins w:id="1625" w:author="Usuario de Windows" w:date="2023-03-23T10:27:00Z"/>
          <w:rFonts w:ascii="Arial Narrow" w:hAnsi="Arial Narrow" w:cs="Arial"/>
          <w:i/>
          <w:iCs/>
          <w:lang w:eastAsia="es-PE"/>
        </w:rPr>
        <w:pPrChange w:id="1626" w:author="Usuario de Windows" w:date="2023-03-23T10:27:00Z">
          <w:pPr>
            <w:pStyle w:val="Prrafodelista"/>
            <w:tabs>
              <w:tab w:val="left" w:pos="367"/>
            </w:tabs>
            <w:spacing w:after="0" w:line="240" w:lineRule="auto"/>
            <w:ind w:left="1134"/>
            <w:jc w:val="both"/>
          </w:pPr>
        </w:pPrChange>
      </w:pPr>
    </w:p>
    <w:p w14:paraId="3EBF22F7" w14:textId="5A351722" w:rsidR="00FA47C6" w:rsidRDefault="00FA47C6">
      <w:pPr>
        <w:pStyle w:val="Prrafodelista"/>
        <w:tabs>
          <w:tab w:val="left" w:pos="367"/>
        </w:tabs>
        <w:spacing w:line="240" w:lineRule="auto"/>
        <w:ind w:left="1134"/>
        <w:jc w:val="both"/>
        <w:rPr>
          <w:ins w:id="1627" w:author="Usuario de Windows" w:date="2023-03-23T10:29:00Z"/>
          <w:rFonts w:ascii="Arial Narrow" w:hAnsi="Arial Narrow" w:cs="Arial"/>
          <w:i/>
          <w:iCs/>
          <w:lang w:eastAsia="es-PE"/>
        </w:rPr>
        <w:pPrChange w:id="1628" w:author="Usuario de Windows" w:date="2023-03-23T10:27:00Z">
          <w:pPr>
            <w:pStyle w:val="Prrafodelista"/>
            <w:tabs>
              <w:tab w:val="left" w:pos="367"/>
            </w:tabs>
            <w:spacing w:after="0" w:line="240" w:lineRule="auto"/>
            <w:ind w:left="1134"/>
            <w:jc w:val="both"/>
          </w:pPr>
        </w:pPrChange>
      </w:pPr>
      <w:ins w:id="1629" w:author="Usuario de Windows" w:date="2023-03-23T10:27:00Z">
        <w:r w:rsidRPr="00FA47C6">
          <w:rPr>
            <w:rFonts w:ascii="Arial Narrow" w:hAnsi="Arial Narrow" w:cs="Arial"/>
            <w:b/>
            <w:i/>
            <w:iCs/>
            <w:lang w:eastAsia="es-PE"/>
            <w:rPrChange w:id="1630" w:author="Usuario de Windows" w:date="2023-03-23T10:27:00Z">
              <w:rPr>
                <w:rFonts w:ascii="Arial Narrow" w:hAnsi="Arial Narrow" w:cs="Arial"/>
                <w:i/>
                <w:iCs/>
                <w:lang w:eastAsia="es-PE"/>
              </w:rPr>
            </w:rPrChange>
          </w:rPr>
          <w:t>168.3.</w:t>
        </w:r>
        <w:r w:rsidRPr="00FA47C6">
          <w:rPr>
            <w:rFonts w:ascii="Arial Narrow" w:hAnsi="Arial Narrow" w:cs="Arial"/>
            <w:i/>
            <w:iCs/>
            <w:lang w:eastAsia="es-PE"/>
          </w:rPr>
          <w:t xml:space="preserve"> La conformidad se emite en un plazo</w:t>
        </w:r>
        <w:r>
          <w:rPr>
            <w:rFonts w:ascii="Arial Narrow" w:hAnsi="Arial Narrow" w:cs="Arial"/>
            <w:i/>
            <w:iCs/>
            <w:lang w:eastAsia="es-PE"/>
          </w:rPr>
          <w:t xml:space="preserve"> </w:t>
        </w:r>
        <w:r w:rsidRPr="00FA47C6">
          <w:rPr>
            <w:rFonts w:ascii="Arial Narrow" w:hAnsi="Arial Narrow" w:cs="Arial"/>
            <w:i/>
            <w:iCs/>
            <w:lang w:eastAsia="es-PE"/>
          </w:rPr>
          <w:t>máximo de siete (7) días de producida la recepción,</w:t>
        </w:r>
        <w:r>
          <w:rPr>
            <w:rFonts w:ascii="Arial Narrow" w:hAnsi="Arial Narrow" w:cs="Arial"/>
            <w:i/>
            <w:iCs/>
            <w:lang w:eastAsia="es-PE"/>
          </w:rPr>
          <w:t xml:space="preserve"> </w:t>
        </w:r>
        <w:r w:rsidRPr="00FA47C6">
          <w:rPr>
            <w:rFonts w:ascii="Arial Narrow" w:hAnsi="Arial Narrow" w:cs="Arial"/>
            <w:i/>
            <w:iCs/>
            <w:lang w:eastAsia="es-PE"/>
          </w:rPr>
          <w:t>salvo que se requiera efectuar pruebas que permitan</w:t>
        </w:r>
        <w:r>
          <w:rPr>
            <w:rFonts w:ascii="Arial Narrow" w:hAnsi="Arial Narrow" w:cs="Arial"/>
            <w:i/>
            <w:iCs/>
            <w:lang w:eastAsia="es-PE"/>
          </w:rPr>
          <w:t xml:space="preserve"> </w:t>
        </w:r>
        <w:r w:rsidRPr="00FA47C6">
          <w:rPr>
            <w:rFonts w:ascii="Arial Narrow" w:hAnsi="Arial Narrow" w:cs="Arial"/>
            <w:i/>
            <w:iCs/>
            <w:lang w:eastAsia="es-PE"/>
          </w:rPr>
          <w:t>verificar el cumplimiento de la obligación, o si se</w:t>
        </w:r>
        <w:r>
          <w:rPr>
            <w:rFonts w:ascii="Arial Narrow" w:hAnsi="Arial Narrow" w:cs="Arial"/>
            <w:i/>
            <w:iCs/>
            <w:lang w:eastAsia="es-PE"/>
          </w:rPr>
          <w:t xml:space="preserve"> </w:t>
        </w:r>
        <w:r w:rsidRPr="00FA47C6">
          <w:rPr>
            <w:rFonts w:ascii="Arial Narrow" w:hAnsi="Arial Narrow" w:cs="Arial"/>
            <w:i/>
            <w:iCs/>
            <w:lang w:eastAsia="es-PE"/>
          </w:rPr>
          <w:t>trata de consultorías, en cuyo caso la conformidad</w:t>
        </w:r>
        <w:r>
          <w:rPr>
            <w:rFonts w:ascii="Arial Narrow" w:hAnsi="Arial Narrow" w:cs="Arial"/>
            <w:i/>
            <w:iCs/>
            <w:lang w:eastAsia="es-PE"/>
          </w:rPr>
          <w:t xml:space="preserve"> </w:t>
        </w:r>
        <w:r w:rsidRPr="00FA47C6">
          <w:rPr>
            <w:rFonts w:ascii="Arial Narrow" w:hAnsi="Arial Narrow" w:cs="Arial"/>
            <w:i/>
            <w:iCs/>
            <w:lang w:eastAsia="es-PE"/>
          </w:rPr>
          <w:t>se emite en un plazo máximo de quince (15) días,</w:t>
        </w:r>
        <w:r>
          <w:rPr>
            <w:rFonts w:ascii="Arial Narrow" w:hAnsi="Arial Narrow" w:cs="Arial"/>
            <w:i/>
            <w:iCs/>
            <w:lang w:eastAsia="es-PE"/>
          </w:rPr>
          <w:t xml:space="preserve"> </w:t>
        </w:r>
        <w:r w:rsidRPr="00FA47C6">
          <w:rPr>
            <w:rFonts w:ascii="Arial Narrow" w:hAnsi="Arial Narrow" w:cs="Arial"/>
            <w:i/>
            <w:iCs/>
            <w:lang w:eastAsia="es-PE"/>
          </w:rPr>
          <w:t>bajo responsabilidad del funcionario que debe</w:t>
        </w:r>
        <w:r>
          <w:rPr>
            <w:rFonts w:ascii="Arial Narrow" w:hAnsi="Arial Narrow" w:cs="Arial"/>
            <w:i/>
            <w:iCs/>
            <w:lang w:eastAsia="es-PE"/>
          </w:rPr>
          <w:t xml:space="preserve"> </w:t>
        </w:r>
        <w:r w:rsidRPr="00FA47C6">
          <w:rPr>
            <w:rFonts w:ascii="Arial Narrow" w:hAnsi="Arial Narrow" w:cs="Arial"/>
            <w:i/>
            <w:iCs/>
            <w:lang w:eastAsia="es-PE"/>
          </w:rPr>
          <w:t>emitir la conformidad</w:t>
        </w:r>
      </w:ins>
      <w:ins w:id="1631" w:author="Usuario de Windows" w:date="2023-03-23T10:28:00Z">
        <w:r>
          <w:rPr>
            <w:rFonts w:ascii="Arial Narrow" w:hAnsi="Arial Narrow" w:cs="Arial"/>
            <w:i/>
            <w:iCs/>
            <w:lang w:eastAsia="es-PE"/>
          </w:rPr>
          <w:t>.</w:t>
        </w:r>
      </w:ins>
    </w:p>
    <w:p w14:paraId="508308C8" w14:textId="77777777" w:rsidR="00FA47C6" w:rsidRDefault="00FA47C6">
      <w:pPr>
        <w:pStyle w:val="Prrafodelista"/>
        <w:tabs>
          <w:tab w:val="left" w:pos="367"/>
        </w:tabs>
        <w:spacing w:line="240" w:lineRule="auto"/>
        <w:ind w:left="1134"/>
        <w:jc w:val="both"/>
        <w:rPr>
          <w:ins w:id="1632" w:author="Usuario de Windows" w:date="2023-03-23T10:28:00Z"/>
          <w:rFonts w:ascii="Arial Narrow" w:hAnsi="Arial Narrow" w:cs="Arial"/>
          <w:i/>
          <w:iCs/>
          <w:lang w:eastAsia="es-PE"/>
        </w:rPr>
        <w:pPrChange w:id="1633" w:author="Usuario de Windows" w:date="2023-03-23T10:27:00Z">
          <w:pPr>
            <w:pStyle w:val="Prrafodelista"/>
            <w:tabs>
              <w:tab w:val="left" w:pos="367"/>
            </w:tabs>
            <w:spacing w:after="0" w:line="240" w:lineRule="auto"/>
            <w:ind w:left="1134"/>
            <w:jc w:val="both"/>
          </w:pPr>
        </w:pPrChange>
      </w:pPr>
    </w:p>
    <w:p w14:paraId="0B15B107" w14:textId="59706298" w:rsidR="00FA47C6" w:rsidRDefault="00FA47C6">
      <w:pPr>
        <w:pStyle w:val="Prrafodelista"/>
        <w:tabs>
          <w:tab w:val="left" w:pos="367"/>
        </w:tabs>
        <w:spacing w:line="240" w:lineRule="auto"/>
        <w:ind w:left="1134"/>
        <w:jc w:val="both"/>
        <w:rPr>
          <w:ins w:id="1634" w:author="Usuario de Windows" w:date="2023-03-23T10:23:00Z"/>
          <w:rFonts w:ascii="Arial Narrow" w:hAnsi="Arial Narrow" w:cs="Arial"/>
          <w:i/>
          <w:iCs/>
          <w:lang w:eastAsia="es-PE"/>
        </w:rPr>
        <w:pPrChange w:id="1635" w:author="Usuario de Windows" w:date="2023-03-23T10:28:00Z">
          <w:pPr>
            <w:pStyle w:val="Prrafodelista"/>
            <w:tabs>
              <w:tab w:val="left" w:pos="367"/>
            </w:tabs>
            <w:spacing w:after="0" w:line="240" w:lineRule="auto"/>
            <w:ind w:left="1134"/>
            <w:jc w:val="both"/>
          </w:pPr>
        </w:pPrChange>
      </w:pPr>
      <w:ins w:id="1636" w:author="Usuario de Windows" w:date="2023-03-23T10:28:00Z">
        <w:r w:rsidRPr="00FA47C6">
          <w:rPr>
            <w:rFonts w:ascii="Arial Narrow" w:hAnsi="Arial Narrow" w:cs="Arial"/>
            <w:b/>
            <w:i/>
            <w:iCs/>
            <w:lang w:eastAsia="es-PE"/>
            <w:rPrChange w:id="1637" w:author="Usuario de Windows" w:date="2023-03-23T10:28:00Z">
              <w:rPr>
                <w:rFonts w:ascii="Arial Narrow" w:hAnsi="Arial Narrow" w:cs="Arial"/>
                <w:i/>
                <w:iCs/>
                <w:lang w:eastAsia="es-PE"/>
              </w:rPr>
            </w:rPrChange>
          </w:rPr>
          <w:lastRenderedPageBreak/>
          <w:t>168.4</w:t>
        </w:r>
        <w:r w:rsidRPr="00FA47C6">
          <w:rPr>
            <w:rFonts w:ascii="Arial Narrow" w:hAnsi="Arial Narrow" w:cs="Arial"/>
            <w:i/>
            <w:iCs/>
            <w:lang w:eastAsia="es-PE"/>
          </w:rPr>
          <w:t>. De existir observaciones, la Entidad</w:t>
        </w:r>
        <w:r>
          <w:rPr>
            <w:rFonts w:ascii="Arial Narrow" w:hAnsi="Arial Narrow" w:cs="Arial"/>
            <w:i/>
            <w:iCs/>
            <w:lang w:eastAsia="es-PE"/>
          </w:rPr>
          <w:t xml:space="preserve"> </w:t>
        </w:r>
        <w:r w:rsidRPr="00FA47C6">
          <w:rPr>
            <w:rFonts w:ascii="Arial Narrow" w:hAnsi="Arial Narrow" w:cs="Arial"/>
            <w:i/>
            <w:iCs/>
            <w:lang w:eastAsia="es-PE"/>
          </w:rPr>
          <w:t>las comunica al contratista, indicando claramente</w:t>
        </w:r>
        <w:r>
          <w:rPr>
            <w:rFonts w:ascii="Arial Narrow" w:hAnsi="Arial Narrow" w:cs="Arial"/>
            <w:i/>
            <w:iCs/>
            <w:lang w:eastAsia="es-PE"/>
          </w:rPr>
          <w:t xml:space="preserve"> </w:t>
        </w:r>
        <w:r w:rsidRPr="00FA47C6">
          <w:rPr>
            <w:rFonts w:ascii="Arial Narrow" w:hAnsi="Arial Narrow" w:cs="Arial"/>
            <w:i/>
            <w:iCs/>
            <w:lang w:eastAsia="es-PE"/>
          </w:rPr>
          <w:t>el sentido de estas, otorgándole un plazo para</w:t>
        </w:r>
        <w:r>
          <w:rPr>
            <w:rFonts w:ascii="Arial Narrow" w:hAnsi="Arial Narrow" w:cs="Arial"/>
            <w:i/>
            <w:iCs/>
            <w:lang w:eastAsia="es-PE"/>
          </w:rPr>
          <w:t xml:space="preserve"> </w:t>
        </w:r>
        <w:r w:rsidRPr="00FA47C6">
          <w:rPr>
            <w:rFonts w:ascii="Arial Narrow" w:hAnsi="Arial Narrow" w:cs="Arial"/>
            <w:i/>
            <w:iCs/>
            <w:lang w:eastAsia="es-PE"/>
          </w:rPr>
          <w:t>subsanar no menor de dos (2) ni mayor de ocho</w:t>
        </w:r>
        <w:r>
          <w:rPr>
            <w:rFonts w:ascii="Arial Narrow" w:hAnsi="Arial Narrow" w:cs="Arial"/>
            <w:i/>
            <w:iCs/>
            <w:lang w:eastAsia="es-PE"/>
          </w:rPr>
          <w:t xml:space="preserve"> </w:t>
        </w:r>
        <w:r w:rsidRPr="00FA47C6">
          <w:rPr>
            <w:rFonts w:ascii="Arial Narrow" w:hAnsi="Arial Narrow" w:cs="Arial"/>
            <w:i/>
            <w:iCs/>
            <w:lang w:eastAsia="es-PE"/>
          </w:rPr>
          <w:t>(08) días. Dependiendo de la complejidad o</w:t>
        </w:r>
        <w:r>
          <w:rPr>
            <w:rFonts w:ascii="Arial Narrow" w:hAnsi="Arial Narrow" w:cs="Arial"/>
            <w:i/>
            <w:iCs/>
            <w:lang w:eastAsia="es-PE"/>
          </w:rPr>
          <w:t xml:space="preserve"> sofi</w:t>
        </w:r>
        <w:r w:rsidRPr="00FA47C6">
          <w:rPr>
            <w:rFonts w:ascii="Arial Narrow" w:hAnsi="Arial Narrow" w:cs="Arial"/>
            <w:i/>
            <w:iCs/>
            <w:lang w:eastAsia="es-PE"/>
          </w:rPr>
          <w:t>sticación de las subsanaciones a realizar, o si</w:t>
        </w:r>
        <w:r>
          <w:rPr>
            <w:rFonts w:ascii="Arial Narrow" w:hAnsi="Arial Narrow" w:cs="Arial"/>
            <w:i/>
            <w:iCs/>
            <w:lang w:eastAsia="es-PE"/>
          </w:rPr>
          <w:t xml:space="preserve"> </w:t>
        </w:r>
        <w:r w:rsidRPr="00FA47C6">
          <w:rPr>
            <w:rFonts w:ascii="Arial Narrow" w:hAnsi="Arial Narrow" w:cs="Arial"/>
            <w:i/>
            <w:iCs/>
            <w:lang w:eastAsia="es-PE"/>
          </w:rPr>
          <w:t>se trata de consultorías, el plazo para subsanar no</w:t>
        </w:r>
        <w:r>
          <w:rPr>
            <w:rFonts w:ascii="Arial Narrow" w:hAnsi="Arial Narrow" w:cs="Arial"/>
            <w:i/>
            <w:iCs/>
            <w:lang w:eastAsia="es-PE"/>
          </w:rPr>
          <w:t xml:space="preserve"> </w:t>
        </w:r>
        <w:r w:rsidRPr="00FA47C6">
          <w:rPr>
            <w:rFonts w:ascii="Arial Narrow" w:hAnsi="Arial Narrow" w:cs="Arial"/>
            <w:i/>
            <w:iCs/>
            <w:lang w:eastAsia="es-PE"/>
          </w:rPr>
          <w:t>puede ser menor de cinco (5) ni mayor de quince</w:t>
        </w:r>
        <w:r>
          <w:rPr>
            <w:rFonts w:ascii="Arial Narrow" w:hAnsi="Arial Narrow" w:cs="Arial"/>
            <w:i/>
            <w:iCs/>
            <w:lang w:eastAsia="es-PE"/>
          </w:rPr>
          <w:t xml:space="preserve"> </w:t>
        </w:r>
        <w:r w:rsidRPr="00FA47C6">
          <w:rPr>
            <w:rFonts w:ascii="Arial Narrow" w:hAnsi="Arial Narrow" w:cs="Arial"/>
            <w:i/>
            <w:iCs/>
            <w:lang w:eastAsia="es-PE"/>
          </w:rPr>
          <w:t>(15) días. Subsanadas las observaciones dentro</w:t>
        </w:r>
        <w:r>
          <w:rPr>
            <w:rFonts w:ascii="Arial Narrow" w:hAnsi="Arial Narrow" w:cs="Arial"/>
            <w:i/>
            <w:iCs/>
            <w:lang w:eastAsia="es-PE"/>
          </w:rPr>
          <w:t xml:space="preserve"> </w:t>
        </w:r>
        <w:r w:rsidRPr="00FA47C6">
          <w:rPr>
            <w:rFonts w:ascii="Arial Narrow" w:hAnsi="Arial Narrow" w:cs="Arial"/>
            <w:i/>
            <w:iCs/>
            <w:lang w:eastAsia="es-PE"/>
          </w:rPr>
          <w:t>del plazo otorgado, no corresponde la aplicación</w:t>
        </w:r>
        <w:r>
          <w:rPr>
            <w:rFonts w:ascii="Arial Narrow" w:hAnsi="Arial Narrow" w:cs="Arial"/>
            <w:i/>
            <w:iCs/>
            <w:lang w:eastAsia="es-PE"/>
          </w:rPr>
          <w:t xml:space="preserve"> </w:t>
        </w:r>
        <w:r w:rsidRPr="00FA47C6">
          <w:rPr>
            <w:rFonts w:ascii="Arial Narrow" w:hAnsi="Arial Narrow" w:cs="Arial"/>
            <w:i/>
            <w:iCs/>
            <w:lang w:eastAsia="es-PE"/>
          </w:rPr>
          <w:t>de penalidades</w:t>
        </w:r>
        <w:r>
          <w:rPr>
            <w:rFonts w:ascii="Arial Narrow" w:hAnsi="Arial Narrow" w:cs="Arial"/>
            <w:i/>
            <w:iCs/>
            <w:lang w:eastAsia="es-PE"/>
          </w:rPr>
          <w:t>.</w:t>
        </w:r>
      </w:ins>
    </w:p>
    <w:p w14:paraId="2592045E" w14:textId="77777777" w:rsidR="00FA47C6" w:rsidRPr="00DD048B" w:rsidRDefault="00FA47C6">
      <w:pPr>
        <w:pStyle w:val="Prrafodelista"/>
        <w:tabs>
          <w:tab w:val="left" w:pos="367"/>
        </w:tabs>
        <w:spacing w:after="0" w:line="240" w:lineRule="auto"/>
        <w:ind w:left="1134"/>
        <w:jc w:val="both"/>
        <w:rPr>
          <w:rFonts w:ascii="Arial Narrow" w:hAnsi="Arial Narrow" w:cs="Arial"/>
          <w:i/>
          <w:iCs/>
          <w:lang w:eastAsia="es-PE"/>
        </w:rPr>
      </w:pPr>
    </w:p>
    <w:p w14:paraId="06CA16FC" w14:textId="18C59E89" w:rsidR="00DD048B" w:rsidRDefault="00F75E9F">
      <w:pPr>
        <w:ind w:left="1134"/>
        <w:jc w:val="both"/>
        <w:rPr>
          <w:rFonts w:ascii="Arial Narrow" w:hAnsi="Arial Narrow" w:cs="Arial"/>
          <w:bCs/>
          <w:i/>
          <w:iCs/>
          <w:sz w:val="22"/>
          <w:szCs w:val="22"/>
          <w:lang w:eastAsia="es-PE"/>
        </w:rPr>
      </w:pPr>
      <w:del w:id="1638" w:author="Usuario de Windows" w:date="2023-03-23T10:31:00Z">
        <w:r w:rsidRPr="00DD048B" w:rsidDel="00FA47C6">
          <w:rPr>
            <w:rFonts w:ascii="Arial Narrow" w:hAnsi="Arial Narrow" w:cs="Arial"/>
            <w:b/>
            <w:i/>
            <w:iCs/>
            <w:sz w:val="22"/>
            <w:szCs w:val="22"/>
            <w:lang w:eastAsia="es-PE"/>
          </w:rPr>
          <w:delText>Artículo</w:delText>
        </w:r>
      </w:del>
      <w:del w:id="1639" w:author="Usuario de Windows" w:date="2023-03-23T10:23:00Z">
        <w:r w:rsidR="00DD048B" w:rsidRPr="00DD048B" w:rsidDel="00FA47C6">
          <w:rPr>
            <w:rFonts w:ascii="Arial Narrow" w:hAnsi="Arial Narrow" w:cs="Arial"/>
            <w:b/>
            <w:i/>
            <w:iCs/>
            <w:sz w:val="22"/>
            <w:szCs w:val="22"/>
            <w:lang w:eastAsia="es-PE"/>
          </w:rPr>
          <w:delText xml:space="preserve"> 168</w:delText>
        </w:r>
      </w:del>
      <w:del w:id="1640" w:author="Usuario de Windows" w:date="2023-03-23T10:31:00Z">
        <w:r w:rsidR="00DD048B" w:rsidRPr="00DD048B" w:rsidDel="00FA47C6">
          <w:rPr>
            <w:rFonts w:ascii="Arial Narrow" w:hAnsi="Arial Narrow" w:cs="Arial"/>
            <w:b/>
            <w:i/>
            <w:iCs/>
            <w:sz w:val="22"/>
            <w:szCs w:val="22"/>
            <w:lang w:eastAsia="es-PE"/>
          </w:rPr>
          <w:delText>.</w:delText>
        </w:r>
        <w:r w:rsidR="00DD048B" w:rsidDel="00FA47C6">
          <w:rPr>
            <w:rFonts w:ascii="Arial Narrow" w:hAnsi="Arial Narrow" w:cs="Arial"/>
            <w:b/>
            <w:i/>
            <w:iCs/>
            <w:sz w:val="22"/>
            <w:szCs w:val="22"/>
            <w:lang w:eastAsia="es-PE"/>
          </w:rPr>
          <w:delText>7</w:delText>
        </w:r>
      </w:del>
      <w:ins w:id="1641" w:author="Usuario de Windows" w:date="2023-03-23T10:31:00Z">
        <w:r w:rsidR="00FA47C6">
          <w:rPr>
            <w:rFonts w:ascii="Arial Narrow" w:hAnsi="Arial Narrow" w:cs="Arial"/>
            <w:b/>
            <w:i/>
            <w:iCs/>
            <w:sz w:val="22"/>
            <w:szCs w:val="22"/>
            <w:lang w:eastAsia="es-PE"/>
          </w:rPr>
          <w:t>168.6</w:t>
        </w:r>
      </w:ins>
      <w:r w:rsidR="00DD048B">
        <w:rPr>
          <w:rFonts w:ascii="Arial Narrow" w:hAnsi="Arial Narrow" w:cs="Arial"/>
          <w:b/>
          <w:i/>
          <w:iCs/>
          <w:sz w:val="22"/>
          <w:szCs w:val="22"/>
          <w:lang w:eastAsia="es-PE"/>
        </w:rPr>
        <w:t>.</w:t>
      </w:r>
      <w:r w:rsidR="00DD048B" w:rsidRPr="00DD048B">
        <w:rPr>
          <w:rFonts w:ascii="Arial Narrow" w:hAnsi="Arial Narrow" w:cs="Arial"/>
          <w:b/>
          <w:i/>
          <w:iCs/>
          <w:sz w:val="22"/>
          <w:szCs w:val="22"/>
          <w:lang w:eastAsia="es-PE"/>
        </w:rPr>
        <w:t xml:space="preserve"> </w:t>
      </w:r>
      <w:r w:rsidR="00DD048B">
        <w:rPr>
          <w:rFonts w:ascii="Arial Narrow" w:hAnsi="Arial Narrow" w:cs="Arial"/>
          <w:bCs/>
          <w:i/>
          <w:iCs/>
          <w:sz w:val="22"/>
          <w:szCs w:val="22"/>
          <w:lang w:eastAsia="es-PE"/>
        </w:rPr>
        <w:t xml:space="preserve">Este procedimiento no resulta aplicable cuando los bienes. (…) manifiestamente no cumplan con las características y condiciones ofrecidas, en cuyo caso la Entidad no efectúa la </w:t>
      </w:r>
      <w:r w:rsidR="00543D2D">
        <w:rPr>
          <w:rFonts w:ascii="Arial Narrow" w:hAnsi="Arial Narrow" w:cs="Arial"/>
          <w:bCs/>
          <w:i/>
          <w:iCs/>
          <w:sz w:val="22"/>
          <w:szCs w:val="22"/>
          <w:lang w:eastAsia="es-PE"/>
        </w:rPr>
        <w:t>recepción</w:t>
      </w:r>
      <w:r w:rsidR="00DD048B">
        <w:rPr>
          <w:rFonts w:ascii="Arial Narrow" w:hAnsi="Arial Narrow" w:cs="Arial"/>
          <w:bCs/>
          <w:i/>
          <w:iCs/>
          <w:sz w:val="22"/>
          <w:szCs w:val="22"/>
          <w:lang w:eastAsia="es-PE"/>
        </w:rPr>
        <w:t xml:space="preserve"> o no otorga la conformidad, según corresponda, debiendo considerarse como no ejecutada la prestación, aplicándose la penalidad que corresponda por cada día de atraso.</w:t>
      </w:r>
    </w:p>
    <w:p w14:paraId="148EC64F" w14:textId="445A73AE" w:rsidR="00696763" w:rsidRDefault="00696763">
      <w:pPr>
        <w:ind w:left="1134"/>
        <w:jc w:val="both"/>
        <w:rPr>
          <w:rFonts w:ascii="Arial Narrow" w:hAnsi="Arial Narrow" w:cs="Arial"/>
          <w:bCs/>
          <w:i/>
          <w:iCs/>
          <w:sz w:val="22"/>
          <w:szCs w:val="22"/>
          <w:lang w:eastAsia="es-PE"/>
        </w:rPr>
      </w:pPr>
    </w:p>
    <w:p w14:paraId="7DA84FC3" w14:textId="22761FD5" w:rsidR="00696763" w:rsidRPr="00DD048B" w:rsidRDefault="00696763">
      <w:pPr>
        <w:pStyle w:val="Prrafodelista"/>
        <w:numPr>
          <w:ilvl w:val="0"/>
          <w:numId w:val="44"/>
        </w:numPr>
        <w:spacing w:line="240" w:lineRule="auto"/>
        <w:ind w:left="1134" w:hanging="283"/>
        <w:jc w:val="both"/>
        <w:rPr>
          <w:rFonts w:ascii="Arial Narrow" w:hAnsi="Arial Narrow" w:cs="Arial"/>
        </w:rPr>
        <w:pPrChange w:id="1642" w:author="Usuario de Windows" w:date="2023-03-22T12:32:00Z">
          <w:pPr>
            <w:pStyle w:val="Prrafodelista"/>
            <w:numPr>
              <w:numId w:val="44"/>
            </w:numPr>
            <w:ind w:left="1134" w:hanging="283"/>
            <w:jc w:val="both"/>
          </w:pPr>
        </w:pPrChange>
      </w:pPr>
      <w:r>
        <w:rPr>
          <w:rFonts w:ascii="Arial Narrow" w:hAnsi="Arial Narrow" w:cs="Arial"/>
          <w:b/>
        </w:rPr>
        <w:t xml:space="preserve">Bases Integradas del proceso Adjudicación Simplificada </w:t>
      </w:r>
      <w:proofErr w:type="spellStart"/>
      <w:ins w:id="1643" w:author="Usuario de Windows" w:date="2023-03-23T11:00:00Z">
        <w:r w:rsidR="00936BF6">
          <w:rPr>
            <w:rFonts w:ascii="Arial Narrow" w:hAnsi="Arial Narrow" w:cs="Arial"/>
            <w:b/>
          </w:rPr>
          <w:t>n.</w:t>
        </w:r>
      </w:ins>
      <w:del w:id="1644" w:author="Usuario de Windows" w:date="2023-03-23T11:00:00Z">
        <w:r w:rsidDel="00936BF6">
          <w:rPr>
            <w:rFonts w:ascii="Arial Narrow" w:hAnsi="Arial Narrow" w:cs="Arial"/>
            <w:b/>
          </w:rPr>
          <w:delText>N</w:delText>
        </w:r>
      </w:del>
      <w:r>
        <w:rPr>
          <w:rFonts w:ascii="Arial Narrow" w:hAnsi="Arial Narrow" w:cs="Arial"/>
          <w:b/>
        </w:rPr>
        <w:t>°</w:t>
      </w:r>
      <w:proofErr w:type="spellEnd"/>
      <w:r>
        <w:rPr>
          <w:rFonts w:ascii="Arial Narrow" w:hAnsi="Arial Narrow" w:cs="Arial"/>
          <w:b/>
        </w:rPr>
        <w:t xml:space="preserve"> 106-2022-GRAP-2</w:t>
      </w:r>
      <w:r w:rsidRPr="00DD048B">
        <w:rPr>
          <w:rFonts w:ascii="Arial Narrow" w:hAnsi="Arial Narrow" w:cs="Arial"/>
          <w:b/>
          <w:bCs/>
        </w:rPr>
        <w:t xml:space="preserve">, </w:t>
      </w:r>
      <w:r>
        <w:rPr>
          <w:rFonts w:ascii="Arial Narrow" w:hAnsi="Arial Narrow" w:cs="Arial"/>
        </w:rPr>
        <w:t>que señala lo siguiente:</w:t>
      </w:r>
    </w:p>
    <w:p w14:paraId="3D08F050" w14:textId="4C59BE3D" w:rsidR="00696763" w:rsidRPr="00DD048B" w:rsidRDefault="00696763">
      <w:pPr>
        <w:ind w:left="1134"/>
        <w:jc w:val="both"/>
        <w:rPr>
          <w:rFonts w:ascii="Arial Narrow" w:hAnsi="Arial Narrow" w:cs="Arial"/>
          <w:b/>
          <w:i/>
          <w:iCs/>
          <w:sz w:val="22"/>
          <w:szCs w:val="22"/>
        </w:rPr>
      </w:pPr>
      <w:r>
        <w:rPr>
          <w:rFonts w:ascii="Arial Narrow" w:hAnsi="Arial Narrow" w:cs="Arial"/>
          <w:b/>
          <w:i/>
          <w:iCs/>
          <w:sz w:val="22"/>
          <w:szCs w:val="22"/>
        </w:rPr>
        <w:t>CAPITULO III REQUERIMIENTO</w:t>
      </w:r>
    </w:p>
    <w:p w14:paraId="1AF80C4D" w14:textId="77777777" w:rsidR="00696763" w:rsidRPr="00DD048B" w:rsidRDefault="00696763">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i/>
          <w:iCs/>
        </w:rPr>
      </w:pPr>
    </w:p>
    <w:p w14:paraId="38FC9447" w14:textId="4ABBE6CC" w:rsidR="00696763" w:rsidRDefault="00696763">
      <w:pPr>
        <w:ind w:left="1134"/>
        <w:jc w:val="both"/>
        <w:rPr>
          <w:rFonts w:ascii="Arial Narrow" w:hAnsi="Arial Narrow" w:cs="Arial"/>
          <w:b/>
          <w:i/>
          <w:iCs/>
          <w:sz w:val="22"/>
          <w:szCs w:val="22"/>
        </w:rPr>
      </w:pPr>
      <w:r>
        <w:rPr>
          <w:rFonts w:ascii="Arial Narrow" w:hAnsi="Arial Narrow" w:cs="Arial"/>
          <w:b/>
          <w:i/>
          <w:iCs/>
          <w:sz w:val="22"/>
          <w:szCs w:val="22"/>
        </w:rPr>
        <w:t>3.1 ESPECIFI</w:t>
      </w:r>
      <w:ins w:id="1645" w:author="Usuario de Windows" w:date="2023-03-23T10:23:00Z">
        <w:r w:rsidR="00FA47C6">
          <w:rPr>
            <w:rFonts w:ascii="Arial Narrow" w:hAnsi="Arial Narrow" w:cs="Arial"/>
            <w:b/>
            <w:i/>
            <w:iCs/>
            <w:sz w:val="22"/>
            <w:szCs w:val="22"/>
          </w:rPr>
          <w:t>C</w:t>
        </w:r>
      </w:ins>
      <w:r>
        <w:rPr>
          <w:rFonts w:ascii="Arial Narrow" w:hAnsi="Arial Narrow" w:cs="Arial"/>
          <w:b/>
          <w:i/>
          <w:iCs/>
          <w:sz w:val="22"/>
          <w:szCs w:val="22"/>
        </w:rPr>
        <w:t>ACIONES TECNICAS</w:t>
      </w:r>
    </w:p>
    <w:p w14:paraId="535D5E76" w14:textId="464945D9" w:rsidR="00696763" w:rsidRDefault="00696763">
      <w:pPr>
        <w:ind w:left="1134"/>
        <w:jc w:val="both"/>
        <w:rPr>
          <w:rFonts w:ascii="Arial Narrow" w:hAnsi="Arial Narrow" w:cs="Arial"/>
          <w:bCs/>
          <w:i/>
          <w:iCs/>
          <w:sz w:val="22"/>
          <w:szCs w:val="22"/>
        </w:rPr>
      </w:pPr>
      <w:r>
        <w:rPr>
          <w:rFonts w:ascii="Arial Narrow" w:hAnsi="Arial Narrow" w:cs="Arial"/>
          <w:bCs/>
          <w:i/>
          <w:iCs/>
          <w:sz w:val="22"/>
          <w:szCs w:val="22"/>
        </w:rPr>
        <w:t>(…)</w:t>
      </w:r>
    </w:p>
    <w:p w14:paraId="3C75C1FF" w14:textId="74786282" w:rsidR="00696763" w:rsidRDefault="00696763">
      <w:pPr>
        <w:ind w:left="1134"/>
        <w:jc w:val="both"/>
        <w:rPr>
          <w:rFonts w:ascii="Arial Narrow" w:hAnsi="Arial Narrow" w:cs="Arial"/>
          <w:b/>
          <w:i/>
          <w:iCs/>
          <w:sz w:val="22"/>
          <w:szCs w:val="22"/>
        </w:rPr>
      </w:pPr>
      <w:r w:rsidRPr="00696763">
        <w:rPr>
          <w:rFonts w:ascii="Arial Narrow" w:hAnsi="Arial Narrow" w:cs="Arial"/>
          <w:b/>
          <w:i/>
          <w:iCs/>
          <w:sz w:val="22"/>
          <w:szCs w:val="22"/>
        </w:rPr>
        <w:t>10. Recepción y Conformidad</w:t>
      </w:r>
    </w:p>
    <w:p w14:paraId="20A1B698" w14:textId="65646EDF" w:rsidR="00696763" w:rsidRDefault="00696763">
      <w:pPr>
        <w:ind w:left="1134"/>
        <w:jc w:val="both"/>
        <w:rPr>
          <w:rFonts w:ascii="Arial Narrow" w:hAnsi="Arial Narrow" w:cs="Arial"/>
          <w:bCs/>
          <w:i/>
          <w:iCs/>
          <w:sz w:val="22"/>
          <w:szCs w:val="22"/>
        </w:rPr>
      </w:pPr>
      <w:r w:rsidRPr="00696763">
        <w:rPr>
          <w:rFonts w:ascii="Arial Narrow" w:hAnsi="Arial Narrow" w:cs="Arial"/>
          <w:bCs/>
          <w:i/>
          <w:iCs/>
          <w:sz w:val="22"/>
          <w:szCs w:val="22"/>
        </w:rPr>
        <w:t xml:space="preserve">Los bienes </w:t>
      </w:r>
      <w:r>
        <w:rPr>
          <w:rFonts w:ascii="Arial Narrow" w:hAnsi="Arial Narrow" w:cs="Arial"/>
          <w:bCs/>
          <w:i/>
          <w:iCs/>
          <w:sz w:val="22"/>
          <w:szCs w:val="22"/>
        </w:rPr>
        <w:t xml:space="preserve">serán </w:t>
      </w:r>
      <w:proofErr w:type="spellStart"/>
      <w:r>
        <w:rPr>
          <w:rFonts w:ascii="Arial Narrow" w:hAnsi="Arial Narrow" w:cs="Arial"/>
          <w:bCs/>
          <w:i/>
          <w:iCs/>
          <w:sz w:val="22"/>
          <w:szCs w:val="22"/>
        </w:rPr>
        <w:t>recepcionados</w:t>
      </w:r>
      <w:proofErr w:type="spellEnd"/>
      <w:r>
        <w:rPr>
          <w:rFonts w:ascii="Arial Narrow" w:hAnsi="Arial Narrow" w:cs="Arial"/>
          <w:bCs/>
          <w:i/>
          <w:iCs/>
          <w:sz w:val="22"/>
          <w:szCs w:val="22"/>
        </w:rPr>
        <w:t xml:space="preserve"> por el responsable de almacén del proyecto en coordinación con el coordinador y supervisor del proyecto.</w:t>
      </w:r>
    </w:p>
    <w:p w14:paraId="1B046702" w14:textId="1DD0564F" w:rsidR="00696763" w:rsidRDefault="00696763">
      <w:pPr>
        <w:ind w:left="1134"/>
        <w:jc w:val="both"/>
        <w:rPr>
          <w:rFonts w:ascii="Arial Narrow" w:hAnsi="Arial Narrow" w:cs="Arial"/>
          <w:bCs/>
          <w:i/>
          <w:iCs/>
          <w:sz w:val="22"/>
          <w:szCs w:val="22"/>
        </w:rPr>
      </w:pPr>
    </w:p>
    <w:p w14:paraId="2DDFE975" w14:textId="2D61DC28" w:rsidR="00696763" w:rsidRDefault="00696763">
      <w:pPr>
        <w:ind w:left="1134"/>
        <w:jc w:val="both"/>
        <w:rPr>
          <w:rFonts w:ascii="Arial Narrow" w:hAnsi="Arial Narrow" w:cs="Arial"/>
          <w:bCs/>
          <w:i/>
          <w:iCs/>
          <w:sz w:val="22"/>
          <w:szCs w:val="22"/>
        </w:rPr>
      </w:pPr>
      <w:r>
        <w:rPr>
          <w:rFonts w:ascii="Arial Narrow" w:hAnsi="Arial Narrow" w:cs="Arial"/>
          <w:bCs/>
          <w:i/>
          <w:iCs/>
          <w:sz w:val="22"/>
          <w:szCs w:val="22"/>
        </w:rPr>
        <w:t xml:space="preserve">El informe de conformidad será remitido por el coordinador y supervisor del proyecto por el monto total, previa recepción y verificación acuerdo a las especificaciones técnicas. Además del informe del contratista </w:t>
      </w:r>
    </w:p>
    <w:p w14:paraId="2162FB63" w14:textId="0AE4D726" w:rsidR="00696763" w:rsidRPr="00B46A84" w:rsidRDefault="00696763">
      <w:pPr>
        <w:ind w:left="1134"/>
        <w:jc w:val="both"/>
        <w:rPr>
          <w:rFonts w:ascii="Arial Narrow" w:hAnsi="Arial Narrow" w:cs="Arial"/>
          <w:bCs/>
          <w:i/>
          <w:iCs/>
          <w:sz w:val="22"/>
          <w:szCs w:val="22"/>
        </w:rPr>
      </w:pPr>
    </w:p>
    <w:p w14:paraId="056AF577" w14:textId="06369822" w:rsidR="00936BF6" w:rsidRDefault="003A3907">
      <w:pPr>
        <w:tabs>
          <w:tab w:val="left" w:pos="142"/>
          <w:tab w:val="left" w:pos="1276"/>
        </w:tabs>
        <w:autoSpaceDE w:val="0"/>
        <w:autoSpaceDN w:val="0"/>
        <w:adjustRightInd w:val="0"/>
        <w:ind w:left="709"/>
        <w:jc w:val="both"/>
        <w:rPr>
          <w:ins w:id="1646" w:author="NAHIM" w:date="2023-03-23T16:35:00Z"/>
          <w:rFonts w:ascii="Arial Narrow" w:hAnsi="Arial Narrow" w:cs="Arial"/>
          <w:sz w:val="22"/>
          <w:szCs w:val="22"/>
        </w:rPr>
      </w:pPr>
      <w:r w:rsidRPr="00B46A84">
        <w:rPr>
          <w:rFonts w:ascii="Arial Narrow" w:hAnsi="Arial Narrow" w:cs="Arial"/>
          <w:sz w:val="22"/>
          <w:szCs w:val="22"/>
        </w:rPr>
        <w:t xml:space="preserve">La situación </w:t>
      </w:r>
      <w:r w:rsidR="006101A4" w:rsidRPr="00B46A84">
        <w:rPr>
          <w:rFonts w:ascii="Arial Narrow" w:hAnsi="Arial Narrow" w:cs="Arial"/>
          <w:sz w:val="22"/>
          <w:szCs w:val="22"/>
        </w:rPr>
        <w:t xml:space="preserve">adversa antes descrita, </w:t>
      </w:r>
      <w:ins w:id="1647" w:author="Usuario de Windows" w:date="2023-03-23T11:01:00Z">
        <w:r w:rsidR="00936BF6" w:rsidRPr="00B46A84">
          <w:rPr>
            <w:rFonts w:ascii="Arial Narrow" w:hAnsi="Arial Narrow" w:cs="Arial"/>
            <w:sz w:val="22"/>
            <w:szCs w:val="22"/>
          </w:rPr>
          <w:t xml:space="preserve">genera el </w:t>
        </w:r>
        <w:r w:rsidR="00936BF6" w:rsidRPr="00B46A84">
          <w:rPr>
            <w:rFonts w:ascii="Arial Narrow" w:hAnsi="Arial Narrow" w:cs="Arial"/>
            <w:bCs/>
            <w:sz w:val="22"/>
            <w:szCs w:val="22"/>
            <w:rPrChange w:id="1648" w:author="Usuario de Windows" w:date="2023-03-23T11:15:00Z">
              <w:rPr>
                <w:rFonts w:ascii="Arial Narrow" w:hAnsi="Arial Narrow" w:cs="Arial"/>
                <w:bCs/>
              </w:rPr>
            </w:rPrChange>
          </w:rPr>
          <w:t xml:space="preserve">riesgo de </w:t>
        </w:r>
        <w:proofErr w:type="spellStart"/>
        <w:r w:rsidR="00936BF6" w:rsidRPr="00B46A84">
          <w:rPr>
            <w:rFonts w:ascii="Arial Narrow" w:hAnsi="Arial Narrow" w:cs="Arial"/>
            <w:bCs/>
            <w:sz w:val="22"/>
            <w:szCs w:val="22"/>
            <w:rPrChange w:id="1649" w:author="Usuario de Windows" w:date="2023-03-23T11:15:00Z">
              <w:rPr>
                <w:rFonts w:ascii="Arial Narrow" w:hAnsi="Arial Narrow" w:cs="Arial"/>
                <w:bCs/>
              </w:rPr>
            </w:rPrChange>
          </w:rPr>
          <w:t>recepcionar</w:t>
        </w:r>
        <w:proofErr w:type="spellEnd"/>
        <w:r w:rsidR="00936BF6" w:rsidRPr="00B46A84">
          <w:rPr>
            <w:rFonts w:ascii="Arial Narrow" w:hAnsi="Arial Narrow" w:cs="Arial"/>
            <w:bCs/>
            <w:sz w:val="22"/>
            <w:szCs w:val="22"/>
            <w:rPrChange w:id="1650" w:author="Usuario de Windows" w:date="2023-03-23T11:15:00Z">
              <w:rPr>
                <w:rFonts w:ascii="Arial Narrow" w:hAnsi="Arial Narrow" w:cs="Arial"/>
                <w:bCs/>
              </w:rPr>
            </w:rPrChange>
          </w:rPr>
          <w:t xml:space="preserve"> bienes que no cumplan con el objetivo del proyecto</w:t>
        </w:r>
      </w:ins>
      <w:ins w:id="1651" w:author="NAHIM" w:date="2023-03-23T16:38:00Z">
        <w:r w:rsidR="001D0245">
          <w:rPr>
            <w:rFonts w:ascii="Arial Narrow" w:hAnsi="Arial Narrow" w:cs="Arial"/>
            <w:bCs/>
            <w:sz w:val="22"/>
            <w:szCs w:val="22"/>
          </w:rPr>
          <w:t>,</w:t>
        </w:r>
      </w:ins>
      <w:ins w:id="1652" w:author="NAHIM" w:date="2023-03-23T16:37:00Z">
        <w:r w:rsidR="001D0245">
          <w:rPr>
            <w:rFonts w:ascii="Arial Narrow" w:hAnsi="Arial Narrow" w:cs="Arial"/>
            <w:bCs/>
            <w:sz w:val="22"/>
            <w:szCs w:val="22"/>
          </w:rPr>
          <w:t xml:space="preserve"> al omitir comunicar al proveedor el incumplimiento de las especificaciones técnicas solici</w:t>
        </w:r>
      </w:ins>
      <w:ins w:id="1653" w:author="NAHIM" w:date="2023-03-23T16:38:00Z">
        <w:r w:rsidR="001D0245">
          <w:rPr>
            <w:rFonts w:ascii="Arial Narrow" w:hAnsi="Arial Narrow" w:cs="Arial"/>
            <w:bCs/>
            <w:sz w:val="22"/>
            <w:szCs w:val="22"/>
          </w:rPr>
          <w:t>tadas por el área usuaria</w:t>
        </w:r>
      </w:ins>
      <w:ins w:id="1654" w:author="Usuario de Windows" w:date="2023-03-23T11:01:00Z">
        <w:r w:rsidR="00936BF6" w:rsidRPr="00B46A84">
          <w:rPr>
            <w:rFonts w:ascii="Arial Narrow" w:hAnsi="Arial Narrow" w:cs="Arial"/>
            <w:bCs/>
            <w:sz w:val="22"/>
            <w:szCs w:val="22"/>
            <w:rPrChange w:id="1655" w:author="Usuario de Windows" w:date="2023-03-23T11:15:00Z">
              <w:rPr>
                <w:rFonts w:ascii="Arial Narrow" w:hAnsi="Arial Narrow" w:cs="Arial"/>
                <w:bCs/>
              </w:rPr>
            </w:rPrChange>
          </w:rPr>
          <w:t>; así como, el incumplimiento a la normativa de contrataciones</w:t>
        </w:r>
      </w:ins>
      <w:ins w:id="1656" w:author="NAHIM" w:date="2023-03-23T16:39:00Z">
        <w:r w:rsidR="001D0245">
          <w:rPr>
            <w:rFonts w:ascii="Arial Narrow" w:hAnsi="Arial Narrow" w:cs="Arial"/>
            <w:bCs/>
            <w:sz w:val="22"/>
            <w:szCs w:val="22"/>
          </w:rPr>
          <w:t xml:space="preserve">, corriendo el riego de </w:t>
        </w:r>
      </w:ins>
      <w:ins w:id="1657" w:author="NAHIM" w:date="2023-03-23T16:41:00Z">
        <w:r w:rsidR="000F01CC">
          <w:rPr>
            <w:rFonts w:ascii="Arial Narrow" w:hAnsi="Arial Narrow" w:cs="Arial"/>
            <w:bCs/>
            <w:sz w:val="22"/>
            <w:szCs w:val="22"/>
          </w:rPr>
          <w:t>generar retrasos</w:t>
        </w:r>
      </w:ins>
      <w:ins w:id="1658" w:author="NAHIM" w:date="2023-03-23T16:40:00Z">
        <w:r w:rsidR="001D0245">
          <w:rPr>
            <w:rFonts w:ascii="Arial Narrow" w:hAnsi="Arial Narrow" w:cs="Arial"/>
            <w:bCs/>
            <w:sz w:val="22"/>
            <w:szCs w:val="22"/>
          </w:rPr>
          <w:t xml:space="preserve"> </w:t>
        </w:r>
      </w:ins>
      <w:ins w:id="1659" w:author="NAHIM" w:date="2023-03-23T16:41:00Z">
        <w:r w:rsidR="000F01CC">
          <w:rPr>
            <w:rFonts w:ascii="Arial Narrow" w:hAnsi="Arial Narrow" w:cs="Arial"/>
            <w:bCs/>
            <w:sz w:val="22"/>
            <w:szCs w:val="22"/>
          </w:rPr>
          <w:t>en</w:t>
        </w:r>
      </w:ins>
      <w:ins w:id="1660" w:author="NAHIM" w:date="2023-03-23T16:40:00Z">
        <w:r w:rsidR="001D0245">
          <w:rPr>
            <w:rFonts w:ascii="Arial Narrow" w:hAnsi="Arial Narrow" w:cs="Arial"/>
            <w:bCs/>
            <w:sz w:val="22"/>
            <w:szCs w:val="22"/>
          </w:rPr>
          <w:t xml:space="preserve"> los plazos programados</w:t>
        </w:r>
        <w:r w:rsidR="000F01CC">
          <w:rPr>
            <w:rFonts w:ascii="Arial Narrow" w:hAnsi="Arial Narrow" w:cs="Arial"/>
            <w:bCs/>
            <w:sz w:val="22"/>
            <w:szCs w:val="22"/>
          </w:rPr>
          <w:t xml:space="preserve"> </w:t>
        </w:r>
        <w:r w:rsidR="001D0245">
          <w:rPr>
            <w:rFonts w:ascii="Arial Narrow" w:hAnsi="Arial Narrow" w:cs="Arial"/>
            <w:bCs/>
            <w:sz w:val="22"/>
            <w:szCs w:val="22"/>
          </w:rPr>
          <w:t>para</w:t>
        </w:r>
      </w:ins>
      <w:ins w:id="1661" w:author="NAHIM" w:date="2023-03-23T16:39:00Z">
        <w:r w:rsidR="001D0245">
          <w:rPr>
            <w:rFonts w:ascii="Arial Narrow" w:hAnsi="Arial Narrow" w:cs="Arial"/>
            <w:bCs/>
            <w:sz w:val="22"/>
            <w:szCs w:val="22"/>
          </w:rPr>
          <w:t xml:space="preserve"> la ejecución </w:t>
        </w:r>
      </w:ins>
      <w:ins w:id="1662" w:author="NAHIM" w:date="2023-03-23T16:40:00Z">
        <w:r w:rsidR="001D0245">
          <w:rPr>
            <w:rFonts w:ascii="Arial Narrow" w:hAnsi="Arial Narrow" w:cs="Arial"/>
            <w:bCs/>
            <w:sz w:val="22"/>
            <w:szCs w:val="22"/>
          </w:rPr>
          <w:t>física del proyecto</w:t>
        </w:r>
      </w:ins>
      <w:ins w:id="1663" w:author="NAHIM" w:date="2023-03-23T16:41:00Z">
        <w:r w:rsidR="000F01CC">
          <w:rPr>
            <w:rFonts w:ascii="Arial Narrow" w:hAnsi="Arial Narrow" w:cs="Arial"/>
            <w:bCs/>
            <w:sz w:val="22"/>
            <w:szCs w:val="22"/>
          </w:rPr>
          <w:t xml:space="preserve"> en perjuicio económico para la entidad</w:t>
        </w:r>
      </w:ins>
      <w:ins w:id="1664" w:author="NAHIM" w:date="2023-03-23T16:40:00Z">
        <w:r w:rsidR="000F01CC">
          <w:rPr>
            <w:rFonts w:ascii="Arial Narrow" w:hAnsi="Arial Narrow" w:cs="Arial"/>
            <w:sz w:val="22"/>
            <w:szCs w:val="22"/>
          </w:rPr>
          <w:t>.</w:t>
        </w:r>
      </w:ins>
      <w:ins w:id="1665" w:author="Usuario de Windows" w:date="2023-03-23T11:01:00Z">
        <w:del w:id="1666" w:author="NAHIM" w:date="2023-03-23T16:40:00Z">
          <w:r w:rsidR="00936BF6" w:rsidRPr="00B46A84" w:rsidDel="000F01CC">
            <w:rPr>
              <w:rFonts w:ascii="Arial Narrow" w:hAnsi="Arial Narrow" w:cs="Arial"/>
              <w:sz w:val="22"/>
              <w:szCs w:val="22"/>
            </w:rPr>
            <w:delText xml:space="preserve"> </w:delText>
          </w:r>
        </w:del>
      </w:ins>
    </w:p>
    <w:p w14:paraId="6E89728D" w14:textId="26D4B08D" w:rsidR="001D0245" w:rsidRPr="00B46A84" w:rsidDel="001D0245" w:rsidRDefault="001D0245">
      <w:pPr>
        <w:tabs>
          <w:tab w:val="left" w:pos="142"/>
          <w:tab w:val="left" w:pos="1276"/>
        </w:tabs>
        <w:autoSpaceDE w:val="0"/>
        <w:autoSpaceDN w:val="0"/>
        <w:adjustRightInd w:val="0"/>
        <w:ind w:left="709"/>
        <w:jc w:val="both"/>
        <w:rPr>
          <w:ins w:id="1667" w:author="Usuario de Windows" w:date="2023-03-23T11:01:00Z"/>
          <w:del w:id="1668" w:author="NAHIM" w:date="2023-03-23T16:36:00Z"/>
          <w:rFonts w:ascii="Arial Narrow" w:hAnsi="Arial Narrow" w:cs="Arial"/>
          <w:sz w:val="22"/>
          <w:szCs w:val="22"/>
        </w:rPr>
      </w:pPr>
    </w:p>
    <w:p w14:paraId="28AFE90D" w14:textId="4BC6293E" w:rsidR="00936BF6" w:rsidRDefault="006101A4">
      <w:pPr>
        <w:tabs>
          <w:tab w:val="left" w:pos="142"/>
          <w:tab w:val="left" w:pos="1276"/>
        </w:tabs>
        <w:autoSpaceDE w:val="0"/>
        <w:autoSpaceDN w:val="0"/>
        <w:adjustRightInd w:val="0"/>
        <w:ind w:left="709"/>
        <w:jc w:val="both"/>
        <w:rPr>
          <w:ins w:id="1669" w:author="Usuario de Windows" w:date="2023-03-23T11:00:00Z"/>
          <w:rFonts w:ascii="Arial Narrow" w:hAnsi="Arial Narrow" w:cs="Arial"/>
        </w:rPr>
      </w:pPr>
      <w:del w:id="1670" w:author="Usuario de Windows" w:date="2023-03-23T11:01:00Z">
        <w:r w:rsidRPr="006101A4" w:rsidDel="00936BF6">
          <w:rPr>
            <w:rFonts w:ascii="Arial Narrow" w:hAnsi="Arial Narrow" w:cs="Arial"/>
            <w:sz w:val="22"/>
            <w:szCs w:val="22"/>
          </w:rPr>
          <w:delText>pone en riesgo al cumplimiento del contrato y al fin objetivo del proyecto, generando que la obra no se culmine en la fecha y plazo previsto</w:delText>
        </w:r>
        <w:r w:rsidRPr="000F39EE" w:rsidDel="00936BF6">
          <w:rPr>
            <w:rFonts w:ascii="Arial Narrow" w:hAnsi="Arial Narrow" w:cs="Arial"/>
          </w:rPr>
          <w:delText>.</w:delText>
        </w:r>
      </w:del>
    </w:p>
    <w:p w14:paraId="6D293F73" w14:textId="09106338" w:rsidR="00936BF6" w:rsidRPr="007C6339" w:rsidRDefault="00F71BAC" w:rsidP="005E153D">
      <w:pPr>
        <w:pStyle w:val="Prrafodelista"/>
        <w:numPr>
          <w:ilvl w:val="0"/>
          <w:numId w:val="49"/>
        </w:numPr>
        <w:tabs>
          <w:tab w:val="left" w:pos="142"/>
          <w:tab w:val="left" w:pos="709"/>
        </w:tabs>
        <w:autoSpaceDE w:val="0"/>
        <w:autoSpaceDN w:val="0"/>
        <w:adjustRightInd w:val="0"/>
        <w:spacing w:after="0" w:line="240" w:lineRule="auto"/>
        <w:ind w:left="993"/>
        <w:jc w:val="both"/>
        <w:outlineLvl w:val="1"/>
        <w:rPr>
          <w:ins w:id="1671" w:author="Usuario de Windows" w:date="2023-03-23T11:00:00Z"/>
          <w:rFonts w:ascii="Arial Narrow" w:hAnsi="Arial Narrow" w:cs="Arial"/>
          <w:b/>
          <w:bCs/>
        </w:rPr>
        <w:pPrChange w:id="1672" w:author="NAHIM" w:date="2023-03-23T16:22:00Z">
          <w:pPr>
            <w:pStyle w:val="Prrafodelista"/>
            <w:numPr>
              <w:numId w:val="49"/>
            </w:numPr>
            <w:tabs>
              <w:tab w:val="left" w:pos="142"/>
              <w:tab w:val="left" w:pos="709"/>
            </w:tabs>
            <w:autoSpaceDE w:val="0"/>
            <w:autoSpaceDN w:val="0"/>
            <w:adjustRightInd w:val="0"/>
            <w:spacing w:after="0" w:line="240" w:lineRule="auto"/>
            <w:ind w:left="993" w:hanging="360"/>
            <w:jc w:val="both"/>
          </w:pPr>
        </w:pPrChange>
      </w:pPr>
      <w:bookmarkStart w:id="1673" w:name="_Toc130483000"/>
      <w:ins w:id="1674" w:author="Usuario de Windows" w:date="2023-03-23T11:03:00Z">
        <w:r>
          <w:rPr>
            <w:rFonts w:ascii="Arial Narrow" w:hAnsi="Arial Narrow" w:cs="Arial"/>
            <w:b/>
            <w:bCs/>
          </w:rPr>
          <w:t xml:space="preserve">GABINETE DE CARGA DE PORTATILES </w:t>
        </w:r>
      </w:ins>
      <w:ins w:id="1675" w:author="Usuario de Windows" w:date="2023-03-23T11:01:00Z">
        <w:r w:rsidR="00936BF6">
          <w:rPr>
            <w:rFonts w:ascii="Arial Narrow" w:hAnsi="Arial Narrow" w:cs="Arial"/>
            <w:b/>
            <w:bCs/>
          </w:rPr>
          <w:t>ALMACENADOS EN EL ALMAC</w:t>
        </w:r>
      </w:ins>
      <w:ins w:id="1676" w:author="Usuario de Windows" w:date="2023-03-23T11:02:00Z">
        <w:r>
          <w:rPr>
            <w:rFonts w:ascii="Arial Narrow" w:hAnsi="Arial Narrow" w:cs="Arial"/>
            <w:b/>
            <w:bCs/>
          </w:rPr>
          <w:t>ÉN CENTRAL DE LA ENTIDAD NO CUENTAN CON REGISTRO DOCUMENTAL DE INGRESO Y</w:t>
        </w:r>
      </w:ins>
      <w:ins w:id="1677" w:author="Usuario de Windows" w:date="2023-03-23T11:03:00Z">
        <w:r>
          <w:rPr>
            <w:rFonts w:ascii="Arial Narrow" w:hAnsi="Arial Narrow" w:cs="Arial"/>
            <w:b/>
            <w:bCs/>
          </w:rPr>
          <w:t>/O MOVIMIENTO,</w:t>
        </w:r>
      </w:ins>
      <w:ins w:id="1678" w:author="Usuario de Windows" w:date="2023-03-23T11:00:00Z">
        <w:r w:rsidR="00936BF6">
          <w:rPr>
            <w:rFonts w:ascii="Arial Narrow" w:hAnsi="Arial Narrow" w:cs="Arial"/>
            <w:b/>
            <w:bCs/>
          </w:rPr>
          <w:t xml:space="preserve"> GENERANDO EL RIESGO DE </w:t>
        </w:r>
      </w:ins>
      <w:ins w:id="1679" w:author="Usuario de Windows" w:date="2023-03-23T11:03:00Z">
        <w:r>
          <w:rPr>
            <w:rFonts w:ascii="Arial Narrow" w:hAnsi="Arial Narrow" w:cs="Arial"/>
            <w:b/>
            <w:bCs/>
          </w:rPr>
          <w:t>P</w:t>
        </w:r>
      </w:ins>
      <w:ins w:id="1680" w:author="Usuario de Windows" w:date="2023-03-23T11:04:00Z">
        <w:r>
          <w:rPr>
            <w:rFonts w:ascii="Arial Narrow" w:hAnsi="Arial Narrow" w:cs="Arial"/>
            <w:b/>
            <w:bCs/>
          </w:rPr>
          <w:t>ÉRDIDA O DETERIORO, AS</w:t>
        </w:r>
      </w:ins>
      <w:ins w:id="1681" w:author="Usuario de Windows" w:date="2023-03-23T11:05:00Z">
        <w:r>
          <w:rPr>
            <w:rFonts w:ascii="Arial Narrow" w:hAnsi="Arial Narrow" w:cs="Arial"/>
            <w:b/>
            <w:bCs/>
          </w:rPr>
          <w:t>Í COMO RETRASOS EN LA EJECUCIÓN DEL PROYECTO Y PERJUICIO ECONÓMICO A LA ENTIDAD</w:t>
        </w:r>
      </w:ins>
      <w:ins w:id="1682" w:author="Usuario de Windows" w:date="2023-03-23T11:00:00Z">
        <w:r w:rsidR="00936BF6">
          <w:rPr>
            <w:rFonts w:ascii="Arial Narrow" w:hAnsi="Arial Narrow" w:cs="Arial"/>
            <w:b/>
            <w:bCs/>
          </w:rPr>
          <w:t>.</w:t>
        </w:r>
        <w:bookmarkEnd w:id="1673"/>
        <w:r w:rsidR="00936BF6">
          <w:rPr>
            <w:rFonts w:ascii="Arial Narrow" w:hAnsi="Arial Narrow" w:cs="Arial"/>
            <w:b/>
            <w:bCs/>
          </w:rPr>
          <w:t xml:space="preserve"> </w:t>
        </w:r>
      </w:ins>
    </w:p>
    <w:p w14:paraId="322ED06B" w14:textId="77777777" w:rsidR="00936BF6" w:rsidRDefault="00936BF6" w:rsidP="00936BF6">
      <w:pPr>
        <w:pStyle w:val="Prrafodelista"/>
        <w:tabs>
          <w:tab w:val="left" w:pos="142"/>
          <w:tab w:val="left" w:pos="1276"/>
        </w:tabs>
        <w:autoSpaceDE w:val="0"/>
        <w:autoSpaceDN w:val="0"/>
        <w:adjustRightInd w:val="0"/>
        <w:spacing w:after="0" w:line="240" w:lineRule="auto"/>
        <w:ind w:left="993"/>
        <w:jc w:val="both"/>
        <w:rPr>
          <w:ins w:id="1683" w:author="Usuario de Windows" w:date="2023-03-23T11:00:00Z"/>
          <w:rFonts w:ascii="Arial Narrow" w:hAnsi="Arial Narrow" w:cs="Arial"/>
        </w:rPr>
      </w:pPr>
    </w:p>
    <w:p w14:paraId="2411F95C" w14:textId="03B464C2" w:rsidR="00936BF6" w:rsidRDefault="00936BF6" w:rsidP="00936BF6">
      <w:pPr>
        <w:pStyle w:val="Prrafodelista"/>
        <w:tabs>
          <w:tab w:val="left" w:pos="142"/>
          <w:tab w:val="left" w:pos="1276"/>
        </w:tabs>
        <w:autoSpaceDE w:val="0"/>
        <w:autoSpaceDN w:val="0"/>
        <w:adjustRightInd w:val="0"/>
        <w:spacing w:after="0" w:line="240" w:lineRule="auto"/>
        <w:ind w:left="993"/>
        <w:jc w:val="both"/>
        <w:rPr>
          <w:ins w:id="1684" w:author="Usuario de Windows" w:date="2023-03-23T11:00:00Z"/>
          <w:rFonts w:ascii="Arial Narrow" w:hAnsi="Arial Narrow" w:cs="Arial"/>
        </w:rPr>
      </w:pPr>
      <w:ins w:id="1685" w:author="Usuario de Windows" w:date="2023-03-23T11:00:00Z">
        <w:r>
          <w:rPr>
            <w:rFonts w:ascii="Arial Narrow" w:hAnsi="Arial Narrow" w:cs="Arial"/>
          </w:rPr>
          <w:t xml:space="preserve">Al respecto, </w:t>
        </w:r>
      </w:ins>
      <w:ins w:id="1686" w:author="Usuario de Windows" w:date="2023-03-23T11:05:00Z">
        <w:r w:rsidR="00F71BAC">
          <w:rPr>
            <w:rFonts w:ascii="Arial Narrow" w:hAnsi="Arial Narrow" w:cs="Arial"/>
          </w:rPr>
          <w:t xml:space="preserve">mediante </w:t>
        </w:r>
      </w:ins>
      <w:ins w:id="1687" w:author="Usuario de Windows" w:date="2023-03-23T11:07:00Z">
        <w:r w:rsidR="00F71BAC">
          <w:rPr>
            <w:rFonts w:ascii="Arial Narrow" w:hAnsi="Arial Narrow" w:cs="Arial"/>
          </w:rPr>
          <w:t xml:space="preserve">guía de remisión n. ° 001-837 de 28 de octubre de 2022, la empresa proveedora </w:t>
        </w:r>
      </w:ins>
      <w:ins w:id="1688" w:author="Usuario de Windows" w:date="2023-03-23T11:08:00Z">
        <w:r w:rsidR="00F71BAC">
          <w:rPr>
            <w:rFonts w:ascii="Arial Narrow" w:hAnsi="Arial Narrow" w:cs="Arial"/>
          </w:rPr>
          <w:t>realizó</w:t>
        </w:r>
      </w:ins>
      <w:ins w:id="1689" w:author="Usuario de Windows" w:date="2023-03-23T11:07:00Z">
        <w:r w:rsidR="00F71BAC">
          <w:rPr>
            <w:rFonts w:ascii="Arial Narrow" w:hAnsi="Arial Narrow" w:cs="Arial"/>
          </w:rPr>
          <w:t xml:space="preserve"> la entrega de los </w:t>
        </w:r>
      </w:ins>
      <w:ins w:id="1690" w:author="Usuario de Windows" w:date="2023-03-23T11:08:00Z">
        <w:r w:rsidR="00F71BAC" w:rsidRPr="00F71BAC">
          <w:rPr>
            <w:rFonts w:ascii="Arial Narrow" w:hAnsi="Arial Narrow" w:cs="Arial"/>
          </w:rPr>
          <w:t>gabinete</w:t>
        </w:r>
        <w:r w:rsidR="00F71BAC">
          <w:rPr>
            <w:rFonts w:ascii="Arial Narrow" w:hAnsi="Arial Narrow" w:cs="Arial"/>
          </w:rPr>
          <w:t>s</w:t>
        </w:r>
        <w:r w:rsidR="00F71BAC" w:rsidRPr="00F71BAC">
          <w:rPr>
            <w:rFonts w:ascii="Arial Narrow" w:hAnsi="Arial Narrow" w:cs="Arial"/>
          </w:rPr>
          <w:t xml:space="preserve"> de carga de port</w:t>
        </w:r>
        <w:r w:rsidR="00F71BAC">
          <w:rPr>
            <w:rFonts w:ascii="Arial Narrow" w:hAnsi="Arial Narrow" w:cs="Arial"/>
          </w:rPr>
          <w:t>á</w:t>
        </w:r>
        <w:r w:rsidR="00F71BAC" w:rsidRPr="00F71BAC">
          <w:rPr>
            <w:rFonts w:ascii="Arial Narrow" w:hAnsi="Arial Narrow" w:cs="Arial"/>
          </w:rPr>
          <w:t xml:space="preserve">tiles </w:t>
        </w:r>
      </w:ins>
      <w:ins w:id="1691" w:author="Usuario de Windows" w:date="2023-03-23T11:07:00Z">
        <w:r w:rsidR="00F71BAC">
          <w:rPr>
            <w:rFonts w:ascii="Arial Narrow" w:hAnsi="Arial Narrow" w:cs="Arial"/>
          </w:rPr>
          <w:t xml:space="preserve">en el almacén de la Entidad ubicado en el estadio de </w:t>
        </w:r>
        <w:proofErr w:type="spellStart"/>
        <w:r w:rsidR="00F71BAC">
          <w:rPr>
            <w:rFonts w:ascii="Arial Narrow" w:hAnsi="Arial Narrow" w:cs="Arial"/>
          </w:rPr>
          <w:t>Cond</w:t>
        </w:r>
        <w:r w:rsidR="00F71BAC" w:rsidRPr="00F71BAC">
          <w:rPr>
            <w:rFonts w:ascii="Arial Narrow" w:hAnsi="Arial Narrow" w:cs="Arial"/>
          </w:rPr>
          <w:t>ebamba</w:t>
        </w:r>
        <w:proofErr w:type="spellEnd"/>
        <w:r w:rsidR="00F71BAC" w:rsidRPr="00F71BAC">
          <w:rPr>
            <w:rFonts w:ascii="Arial Narrow" w:hAnsi="Arial Narrow" w:cs="Arial"/>
          </w:rPr>
          <w:t xml:space="preserve"> </w:t>
        </w:r>
      </w:ins>
      <w:ins w:id="1692" w:author="Usuario de Windows" w:date="2023-03-23T11:08:00Z">
        <w:r w:rsidR="00F71BAC" w:rsidRPr="00F71BAC">
          <w:rPr>
            <w:rFonts w:ascii="Arial Narrow" w:hAnsi="Arial Narrow" w:cs="Arial"/>
          </w:rPr>
          <w:t>–</w:t>
        </w:r>
      </w:ins>
      <w:ins w:id="1693" w:author="Usuario de Windows" w:date="2023-03-23T11:07:00Z">
        <w:r w:rsidR="00F71BAC" w:rsidRPr="00F71BAC">
          <w:rPr>
            <w:rFonts w:ascii="Arial Narrow" w:hAnsi="Arial Narrow" w:cs="Arial"/>
          </w:rPr>
          <w:t xml:space="preserve"> Abancay</w:t>
        </w:r>
      </w:ins>
      <w:ins w:id="1694" w:author="Usuario de Windows" w:date="2023-03-23T11:09:00Z">
        <w:r w:rsidR="00F71BAC" w:rsidRPr="00F71BAC">
          <w:rPr>
            <w:rFonts w:ascii="Arial Narrow" w:hAnsi="Arial Narrow" w:cs="Arial"/>
          </w:rPr>
          <w:t>; en este contexto,</w:t>
        </w:r>
      </w:ins>
      <w:ins w:id="1695" w:author="Usuario de Windows" w:date="2023-03-23T11:00:00Z">
        <w:r w:rsidRPr="00F71BAC">
          <w:rPr>
            <w:rFonts w:ascii="Arial Narrow" w:hAnsi="Arial Narrow" w:cs="Arial"/>
            <w:rPrChange w:id="1696" w:author="Usuario de Windows" w:date="2023-03-23T11:12:00Z">
              <w:rPr>
                <w:rFonts w:ascii="Arial Narrow" w:hAnsi="Arial Narrow" w:cs="Arial"/>
                <w:highlight w:val="yellow"/>
              </w:rPr>
            </w:rPrChange>
          </w:rPr>
          <w:t xml:space="preserve"> de la </w:t>
        </w:r>
      </w:ins>
      <w:ins w:id="1697" w:author="Usuario de Windows" w:date="2023-03-23T11:09:00Z">
        <w:r w:rsidR="00F71BAC" w:rsidRPr="00F71BAC">
          <w:rPr>
            <w:rFonts w:ascii="Arial Narrow" w:hAnsi="Arial Narrow" w:cs="Arial"/>
            <w:rPrChange w:id="1698" w:author="Usuario de Windows" w:date="2023-03-23T11:12:00Z">
              <w:rPr>
                <w:rFonts w:ascii="Arial Narrow" w:hAnsi="Arial Narrow" w:cs="Arial"/>
                <w:highlight w:val="yellow"/>
              </w:rPr>
            </w:rPrChange>
          </w:rPr>
          <w:t>visita realizada por la comisión de control el 16 de marzo del 2023</w:t>
        </w:r>
      </w:ins>
      <w:ins w:id="1699" w:author="Usuario de Windows" w:date="2023-03-23T11:11:00Z">
        <w:r w:rsidR="00F71BAC" w:rsidRPr="00F71BAC">
          <w:rPr>
            <w:rFonts w:ascii="Arial Narrow" w:hAnsi="Arial Narrow" w:cs="Arial"/>
            <w:rPrChange w:id="1700" w:author="Usuario de Windows" w:date="2023-03-23T11:12:00Z">
              <w:rPr>
                <w:rFonts w:ascii="Arial Narrow" w:hAnsi="Arial Narrow" w:cs="Arial"/>
                <w:highlight w:val="yellow"/>
              </w:rPr>
            </w:rPrChange>
          </w:rPr>
          <w:t xml:space="preserve"> al almacén de la entidad</w:t>
        </w:r>
      </w:ins>
      <w:ins w:id="1701" w:author="Usuario de Windows" w:date="2023-03-23T11:09:00Z">
        <w:r w:rsidR="00F71BAC" w:rsidRPr="00F71BAC">
          <w:rPr>
            <w:rFonts w:ascii="Arial Narrow" w:hAnsi="Arial Narrow" w:cs="Arial"/>
            <w:rPrChange w:id="1702" w:author="Usuario de Windows" w:date="2023-03-23T11:12:00Z">
              <w:rPr>
                <w:rFonts w:ascii="Arial Narrow" w:hAnsi="Arial Narrow" w:cs="Arial"/>
                <w:highlight w:val="yellow"/>
              </w:rPr>
            </w:rPrChange>
          </w:rPr>
          <w:t>, se verific</w:t>
        </w:r>
      </w:ins>
      <w:ins w:id="1703" w:author="Usuario de Windows" w:date="2023-03-23T11:10:00Z">
        <w:r w:rsidR="00F71BAC" w:rsidRPr="00F71BAC">
          <w:rPr>
            <w:rFonts w:ascii="Arial Narrow" w:hAnsi="Arial Narrow" w:cs="Arial"/>
            <w:rPrChange w:id="1704" w:author="Usuario de Windows" w:date="2023-03-23T11:12:00Z">
              <w:rPr>
                <w:rFonts w:ascii="Arial Narrow" w:hAnsi="Arial Narrow" w:cs="Arial"/>
                <w:highlight w:val="yellow"/>
              </w:rPr>
            </w:rPrChange>
          </w:rPr>
          <w:t>ó y cons</w:t>
        </w:r>
      </w:ins>
      <w:ins w:id="1705" w:author="NAHIM" w:date="2023-03-23T16:53:00Z">
        <w:r w:rsidR="00415F78">
          <w:rPr>
            <w:rFonts w:ascii="Arial Narrow" w:hAnsi="Arial Narrow" w:cs="Arial"/>
          </w:rPr>
          <w:t>ta</w:t>
        </w:r>
      </w:ins>
      <w:ins w:id="1706" w:author="Usuario de Windows" w:date="2023-03-23T11:10:00Z">
        <w:r w:rsidR="00F71BAC" w:rsidRPr="00F71BAC">
          <w:rPr>
            <w:rFonts w:ascii="Arial Narrow" w:hAnsi="Arial Narrow" w:cs="Arial"/>
            <w:rPrChange w:id="1707" w:author="Usuario de Windows" w:date="2023-03-23T11:12:00Z">
              <w:rPr>
                <w:rFonts w:ascii="Arial Narrow" w:hAnsi="Arial Narrow" w:cs="Arial"/>
                <w:highlight w:val="yellow"/>
              </w:rPr>
            </w:rPrChange>
          </w:rPr>
          <w:t>tó en e</w:t>
        </w:r>
      </w:ins>
      <w:ins w:id="1708" w:author="Usuario de Windows" w:date="2023-03-23T11:00:00Z">
        <w:r w:rsidRPr="00F71BAC">
          <w:rPr>
            <w:rFonts w:ascii="Arial Narrow" w:hAnsi="Arial Narrow" w:cs="Arial"/>
            <w:rPrChange w:id="1709" w:author="Usuario de Windows" w:date="2023-03-23T11:12:00Z">
              <w:rPr>
                <w:rFonts w:ascii="Arial Narrow" w:hAnsi="Arial Narrow" w:cs="Arial"/>
                <w:highlight w:val="yellow"/>
              </w:rPr>
            </w:rPrChange>
          </w:rPr>
          <w:t xml:space="preserve">l acta de visita </w:t>
        </w:r>
      </w:ins>
      <w:ins w:id="1710" w:author="Usuario de Windows" w:date="2023-03-23T11:10:00Z">
        <w:r w:rsidR="00F71BAC" w:rsidRPr="00F71BAC">
          <w:rPr>
            <w:rFonts w:ascii="Arial Narrow" w:hAnsi="Arial Narrow" w:cs="Arial"/>
            <w:rPrChange w:id="1711" w:author="Usuario de Windows" w:date="2023-03-23T11:12:00Z">
              <w:rPr>
                <w:rFonts w:ascii="Arial Narrow" w:hAnsi="Arial Narrow" w:cs="Arial"/>
                <w:highlight w:val="yellow"/>
              </w:rPr>
            </w:rPrChange>
          </w:rPr>
          <w:t xml:space="preserve">de control </w:t>
        </w:r>
      </w:ins>
      <w:proofErr w:type="spellStart"/>
      <w:ins w:id="1712" w:author="Usuario de Windows" w:date="2023-03-23T11:00:00Z">
        <w:r w:rsidRPr="00F71BAC">
          <w:rPr>
            <w:rFonts w:ascii="Arial Narrow" w:hAnsi="Arial Narrow" w:cs="Arial"/>
            <w:rPrChange w:id="1713" w:author="Usuario de Windows" w:date="2023-03-23T11:12:00Z">
              <w:rPr>
                <w:rFonts w:ascii="Arial Narrow" w:hAnsi="Arial Narrow" w:cs="Arial"/>
                <w:highlight w:val="yellow"/>
              </w:rPr>
            </w:rPrChange>
          </w:rPr>
          <w:t>n.°</w:t>
        </w:r>
        <w:proofErr w:type="spellEnd"/>
        <w:r w:rsidRPr="00F71BAC">
          <w:rPr>
            <w:rFonts w:ascii="Arial Narrow" w:hAnsi="Arial Narrow" w:cs="Arial"/>
            <w:rPrChange w:id="1714" w:author="Usuario de Windows" w:date="2023-03-23T11:12:00Z">
              <w:rPr>
                <w:rFonts w:ascii="Arial Narrow" w:hAnsi="Arial Narrow" w:cs="Arial"/>
                <w:highlight w:val="yellow"/>
              </w:rPr>
            </w:rPrChange>
          </w:rPr>
          <w:t xml:space="preserve"> 01-2023-CG-OCI-GORE/APURIMAC, </w:t>
        </w:r>
      </w:ins>
      <w:ins w:id="1715" w:author="Usuario de Windows" w:date="2023-03-23T11:10:00Z">
        <w:r w:rsidR="00F71BAC" w:rsidRPr="00F71BAC">
          <w:rPr>
            <w:rFonts w:ascii="Arial Narrow" w:hAnsi="Arial Narrow" w:cs="Arial"/>
            <w:rPrChange w:id="1716" w:author="Usuario de Windows" w:date="2023-03-23T11:12:00Z">
              <w:rPr>
                <w:rFonts w:ascii="Arial Narrow" w:hAnsi="Arial Narrow" w:cs="Arial"/>
                <w:highlight w:val="yellow"/>
              </w:rPr>
            </w:rPrChange>
          </w:rPr>
          <w:t>que</w:t>
        </w:r>
      </w:ins>
      <w:ins w:id="1717" w:author="Usuario de Windows" w:date="2023-03-23T11:00:00Z">
        <w:r w:rsidRPr="00F71BAC">
          <w:rPr>
            <w:rFonts w:ascii="Arial Narrow" w:hAnsi="Arial Narrow" w:cs="Arial"/>
            <w:rPrChange w:id="1718" w:author="Usuario de Windows" w:date="2023-03-23T11:12:00Z">
              <w:rPr>
                <w:rFonts w:ascii="Arial Narrow" w:hAnsi="Arial Narrow" w:cs="Arial"/>
                <w:highlight w:val="yellow"/>
              </w:rPr>
            </w:rPrChange>
          </w:rPr>
          <w:t>, las 15 unidades de gabinete de metal de carga de portátiles</w:t>
        </w:r>
        <w:r w:rsidR="00F71BAC" w:rsidRPr="00F71BAC">
          <w:rPr>
            <w:rFonts w:ascii="Arial Narrow" w:hAnsi="Arial Narrow" w:cs="Arial"/>
            <w:rPrChange w:id="1719" w:author="Usuario de Windows" w:date="2023-03-23T11:12:00Z">
              <w:rPr>
                <w:rFonts w:ascii="Arial Narrow" w:hAnsi="Arial Narrow" w:cs="Arial"/>
                <w:highlight w:val="yellow"/>
              </w:rPr>
            </w:rPrChange>
          </w:rPr>
          <w:t xml:space="preserve"> </w:t>
        </w:r>
        <w:r w:rsidRPr="00F71BAC">
          <w:rPr>
            <w:rFonts w:ascii="Arial Narrow" w:hAnsi="Arial Narrow" w:cs="Arial"/>
            <w:rPrChange w:id="1720" w:author="Usuario de Windows" w:date="2023-03-23T11:12:00Z">
              <w:rPr>
                <w:rFonts w:ascii="Arial Narrow" w:hAnsi="Arial Narrow" w:cs="Arial"/>
                <w:highlight w:val="yellow"/>
              </w:rPr>
            </w:rPrChange>
          </w:rPr>
          <w:t>se encuentran embaladas</w:t>
        </w:r>
      </w:ins>
      <w:ins w:id="1721" w:author="Usuario de Windows" w:date="2023-03-23T11:11:00Z">
        <w:r w:rsidR="00F71BAC" w:rsidRPr="00F71BAC">
          <w:rPr>
            <w:rFonts w:ascii="Arial Narrow" w:hAnsi="Arial Narrow" w:cs="Arial"/>
            <w:rPrChange w:id="1722" w:author="Usuario de Windows" w:date="2023-03-23T11:12:00Z">
              <w:rPr>
                <w:rFonts w:ascii="Arial Narrow" w:hAnsi="Arial Narrow" w:cs="Arial"/>
                <w:highlight w:val="yellow"/>
              </w:rPr>
            </w:rPrChange>
          </w:rPr>
          <w:t xml:space="preserve">; verificándose además que </w:t>
        </w:r>
      </w:ins>
      <w:ins w:id="1723" w:author="Usuario de Windows" w:date="2023-03-23T11:00:00Z">
        <w:r w:rsidRPr="00F71BAC">
          <w:rPr>
            <w:rFonts w:ascii="Arial Narrow" w:hAnsi="Arial Narrow" w:cs="Arial"/>
            <w:rPrChange w:id="1724" w:author="Usuario de Windows" w:date="2023-03-23T11:12:00Z">
              <w:rPr>
                <w:rFonts w:ascii="Arial Narrow" w:hAnsi="Arial Narrow" w:cs="Arial"/>
                <w:highlight w:val="yellow"/>
              </w:rPr>
            </w:rPrChange>
          </w:rPr>
          <w:t xml:space="preserve">no </w:t>
        </w:r>
      </w:ins>
      <w:ins w:id="1725" w:author="Usuario de Windows" w:date="2023-03-23T11:11:00Z">
        <w:r w:rsidR="00F71BAC" w:rsidRPr="00F71BAC">
          <w:rPr>
            <w:rFonts w:ascii="Arial Narrow" w:hAnsi="Arial Narrow" w:cs="Arial"/>
            <w:rPrChange w:id="1726" w:author="Usuario de Windows" w:date="2023-03-23T11:12:00Z">
              <w:rPr>
                <w:rFonts w:ascii="Arial Narrow" w:hAnsi="Arial Narrow" w:cs="Arial"/>
                <w:highlight w:val="yellow"/>
              </w:rPr>
            </w:rPrChange>
          </w:rPr>
          <w:t>existe</w:t>
        </w:r>
      </w:ins>
      <w:ins w:id="1727" w:author="Usuario de Windows" w:date="2023-03-23T11:00:00Z">
        <w:r w:rsidRPr="00F71BAC">
          <w:rPr>
            <w:rFonts w:ascii="Arial Narrow" w:hAnsi="Arial Narrow" w:cs="Arial"/>
            <w:rPrChange w:id="1728" w:author="Usuario de Windows" w:date="2023-03-23T11:12:00Z">
              <w:rPr>
                <w:rFonts w:ascii="Arial Narrow" w:hAnsi="Arial Narrow" w:cs="Arial"/>
                <w:highlight w:val="yellow"/>
              </w:rPr>
            </w:rPrChange>
          </w:rPr>
          <w:t xml:space="preserve"> un control de inventario como un Kardex y </w:t>
        </w:r>
        <w:proofErr w:type="spellStart"/>
        <w:r w:rsidR="00E35411" w:rsidRPr="00F71BAC">
          <w:rPr>
            <w:rFonts w:ascii="Arial Narrow" w:hAnsi="Arial Narrow" w:cs="Arial"/>
          </w:rPr>
          <w:t>Bincard</w:t>
        </w:r>
        <w:proofErr w:type="spellEnd"/>
        <w:r w:rsidR="00E35411" w:rsidRPr="00F71BAC">
          <w:rPr>
            <w:rFonts w:ascii="Arial Narrow" w:hAnsi="Arial Narrow" w:cs="Arial"/>
          </w:rPr>
          <w:t xml:space="preserve"> </w:t>
        </w:r>
        <w:r w:rsidRPr="00F71BAC">
          <w:rPr>
            <w:rFonts w:ascii="Arial Narrow" w:hAnsi="Arial Narrow" w:cs="Arial"/>
            <w:rPrChange w:id="1729" w:author="Usuario de Windows" w:date="2023-03-23T11:12:00Z">
              <w:rPr>
                <w:rFonts w:ascii="Arial Narrow" w:hAnsi="Arial Narrow" w:cs="Arial"/>
                <w:highlight w:val="yellow"/>
              </w:rPr>
            </w:rPrChange>
          </w:rPr>
          <w:t>por parte de la Entidad</w:t>
        </w:r>
      </w:ins>
      <w:ins w:id="1730" w:author="Usuario de Windows" w:date="2023-03-23T11:12:00Z">
        <w:r w:rsidR="00F71BAC" w:rsidRPr="00F71BAC">
          <w:rPr>
            <w:rFonts w:ascii="Arial Narrow" w:hAnsi="Arial Narrow" w:cs="Arial"/>
            <w:rPrChange w:id="1731" w:author="Usuario de Windows" w:date="2023-03-23T11:12:00Z">
              <w:rPr>
                <w:rFonts w:ascii="Arial Narrow" w:hAnsi="Arial Narrow" w:cs="Arial"/>
                <w:highlight w:val="yellow"/>
              </w:rPr>
            </w:rPrChange>
          </w:rPr>
          <w:t xml:space="preserve"> para estos bienes, como</w:t>
        </w:r>
        <w:r w:rsidR="00F71BAC">
          <w:rPr>
            <w:rFonts w:ascii="Arial Narrow" w:hAnsi="Arial Narrow" w:cs="Arial"/>
          </w:rPr>
          <w:t xml:space="preserve"> se evidencia de la imagen siguiente:</w:t>
        </w:r>
      </w:ins>
      <w:ins w:id="1732" w:author="Usuario de Windows" w:date="2023-03-23T11:00:00Z">
        <w:r>
          <w:rPr>
            <w:rFonts w:ascii="Arial Narrow" w:hAnsi="Arial Narrow" w:cs="Arial"/>
          </w:rPr>
          <w:t xml:space="preserve"> </w:t>
        </w:r>
      </w:ins>
    </w:p>
    <w:p w14:paraId="609806A7" w14:textId="77777777" w:rsidR="00936BF6" w:rsidRDefault="00936BF6" w:rsidP="00936BF6">
      <w:pPr>
        <w:pStyle w:val="Prrafodelista"/>
        <w:tabs>
          <w:tab w:val="left" w:pos="142"/>
          <w:tab w:val="left" w:pos="1276"/>
        </w:tabs>
        <w:autoSpaceDE w:val="0"/>
        <w:autoSpaceDN w:val="0"/>
        <w:adjustRightInd w:val="0"/>
        <w:spacing w:after="0" w:line="240" w:lineRule="auto"/>
        <w:ind w:left="709"/>
        <w:jc w:val="both"/>
        <w:rPr>
          <w:ins w:id="1733" w:author="Usuario de Windows" w:date="2023-03-23T11:00:00Z"/>
          <w:rFonts w:ascii="Arial Narrow" w:hAnsi="Arial Narrow" w:cs="Arial"/>
        </w:rPr>
      </w:pPr>
    </w:p>
    <w:p w14:paraId="43441267" w14:textId="77777777" w:rsidR="00936BF6" w:rsidRDefault="00936BF6" w:rsidP="00936BF6">
      <w:pPr>
        <w:jc w:val="center"/>
        <w:rPr>
          <w:ins w:id="1734" w:author="Usuario de Windows" w:date="2023-03-23T11:13:00Z"/>
          <w:noProof/>
        </w:rPr>
      </w:pPr>
    </w:p>
    <w:p w14:paraId="3AB7AD64" w14:textId="77777777" w:rsidR="00B46A84" w:rsidRDefault="00B46A84" w:rsidP="00936BF6">
      <w:pPr>
        <w:jc w:val="center"/>
        <w:rPr>
          <w:ins w:id="1735" w:author="Usuario de Windows" w:date="2023-03-23T11:13:00Z"/>
          <w:noProof/>
        </w:rPr>
      </w:pPr>
    </w:p>
    <w:p w14:paraId="3383959E" w14:textId="7AE3C7E2" w:rsidR="00B46A84" w:rsidRDefault="00B46A84" w:rsidP="00936BF6">
      <w:pPr>
        <w:jc w:val="center"/>
        <w:rPr>
          <w:ins w:id="1736" w:author="NAHIM" w:date="2023-03-23T12:50:00Z"/>
          <w:noProof/>
        </w:rPr>
      </w:pPr>
    </w:p>
    <w:p w14:paraId="0F78142D" w14:textId="6C55750E" w:rsidR="00D92B09" w:rsidRDefault="00D92B09" w:rsidP="00936BF6">
      <w:pPr>
        <w:jc w:val="center"/>
        <w:rPr>
          <w:ins w:id="1737" w:author="NAHIM" w:date="2023-03-23T12:50:00Z"/>
          <w:noProof/>
        </w:rPr>
      </w:pPr>
    </w:p>
    <w:p w14:paraId="2578957F" w14:textId="1848F67C" w:rsidR="00D92B09" w:rsidRDefault="00D92B09" w:rsidP="00936BF6">
      <w:pPr>
        <w:jc w:val="center"/>
        <w:rPr>
          <w:ins w:id="1738" w:author="NAHIM" w:date="2023-03-23T12:50:00Z"/>
          <w:noProof/>
        </w:rPr>
      </w:pPr>
    </w:p>
    <w:p w14:paraId="4224BB47" w14:textId="7F9B2737" w:rsidR="00D92B09" w:rsidRDefault="00D92B09" w:rsidP="00936BF6">
      <w:pPr>
        <w:jc w:val="center"/>
        <w:rPr>
          <w:ins w:id="1739" w:author="NAHIM" w:date="2023-03-23T12:50:00Z"/>
          <w:noProof/>
        </w:rPr>
      </w:pPr>
    </w:p>
    <w:p w14:paraId="7E3C540D" w14:textId="77777777" w:rsidR="00D92B09" w:rsidRDefault="00D92B09" w:rsidP="00936BF6">
      <w:pPr>
        <w:jc w:val="center"/>
        <w:rPr>
          <w:ins w:id="1740" w:author="Usuario de Windows" w:date="2023-03-23T11:13:00Z"/>
          <w:noProof/>
        </w:rPr>
      </w:pPr>
    </w:p>
    <w:p w14:paraId="5A0FA264" w14:textId="39611441" w:rsidR="00B46A84" w:rsidRDefault="00B46A84" w:rsidP="00936BF6">
      <w:pPr>
        <w:jc w:val="center"/>
        <w:rPr>
          <w:ins w:id="1741" w:author="NAHIM" w:date="2023-03-23T15:34:00Z"/>
          <w:noProof/>
        </w:rPr>
      </w:pPr>
    </w:p>
    <w:p w14:paraId="5C52C665" w14:textId="0B8DF2FB" w:rsidR="00E6163E" w:rsidRDefault="00E6163E" w:rsidP="00936BF6">
      <w:pPr>
        <w:jc w:val="center"/>
        <w:rPr>
          <w:ins w:id="1742" w:author="NAHIM" w:date="2023-03-23T15:34:00Z"/>
          <w:noProof/>
        </w:rPr>
      </w:pPr>
    </w:p>
    <w:p w14:paraId="5FAF47D8" w14:textId="6478A694" w:rsidR="00E6163E" w:rsidRDefault="00E6163E" w:rsidP="00936BF6">
      <w:pPr>
        <w:jc w:val="center"/>
        <w:rPr>
          <w:ins w:id="1743" w:author="NAHIM" w:date="2023-03-23T15:34:00Z"/>
          <w:noProof/>
        </w:rPr>
      </w:pPr>
    </w:p>
    <w:p w14:paraId="039B56E2" w14:textId="738389D3" w:rsidR="00E6163E" w:rsidRDefault="00E6163E" w:rsidP="00936BF6">
      <w:pPr>
        <w:jc w:val="center"/>
        <w:rPr>
          <w:ins w:id="1744" w:author="NAHIM" w:date="2023-03-23T15:34:00Z"/>
          <w:noProof/>
        </w:rPr>
      </w:pPr>
    </w:p>
    <w:p w14:paraId="184B4762" w14:textId="77777777" w:rsidR="00E6163E" w:rsidRDefault="00E6163E" w:rsidP="00936BF6">
      <w:pPr>
        <w:jc w:val="center"/>
        <w:rPr>
          <w:ins w:id="1745" w:author="Usuario de Windows" w:date="2023-03-23T11:13:00Z"/>
          <w:noProof/>
        </w:rPr>
      </w:pPr>
    </w:p>
    <w:p w14:paraId="16DDF2B0" w14:textId="646AB92C" w:rsidR="00B46A84" w:rsidRPr="009F3A0D" w:rsidRDefault="00B46A84" w:rsidP="00B46A84">
      <w:pPr>
        <w:pStyle w:val="Prrafodelista"/>
        <w:tabs>
          <w:tab w:val="left" w:pos="142"/>
          <w:tab w:val="left" w:pos="1276"/>
        </w:tabs>
        <w:autoSpaceDE w:val="0"/>
        <w:autoSpaceDN w:val="0"/>
        <w:adjustRightInd w:val="0"/>
        <w:spacing w:after="0" w:line="240" w:lineRule="auto"/>
        <w:ind w:left="709"/>
        <w:jc w:val="center"/>
        <w:rPr>
          <w:ins w:id="1746" w:author="Usuario de Windows" w:date="2023-03-23T11:13:00Z"/>
          <w:rFonts w:ascii="Arial Narrow" w:hAnsi="Arial Narrow" w:cs="Arial"/>
          <w:b/>
          <w:bCs/>
          <w:sz w:val="20"/>
        </w:rPr>
      </w:pPr>
      <w:ins w:id="1747" w:author="Usuario de Windows" w:date="2023-03-23T11:13:00Z">
        <w:del w:id="1748" w:author="NAHIM" w:date="2023-03-23T16:20:00Z">
          <w:r w:rsidDel="005E153D">
            <w:rPr>
              <w:rFonts w:ascii="Arial Narrow" w:hAnsi="Arial Narrow" w:cs="Arial"/>
              <w:b/>
              <w:bCs/>
              <w:sz w:val="20"/>
            </w:rPr>
            <w:delText>Imagen</w:delText>
          </w:r>
        </w:del>
      </w:ins>
      <w:ins w:id="1749" w:author="NAHIM" w:date="2023-03-23T16:20:00Z">
        <w:r w:rsidR="005E153D">
          <w:rPr>
            <w:rFonts w:ascii="Arial Narrow" w:hAnsi="Arial Narrow" w:cs="Arial"/>
            <w:b/>
            <w:bCs/>
            <w:sz w:val="20"/>
          </w:rPr>
          <w:t>Imagen</w:t>
        </w:r>
      </w:ins>
      <w:ins w:id="1750" w:author="Usuario de Windows" w:date="2023-03-23T11:13:00Z">
        <w:r>
          <w:rPr>
            <w:rFonts w:ascii="Arial Narrow" w:hAnsi="Arial Narrow" w:cs="Arial"/>
            <w:b/>
            <w:bCs/>
            <w:sz w:val="20"/>
          </w:rPr>
          <w:t xml:space="preserve"> </w:t>
        </w:r>
        <w:proofErr w:type="spellStart"/>
        <w:r>
          <w:rPr>
            <w:rFonts w:ascii="Arial Narrow" w:hAnsi="Arial Narrow" w:cs="Arial"/>
            <w:b/>
            <w:bCs/>
            <w:sz w:val="20"/>
          </w:rPr>
          <w:t>n.°</w:t>
        </w:r>
        <w:proofErr w:type="spellEnd"/>
        <w:r>
          <w:rPr>
            <w:rFonts w:ascii="Arial Narrow" w:hAnsi="Arial Narrow" w:cs="Arial"/>
            <w:b/>
            <w:bCs/>
            <w:sz w:val="20"/>
          </w:rPr>
          <w:t xml:space="preserve"> 2</w:t>
        </w:r>
      </w:ins>
    </w:p>
    <w:p w14:paraId="2582DC2D" w14:textId="7341E2B1" w:rsidR="00936BF6" w:rsidRDefault="00B46A84" w:rsidP="00B46A84">
      <w:pPr>
        <w:ind w:left="1418" w:right="850"/>
        <w:jc w:val="center"/>
        <w:rPr>
          <w:ins w:id="1751" w:author="Usuario de Windows" w:date="2023-03-23T11:00:00Z"/>
        </w:rPr>
      </w:pPr>
      <w:ins w:id="1752" w:author="Usuario de Windows" w:date="2023-03-23T11:00:00Z">
        <w:r w:rsidRPr="008051D1">
          <w:rPr>
            <w:noProof/>
            <w:lang w:eastAsia="es-PE"/>
          </w:rPr>
          <w:drawing>
            <wp:anchor distT="0" distB="0" distL="114300" distR="114300" simplePos="0" relativeHeight="251663360" behindDoc="1" locked="0" layoutInCell="1" allowOverlap="1" wp14:anchorId="54568187" wp14:editId="69AA698B">
              <wp:simplePos x="0" y="0"/>
              <wp:positionH relativeFrom="column">
                <wp:posOffset>860425</wp:posOffset>
              </wp:positionH>
              <wp:positionV relativeFrom="paragraph">
                <wp:posOffset>356870</wp:posOffset>
              </wp:positionV>
              <wp:extent cx="3942080" cy="2514600"/>
              <wp:effectExtent l="19050" t="19050" r="20320" b="19050"/>
              <wp:wrapTight wrapText="bothSides">
                <wp:wrapPolygon edited="0">
                  <wp:start x="-104" y="-164"/>
                  <wp:lineTo x="-104" y="21600"/>
                  <wp:lineTo x="21607" y="21600"/>
                  <wp:lineTo x="21607" y="-164"/>
                  <wp:lineTo x="-104" y="-164"/>
                </wp:wrapPolygon>
              </wp:wrapTight>
              <wp:docPr id="18" name="Imagen 18" descr="C:\Users\GRAPURIMAC\Downloads\WhatsApp Image 2023-03-20 at 9.27.40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RAPURIMAC\Downloads\WhatsApp Image 2023-03-20 at 9.27.40 AM.jpe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42080" cy="2514600"/>
                      </a:xfrm>
                      <a:prstGeom prst="rect">
                        <a:avLst/>
                      </a:prstGeom>
                      <a:noFill/>
                      <a:ln w="22225">
                        <a:solidFill>
                          <a:schemeClr val="tx1"/>
                        </a:solidFill>
                      </a:ln>
                    </pic:spPr>
                  </pic:pic>
                </a:graphicData>
              </a:graphic>
              <wp14:sizeRelH relativeFrom="page">
                <wp14:pctWidth>0</wp14:pctWidth>
              </wp14:sizeRelH>
              <wp14:sizeRelV relativeFrom="page">
                <wp14:pctHeight>0</wp14:pctHeight>
              </wp14:sizeRelV>
            </wp:anchor>
          </w:drawing>
        </w:r>
      </w:ins>
      <w:ins w:id="1753" w:author="Usuario de Windows" w:date="2023-03-23T11:13:00Z">
        <w:r>
          <w:rPr>
            <w:rFonts w:ascii="Arial Narrow" w:hAnsi="Arial Narrow" w:cs="Arial"/>
            <w:b/>
            <w:bCs/>
          </w:rPr>
          <w:t>G</w:t>
        </w:r>
        <w:r w:rsidRPr="00936BF6">
          <w:rPr>
            <w:rFonts w:ascii="Arial Narrow" w:hAnsi="Arial Narrow" w:cs="Arial"/>
            <w:b/>
            <w:bCs/>
          </w:rPr>
          <w:t>abinete</w:t>
        </w:r>
        <w:r>
          <w:rPr>
            <w:rFonts w:ascii="Arial Narrow" w:hAnsi="Arial Narrow" w:cs="Arial"/>
            <w:b/>
            <w:bCs/>
          </w:rPr>
          <w:t>s</w:t>
        </w:r>
        <w:r w:rsidRPr="00936BF6">
          <w:rPr>
            <w:rFonts w:ascii="Arial Narrow" w:hAnsi="Arial Narrow" w:cs="Arial"/>
            <w:b/>
            <w:bCs/>
          </w:rPr>
          <w:t xml:space="preserve"> de metal de carga de portátiles</w:t>
        </w:r>
        <w:r w:rsidRPr="00936BF6" w:rsidDel="00936BF6">
          <w:rPr>
            <w:rFonts w:ascii="Arial Narrow" w:hAnsi="Arial Narrow" w:cs="Arial"/>
            <w:b/>
            <w:bCs/>
          </w:rPr>
          <w:t xml:space="preserve"> </w:t>
        </w:r>
        <w:r>
          <w:rPr>
            <w:rFonts w:ascii="Arial Narrow" w:hAnsi="Arial Narrow" w:cs="Arial"/>
            <w:b/>
            <w:bCs/>
          </w:rPr>
          <w:t>almacenados</w:t>
        </w:r>
        <w:r w:rsidRPr="00B6246B">
          <w:rPr>
            <w:rFonts w:ascii="Arial Narrow" w:hAnsi="Arial Narrow" w:cs="Arial"/>
            <w:b/>
            <w:bCs/>
          </w:rPr>
          <w:t xml:space="preserve"> en el almacén de la entidad</w:t>
        </w:r>
        <w:r>
          <w:rPr>
            <w:rFonts w:ascii="Arial Narrow" w:hAnsi="Arial Narrow" w:cs="Arial"/>
            <w:b/>
            <w:bCs/>
          </w:rPr>
          <w:t>, embalados, sin registro documental</w:t>
        </w:r>
        <w:r w:rsidRPr="008051D1">
          <w:rPr>
            <w:noProof/>
            <w:lang w:eastAsia="es-PE"/>
          </w:rPr>
          <w:t xml:space="preserve"> </w:t>
        </w:r>
      </w:ins>
    </w:p>
    <w:p w14:paraId="28456D43" w14:textId="6FC45705" w:rsidR="00936BF6" w:rsidRPr="00FA1F93" w:rsidRDefault="00936BF6" w:rsidP="00936BF6">
      <w:pPr>
        <w:pStyle w:val="Prrafodelista"/>
        <w:tabs>
          <w:tab w:val="left" w:pos="142"/>
          <w:tab w:val="left" w:pos="1276"/>
        </w:tabs>
        <w:autoSpaceDE w:val="0"/>
        <w:autoSpaceDN w:val="0"/>
        <w:adjustRightInd w:val="0"/>
        <w:spacing w:after="0" w:line="240" w:lineRule="auto"/>
        <w:ind w:left="709"/>
        <w:jc w:val="center"/>
        <w:rPr>
          <w:ins w:id="1754" w:author="Usuario de Windows" w:date="2023-03-23T11:00:00Z"/>
          <w:rFonts w:ascii="Arial Narrow" w:hAnsi="Arial Narrow" w:cs="Arial"/>
          <w:b/>
          <w:bCs/>
        </w:rPr>
      </w:pPr>
    </w:p>
    <w:p w14:paraId="45784654" w14:textId="34A406CD" w:rsidR="00936BF6" w:rsidRDefault="00936BF6">
      <w:pPr>
        <w:tabs>
          <w:tab w:val="left" w:pos="142"/>
          <w:tab w:val="left" w:pos="1276"/>
        </w:tabs>
        <w:autoSpaceDE w:val="0"/>
        <w:autoSpaceDN w:val="0"/>
        <w:adjustRightInd w:val="0"/>
        <w:ind w:left="709"/>
        <w:jc w:val="both"/>
        <w:rPr>
          <w:rFonts w:ascii="Arial Narrow" w:hAnsi="Arial Narrow" w:cs="Arial"/>
        </w:rPr>
      </w:pPr>
    </w:p>
    <w:p w14:paraId="5DC23BAC" w14:textId="4679EE5C" w:rsidR="00EA1C4E" w:rsidRDefault="00EA1C4E">
      <w:pPr>
        <w:tabs>
          <w:tab w:val="left" w:pos="142"/>
          <w:tab w:val="left" w:pos="1276"/>
        </w:tabs>
        <w:autoSpaceDE w:val="0"/>
        <w:autoSpaceDN w:val="0"/>
        <w:adjustRightInd w:val="0"/>
        <w:ind w:left="426"/>
        <w:jc w:val="both"/>
        <w:rPr>
          <w:ins w:id="1755" w:author="Usuario de Windows" w:date="2023-03-23T11:14:00Z"/>
          <w:rFonts w:ascii="Arial Narrow" w:hAnsi="Arial Narrow" w:cs="Arial"/>
        </w:rPr>
      </w:pPr>
    </w:p>
    <w:p w14:paraId="2E2E00ED" w14:textId="77777777" w:rsidR="00B46A84" w:rsidRDefault="00B46A84">
      <w:pPr>
        <w:tabs>
          <w:tab w:val="left" w:pos="142"/>
          <w:tab w:val="left" w:pos="1276"/>
        </w:tabs>
        <w:autoSpaceDE w:val="0"/>
        <w:autoSpaceDN w:val="0"/>
        <w:adjustRightInd w:val="0"/>
        <w:ind w:left="426"/>
        <w:jc w:val="both"/>
        <w:rPr>
          <w:ins w:id="1756" w:author="Usuario de Windows" w:date="2023-03-23T11:14:00Z"/>
          <w:rFonts w:ascii="Arial Narrow" w:hAnsi="Arial Narrow" w:cs="Arial"/>
        </w:rPr>
      </w:pPr>
    </w:p>
    <w:p w14:paraId="35E65B77" w14:textId="77777777" w:rsidR="00B46A84" w:rsidRDefault="00B46A84">
      <w:pPr>
        <w:tabs>
          <w:tab w:val="left" w:pos="142"/>
          <w:tab w:val="left" w:pos="1276"/>
        </w:tabs>
        <w:autoSpaceDE w:val="0"/>
        <w:autoSpaceDN w:val="0"/>
        <w:adjustRightInd w:val="0"/>
        <w:ind w:left="426"/>
        <w:jc w:val="both"/>
        <w:rPr>
          <w:ins w:id="1757" w:author="Usuario de Windows" w:date="2023-03-23T11:14:00Z"/>
          <w:rFonts w:ascii="Arial Narrow" w:hAnsi="Arial Narrow" w:cs="Arial"/>
        </w:rPr>
      </w:pPr>
    </w:p>
    <w:p w14:paraId="614FB620" w14:textId="77777777" w:rsidR="00B46A84" w:rsidRDefault="00B46A84">
      <w:pPr>
        <w:tabs>
          <w:tab w:val="left" w:pos="142"/>
          <w:tab w:val="left" w:pos="1276"/>
        </w:tabs>
        <w:autoSpaceDE w:val="0"/>
        <w:autoSpaceDN w:val="0"/>
        <w:adjustRightInd w:val="0"/>
        <w:ind w:left="426"/>
        <w:jc w:val="both"/>
        <w:rPr>
          <w:ins w:id="1758" w:author="Usuario de Windows" w:date="2023-03-23T11:14:00Z"/>
          <w:rFonts w:ascii="Arial Narrow" w:hAnsi="Arial Narrow" w:cs="Arial"/>
        </w:rPr>
      </w:pPr>
    </w:p>
    <w:p w14:paraId="4A0AD7EB" w14:textId="77777777" w:rsidR="00B46A84" w:rsidRDefault="00B46A84">
      <w:pPr>
        <w:tabs>
          <w:tab w:val="left" w:pos="142"/>
          <w:tab w:val="left" w:pos="1276"/>
        </w:tabs>
        <w:autoSpaceDE w:val="0"/>
        <w:autoSpaceDN w:val="0"/>
        <w:adjustRightInd w:val="0"/>
        <w:ind w:left="426"/>
        <w:jc w:val="both"/>
        <w:rPr>
          <w:ins w:id="1759" w:author="Usuario de Windows" w:date="2023-03-23T11:14:00Z"/>
          <w:rFonts w:ascii="Arial Narrow" w:hAnsi="Arial Narrow" w:cs="Arial"/>
        </w:rPr>
      </w:pPr>
    </w:p>
    <w:p w14:paraId="1D0A3A99" w14:textId="77777777" w:rsidR="00B46A84" w:rsidRDefault="00B46A84">
      <w:pPr>
        <w:tabs>
          <w:tab w:val="left" w:pos="142"/>
          <w:tab w:val="left" w:pos="1276"/>
        </w:tabs>
        <w:autoSpaceDE w:val="0"/>
        <w:autoSpaceDN w:val="0"/>
        <w:adjustRightInd w:val="0"/>
        <w:ind w:left="426"/>
        <w:jc w:val="both"/>
        <w:rPr>
          <w:ins w:id="1760" w:author="Usuario de Windows" w:date="2023-03-23T11:14:00Z"/>
          <w:rFonts w:ascii="Arial Narrow" w:hAnsi="Arial Narrow" w:cs="Arial"/>
        </w:rPr>
      </w:pPr>
    </w:p>
    <w:p w14:paraId="2C76CC76" w14:textId="77777777" w:rsidR="00B46A84" w:rsidRDefault="00B46A84">
      <w:pPr>
        <w:tabs>
          <w:tab w:val="left" w:pos="142"/>
          <w:tab w:val="left" w:pos="1276"/>
        </w:tabs>
        <w:autoSpaceDE w:val="0"/>
        <w:autoSpaceDN w:val="0"/>
        <w:adjustRightInd w:val="0"/>
        <w:ind w:left="426"/>
        <w:jc w:val="both"/>
        <w:rPr>
          <w:ins w:id="1761" w:author="Usuario de Windows" w:date="2023-03-23T11:14:00Z"/>
          <w:rFonts w:ascii="Arial Narrow" w:hAnsi="Arial Narrow" w:cs="Arial"/>
        </w:rPr>
      </w:pPr>
    </w:p>
    <w:p w14:paraId="648E8C47" w14:textId="77777777" w:rsidR="00B46A84" w:rsidRDefault="00B46A84">
      <w:pPr>
        <w:tabs>
          <w:tab w:val="left" w:pos="142"/>
          <w:tab w:val="left" w:pos="1276"/>
        </w:tabs>
        <w:autoSpaceDE w:val="0"/>
        <w:autoSpaceDN w:val="0"/>
        <w:adjustRightInd w:val="0"/>
        <w:ind w:left="426"/>
        <w:jc w:val="both"/>
        <w:rPr>
          <w:ins w:id="1762" w:author="Usuario de Windows" w:date="2023-03-23T11:14:00Z"/>
          <w:rFonts w:ascii="Arial Narrow" w:hAnsi="Arial Narrow" w:cs="Arial"/>
        </w:rPr>
      </w:pPr>
    </w:p>
    <w:p w14:paraId="4BA86F96" w14:textId="77777777" w:rsidR="00B46A84" w:rsidRDefault="00B46A84">
      <w:pPr>
        <w:tabs>
          <w:tab w:val="left" w:pos="142"/>
          <w:tab w:val="left" w:pos="1276"/>
        </w:tabs>
        <w:autoSpaceDE w:val="0"/>
        <w:autoSpaceDN w:val="0"/>
        <w:adjustRightInd w:val="0"/>
        <w:ind w:left="426"/>
        <w:jc w:val="both"/>
        <w:rPr>
          <w:ins w:id="1763" w:author="Usuario de Windows" w:date="2023-03-23T11:14:00Z"/>
          <w:rFonts w:ascii="Arial Narrow" w:hAnsi="Arial Narrow" w:cs="Arial"/>
        </w:rPr>
      </w:pPr>
    </w:p>
    <w:p w14:paraId="17CDA7A2" w14:textId="77777777" w:rsidR="00B46A84" w:rsidRDefault="00B46A84">
      <w:pPr>
        <w:tabs>
          <w:tab w:val="left" w:pos="142"/>
          <w:tab w:val="left" w:pos="1276"/>
        </w:tabs>
        <w:autoSpaceDE w:val="0"/>
        <w:autoSpaceDN w:val="0"/>
        <w:adjustRightInd w:val="0"/>
        <w:ind w:left="426"/>
        <w:jc w:val="both"/>
        <w:rPr>
          <w:ins w:id="1764" w:author="Usuario de Windows" w:date="2023-03-23T11:14:00Z"/>
          <w:rFonts w:ascii="Arial Narrow" w:hAnsi="Arial Narrow" w:cs="Arial"/>
        </w:rPr>
      </w:pPr>
    </w:p>
    <w:p w14:paraId="47A4B909" w14:textId="77777777" w:rsidR="00B46A84" w:rsidRDefault="00B46A84">
      <w:pPr>
        <w:tabs>
          <w:tab w:val="left" w:pos="142"/>
          <w:tab w:val="left" w:pos="1276"/>
        </w:tabs>
        <w:autoSpaceDE w:val="0"/>
        <w:autoSpaceDN w:val="0"/>
        <w:adjustRightInd w:val="0"/>
        <w:ind w:left="426"/>
        <w:jc w:val="both"/>
        <w:rPr>
          <w:ins w:id="1765" w:author="Usuario de Windows" w:date="2023-03-23T11:14:00Z"/>
          <w:rFonts w:ascii="Arial Narrow" w:hAnsi="Arial Narrow" w:cs="Arial"/>
        </w:rPr>
      </w:pPr>
    </w:p>
    <w:p w14:paraId="155B572D" w14:textId="77777777" w:rsidR="00B46A84" w:rsidRDefault="00B46A84">
      <w:pPr>
        <w:tabs>
          <w:tab w:val="left" w:pos="142"/>
          <w:tab w:val="left" w:pos="1276"/>
        </w:tabs>
        <w:autoSpaceDE w:val="0"/>
        <w:autoSpaceDN w:val="0"/>
        <w:adjustRightInd w:val="0"/>
        <w:ind w:left="426"/>
        <w:jc w:val="both"/>
        <w:rPr>
          <w:ins w:id="1766" w:author="Usuario de Windows" w:date="2023-03-23T11:14:00Z"/>
          <w:rFonts w:ascii="Arial Narrow" w:hAnsi="Arial Narrow" w:cs="Arial"/>
        </w:rPr>
      </w:pPr>
    </w:p>
    <w:p w14:paraId="6C2C2912" w14:textId="77777777" w:rsidR="00B46A84" w:rsidRDefault="00B46A84">
      <w:pPr>
        <w:tabs>
          <w:tab w:val="left" w:pos="142"/>
          <w:tab w:val="left" w:pos="1276"/>
        </w:tabs>
        <w:autoSpaceDE w:val="0"/>
        <w:autoSpaceDN w:val="0"/>
        <w:adjustRightInd w:val="0"/>
        <w:ind w:left="426"/>
        <w:jc w:val="both"/>
        <w:rPr>
          <w:ins w:id="1767" w:author="Usuario de Windows" w:date="2023-03-23T11:15:00Z"/>
          <w:rFonts w:ascii="Arial Narrow" w:hAnsi="Arial Narrow" w:cs="Arial"/>
        </w:rPr>
      </w:pPr>
    </w:p>
    <w:p w14:paraId="75307B91" w14:textId="77777777" w:rsidR="00B46A84" w:rsidRDefault="00B46A84">
      <w:pPr>
        <w:tabs>
          <w:tab w:val="left" w:pos="142"/>
          <w:tab w:val="left" w:pos="1276"/>
        </w:tabs>
        <w:autoSpaceDE w:val="0"/>
        <w:autoSpaceDN w:val="0"/>
        <w:adjustRightInd w:val="0"/>
        <w:ind w:left="426"/>
        <w:jc w:val="both"/>
        <w:rPr>
          <w:ins w:id="1768" w:author="Usuario de Windows" w:date="2023-03-23T11:15:00Z"/>
          <w:rFonts w:ascii="Arial Narrow" w:hAnsi="Arial Narrow" w:cs="Arial"/>
        </w:rPr>
      </w:pPr>
    </w:p>
    <w:p w14:paraId="60015665" w14:textId="77777777" w:rsidR="00B46A84" w:rsidRDefault="00B46A84">
      <w:pPr>
        <w:tabs>
          <w:tab w:val="left" w:pos="142"/>
          <w:tab w:val="left" w:pos="1276"/>
        </w:tabs>
        <w:autoSpaceDE w:val="0"/>
        <w:autoSpaceDN w:val="0"/>
        <w:adjustRightInd w:val="0"/>
        <w:ind w:left="426"/>
        <w:jc w:val="both"/>
        <w:rPr>
          <w:ins w:id="1769" w:author="Usuario de Windows" w:date="2023-03-23T11:15:00Z"/>
          <w:rFonts w:ascii="Arial Narrow" w:hAnsi="Arial Narrow" w:cs="Arial"/>
        </w:rPr>
      </w:pPr>
    </w:p>
    <w:p w14:paraId="2E5C501C" w14:textId="77777777" w:rsidR="00B46A84" w:rsidRDefault="00B46A84">
      <w:pPr>
        <w:tabs>
          <w:tab w:val="left" w:pos="142"/>
          <w:tab w:val="left" w:pos="1276"/>
        </w:tabs>
        <w:autoSpaceDE w:val="0"/>
        <w:autoSpaceDN w:val="0"/>
        <w:adjustRightInd w:val="0"/>
        <w:ind w:left="426"/>
        <w:jc w:val="both"/>
        <w:rPr>
          <w:ins w:id="1770" w:author="Usuario de Windows" w:date="2023-03-23T11:15:00Z"/>
          <w:rFonts w:ascii="Arial Narrow" w:hAnsi="Arial Narrow" w:cs="Arial"/>
        </w:rPr>
      </w:pPr>
    </w:p>
    <w:p w14:paraId="6E49B81F" w14:textId="63AFA5B1" w:rsidR="00B46A84" w:rsidRDefault="00B46A84" w:rsidP="00B46A84">
      <w:pPr>
        <w:jc w:val="center"/>
        <w:rPr>
          <w:ins w:id="1771" w:author="Usuario de Windows" w:date="2023-03-23T11:16:00Z"/>
          <w:noProof/>
        </w:rPr>
      </w:pPr>
    </w:p>
    <w:p w14:paraId="2CC817C1" w14:textId="77777777" w:rsidR="00B46A84" w:rsidRPr="006432C6" w:rsidRDefault="00B46A84" w:rsidP="00B46A84">
      <w:pPr>
        <w:pStyle w:val="Prrafodelista"/>
        <w:tabs>
          <w:tab w:val="left" w:pos="142"/>
          <w:tab w:val="left" w:pos="1276"/>
        </w:tabs>
        <w:autoSpaceDE w:val="0"/>
        <w:autoSpaceDN w:val="0"/>
        <w:adjustRightInd w:val="0"/>
        <w:spacing w:after="0" w:line="240" w:lineRule="auto"/>
        <w:ind w:left="709"/>
        <w:jc w:val="both"/>
        <w:rPr>
          <w:ins w:id="1772" w:author="Usuario de Windows" w:date="2023-03-23T11:16:00Z"/>
          <w:rFonts w:ascii="Arial Narrow" w:hAnsi="Arial Narrow" w:cs="Arial"/>
        </w:rPr>
      </w:pPr>
      <w:ins w:id="1773" w:author="Usuario de Windows" w:date="2023-03-23T11:16:00Z">
        <w:r w:rsidRPr="006432C6">
          <w:rPr>
            <w:rFonts w:ascii="Arial Narrow" w:hAnsi="Arial Narrow" w:cs="Arial"/>
          </w:rPr>
          <w:t>La situación antes descrita estaría transgrediendo lo establecido en normativa siguiente</w:t>
        </w:r>
        <w:r>
          <w:rPr>
            <w:rFonts w:ascii="Arial Narrow" w:hAnsi="Arial Narrow" w:cs="Arial"/>
          </w:rPr>
          <w:t>:</w:t>
        </w:r>
        <w:r w:rsidRPr="006432C6">
          <w:rPr>
            <w:rFonts w:ascii="Arial Narrow" w:hAnsi="Arial Narrow" w:cs="Arial"/>
          </w:rPr>
          <w:t xml:space="preserve"> </w:t>
        </w:r>
      </w:ins>
    </w:p>
    <w:p w14:paraId="13440408" w14:textId="77777777" w:rsidR="00B46A84" w:rsidRDefault="00B46A84" w:rsidP="00B46A84">
      <w:pPr>
        <w:pStyle w:val="Prrafodelista"/>
        <w:tabs>
          <w:tab w:val="left" w:pos="367"/>
        </w:tabs>
        <w:spacing w:after="0" w:line="240" w:lineRule="auto"/>
        <w:ind w:left="1134"/>
        <w:jc w:val="both"/>
        <w:rPr>
          <w:ins w:id="1774" w:author="Usuario de Windows" w:date="2023-03-23T11:16:00Z"/>
          <w:rFonts w:ascii="Arial Narrow" w:hAnsi="Arial Narrow" w:cs="Arial"/>
          <w:b/>
          <w:bCs/>
          <w:color w:val="FF0000"/>
        </w:rPr>
      </w:pPr>
    </w:p>
    <w:p w14:paraId="6681295E" w14:textId="0C18D457" w:rsidR="007B647C" w:rsidRPr="000F248C" w:rsidRDefault="007B647C">
      <w:pPr>
        <w:pStyle w:val="Prrafodelista"/>
        <w:numPr>
          <w:ilvl w:val="0"/>
          <w:numId w:val="44"/>
        </w:numPr>
        <w:spacing w:line="240" w:lineRule="auto"/>
        <w:ind w:left="1134" w:hanging="283"/>
        <w:jc w:val="both"/>
        <w:rPr>
          <w:ins w:id="1775" w:author="Usuario de Windows" w:date="2023-03-23T11:57:00Z"/>
          <w:rFonts w:ascii="Arial Narrow" w:hAnsi="Arial Narrow" w:cs="Arial"/>
          <w:rPrChange w:id="1776" w:author="Usuario de Windows" w:date="2023-03-23T12:12:00Z">
            <w:rPr>
              <w:ins w:id="1777" w:author="Usuario de Windows" w:date="2023-03-23T11:57:00Z"/>
              <w:rFonts w:ascii="Arial Narrow" w:hAnsi="Arial Narrow" w:cs="Arial"/>
              <w:b/>
            </w:rPr>
          </w:rPrChange>
        </w:rPr>
        <w:pPrChange w:id="1778" w:author="Usuario de Windows" w:date="2023-03-23T11:56:00Z">
          <w:pPr>
            <w:pStyle w:val="Prrafodelista"/>
            <w:numPr>
              <w:numId w:val="44"/>
            </w:numPr>
            <w:spacing w:line="240" w:lineRule="auto"/>
            <w:ind w:left="1854" w:hanging="360"/>
            <w:jc w:val="both"/>
          </w:pPr>
        </w:pPrChange>
      </w:pPr>
      <w:ins w:id="1779" w:author="Usuario de Windows" w:date="2023-03-23T11:55:00Z">
        <w:r w:rsidRPr="000F248C">
          <w:rPr>
            <w:rFonts w:ascii="Arial Narrow" w:hAnsi="Arial Narrow" w:cs="Arial"/>
            <w:b/>
          </w:rPr>
          <w:t xml:space="preserve">Decreto Supremo </w:t>
        </w:r>
        <w:proofErr w:type="spellStart"/>
        <w:r w:rsidRPr="000F248C">
          <w:rPr>
            <w:rFonts w:ascii="Arial Narrow" w:hAnsi="Arial Narrow" w:cs="Arial"/>
            <w:b/>
          </w:rPr>
          <w:t>n.°</w:t>
        </w:r>
        <w:proofErr w:type="spellEnd"/>
        <w:r w:rsidRPr="000F248C">
          <w:rPr>
            <w:rFonts w:ascii="Arial Narrow" w:hAnsi="Arial Narrow" w:cs="Arial"/>
            <w:b/>
          </w:rPr>
          <w:t xml:space="preserve"> 217-2019-EF, </w:t>
        </w:r>
      </w:ins>
      <w:ins w:id="1780" w:author="Usuario de Windows" w:date="2023-03-23T11:56:00Z">
        <w:r w:rsidRPr="000F248C">
          <w:rPr>
            <w:rFonts w:ascii="Arial Narrow" w:hAnsi="Arial Narrow" w:cs="Arial"/>
            <w:b/>
          </w:rPr>
          <w:t xml:space="preserve">Aprueban el Reglamento del Decreto Legislativo </w:t>
        </w:r>
      </w:ins>
      <w:proofErr w:type="spellStart"/>
      <w:ins w:id="1781" w:author="Usuario de Windows" w:date="2023-03-23T11:57:00Z">
        <w:r w:rsidRPr="000F248C">
          <w:rPr>
            <w:rFonts w:ascii="Arial Narrow" w:hAnsi="Arial Narrow" w:cs="Arial"/>
            <w:b/>
          </w:rPr>
          <w:t>n.</w:t>
        </w:r>
      </w:ins>
      <w:ins w:id="1782" w:author="Usuario de Windows" w:date="2023-03-23T11:56:00Z">
        <w:r w:rsidRPr="000F248C">
          <w:rPr>
            <w:rFonts w:ascii="Arial Narrow" w:hAnsi="Arial Narrow" w:cs="Arial"/>
            <w:b/>
          </w:rPr>
          <w:t>°</w:t>
        </w:r>
        <w:proofErr w:type="spellEnd"/>
        <w:r w:rsidRPr="000F248C">
          <w:rPr>
            <w:rFonts w:ascii="Arial Narrow" w:hAnsi="Arial Narrow" w:cs="Arial"/>
            <w:b/>
          </w:rPr>
          <w:t xml:space="preserve"> 1439, Decreto Legislativo del Sistema Nacional de Abastecimiento</w:t>
        </w:r>
      </w:ins>
      <w:ins w:id="1783" w:author="Usuario de Windows" w:date="2023-03-23T11:58:00Z">
        <w:r w:rsidRPr="000F248C">
          <w:rPr>
            <w:rFonts w:ascii="Arial Narrow" w:hAnsi="Arial Narrow" w:cs="Arial"/>
            <w:b/>
          </w:rPr>
          <w:t xml:space="preserve">, vigente desde el </w:t>
        </w:r>
      </w:ins>
      <w:ins w:id="1784" w:author="Usuario de Windows" w:date="2023-03-23T11:59:00Z">
        <w:r w:rsidRPr="000F248C">
          <w:rPr>
            <w:rFonts w:ascii="Arial Narrow" w:hAnsi="Arial Narrow" w:cs="Arial"/>
            <w:b/>
          </w:rPr>
          <w:t>13 de octubre de 2019</w:t>
        </w:r>
      </w:ins>
    </w:p>
    <w:p w14:paraId="0A176E28" w14:textId="2F600E26" w:rsidR="007B647C" w:rsidRPr="007B647C" w:rsidRDefault="007B647C" w:rsidP="007B647C">
      <w:pPr>
        <w:ind w:left="1134"/>
        <w:jc w:val="both"/>
        <w:rPr>
          <w:ins w:id="1785" w:author="Usuario de Windows" w:date="2023-03-23T12:01:00Z"/>
          <w:rFonts w:ascii="Arial Narrow" w:hAnsi="Arial Narrow" w:cs="Arial"/>
          <w:b/>
          <w:bCs/>
          <w:i/>
          <w:iCs/>
          <w:sz w:val="22"/>
          <w:szCs w:val="22"/>
          <w:rPrChange w:id="1786" w:author="Usuario de Windows" w:date="2023-03-23T12:03:00Z">
            <w:rPr>
              <w:ins w:id="1787" w:author="Usuario de Windows" w:date="2023-03-23T12:01:00Z"/>
              <w:rFonts w:ascii="Arial Narrow" w:hAnsi="Arial Narrow" w:cs="Arial"/>
              <w:bCs/>
              <w:iCs/>
              <w:sz w:val="22"/>
              <w:szCs w:val="22"/>
            </w:rPr>
          </w:rPrChange>
        </w:rPr>
      </w:pPr>
      <w:ins w:id="1788" w:author="Usuario de Windows" w:date="2023-03-23T12:03:00Z">
        <w:r w:rsidRPr="007B647C">
          <w:rPr>
            <w:rFonts w:ascii="Arial Narrow" w:hAnsi="Arial Narrow" w:cs="Arial"/>
            <w:b/>
            <w:bCs/>
            <w:i/>
            <w:iCs/>
            <w:sz w:val="22"/>
            <w:szCs w:val="22"/>
            <w:rPrChange w:id="1789" w:author="Usuario de Windows" w:date="2023-03-23T12:03:00Z">
              <w:rPr>
                <w:rFonts w:ascii="Arial Narrow" w:hAnsi="Arial Narrow" w:cs="Arial"/>
                <w:b/>
                <w:bCs/>
                <w:iCs/>
                <w:sz w:val="22"/>
                <w:szCs w:val="22"/>
              </w:rPr>
            </w:rPrChange>
          </w:rPr>
          <w:t>“</w:t>
        </w:r>
      </w:ins>
      <w:ins w:id="1790" w:author="Usuario de Windows" w:date="2023-03-23T12:01:00Z">
        <w:r w:rsidRPr="007B647C">
          <w:rPr>
            <w:rFonts w:ascii="Arial Narrow" w:hAnsi="Arial Narrow" w:cs="Arial"/>
            <w:b/>
            <w:bCs/>
            <w:i/>
            <w:iCs/>
            <w:sz w:val="22"/>
            <w:szCs w:val="22"/>
            <w:rPrChange w:id="1791" w:author="Usuario de Windows" w:date="2023-03-23T12:03:00Z">
              <w:rPr>
                <w:rFonts w:ascii="Arial Narrow" w:hAnsi="Arial Narrow" w:cs="Arial"/>
                <w:bCs/>
                <w:iCs/>
                <w:sz w:val="22"/>
                <w:szCs w:val="22"/>
              </w:rPr>
            </w:rPrChange>
          </w:rPr>
          <w:t>Artículo 18.- Almacenamiento</w:t>
        </w:r>
      </w:ins>
    </w:p>
    <w:p w14:paraId="5A6D597B" w14:textId="5F3BB281" w:rsidR="007B647C" w:rsidRPr="007B647C" w:rsidRDefault="007B647C">
      <w:pPr>
        <w:ind w:left="1134"/>
        <w:jc w:val="both"/>
        <w:rPr>
          <w:ins w:id="1792" w:author="Usuario de Windows" w:date="2023-03-23T12:01:00Z"/>
          <w:rFonts w:ascii="Arial Narrow" w:hAnsi="Arial Narrow" w:cs="Arial"/>
          <w:bCs/>
          <w:i/>
          <w:iCs/>
          <w:sz w:val="22"/>
          <w:szCs w:val="22"/>
          <w:rPrChange w:id="1793" w:author="Usuario de Windows" w:date="2023-03-23T12:03:00Z">
            <w:rPr>
              <w:ins w:id="1794" w:author="Usuario de Windows" w:date="2023-03-23T12:01:00Z"/>
              <w:rFonts w:ascii="Arial Narrow" w:hAnsi="Arial Narrow" w:cs="Arial"/>
              <w:bCs/>
              <w:iCs/>
              <w:sz w:val="22"/>
              <w:szCs w:val="22"/>
            </w:rPr>
          </w:rPrChange>
        </w:rPr>
      </w:pPr>
      <w:ins w:id="1795" w:author="Usuario de Windows" w:date="2023-03-23T12:01:00Z">
        <w:r w:rsidRPr="007B647C">
          <w:rPr>
            <w:rFonts w:ascii="Arial Narrow" w:hAnsi="Arial Narrow" w:cs="Arial"/>
            <w:bCs/>
            <w:i/>
            <w:iCs/>
            <w:sz w:val="22"/>
            <w:szCs w:val="22"/>
            <w:rPrChange w:id="1796" w:author="Usuario de Windows" w:date="2023-03-23T12:03:00Z">
              <w:rPr>
                <w:rFonts w:ascii="Arial Narrow" w:hAnsi="Arial Narrow" w:cs="Arial"/>
                <w:bCs/>
                <w:iCs/>
                <w:sz w:val="22"/>
                <w:szCs w:val="22"/>
              </w:rPr>
            </w:rPrChange>
          </w:rPr>
          <w:t>(…)</w:t>
        </w:r>
      </w:ins>
    </w:p>
    <w:p w14:paraId="5D6AAFD8" w14:textId="3EE2B164" w:rsidR="007B647C" w:rsidRPr="007B647C" w:rsidRDefault="007B647C" w:rsidP="007B647C">
      <w:pPr>
        <w:ind w:left="1134"/>
        <w:jc w:val="both"/>
        <w:rPr>
          <w:ins w:id="1797" w:author="Usuario de Windows" w:date="2023-03-23T12:01:00Z"/>
          <w:rFonts w:ascii="Arial Narrow" w:hAnsi="Arial Narrow" w:cs="Arial"/>
          <w:bCs/>
          <w:i/>
          <w:iCs/>
          <w:sz w:val="22"/>
          <w:szCs w:val="22"/>
          <w:rPrChange w:id="1798" w:author="Usuario de Windows" w:date="2023-03-23T12:03:00Z">
            <w:rPr>
              <w:ins w:id="1799" w:author="Usuario de Windows" w:date="2023-03-23T12:01:00Z"/>
              <w:rFonts w:ascii="Arial Narrow" w:hAnsi="Arial Narrow" w:cs="Arial"/>
              <w:bCs/>
              <w:iCs/>
              <w:sz w:val="22"/>
              <w:szCs w:val="22"/>
            </w:rPr>
          </w:rPrChange>
        </w:rPr>
      </w:pPr>
      <w:ins w:id="1800" w:author="Usuario de Windows" w:date="2023-03-23T12:01:00Z">
        <w:r w:rsidRPr="007B647C">
          <w:rPr>
            <w:rFonts w:ascii="Arial Narrow" w:hAnsi="Arial Narrow" w:cs="Arial"/>
            <w:bCs/>
            <w:i/>
            <w:iCs/>
            <w:sz w:val="22"/>
            <w:szCs w:val="22"/>
            <w:rPrChange w:id="1801" w:author="Usuario de Windows" w:date="2023-03-23T12:03:00Z">
              <w:rPr>
                <w:rFonts w:ascii="Arial Narrow" w:hAnsi="Arial Narrow" w:cs="Arial"/>
                <w:bCs/>
                <w:iCs/>
                <w:sz w:val="22"/>
                <w:szCs w:val="22"/>
              </w:rPr>
            </w:rPrChange>
          </w:rPr>
          <w:t>18.4 El Almacenamiento de bienes muebles comprende las siguientes fases, que se desarrollan de acuerdo a las buenas prácticas que a cada una de ellas corresponda:</w:t>
        </w:r>
      </w:ins>
    </w:p>
    <w:p w14:paraId="0E724E18" w14:textId="269F9028" w:rsidR="007B647C" w:rsidRPr="007B647C" w:rsidRDefault="007B647C" w:rsidP="007B647C">
      <w:pPr>
        <w:ind w:left="1418" w:hanging="142"/>
        <w:jc w:val="both"/>
        <w:rPr>
          <w:ins w:id="1802" w:author="Usuario de Windows" w:date="2023-03-23T12:01:00Z"/>
          <w:rFonts w:ascii="Arial Narrow" w:hAnsi="Arial Narrow" w:cs="Arial"/>
          <w:bCs/>
          <w:i/>
          <w:iCs/>
          <w:sz w:val="22"/>
          <w:szCs w:val="22"/>
          <w:rPrChange w:id="1803" w:author="Usuario de Windows" w:date="2023-03-23T12:03:00Z">
            <w:rPr>
              <w:ins w:id="1804" w:author="Usuario de Windows" w:date="2023-03-23T12:01:00Z"/>
              <w:rFonts w:ascii="Arial Narrow" w:hAnsi="Arial Narrow" w:cs="Arial"/>
              <w:bCs/>
              <w:iCs/>
              <w:sz w:val="22"/>
              <w:szCs w:val="22"/>
            </w:rPr>
          </w:rPrChange>
        </w:rPr>
      </w:pPr>
      <w:ins w:id="1805" w:author="Usuario de Windows" w:date="2023-03-23T12:01:00Z">
        <w:r w:rsidRPr="007B647C">
          <w:rPr>
            <w:rFonts w:ascii="Arial Narrow" w:hAnsi="Arial Narrow" w:cs="Arial"/>
            <w:b/>
            <w:bCs/>
            <w:i/>
            <w:iCs/>
            <w:sz w:val="22"/>
            <w:szCs w:val="22"/>
            <w:rPrChange w:id="1806" w:author="Usuario de Windows" w:date="2023-03-23T12:03:00Z">
              <w:rPr>
                <w:rFonts w:ascii="Arial Narrow" w:hAnsi="Arial Narrow" w:cs="Arial"/>
                <w:bCs/>
                <w:iCs/>
                <w:sz w:val="22"/>
                <w:szCs w:val="22"/>
              </w:rPr>
            </w:rPrChange>
          </w:rPr>
          <w:t>1. Recepción</w:t>
        </w:r>
        <w:r w:rsidRPr="007B647C">
          <w:rPr>
            <w:rFonts w:ascii="Arial Narrow" w:hAnsi="Arial Narrow" w:cs="Arial"/>
            <w:bCs/>
            <w:i/>
            <w:iCs/>
            <w:sz w:val="22"/>
            <w:szCs w:val="22"/>
            <w:rPrChange w:id="1807" w:author="Usuario de Windows" w:date="2023-03-23T12:03:00Z">
              <w:rPr>
                <w:rFonts w:ascii="Arial Narrow" w:hAnsi="Arial Narrow" w:cs="Arial"/>
                <w:bCs/>
                <w:iCs/>
                <w:sz w:val="22"/>
                <w:szCs w:val="22"/>
              </w:rPr>
            </w:rPrChange>
          </w:rPr>
          <w:t>: Consiste en la secuencia de operaciones que se desarrollan a partir del momento en que los bienes muebles llegan al local del almacén y finaliza con la ubicación de los mismos en el lugar identificado para efectuar la verificación y control de</w:t>
        </w:r>
      </w:ins>
      <w:ins w:id="1808" w:author="Usuario de Windows" w:date="2023-03-23T12:02:00Z">
        <w:r w:rsidRPr="007B647C">
          <w:rPr>
            <w:rFonts w:ascii="Arial Narrow" w:hAnsi="Arial Narrow" w:cs="Arial"/>
            <w:bCs/>
            <w:i/>
            <w:iCs/>
            <w:sz w:val="22"/>
            <w:szCs w:val="22"/>
            <w:rPrChange w:id="1809" w:author="Usuario de Windows" w:date="2023-03-23T12:03:00Z">
              <w:rPr>
                <w:rFonts w:ascii="Arial Narrow" w:hAnsi="Arial Narrow" w:cs="Arial"/>
                <w:bCs/>
                <w:iCs/>
                <w:sz w:val="22"/>
                <w:szCs w:val="22"/>
              </w:rPr>
            </w:rPrChange>
          </w:rPr>
          <w:t xml:space="preserve"> </w:t>
        </w:r>
      </w:ins>
      <w:ins w:id="1810" w:author="Usuario de Windows" w:date="2023-03-23T12:01:00Z">
        <w:r w:rsidRPr="007B647C">
          <w:rPr>
            <w:rFonts w:ascii="Arial Narrow" w:hAnsi="Arial Narrow" w:cs="Arial"/>
            <w:bCs/>
            <w:i/>
            <w:iCs/>
            <w:sz w:val="22"/>
            <w:szCs w:val="22"/>
            <w:rPrChange w:id="1811" w:author="Usuario de Windows" w:date="2023-03-23T12:03:00Z">
              <w:rPr>
                <w:rFonts w:ascii="Arial Narrow" w:hAnsi="Arial Narrow" w:cs="Arial"/>
                <w:bCs/>
                <w:iCs/>
                <w:sz w:val="22"/>
                <w:szCs w:val="22"/>
              </w:rPr>
            </w:rPrChange>
          </w:rPr>
          <w:t>calidad.</w:t>
        </w:r>
      </w:ins>
    </w:p>
    <w:p w14:paraId="1782A3ED" w14:textId="297733A9" w:rsidR="007B647C" w:rsidRPr="007B647C" w:rsidRDefault="007B647C" w:rsidP="007B647C">
      <w:pPr>
        <w:ind w:left="1418" w:hanging="142"/>
        <w:jc w:val="both"/>
        <w:rPr>
          <w:ins w:id="1812" w:author="Usuario de Windows" w:date="2023-03-23T12:01:00Z"/>
          <w:rFonts w:ascii="Arial Narrow" w:hAnsi="Arial Narrow" w:cs="Arial"/>
          <w:bCs/>
          <w:i/>
          <w:iCs/>
          <w:sz w:val="22"/>
          <w:szCs w:val="22"/>
          <w:rPrChange w:id="1813" w:author="Usuario de Windows" w:date="2023-03-23T12:03:00Z">
            <w:rPr>
              <w:ins w:id="1814" w:author="Usuario de Windows" w:date="2023-03-23T12:01:00Z"/>
              <w:rFonts w:ascii="Arial Narrow" w:hAnsi="Arial Narrow" w:cs="Arial"/>
              <w:bCs/>
              <w:iCs/>
              <w:sz w:val="22"/>
              <w:szCs w:val="22"/>
            </w:rPr>
          </w:rPrChange>
        </w:rPr>
      </w:pPr>
      <w:ins w:id="1815" w:author="Usuario de Windows" w:date="2023-03-23T12:01:00Z">
        <w:r w:rsidRPr="007B647C">
          <w:rPr>
            <w:rFonts w:ascii="Arial Narrow" w:hAnsi="Arial Narrow" w:cs="Arial"/>
            <w:bCs/>
            <w:i/>
            <w:iCs/>
            <w:sz w:val="22"/>
            <w:szCs w:val="22"/>
            <w:rPrChange w:id="1816" w:author="Usuario de Windows" w:date="2023-03-23T12:03:00Z">
              <w:rPr>
                <w:rFonts w:ascii="Arial Narrow" w:hAnsi="Arial Narrow" w:cs="Arial"/>
                <w:bCs/>
                <w:iCs/>
                <w:sz w:val="22"/>
                <w:szCs w:val="22"/>
              </w:rPr>
            </w:rPrChange>
          </w:rPr>
          <w:t>2</w:t>
        </w:r>
        <w:r w:rsidRPr="007B647C">
          <w:rPr>
            <w:rFonts w:ascii="Arial Narrow" w:hAnsi="Arial Narrow" w:cs="Arial"/>
            <w:b/>
            <w:bCs/>
            <w:i/>
            <w:iCs/>
            <w:sz w:val="22"/>
            <w:szCs w:val="22"/>
            <w:rPrChange w:id="1817" w:author="Usuario de Windows" w:date="2023-03-23T12:03:00Z">
              <w:rPr>
                <w:rFonts w:ascii="Arial Narrow" w:hAnsi="Arial Narrow" w:cs="Arial"/>
                <w:bCs/>
                <w:iCs/>
                <w:sz w:val="22"/>
                <w:szCs w:val="22"/>
              </w:rPr>
            </w:rPrChange>
          </w:rPr>
          <w:t>. Verificación y Control de Calidad</w:t>
        </w:r>
        <w:r w:rsidRPr="007B647C">
          <w:rPr>
            <w:rFonts w:ascii="Arial Narrow" w:hAnsi="Arial Narrow" w:cs="Arial"/>
            <w:bCs/>
            <w:i/>
            <w:iCs/>
            <w:sz w:val="22"/>
            <w:szCs w:val="22"/>
            <w:rPrChange w:id="1818" w:author="Usuario de Windows" w:date="2023-03-23T12:03:00Z">
              <w:rPr>
                <w:rFonts w:ascii="Arial Narrow" w:hAnsi="Arial Narrow" w:cs="Arial"/>
                <w:bCs/>
                <w:iCs/>
                <w:sz w:val="22"/>
                <w:szCs w:val="22"/>
              </w:rPr>
            </w:rPrChange>
          </w:rPr>
          <w:t>: Comprende las</w:t>
        </w:r>
      </w:ins>
      <w:ins w:id="1819" w:author="Usuario de Windows" w:date="2023-03-23T12:02:00Z">
        <w:r w:rsidRPr="007B647C">
          <w:rPr>
            <w:rFonts w:ascii="Arial Narrow" w:hAnsi="Arial Narrow" w:cs="Arial"/>
            <w:bCs/>
            <w:i/>
            <w:iCs/>
            <w:sz w:val="22"/>
            <w:szCs w:val="22"/>
            <w:rPrChange w:id="1820" w:author="Usuario de Windows" w:date="2023-03-23T12:03:00Z">
              <w:rPr>
                <w:rFonts w:ascii="Arial Narrow" w:hAnsi="Arial Narrow" w:cs="Arial"/>
                <w:bCs/>
                <w:iCs/>
                <w:sz w:val="22"/>
                <w:szCs w:val="22"/>
              </w:rPr>
            </w:rPrChange>
          </w:rPr>
          <w:t xml:space="preserve"> </w:t>
        </w:r>
      </w:ins>
      <w:ins w:id="1821" w:author="Usuario de Windows" w:date="2023-03-23T12:01:00Z">
        <w:r w:rsidRPr="007B647C">
          <w:rPr>
            <w:rFonts w:ascii="Arial Narrow" w:hAnsi="Arial Narrow" w:cs="Arial"/>
            <w:bCs/>
            <w:i/>
            <w:iCs/>
            <w:sz w:val="22"/>
            <w:szCs w:val="22"/>
            <w:rPrChange w:id="1822" w:author="Usuario de Windows" w:date="2023-03-23T12:03:00Z">
              <w:rPr>
                <w:rFonts w:ascii="Arial Narrow" w:hAnsi="Arial Narrow" w:cs="Arial"/>
                <w:bCs/>
                <w:iCs/>
                <w:sz w:val="22"/>
                <w:szCs w:val="22"/>
              </w:rPr>
            </w:rPrChange>
          </w:rPr>
          <w:t>actividades orientadas a revisar y verificar que los bienes</w:t>
        </w:r>
      </w:ins>
      <w:ins w:id="1823" w:author="Usuario de Windows" w:date="2023-03-23T12:02:00Z">
        <w:r w:rsidRPr="007B647C">
          <w:rPr>
            <w:rFonts w:ascii="Arial Narrow" w:hAnsi="Arial Narrow" w:cs="Arial"/>
            <w:bCs/>
            <w:i/>
            <w:iCs/>
            <w:sz w:val="22"/>
            <w:szCs w:val="22"/>
            <w:rPrChange w:id="1824" w:author="Usuario de Windows" w:date="2023-03-23T12:03:00Z">
              <w:rPr>
                <w:rFonts w:ascii="Arial Narrow" w:hAnsi="Arial Narrow" w:cs="Arial"/>
                <w:bCs/>
                <w:iCs/>
                <w:sz w:val="22"/>
                <w:szCs w:val="22"/>
              </w:rPr>
            </w:rPrChange>
          </w:rPr>
          <w:t xml:space="preserve"> </w:t>
        </w:r>
      </w:ins>
      <w:ins w:id="1825" w:author="Usuario de Windows" w:date="2023-03-23T12:01:00Z">
        <w:r w:rsidRPr="007B647C">
          <w:rPr>
            <w:rFonts w:ascii="Arial Narrow" w:hAnsi="Arial Narrow" w:cs="Arial"/>
            <w:bCs/>
            <w:i/>
            <w:iCs/>
            <w:sz w:val="22"/>
            <w:szCs w:val="22"/>
            <w:rPrChange w:id="1826" w:author="Usuario de Windows" w:date="2023-03-23T12:03:00Z">
              <w:rPr>
                <w:rFonts w:ascii="Arial Narrow" w:hAnsi="Arial Narrow" w:cs="Arial"/>
                <w:bCs/>
                <w:iCs/>
                <w:sz w:val="22"/>
                <w:szCs w:val="22"/>
              </w:rPr>
            </w:rPrChange>
          </w:rPr>
          <w:t>muebles cumplan las características que fueron definidas</w:t>
        </w:r>
      </w:ins>
      <w:ins w:id="1827" w:author="Usuario de Windows" w:date="2023-03-23T12:02:00Z">
        <w:r w:rsidRPr="007B647C">
          <w:rPr>
            <w:rFonts w:ascii="Arial Narrow" w:hAnsi="Arial Narrow" w:cs="Arial"/>
            <w:bCs/>
            <w:i/>
            <w:iCs/>
            <w:sz w:val="22"/>
            <w:szCs w:val="22"/>
            <w:rPrChange w:id="1828" w:author="Usuario de Windows" w:date="2023-03-23T12:03:00Z">
              <w:rPr>
                <w:rFonts w:ascii="Arial Narrow" w:hAnsi="Arial Narrow" w:cs="Arial"/>
                <w:bCs/>
                <w:iCs/>
                <w:sz w:val="22"/>
                <w:szCs w:val="22"/>
              </w:rPr>
            </w:rPrChange>
          </w:rPr>
          <w:t xml:space="preserve"> </w:t>
        </w:r>
      </w:ins>
      <w:ins w:id="1829" w:author="Usuario de Windows" w:date="2023-03-23T12:01:00Z">
        <w:r w:rsidRPr="007B647C">
          <w:rPr>
            <w:rFonts w:ascii="Arial Narrow" w:hAnsi="Arial Narrow" w:cs="Arial"/>
            <w:bCs/>
            <w:i/>
            <w:iCs/>
            <w:sz w:val="22"/>
            <w:szCs w:val="22"/>
            <w:rPrChange w:id="1830" w:author="Usuario de Windows" w:date="2023-03-23T12:03:00Z">
              <w:rPr>
                <w:rFonts w:ascii="Arial Narrow" w:hAnsi="Arial Narrow" w:cs="Arial"/>
                <w:bCs/>
                <w:iCs/>
                <w:sz w:val="22"/>
                <w:szCs w:val="22"/>
              </w:rPr>
            </w:rPrChange>
          </w:rPr>
          <w:t>en el requerimiento.</w:t>
        </w:r>
      </w:ins>
    </w:p>
    <w:p w14:paraId="364A70EB" w14:textId="0B75DA45" w:rsidR="007B647C" w:rsidRPr="007B647C" w:rsidRDefault="007B647C" w:rsidP="007B647C">
      <w:pPr>
        <w:ind w:left="1418" w:hanging="142"/>
        <w:jc w:val="both"/>
        <w:rPr>
          <w:ins w:id="1831" w:author="Usuario de Windows" w:date="2023-03-23T12:01:00Z"/>
          <w:rFonts w:ascii="Arial Narrow" w:hAnsi="Arial Narrow" w:cs="Arial"/>
          <w:bCs/>
          <w:i/>
          <w:iCs/>
          <w:sz w:val="22"/>
          <w:szCs w:val="22"/>
          <w:rPrChange w:id="1832" w:author="Usuario de Windows" w:date="2023-03-23T12:03:00Z">
            <w:rPr>
              <w:ins w:id="1833" w:author="Usuario de Windows" w:date="2023-03-23T12:01:00Z"/>
              <w:rFonts w:ascii="Arial Narrow" w:hAnsi="Arial Narrow" w:cs="Arial"/>
              <w:bCs/>
              <w:iCs/>
              <w:sz w:val="22"/>
              <w:szCs w:val="22"/>
            </w:rPr>
          </w:rPrChange>
        </w:rPr>
      </w:pPr>
      <w:ins w:id="1834" w:author="Usuario de Windows" w:date="2023-03-23T12:01:00Z">
        <w:r w:rsidRPr="007B647C">
          <w:rPr>
            <w:rFonts w:ascii="Arial Narrow" w:hAnsi="Arial Narrow" w:cs="Arial"/>
            <w:b/>
            <w:bCs/>
            <w:i/>
            <w:iCs/>
            <w:sz w:val="22"/>
            <w:szCs w:val="22"/>
            <w:rPrChange w:id="1835" w:author="Usuario de Windows" w:date="2023-03-23T12:03:00Z">
              <w:rPr>
                <w:rFonts w:ascii="Arial Narrow" w:hAnsi="Arial Narrow" w:cs="Arial"/>
                <w:bCs/>
                <w:iCs/>
                <w:sz w:val="22"/>
                <w:szCs w:val="22"/>
              </w:rPr>
            </w:rPrChange>
          </w:rPr>
          <w:t>3. Internamiento</w:t>
        </w:r>
        <w:r w:rsidRPr="007B647C">
          <w:rPr>
            <w:rFonts w:ascii="Arial Narrow" w:hAnsi="Arial Narrow" w:cs="Arial"/>
            <w:bCs/>
            <w:i/>
            <w:iCs/>
            <w:sz w:val="22"/>
            <w:szCs w:val="22"/>
            <w:rPrChange w:id="1836" w:author="Usuario de Windows" w:date="2023-03-23T12:03:00Z">
              <w:rPr>
                <w:rFonts w:ascii="Arial Narrow" w:hAnsi="Arial Narrow" w:cs="Arial"/>
                <w:bCs/>
                <w:iCs/>
                <w:sz w:val="22"/>
                <w:szCs w:val="22"/>
              </w:rPr>
            </w:rPrChange>
          </w:rPr>
          <w:t>: Comprende las acciones para la</w:t>
        </w:r>
      </w:ins>
      <w:ins w:id="1837" w:author="Usuario de Windows" w:date="2023-03-23T12:02:00Z">
        <w:r w:rsidRPr="007B647C">
          <w:rPr>
            <w:rFonts w:ascii="Arial Narrow" w:hAnsi="Arial Narrow" w:cs="Arial"/>
            <w:bCs/>
            <w:i/>
            <w:iCs/>
            <w:sz w:val="22"/>
            <w:szCs w:val="22"/>
            <w:rPrChange w:id="1838" w:author="Usuario de Windows" w:date="2023-03-23T12:03:00Z">
              <w:rPr>
                <w:rFonts w:ascii="Arial Narrow" w:hAnsi="Arial Narrow" w:cs="Arial"/>
                <w:bCs/>
                <w:iCs/>
                <w:sz w:val="22"/>
                <w:szCs w:val="22"/>
              </w:rPr>
            </w:rPrChange>
          </w:rPr>
          <w:t xml:space="preserve"> </w:t>
        </w:r>
      </w:ins>
      <w:ins w:id="1839" w:author="Usuario de Windows" w:date="2023-03-23T12:01:00Z">
        <w:r w:rsidRPr="007B647C">
          <w:rPr>
            <w:rFonts w:ascii="Arial Narrow" w:hAnsi="Arial Narrow" w:cs="Arial"/>
            <w:bCs/>
            <w:i/>
            <w:iCs/>
            <w:sz w:val="22"/>
            <w:szCs w:val="22"/>
            <w:rPrChange w:id="1840" w:author="Usuario de Windows" w:date="2023-03-23T12:03:00Z">
              <w:rPr>
                <w:rFonts w:ascii="Arial Narrow" w:hAnsi="Arial Narrow" w:cs="Arial"/>
                <w:bCs/>
                <w:iCs/>
                <w:sz w:val="22"/>
                <w:szCs w:val="22"/>
              </w:rPr>
            </w:rPrChange>
          </w:rPr>
          <w:t>ubicación y preservación de los bienes muebles en los</w:t>
        </w:r>
      </w:ins>
      <w:ins w:id="1841" w:author="Usuario de Windows" w:date="2023-03-23T12:02:00Z">
        <w:r w:rsidRPr="007B647C">
          <w:rPr>
            <w:rFonts w:ascii="Arial Narrow" w:hAnsi="Arial Narrow" w:cs="Arial"/>
            <w:bCs/>
            <w:i/>
            <w:iCs/>
            <w:sz w:val="22"/>
            <w:szCs w:val="22"/>
            <w:rPrChange w:id="1842" w:author="Usuario de Windows" w:date="2023-03-23T12:03:00Z">
              <w:rPr>
                <w:rFonts w:ascii="Arial Narrow" w:hAnsi="Arial Narrow" w:cs="Arial"/>
                <w:bCs/>
                <w:iCs/>
                <w:sz w:val="22"/>
                <w:szCs w:val="22"/>
              </w:rPr>
            </w:rPrChange>
          </w:rPr>
          <w:t xml:space="preserve"> </w:t>
        </w:r>
      </w:ins>
      <w:ins w:id="1843" w:author="Usuario de Windows" w:date="2023-03-23T12:01:00Z">
        <w:r w:rsidRPr="007B647C">
          <w:rPr>
            <w:rFonts w:ascii="Arial Narrow" w:hAnsi="Arial Narrow" w:cs="Arial"/>
            <w:bCs/>
            <w:i/>
            <w:iCs/>
            <w:sz w:val="22"/>
            <w:szCs w:val="22"/>
            <w:rPrChange w:id="1844" w:author="Usuario de Windows" w:date="2023-03-23T12:03:00Z">
              <w:rPr>
                <w:rFonts w:ascii="Arial Narrow" w:hAnsi="Arial Narrow" w:cs="Arial"/>
                <w:bCs/>
                <w:iCs/>
                <w:sz w:val="22"/>
                <w:szCs w:val="22"/>
              </w:rPr>
            </w:rPrChange>
          </w:rPr>
          <w:t>lugares previamente asignados.</w:t>
        </w:r>
      </w:ins>
    </w:p>
    <w:p w14:paraId="79E5BB59" w14:textId="130B8DDE" w:rsidR="007B647C" w:rsidRPr="007B647C" w:rsidRDefault="007B647C" w:rsidP="007B647C">
      <w:pPr>
        <w:ind w:left="1418" w:hanging="142"/>
        <w:jc w:val="both"/>
        <w:rPr>
          <w:ins w:id="1845" w:author="Usuario de Windows" w:date="2023-03-23T12:01:00Z"/>
          <w:rFonts w:ascii="Arial Narrow" w:hAnsi="Arial Narrow" w:cs="Arial"/>
          <w:bCs/>
          <w:i/>
          <w:iCs/>
          <w:sz w:val="22"/>
          <w:szCs w:val="22"/>
          <w:rPrChange w:id="1846" w:author="Usuario de Windows" w:date="2023-03-23T12:03:00Z">
            <w:rPr>
              <w:ins w:id="1847" w:author="Usuario de Windows" w:date="2023-03-23T12:01:00Z"/>
              <w:rFonts w:ascii="Arial Narrow" w:hAnsi="Arial Narrow" w:cs="Arial"/>
              <w:bCs/>
              <w:iCs/>
              <w:sz w:val="22"/>
              <w:szCs w:val="22"/>
            </w:rPr>
          </w:rPrChange>
        </w:rPr>
      </w:pPr>
      <w:ins w:id="1848" w:author="Usuario de Windows" w:date="2023-03-23T12:01:00Z">
        <w:r w:rsidRPr="007B647C">
          <w:rPr>
            <w:rFonts w:ascii="Arial Narrow" w:hAnsi="Arial Narrow" w:cs="Arial"/>
            <w:b/>
            <w:bCs/>
            <w:i/>
            <w:iCs/>
            <w:sz w:val="22"/>
            <w:szCs w:val="22"/>
            <w:rPrChange w:id="1849" w:author="Usuario de Windows" w:date="2023-03-23T12:03:00Z">
              <w:rPr>
                <w:rFonts w:ascii="Arial Narrow" w:hAnsi="Arial Narrow" w:cs="Arial"/>
                <w:bCs/>
                <w:iCs/>
                <w:sz w:val="22"/>
                <w:szCs w:val="22"/>
              </w:rPr>
            </w:rPrChange>
          </w:rPr>
          <w:t>4. Registro</w:t>
        </w:r>
        <w:r w:rsidRPr="007B647C">
          <w:rPr>
            <w:rFonts w:ascii="Arial Narrow" w:hAnsi="Arial Narrow" w:cs="Arial"/>
            <w:bCs/>
            <w:i/>
            <w:iCs/>
            <w:sz w:val="22"/>
            <w:szCs w:val="22"/>
            <w:rPrChange w:id="1850" w:author="Usuario de Windows" w:date="2023-03-23T12:03:00Z">
              <w:rPr>
                <w:rFonts w:ascii="Arial Narrow" w:hAnsi="Arial Narrow" w:cs="Arial"/>
                <w:bCs/>
                <w:iCs/>
                <w:sz w:val="22"/>
                <w:szCs w:val="22"/>
              </w:rPr>
            </w:rPrChange>
          </w:rPr>
          <w:t>: Comprende las acciones en virtud de las</w:t>
        </w:r>
      </w:ins>
      <w:ins w:id="1851" w:author="Usuario de Windows" w:date="2023-03-23T12:02:00Z">
        <w:r w:rsidRPr="007B647C">
          <w:rPr>
            <w:rFonts w:ascii="Arial Narrow" w:hAnsi="Arial Narrow" w:cs="Arial"/>
            <w:bCs/>
            <w:i/>
            <w:iCs/>
            <w:sz w:val="22"/>
            <w:szCs w:val="22"/>
            <w:rPrChange w:id="1852" w:author="Usuario de Windows" w:date="2023-03-23T12:03:00Z">
              <w:rPr>
                <w:rFonts w:ascii="Arial Narrow" w:hAnsi="Arial Narrow" w:cs="Arial"/>
                <w:bCs/>
                <w:iCs/>
                <w:sz w:val="22"/>
                <w:szCs w:val="22"/>
              </w:rPr>
            </w:rPrChange>
          </w:rPr>
          <w:t xml:space="preserve"> </w:t>
        </w:r>
      </w:ins>
      <w:ins w:id="1853" w:author="Usuario de Windows" w:date="2023-03-23T12:01:00Z">
        <w:r w:rsidRPr="007B647C">
          <w:rPr>
            <w:rFonts w:ascii="Arial Narrow" w:hAnsi="Arial Narrow" w:cs="Arial"/>
            <w:bCs/>
            <w:i/>
            <w:iCs/>
            <w:sz w:val="22"/>
            <w:szCs w:val="22"/>
            <w:rPrChange w:id="1854" w:author="Usuario de Windows" w:date="2023-03-23T12:03:00Z">
              <w:rPr>
                <w:rFonts w:ascii="Arial Narrow" w:hAnsi="Arial Narrow" w:cs="Arial"/>
                <w:bCs/>
                <w:iCs/>
                <w:sz w:val="22"/>
                <w:szCs w:val="22"/>
              </w:rPr>
            </w:rPrChange>
          </w:rPr>
          <w:t>cuales se ingresa la información para la identificación y</w:t>
        </w:r>
      </w:ins>
      <w:ins w:id="1855" w:author="Usuario de Windows" w:date="2023-03-23T12:02:00Z">
        <w:r w:rsidRPr="007B647C">
          <w:rPr>
            <w:rFonts w:ascii="Arial Narrow" w:hAnsi="Arial Narrow" w:cs="Arial"/>
            <w:bCs/>
            <w:i/>
            <w:iCs/>
            <w:sz w:val="22"/>
            <w:szCs w:val="22"/>
            <w:rPrChange w:id="1856" w:author="Usuario de Windows" w:date="2023-03-23T12:03:00Z">
              <w:rPr>
                <w:rFonts w:ascii="Arial Narrow" w:hAnsi="Arial Narrow" w:cs="Arial"/>
                <w:bCs/>
                <w:iCs/>
                <w:sz w:val="22"/>
                <w:szCs w:val="22"/>
              </w:rPr>
            </w:rPrChange>
          </w:rPr>
          <w:t xml:space="preserve"> </w:t>
        </w:r>
      </w:ins>
      <w:ins w:id="1857" w:author="Usuario de Windows" w:date="2023-03-23T12:01:00Z">
        <w:r w:rsidRPr="007B647C">
          <w:rPr>
            <w:rFonts w:ascii="Arial Narrow" w:hAnsi="Arial Narrow" w:cs="Arial"/>
            <w:bCs/>
            <w:i/>
            <w:iCs/>
            <w:sz w:val="22"/>
            <w:szCs w:val="22"/>
            <w:rPrChange w:id="1858" w:author="Usuario de Windows" w:date="2023-03-23T12:03:00Z">
              <w:rPr>
                <w:rFonts w:ascii="Arial Narrow" w:hAnsi="Arial Narrow" w:cs="Arial"/>
                <w:bCs/>
                <w:iCs/>
                <w:sz w:val="22"/>
                <w:szCs w:val="22"/>
              </w:rPr>
            </w:rPrChange>
          </w:rPr>
          <w:t>posterior control del stock de los bienes muebles internados.</w:t>
        </w:r>
      </w:ins>
    </w:p>
    <w:p w14:paraId="4A520742" w14:textId="3D4E2AC1" w:rsidR="007B647C" w:rsidRPr="007B647C" w:rsidRDefault="007B647C">
      <w:pPr>
        <w:ind w:left="1418" w:hanging="142"/>
        <w:jc w:val="both"/>
        <w:rPr>
          <w:ins w:id="1859" w:author="Usuario de Windows" w:date="2023-03-23T12:00:00Z"/>
          <w:rFonts w:ascii="Arial Narrow" w:hAnsi="Arial Narrow" w:cs="Arial"/>
          <w:bCs/>
          <w:i/>
          <w:iCs/>
          <w:sz w:val="22"/>
          <w:szCs w:val="22"/>
        </w:rPr>
        <w:pPrChange w:id="1860" w:author="Usuario de Windows" w:date="2023-03-23T12:02:00Z">
          <w:pPr>
            <w:ind w:left="1134"/>
            <w:jc w:val="both"/>
          </w:pPr>
        </w:pPrChange>
      </w:pPr>
      <w:ins w:id="1861" w:author="Usuario de Windows" w:date="2023-03-23T12:01:00Z">
        <w:r w:rsidRPr="007B647C">
          <w:rPr>
            <w:rFonts w:ascii="Arial Narrow" w:hAnsi="Arial Narrow" w:cs="Arial"/>
            <w:b/>
            <w:bCs/>
            <w:i/>
            <w:iCs/>
            <w:sz w:val="22"/>
            <w:szCs w:val="22"/>
            <w:rPrChange w:id="1862" w:author="Usuario de Windows" w:date="2023-03-23T12:03:00Z">
              <w:rPr>
                <w:rFonts w:ascii="Arial Narrow" w:hAnsi="Arial Narrow" w:cs="Arial"/>
                <w:bCs/>
                <w:iCs/>
                <w:sz w:val="22"/>
                <w:szCs w:val="22"/>
              </w:rPr>
            </w:rPrChange>
          </w:rPr>
          <w:t>5. Custodia</w:t>
        </w:r>
        <w:r w:rsidRPr="007B647C">
          <w:rPr>
            <w:rFonts w:ascii="Arial Narrow" w:hAnsi="Arial Narrow" w:cs="Arial"/>
            <w:bCs/>
            <w:i/>
            <w:iCs/>
            <w:sz w:val="22"/>
            <w:szCs w:val="22"/>
            <w:rPrChange w:id="1863" w:author="Usuario de Windows" w:date="2023-03-23T12:03:00Z">
              <w:rPr>
                <w:rFonts w:ascii="Arial Narrow" w:hAnsi="Arial Narrow" w:cs="Arial"/>
                <w:bCs/>
                <w:iCs/>
                <w:sz w:val="22"/>
                <w:szCs w:val="22"/>
              </w:rPr>
            </w:rPrChange>
          </w:rPr>
          <w:t>: Comprende el conjunto de actividades</w:t>
        </w:r>
      </w:ins>
      <w:ins w:id="1864" w:author="Usuario de Windows" w:date="2023-03-23T12:02:00Z">
        <w:r w:rsidRPr="007B647C">
          <w:rPr>
            <w:rFonts w:ascii="Arial Narrow" w:hAnsi="Arial Narrow" w:cs="Arial"/>
            <w:bCs/>
            <w:i/>
            <w:iCs/>
            <w:sz w:val="22"/>
            <w:szCs w:val="22"/>
            <w:rPrChange w:id="1865" w:author="Usuario de Windows" w:date="2023-03-23T12:03:00Z">
              <w:rPr>
                <w:rFonts w:ascii="Arial Narrow" w:hAnsi="Arial Narrow" w:cs="Arial"/>
                <w:bCs/>
                <w:iCs/>
                <w:sz w:val="22"/>
                <w:szCs w:val="22"/>
              </w:rPr>
            </w:rPrChange>
          </w:rPr>
          <w:t xml:space="preserve"> </w:t>
        </w:r>
      </w:ins>
      <w:ins w:id="1866" w:author="Usuario de Windows" w:date="2023-03-23T12:01:00Z">
        <w:r w:rsidRPr="007B647C">
          <w:rPr>
            <w:rFonts w:ascii="Arial Narrow" w:hAnsi="Arial Narrow" w:cs="Arial"/>
            <w:bCs/>
            <w:i/>
            <w:iCs/>
            <w:sz w:val="22"/>
            <w:szCs w:val="22"/>
            <w:rPrChange w:id="1867" w:author="Usuario de Windows" w:date="2023-03-23T12:03:00Z">
              <w:rPr>
                <w:rFonts w:ascii="Arial Narrow" w:hAnsi="Arial Narrow" w:cs="Arial"/>
                <w:bCs/>
                <w:iCs/>
                <w:sz w:val="22"/>
                <w:szCs w:val="22"/>
              </w:rPr>
            </w:rPrChange>
          </w:rPr>
          <w:t>que se realiza con la finalidad de que los bienes muebles</w:t>
        </w:r>
      </w:ins>
      <w:ins w:id="1868" w:author="Usuario de Windows" w:date="2023-03-23T12:02:00Z">
        <w:r w:rsidRPr="007B647C">
          <w:rPr>
            <w:rFonts w:ascii="Arial Narrow" w:hAnsi="Arial Narrow" w:cs="Arial"/>
            <w:bCs/>
            <w:i/>
            <w:iCs/>
            <w:sz w:val="22"/>
            <w:szCs w:val="22"/>
            <w:rPrChange w:id="1869" w:author="Usuario de Windows" w:date="2023-03-23T12:03:00Z">
              <w:rPr>
                <w:rFonts w:ascii="Arial Narrow" w:hAnsi="Arial Narrow" w:cs="Arial"/>
                <w:bCs/>
                <w:iCs/>
                <w:sz w:val="22"/>
                <w:szCs w:val="22"/>
              </w:rPr>
            </w:rPrChange>
          </w:rPr>
          <w:t xml:space="preserve"> </w:t>
        </w:r>
      </w:ins>
      <w:ins w:id="1870" w:author="Usuario de Windows" w:date="2023-03-23T12:01:00Z">
        <w:r w:rsidRPr="007B647C">
          <w:rPr>
            <w:rFonts w:ascii="Arial Narrow" w:hAnsi="Arial Narrow" w:cs="Arial"/>
            <w:bCs/>
            <w:i/>
            <w:iCs/>
            <w:sz w:val="22"/>
            <w:szCs w:val="22"/>
            <w:rPrChange w:id="1871" w:author="Usuario de Windows" w:date="2023-03-23T12:03:00Z">
              <w:rPr>
                <w:rFonts w:ascii="Arial Narrow" w:hAnsi="Arial Narrow" w:cs="Arial"/>
                <w:bCs/>
                <w:iCs/>
                <w:sz w:val="22"/>
                <w:szCs w:val="22"/>
              </w:rPr>
            </w:rPrChange>
          </w:rPr>
          <w:t>almacenados conserven las mismas características físicas</w:t>
        </w:r>
      </w:ins>
      <w:ins w:id="1872" w:author="Usuario de Windows" w:date="2023-03-23T12:02:00Z">
        <w:r w:rsidRPr="007B647C">
          <w:rPr>
            <w:rFonts w:ascii="Arial Narrow" w:hAnsi="Arial Narrow" w:cs="Arial"/>
            <w:bCs/>
            <w:i/>
            <w:iCs/>
            <w:sz w:val="22"/>
            <w:szCs w:val="22"/>
            <w:rPrChange w:id="1873" w:author="Usuario de Windows" w:date="2023-03-23T12:03:00Z">
              <w:rPr>
                <w:rFonts w:ascii="Arial Narrow" w:hAnsi="Arial Narrow" w:cs="Arial"/>
                <w:bCs/>
                <w:iCs/>
                <w:sz w:val="22"/>
                <w:szCs w:val="22"/>
              </w:rPr>
            </w:rPrChange>
          </w:rPr>
          <w:t xml:space="preserve"> </w:t>
        </w:r>
      </w:ins>
      <w:ins w:id="1874" w:author="Usuario de Windows" w:date="2023-03-23T12:01:00Z">
        <w:r w:rsidRPr="007B647C">
          <w:rPr>
            <w:rFonts w:ascii="Arial Narrow" w:hAnsi="Arial Narrow" w:cs="Arial"/>
            <w:bCs/>
            <w:i/>
            <w:iCs/>
            <w:sz w:val="22"/>
            <w:szCs w:val="22"/>
            <w:rPrChange w:id="1875" w:author="Usuario de Windows" w:date="2023-03-23T12:03:00Z">
              <w:rPr>
                <w:rFonts w:ascii="Arial Narrow" w:hAnsi="Arial Narrow" w:cs="Arial"/>
                <w:bCs/>
                <w:iCs/>
                <w:sz w:val="22"/>
                <w:szCs w:val="22"/>
              </w:rPr>
            </w:rPrChange>
          </w:rPr>
          <w:t>y numéricas conforme fueron entregados, garantizando</w:t>
        </w:r>
      </w:ins>
      <w:ins w:id="1876" w:author="Usuario de Windows" w:date="2023-03-23T12:02:00Z">
        <w:r w:rsidRPr="007B647C">
          <w:rPr>
            <w:rFonts w:ascii="Arial Narrow" w:hAnsi="Arial Narrow" w:cs="Arial"/>
            <w:bCs/>
            <w:i/>
            <w:iCs/>
            <w:sz w:val="22"/>
            <w:szCs w:val="22"/>
            <w:rPrChange w:id="1877" w:author="Usuario de Windows" w:date="2023-03-23T12:03:00Z">
              <w:rPr>
                <w:rFonts w:ascii="Arial Narrow" w:hAnsi="Arial Narrow" w:cs="Arial"/>
                <w:bCs/>
                <w:iCs/>
                <w:sz w:val="22"/>
                <w:szCs w:val="22"/>
              </w:rPr>
            </w:rPrChange>
          </w:rPr>
          <w:t xml:space="preserve"> </w:t>
        </w:r>
      </w:ins>
      <w:ins w:id="1878" w:author="Usuario de Windows" w:date="2023-03-23T12:01:00Z">
        <w:r w:rsidRPr="007B647C">
          <w:rPr>
            <w:rFonts w:ascii="Arial Narrow" w:hAnsi="Arial Narrow" w:cs="Arial"/>
            <w:bCs/>
            <w:i/>
            <w:iCs/>
            <w:sz w:val="22"/>
            <w:szCs w:val="22"/>
            <w:rPrChange w:id="1879" w:author="Usuario de Windows" w:date="2023-03-23T12:03:00Z">
              <w:rPr>
                <w:rFonts w:ascii="Arial Narrow" w:hAnsi="Arial Narrow" w:cs="Arial"/>
                <w:bCs/>
                <w:iCs/>
                <w:sz w:val="22"/>
                <w:szCs w:val="22"/>
              </w:rPr>
            </w:rPrChange>
          </w:rPr>
          <w:t>el mantenimiento de sus condiciones y características</w:t>
        </w:r>
      </w:ins>
      <w:ins w:id="1880" w:author="Usuario de Windows" w:date="2023-03-23T12:02:00Z">
        <w:r w:rsidRPr="007B647C">
          <w:rPr>
            <w:rFonts w:ascii="Arial Narrow" w:hAnsi="Arial Narrow" w:cs="Arial"/>
            <w:bCs/>
            <w:i/>
            <w:iCs/>
            <w:sz w:val="22"/>
            <w:szCs w:val="22"/>
            <w:rPrChange w:id="1881" w:author="Usuario de Windows" w:date="2023-03-23T12:03:00Z">
              <w:rPr>
                <w:rFonts w:ascii="Arial Narrow" w:hAnsi="Arial Narrow" w:cs="Arial"/>
                <w:bCs/>
                <w:iCs/>
                <w:sz w:val="22"/>
                <w:szCs w:val="22"/>
              </w:rPr>
            </w:rPrChange>
          </w:rPr>
          <w:t xml:space="preserve"> </w:t>
        </w:r>
      </w:ins>
      <w:ins w:id="1882" w:author="Usuario de Windows" w:date="2023-03-23T12:01:00Z">
        <w:r w:rsidRPr="007B647C">
          <w:rPr>
            <w:rFonts w:ascii="Arial Narrow" w:hAnsi="Arial Narrow" w:cs="Arial"/>
            <w:bCs/>
            <w:i/>
            <w:iCs/>
            <w:sz w:val="22"/>
            <w:szCs w:val="22"/>
            <w:rPrChange w:id="1883" w:author="Usuario de Windows" w:date="2023-03-23T12:03:00Z">
              <w:rPr>
                <w:rFonts w:ascii="Arial Narrow" w:hAnsi="Arial Narrow" w:cs="Arial"/>
                <w:bCs/>
                <w:iCs/>
                <w:sz w:val="22"/>
                <w:szCs w:val="22"/>
              </w:rPr>
            </w:rPrChange>
          </w:rPr>
          <w:t>durante el almacenamiento.</w:t>
        </w:r>
      </w:ins>
      <w:ins w:id="1884" w:author="Usuario de Windows" w:date="2023-03-23T12:02:00Z">
        <w:r w:rsidRPr="007B647C">
          <w:rPr>
            <w:rFonts w:ascii="Arial Narrow" w:hAnsi="Arial Narrow" w:cs="Arial"/>
            <w:bCs/>
            <w:i/>
            <w:iCs/>
            <w:sz w:val="22"/>
            <w:szCs w:val="22"/>
            <w:rPrChange w:id="1885" w:author="Usuario de Windows" w:date="2023-03-23T12:03:00Z">
              <w:rPr>
                <w:rFonts w:ascii="Arial Narrow" w:hAnsi="Arial Narrow" w:cs="Arial"/>
                <w:bCs/>
                <w:iCs/>
                <w:sz w:val="22"/>
                <w:szCs w:val="22"/>
              </w:rPr>
            </w:rPrChange>
          </w:rPr>
          <w:t>”</w:t>
        </w:r>
      </w:ins>
      <w:ins w:id="1886" w:author="Usuario de Windows" w:date="2023-03-23T12:00:00Z">
        <w:r w:rsidRPr="007B647C">
          <w:rPr>
            <w:rFonts w:ascii="Arial Narrow" w:hAnsi="Arial Narrow" w:cs="Arial"/>
            <w:bCs/>
            <w:i/>
            <w:iCs/>
            <w:sz w:val="22"/>
            <w:szCs w:val="22"/>
          </w:rPr>
          <w:t xml:space="preserve"> </w:t>
        </w:r>
      </w:ins>
    </w:p>
    <w:p w14:paraId="742FD159" w14:textId="77777777" w:rsidR="00B46A84" w:rsidRPr="007B647C" w:rsidRDefault="00B46A84" w:rsidP="00B46A84">
      <w:pPr>
        <w:ind w:left="1134"/>
        <w:jc w:val="both"/>
        <w:rPr>
          <w:ins w:id="1887" w:author="Usuario de Windows" w:date="2023-03-23T11:16:00Z"/>
          <w:rFonts w:ascii="Arial Narrow" w:hAnsi="Arial Narrow" w:cs="Arial"/>
          <w:bCs/>
          <w:i/>
          <w:iCs/>
          <w:sz w:val="22"/>
          <w:szCs w:val="22"/>
        </w:rPr>
      </w:pPr>
    </w:p>
    <w:p w14:paraId="697F49D3" w14:textId="3E74F987" w:rsidR="00B46A84" w:rsidRPr="009F3A0D" w:rsidRDefault="00B46A84" w:rsidP="00B46A84">
      <w:pPr>
        <w:tabs>
          <w:tab w:val="left" w:pos="142"/>
          <w:tab w:val="left" w:pos="1276"/>
        </w:tabs>
        <w:autoSpaceDE w:val="0"/>
        <w:autoSpaceDN w:val="0"/>
        <w:adjustRightInd w:val="0"/>
        <w:ind w:left="709"/>
        <w:jc w:val="both"/>
        <w:rPr>
          <w:ins w:id="1888" w:author="Usuario de Windows" w:date="2023-03-23T11:16:00Z"/>
          <w:rFonts w:ascii="Arial Narrow" w:hAnsi="Arial Narrow" w:cs="Arial"/>
          <w:sz w:val="22"/>
          <w:szCs w:val="22"/>
        </w:rPr>
      </w:pPr>
      <w:ins w:id="1889" w:author="Usuario de Windows" w:date="2023-03-23T11:16:00Z">
        <w:r w:rsidRPr="009F3A0D">
          <w:rPr>
            <w:rFonts w:ascii="Arial Narrow" w:hAnsi="Arial Narrow" w:cs="Arial"/>
            <w:sz w:val="22"/>
            <w:szCs w:val="22"/>
          </w:rPr>
          <w:t xml:space="preserve">La situación adversa antes descrita, genera el </w:t>
        </w:r>
        <w:r w:rsidRPr="009F3A0D">
          <w:rPr>
            <w:rFonts w:ascii="Arial Narrow" w:hAnsi="Arial Narrow" w:cs="Arial"/>
            <w:bCs/>
            <w:sz w:val="22"/>
            <w:szCs w:val="22"/>
          </w:rPr>
          <w:t xml:space="preserve">riesgo de </w:t>
        </w:r>
        <w:r>
          <w:rPr>
            <w:rFonts w:ascii="Arial Narrow" w:hAnsi="Arial Narrow" w:cs="Arial"/>
            <w:bCs/>
            <w:sz w:val="22"/>
            <w:szCs w:val="22"/>
          </w:rPr>
          <w:t>extravío o deterioro de los bienes almacenados¸</w:t>
        </w:r>
      </w:ins>
      <w:ins w:id="1890" w:author="Usuario de Windows" w:date="2023-03-23T11:17:00Z">
        <w:r w:rsidRPr="00B46A84">
          <w:t xml:space="preserve"> </w:t>
        </w:r>
        <w:r w:rsidRPr="00B46A84">
          <w:rPr>
            <w:rFonts w:ascii="Arial Narrow" w:hAnsi="Arial Narrow" w:cs="Arial"/>
            <w:bCs/>
            <w:sz w:val="22"/>
            <w:szCs w:val="22"/>
          </w:rPr>
          <w:t>así como retrasos en la ejecución del proyecto y perjuicio económico a la entidad</w:t>
        </w:r>
      </w:ins>
      <w:ins w:id="1891" w:author="Usuario de Windows" w:date="2023-03-23T11:16:00Z">
        <w:r w:rsidRPr="009F3A0D">
          <w:rPr>
            <w:rFonts w:ascii="Arial Narrow" w:hAnsi="Arial Narrow" w:cs="Arial"/>
            <w:sz w:val="22"/>
            <w:szCs w:val="22"/>
          </w:rPr>
          <w:t xml:space="preserve"> </w:t>
        </w:r>
      </w:ins>
    </w:p>
    <w:p w14:paraId="267A1FD6" w14:textId="19352FC7" w:rsidR="00B46A84" w:rsidDel="005202C5" w:rsidRDefault="00B46A84">
      <w:pPr>
        <w:tabs>
          <w:tab w:val="left" w:pos="142"/>
          <w:tab w:val="left" w:pos="1276"/>
        </w:tabs>
        <w:autoSpaceDE w:val="0"/>
        <w:autoSpaceDN w:val="0"/>
        <w:adjustRightInd w:val="0"/>
        <w:ind w:left="426"/>
        <w:jc w:val="both"/>
        <w:rPr>
          <w:ins w:id="1892" w:author="Usuario de Windows" w:date="2023-03-23T11:15:00Z"/>
          <w:del w:id="1893" w:author="NAHIM" w:date="2023-03-23T17:02:00Z"/>
          <w:rFonts w:ascii="Arial Narrow" w:hAnsi="Arial Narrow" w:cs="Arial"/>
        </w:rPr>
      </w:pPr>
    </w:p>
    <w:p w14:paraId="36240A2B" w14:textId="1F302095" w:rsidR="00B46A84" w:rsidDel="005202C5" w:rsidRDefault="00B46A84">
      <w:pPr>
        <w:tabs>
          <w:tab w:val="left" w:pos="142"/>
          <w:tab w:val="left" w:pos="1276"/>
        </w:tabs>
        <w:autoSpaceDE w:val="0"/>
        <w:autoSpaceDN w:val="0"/>
        <w:adjustRightInd w:val="0"/>
        <w:ind w:left="426"/>
        <w:jc w:val="both"/>
        <w:rPr>
          <w:ins w:id="1894" w:author="Usuario de Windows" w:date="2023-03-23T12:03:00Z"/>
          <w:del w:id="1895" w:author="NAHIM" w:date="2023-03-23T17:02:00Z"/>
          <w:rFonts w:ascii="Arial Narrow" w:hAnsi="Arial Narrow" w:cs="Arial"/>
        </w:rPr>
      </w:pPr>
    </w:p>
    <w:p w14:paraId="3C5F83C2" w14:textId="77777777" w:rsidR="000F248C" w:rsidRDefault="000F248C">
      <w:pPr>
        <w:tabs>
          <w:tab w:val="left" w:pos="142"/>
          <w:tab w:val="left" w:pos="1276"/>
        </w:tabs>
        <w:autoSpaceDE w:val="0"/>
        <w:autoSpaceDN w:val="0"/>
        <w:adjustRightInd w:val="0"/>
        <w:ind w:left="426"/>
        <w:jc w:val="both"/>
        <w:rPr>
          <w:ins w:id="1896" w:author="Usuario de Windows" w:date="2023-03-23T12:03:00Z"/>
          <w:rFonts w:ascii="Arial Narrow" w:hAnsi="Arial Narrow" w:cs="Arial"/>
        </w:rPr>
      </w:pPr>
    </w:p>
    <w:p w14:paraId="374E8BB5" w14:textId="77777777" w:rsidR="000F248C" w:rsidRDefault="000F248C">
      <w:pPr>
        <w:tabs>
          <w:tab w:val="left" w:pos="142"/>
          <w:tab w:val="left" w:pos="1276"/>
        </w:tabs>
        <w:autoSpaceDE w:val="0"/>
        <w:autoSpaceDN w:val="0"/>
        <w:adjustRightInd w:val="0"/>
        <w:ind w:left="426"/>
        <w:jc w:val="both"/>
        <w:rPr>
          <w:rFonts w:ascii="Arial Narrow" w:hAnsi="Arial Narrow" w:cs="Arial"/>
        </w:rPr>
      </w:pPr>
    </w:p>
    <w:p w14:paraId="51D9BABD" w14:textId="5BDB5F5D" w:rsidR="00EA1C4E" w:rsidRPr="007C6339" w:rsidRDefault="00B74354" w:rsidP="00871017">
      <w:pPr>
        <w:pStyle w:val="Prrafodelista"/>
        <w:numPr>
          <w:ilvl w:val="0"/>
          <w:numId w:val="49"/>
        </w:numPr>
        <w:tabs>
          <w:tab w:val="left" w:pos="142"/>
          <w:tab w:val="left" w:pos="709"/>
        </w:tabs>
        <w:autoSpaceDE w:val="0"/>
        <w:autoSpaceDN w:val="0"/>
        <w:adjustRightInd w:val="0"/>
        <w:spacing w:after="0" w:line="240" w:lineRule="auto"/>
        <w:ind w:left="993"/>
        <w:jc w:val="both"/>
        <w:outlineLvl w:val="1"/>
        <w:rPr>
          <w:rFonts w:ascii="Arial Narrow" w:hAnsi="Arial Narrow" w:cs="Arial"/>
          <w:b/>
          <w:bCs/>
        </w:rPr>
        <w:pPrChange w:id="1897" w:author="NAHIM" w:date="2023-03-23T16:50:00Z">
          <w:pPr>
            <w:pStyle w:val="Prrafodelista"/>
            <w:numPr>
              <w:numId w:val="49"/>
            </w:numPr>
            <w:tabs>
              <w:tab w:val="left" w:pos="142"/>
              <w:tab w:val="left" w:pos="709"/>
            </w:tabs>
            <w:autoSpaceDE w:val="0"/>
            <w:autoSpaceDN w:val="0"/>
            <w:adjustRightInd w:val="0"/>
            <w:spacing w:after="0" w:line="240" w:lineRule="auto"/>
            <w:ind w:left="993" w:hanging="360"/>
            <w:jc w:val="both"/>
          </w:pPr>
        </w:pPrChange>
      </w:pPr>
      <w:bookmarkStart w:id="1898" w:name="_Toc130483001"/>
      <w:r>
        <w:rPr>
          <w:rFonts w:ascii="Arial Narrow" w:hAnsi="Arial Narrow" w:cs="Arial"/>
          <w:b/>
          <w:bCs/>
        </w:rPr>
        <w:t>LA ENTIDAD FORMALIZ</w:t>
      </w:r>
      <w:r w:rsidR="00330998">
        <w:rPr>
          <w:rFonts w:ascii="Arial Narrow" w:hAnsi="Arial Narrow" w:cs="Arial"/>
          <w:b/>
          <w:bCs/>
        </w:rPr>
        <w:t>Ó</w:t>
      </w:r>
      <w:r>
        <w:rPr>
          <w:rFonts w:ascii="Arial Narrow" w:hAnsi="Arial Narrow" w:cs="Arial"/>
          <w:b/>
          <w:bCs/>
        </w:rPr>
        <w:t>, AUTORIZ</w:t>
      </w:r>
      <w:r w:rsidR="00330998">
        <w:rPr>
          <w:rFonts w:ascii="Arial Narrow" w:hAnsi="Arial Narrow" w:cs="Arial"/>
          <w:b/>
          <w:bCs/>
        </w:rPr>
        <w:t>Ó</w:t>
      </w:r>
      <w:r>
        <w:rPr>
          <w:rFonts w:ascii="Arial Narrow" w:hAnsi="Arial Narrow" w:cs="Arial"/>
          <w:b/>
          <w:bCs/>
        </w:rPr>
        <w:t xml:space="preserve"> Y REGISTR</w:t>
      </w:r>
      <w:r w:rsidR="00330998">
        <w:rPr>
          <w:rFonts w:ascii="Arial Narrow" w:hAnsi="Arial Narrow" w:cs="Arial"/>
          <w:b/>
          <w:bCs/>
        </w:rPr>
        <w:t>Ó</w:t>
      </w:r>
      <w:r w:rsidR="00EA1C4E">
        <w:rPr>
          <w:rFonts w:ascii="Arial Narrow" w:hAnsi="Arial Narrow" w:cs="Arial"/>
          <w:b/>
          <w:bCs/>
        </w:rPr>
        <w:t xml:space="preserve"> DEVENG</w:t>
      </w:r>
      <w:r>
        <w:rPr>
          <w:rFonts w:ascii="Arial Narrow" w:hAnsi="Arial Narrow" w:cs="Arial"/>
          <w:b/>
          <w:bCs/>
        </w:rPr>
        <w:t xml:space="preserve">ADO </w:t>
      </w:r>
      <w:del w:id="1899" w:author="Usuario de Windows" w:date="2023-03-23T10:18:00Z">
        <w:r w:rsidR="008F0DE8" w:rsidDel="00284CE1">
          <w:rPr>
            <w:rFonts w:ascii="Arial Narrow" w:hAnsi="Arial Narrow" w:cs="Arial"/>
            <w:b/>
            <w:bCs/>
          </w:rPr>
          <w:delText>E</w:delText>
        </w:r>
        <w:r w:rsidDel="00284CE1">
          <w:rPr>
            <w:rFonts w:ascii="Arial Narrow" w:hAnsi="Arial Narrow" w:cs="Arial"/>
            <w:b/>
            <w:bCs/>
          </w:rPr>
          <w:delText>L 04 DE NOVIEMBRE DE 2022</w:delText>
        </w:r>
        <w:r w:rsidR="00EA1C4E" w:rsidDel="00284CE1">
          <w:rPr>
            <w:rFonts w:ascii="Arial Narrow" w:hAnsi="Arial Narrow" w:cs="Arial"/>
            <w:b/>
            <w:bCs/>
          </w:rPr>
          <w:delText xml:space="preserve"> </w:delText>
        </w:r>
      </w:del>
      <w:r w:rsidR="00EA1C4E">
        <w:rPr>
          <w:rFonts w:ascii="Arial Narrow" w:hAnsi="Arial Narrow" w:cs="Arial"/>
          <w:b/>
          <w:bCs/>
        </w:rPr>
        <w:t>A FAVOR DE LA EMPRESA CONTRATISTA, SIN HABERSE ACREDITADO LA RECEPCION</w:t>
      </w:r>
      <w:r w:rsidR="00AA3B43">
        <w:rPr>
          <w:rFonts w:ascii="Arial Narrow" w:hAnsi="Arial Narrow" w:cs="Arial"/>
          <w:b/>
          <w:bCs/>
        </w:rPr>
        <w:t xml:space="preserve"> Y CONFORMIDAD DEL AREA USUARIA</w:t>
      </w:r>
      <w:r w:rsidR="004F4315">
        <w:rPr>
          <w:rFonts w:ascii="Arial Narrow" w:hAnsi="Arial Narrow" w:cs="Arial"/>
          <w:b/>
          <w:bCs/>
        </w:rPr>
        <w:t xml:space="preserve"> DEL GABINETE DE CARGA DE PORTATILES</w:t>
      </w:r>
      <w:r w:rsidR="00EA1C4E">
        <w:rPr>
          <w:rFonts w:ascii="Arial Narrow" w:hAnsi="Arial Narrow" w:cs="Arial"/>
          <w:b/>
          <w:bCs/>
        </w:rPr>
        <w:t xml:space="preserve">; </w:t>
      </w:r>
      <w:r>
        <w:rPr>
          <w:rFonts w:ascii="Arial Narrow" w:hAnsi="Arial Narrow" w:cs="Arial"/>
          <w:b/>
          <w:bCs/>
        </w:rPr>
        <w:t xml:space="preserve">GENERANDO </w:t>
      </w:r>
      <w:r w:rsidR="00EA1C4E">
        <w:rPr>
          <w:rFonts w:ascii="Arial Narrow" w:hAnsi="Arial Narrow" w:cs="Arial"/>
          <w:b/>
          <w:bCs/>
        </w:rPr>
        <w:t>EL RIESGO DE INADECUADA UTILIZACION DE LOS R</w:t>
      </w:r>
      <w:r w:rsidR="003C0F7A">
        <w:rPr>
          <w:rFonts w:ascii="Arial Narrow" w:hAnsi="Arial Narrow" w:cs="Arial"/>
          <w:b/>
          <w:bCs/>
        </w:rPr>
        <w:t>E</w:t>
      </w:r>
      <w:r w:rsidR="00EA1C4E">
        <w:rPr>
          <w:rFonts w:ascii="Arial Narrow" w:hAnsi="Arial Narrow" w:cs="Arial"/>
          <w:b/>
          <w:bCs/>
        </w:rPr>
        <w:t xml:space="preserve">CURSOS </w:t>
      </w:r>
      <w:del w:id="1900" w:author="NAHIM" w:date="2023-03-23T16:53:00Z">
        <w:r w:rsidR="00413423" w:rsidDel="00413423">
          <w:rPr>
            <w:rFonts w:ascii="Arial Narrow" w:hAnsi="Arial Narrow" w:cs="Arial"/>
            <w:b/>
            <w:bCs/>
          </w:rPr>
          <w:delText>p</w:delText>
        </w:r>
        <w:r w:rsidR="00EA1C4E" w:rsidDel="00413423">
          <w:rPr>
            <w:rFonts w:ascii="Arial Narrow" w:hAnsi="Arial Narrow" w:cs="Arial"/>
            <w:b/>
            <w:bCs/>
          </w:rPr>
          <w:delText>U</w:delText>
        </w:r>
        <w:r w:rsidR="00413423" w:rsidDel="00413423">
          <w:rPr>
            <w:rFonts w:ascii="Arial Narrow" w:hAnsi="Arial Narrow" w:cs="Arial"/>
            <w:b/>
            <w:bCs/>
          </w:rPr>
          <w:delText>blicos</w:delText>
        </w:r>
      </w:del>
      <w:ins w:id="1901" w:author="NAHIM" w:date="2023-03-23T16:53:00Z">
        <w:r w:rsidR="00413423">
          <w:rPr>
            <w:rFonts w:ascii="Arial Narrow" w:hAnsi="Arial Narrow" w:cs="Arial"/>
            <w:b/>
            <w:bCs/>
          </w:rPr>
          <w:t>PÚBLICOS</w:t>
        </w:r>
      </w:ins>
      <w:r w:rsidR="00EA1C4E">
        <w:rPr>
          <w:rFonts w:ascii="Arial Narrow" w:hAnsi="Arial Narrow" w:cs="Arial"/>
          <w:b/>
          <w:bCs/>
        </w:rPr>
        <w:t>.</w:t>
      </w:r>
      <w:bookmarkEnd w:id="1898"/>
      <w:r w:rsidR="00EA1C4E">
        <w:rPr>
          <w:rFonts w:ascii="Arial Narrow" w:hAnsi="Arial Narrow" w:cs="Arial"/>
          <w:b/>
          <w:bCs/>
        </w:rPr>
        <w:t xml:space="preserve"> </w:t>
      </w:r>
    </w:p>
    <w:p w14:paraId="28DDD235" w14:textId="6B69F577" w:rsidR="00EA1C4E" w:rsidRDefault="00EA1C4E">
      <w:pPr>
        <w:pStyle w:val="Prrafodelista"/>
        <w:tabs>
          <w:tab w:val="left" w:pos="142"/>
          <w:tab w:val="left" w:pos="1276"/>
        </w:tabs>
        <w:autoSpaceDE w:val="0"/>
        <w:autoSpaceDN w:val="0"/>
        <w:adjustRightInd w:val="0"/>
        <w:spacing w:after="0" w:line="240" w:lineRule="auto"/>
        <w:ind w:left="709" w:hanging="142"/>
        <w:jc w:val="both"/>
        <w:rPr>
          <w:rFonts w:ascii="Arial Narrow" w:hAnsi="Arial Narrow" w:cs="Arial"/>
        </w:rPr>
      </w:pPr>
    </w:p>
    <w:p w14:paraId="250788B4" w14:textId="2734EC82" w:rsidR="00B46A84" w:rsidRDefault="00AA3B43">
      <w:pPr>
        <w:tabs>
          <w:tab w:val="left" w:pos="142"/>
          <w:tab w:val="left" w:pos="1276"/>
        </w:tabs>
        <w:autoSpaceDE w:val="0"/>
        <w:autoSpaceDN w:val="0"/>
        <w:adjustRightInd w:val="0"/>
        <w:ind w:left="993"/>
        <w:jc w:val="both"/>
        <w:rPr>
          <w:ins w:id="1902" w:author="Usuario de Windows" w:date="2023-03-23T11:26:00Z"/>
          <w:rFonts w:ascii="Arial Narrow" w:hAnsi="Arial Narrow" w:cs="Arial"/>
          <w:sz w:val="22"/>
          <w:szCs w:val="22"/>
        </w:rPr>
      </w:pPr>
      <w:r>
        <w:rPr>
          <w:rFonts w:ascii="Arial Narrow" w:hAnsi="Arial Narrow" w:cs="Arial"/>
          <w:sz w:val="22"/>
          <w:szCs w:val="22"/>
        </w:rPr>
        <w:t>De</w:t>
      </w:r>
      <w:ins w:id="1903" w:author="Usuario de Windows" w:date="2023-03-23T11:19:00Z">
        <w:r w:rsidR="00B46A84">
          <w:rPr>
            <w:rFonts w:ascii="Arial Narrow" w:hAnsi="Arial Narrow" w:cs="Arial"/>
            <w:sz w:val="22"/>
            <w:szCs w:val="22"/>
          </w:rPr>
          <w:t xml:space="preserve"> la revisión de los documentos sustentantes de </w:t>
        </w:r>
      </w:ins>
      <w:del w:id="1904" w:author="Usuario de Windows" w:date="2023-03-23T11:19:00Z">
        <w:r w:rsidDel="00B46A84">
          <w:rPr>
            <w:rFonts w:ascii="Arial Narrow" w:hAnsi="Arial Narrow" w:cs="Arial"/>
            <w:sz w:val="22"/>
            <w:szCs w:val="22"/>
          </w:rPr>
          <w:delText xml:space="preserve">l reporte de la ejecución de devengados, </w:delText>
        </w:r>
      </w:del>
      <w:del w:id="1905" w:author="Usuario de Windows" w:date="2023-03-23T11:18:00Z">
        <w:r w:rsidDel="00B46A84">
          <w:rPr>
            <w:rFonts w:ascii="Arial Narrow" w:hAnsi="Arial Narrow" w:cs="Arial"/>
            <w:sz w:val="22"/>
            <w:szCs w:val="22"/>
          </w:rPr>
          <w:delText xml:space="preserve">la Comisión de Control selecciono una muestra representativa, del reporte </w:delText>
        </w:r>
        <w:r w:rsidR="00430840" w:rsidDel="00B46A84">
          <w:rPr>
            <w:rFonts w:ascii="Arial Narrow" w:hAnsi="Arial Narrow" w:cs="Arial"/>
            <w:sz w:val="22"/>
            <w:szCs w:val="22"/>
          </w:rPr>
          <w:delText xml:space="preserve">del SIAF – Modulo Administrativo del devengado por pagar al 31 de diciembre de 2022, </w:delText>
        </w:r>
        <w:r w:rsidDel="00B46A84">
          <w:rPr>
            <w:rFonts w:ascii="Arial Narrow" w:hAnsi="Arial Narrow" w:cs="Arial"/>
            <w:sz w:val="22"/>
            <w:szCs w:val="22"/>
          </w:rPr>
          <w:delText xml:space="preserve">es así que </w:delText>
        </w:r>
        <w:r w:rsidRPr="00AA3B43" w:rsidDel="00B46A84">
          <w:rPr>
            <w:rFonts w:ascii="Arial Narrow" w:hAnsi="Arial Narrow" w:cs="Arial"/>
            <w:sz w:val="22"/>
            <w:szCs w:val="22"/>
          </w:rPr>
          <w:delText xml:space="preserve">mediante </w:delText>
        </w:r>
        <w:r w:rsidRPr="00AA3B43" w:rsidDel="00B46A84">
          <w:rPr>
            <w:rFonts w:ascii="Arial Narrow" w:hAnsi="Arial Narrow"/>
            <w:sz w:val="22"/>
            <w:szCs w:val="22"/>
          </w:rPr>
          <w:delText>Oficio n. ° 116-2023-CGR-OCI-GORE/APURIMAC de 10 de marzo de 2023</w:delText>
        </w:r>
        <w:r w:rsidDel="00B46A84">
          <w:rPr>
            <w:rFonts w:ascii="Arial Narrow" w:hAnsi="Arial Narrow" w:cs="Arial"/>
            <w:sz w:val="22"/>
            <w:szCs w:val="22"/>
          </w:rPr>
          <w:delText xml:space="preserve">, </w:delText>
        </w:r>
        <w:r w:rsidR="002234F0" w:rsidDel="00B46A84">
          <w:rPr>
            <w:rFonts w:ascii="Arial Narrow" w:hAnsi="Arial Narrow" w:cs="Arial"/>
            <w:sz w:val="22"/>
            <w:szCs w:val="22"/>
          </w:rPr>
          <w:delText xml:space="preserve">la Comisión de Control </w:delText>
        </w:r>
        <w:r w:rsidDel="00B46A84">
          <w:rPr>
            <w:rFonts w:ascii="Arial Narrow" w:hAnsi="Arial Narrow" w:cs="Arial"/>
            <w:sz w:val="22"/>
            <w:szCs w:val="22"/>
          </w:rPr>
          <w:delText>solicit</w:delText>
        </w:r>
        <w:r w:rsidR="003C0F7A" w:rsidDel="00B46A84">
          <w:rPr>
            <w:rFonts w:ascii="Arial Narrow" w:hAnsi="Arial Narrow" w:cs="Arial"/>
            <w:sz w:val="22"/>
            <w:szCs w:val="22"/>
          </w:rPr>
          <w:delText>ó</w:delText>
        </w:r>
        <w:r w:rsidDel="00B46A84">
          <w:rPr>
            <w:rFonts w:ascii="Arial Narrow" w:hAnsi="Arial Narrow" w:cs="Arial"/>
            <w:sz w:val="22"/>
            <w:szCs w:val="22"/>
          </w:rPr>
          <w:delText xml:space="preserve"> a la Entidad </w:delText>
        </w:r>
      </w:del>
      <w:r>
        <w:rPr>
          <w:rFonts w:ascii="Arial Narrow" w:hAnsi="Arial Narrow" w:cs="Arial"/>
          <w:sz w:val="22"/>
          <w:szCs w:val="22"/>
        </w:rPr>
        <w:t xml:space="preserve">la </w:t>
      </w:r>
      <w:r w:rsidR="00503338" w:rsidRPr="00EA1C4E">
        <w:rPr>
          <w:rFonts w:ascii="Arial Narrow" w:hAnsi="Arial Narrow" w:cs="Arial"/>
          <w:sz w:val="22"/>
          <w:szCs w:val="22"/>
        </w:rPr>
        <w:t xml:space="preserve">Orden </w:t>
      </w:r>
      <w:r w:rsidR="00EA1C4E" w:rsidRPr="00EA1C4E">
        <w:rPr>
          <w:rFonts w:ascii="Arial Narrow" w:hAnsi="Arial Narrow" w:cs="Arial"/>
          <w:sz w:val="22"/>
          <w:szCs w:val="22"/>
        </w:rPr>
        <w:t>de compra</w:t>
      </w:r>
      <w:r>
        <w:rPr>
          <w:rFonts w:ascii="Arial Narrow" w:hAnsi="Arial Narrow" w:cs="Arial"/>
          <w:sz w:val="22"/>
          <w:szCs w:val="22"/>
        </w:rPr>
        <w:t xml:space="preserve"> – guía de Internamiento</w:t>
      </w:r>
      <w:r w:rsidR="00EA1C4E" w:rsidRPr="00EA1C4E">
        <w:rPr>
          <w:rFonts w:ascii="Arial Narrow" w:hAnsi="Arial Narrow" w:cs="Arial"/>
          <w:sz w:val="22"/>
          <w:szCs w:val="22"/>
        </w:rPr>
        <w:t xml:space="preserve"> </w:t>
      </w:r>
      <w:ins w:id="1906" w:author="Usuario de Windows" w:date="2023-03-23T11:18:00Z">
        <w:r w:rsidR="00B46A84">
          <w:rPr>
            <w:rFonts w:ascii="Arial Narrow" w:hAnsi="Arial Narrow" w:cs="Arial"/>
            <w:sz w:val="22"/>
            <w:szCs w:val="22"/>
          </w:rPr>
          <w:br/>
        </w:r>
      </w:ins>
      <w:r w:rsidR="00EA1C4E" w:rsidRPr="00EA1C4E">
        <w:rPr>
          <w:rFonts w:ascii="Arial Narrow" w:hAnsi="Arial Narrow" w:cs="Arial"/>
          <w:sz w:val="22"/>
          <w:szCs w:val="22"/>
        </w:rPr>
        <w:t>n.º 3961 de 4 de octubre de 2022</w:t>
      </w:r>
      <w:ins w:id="1907" w:author="Usuario de Windows" w:date="2023-03-23T11:18:00Z">
        <w:r w:rsidR="00B46A84">
          <w:rPr>
            <w:rFonts w:ascii="Arial Narrow" w:hAnsi="Arial Narrow" w:cs="Arial"/>
            <w:sz w:val="22"/>
            <w:szCs w:val="22"/>
          </w:rPr>
          <w:t xml:space="preserve"> y del </w:t>
        </w:r>
      </w:ins>
      <w:ins w:id="1908" w:author="Usuario de Windows" w:date="2023-03-23T11:20:00Z">
        <w:r w:rsidR="00B46A84" w:rsidRPr="00B46A84">
          <w:rPr>
            <w:rFonts w:ascii="Arial Narrow" w:hAnsi="Arial Narrow" w:cs="Arial"/>
            <w:sz w:val="22"/>
            <w:szCs w:val="22"/>
          </w:rPr>
          <w:t xml:space="preserve">acta de visita de control </w:t>
        </w:r>
        <w:r w:rsidR="00B46A84">
          <w:rPr>
            <w:rFonts w:ascii="Arial Narrow" w:hAnsi="Arial Narrow" w:cs="Arial"/>
            <w:sz w:val="22"/>
            <w:szCs w:val="22"/>
          </w:rPr>
          <w:br/>
        </w:r>
        <w:proofErr w:type="spellStart"/>
        <w:r w:rsidR="00B46A84" w:rsidRPr="00B46A84">
          <w:rPr>
            <w:rFonts w:ascii="Arial Narrow" w:hAnsi="Arial Narrow" w:cs="Arial"/>
            <w:sz w:val="22"/>
            <w:szCs w:val="22"/>
          </w:rPr>
          <w:t>n.°</w:t>
        </w:r>
        <w:proofErr w:type="spellEnd"/>
        <w:r w:rsidR="00B46A84" w:rsidRPr="00B46A84">
          <w:rPr>
            <w:rFonts w:ascii="Arial Narrow" w:hAnsi="Arial Narrow" w:cs="Arial"/>
            <w:sz w:val="22"/>
            <w:szCs w:val="22"/>
          </w:rPr>
          <w:t xml:space="preserve"> 01-2023-CG-OCI-GORE/APURIMAC</w:t>
        </w:r>
        <w:r w:rsidR="00B46A84">
          <w:rPr>
            <w:rFonts w:ascii="Arial Narrow" w:hAnsi="Arial Narrow" w:cs="Arial"/>
            <w:sz w:val="22"/>
            <w:szCs w:val="22"/>
          </w:rPr>
          <w:t xml:space="preserve">, </w:t>
        </w:r>
      </w:ins>
      <w:del w:id="1909" w:author="Usuario de Windows" w:date="2023-03-23T11:19:00Z">
        <w:r w:rsidDel="00B46A84">
          <w:rPr>
            <w:rFonts w:ascii="Arial Narrow" w:hAnsi="Arial Narrow" w:cs="Arial"/>
            <w:sz w:val="22"/>
            <w:szCs w:val="22"/>
          </w:rPr>
          <w:delText xml:space="preserve"> </w:delText>
        </w:r>
      </w:del>
      <w:del w:id="1910" w:author="Usuario de Windows" w:date="2023-03-23T11:18:00Z">
        <w:r w:rsidDel="00B46A84">
          <w:rPr>
            <w:rFonts w:ascii="Arial Narrow" w:hAnsi="Arial Narrow" w:cs="Arial"/>
            <w:sz w:val="22"/>
            <w:szCs w:val="22"/>
          </w:rPr>
          <w:delText xml:space="preserve">con la debida documentación </w:delText>
        </w:r>
        <w:r w:rsidR="00E24781" w:rsidDel="00B46A84">
          <w:rPr>
            <w:rFonts w:ascii="Arial Narrow" w:hAnsi="Arial Narrow" w:cs="Arial"/>
            <w:sz w:val="22"/>
            <w:szCs w:val="22"/>
          </w:rPr>
          <w:delText>sustentantoria</w:delText>
        </w:r>
        <w:r w:rsidDel="00B46A84">
          <w:rPr>
            <w:rFonts w:ascii="Arial Narrow" w:hAnsi="Arial Narrow" w:cs="Arial"/>
            <w:sz w:val="22"/>
            <w:szCs w:val="22"/>
          </w:rPr>
          <w:delText>,</w:delText>
        </w:r>
        <w:r w:rsidR="00955C0B" w:rsidDel="00B46A84">
          <w:rPr>
            <w:rFonts w:ascii="Arial Narrow" w:hAnsi="Arial Narrow" w:cs="Arial"/>
            <w:sz w:val="22"/>
            <w:szCs w:val="22"/>
          </w:rPr>
          <w:delText xml:space="preserve"> de las cuales </w:delText>
        </w:r>
      </w:del>
      <w:r w:rsidR="00955C0B">
        <w:rPr>
          <w:rFonts w:ascii="Arial Narrow" w:hAnsi="Arial Narrow" w:cs="Arial"/>
          <w:sz w:val="22"/>
          <w:szCs w:val="22"/>
        </w:rPr>
        <w:t>se verific</w:t>
      </w:r>
      <w:r w:rsidR="003C0F7A">
        <w:rPr>
          <w:rFonts w:ascii="Arial Narrow" w:hAnsi="Arial Narrow" w:cs="Arial"/>
          <w:sz w:val="22"/>
          <w:szCs w:val="22"/>
        </w:rPr>
        <w:t>ó</w:t>
      </w:r>
      <w:r w:rsidR="00955C0B">
        <w:rPr>
          <w:rFonts w:ascii="Arial Narrow" w:hAnsi="Arial Narrow" w:cs="Arial"/>
          <w:sz w:val="22"/>
          <w:szCs w:val="22"/>
        </w:rPr>
        <w:t xml:space="preserve"> que los bienes solicitados han ingresado al almacén de la Entidad </w:t>
      </w:r>
      <w:ins w:id="1911" w:author="Usuario de Windows" w:date="2023-03-23T11:20:00Z">
        <w:r w:rsidR="00B46A84">
          <w:rPr>
            <w:rFonts w:ascii="Arial Narrow" w:hAnsi="Arial Narrow" w:cs="Arial"/>
            <w:sz w:val="22"/>
            <w:szCs w:val="22"/>
          </w:rPr>
          <w:t xml:space="preserve">el 28 de octubre de 2022, </w:t>
        </w:r>
      </w:ins>
      <w:r w:rsidR="00955C0B">
        <w:rPr>
          <w:rFonts w:ascii="Arial Narrow" w:hAnsi="Arial Narrow" w:cs="Arial"/>
          <w:sz w:val="22"/>
          <w:szCs w:val="22"/>
        </w:rPr>
        <w:t>dentro del plazo establecido en la orden de compra</w:t>
      </w:r>
      <w:r w:rsidR="0089283C">
        <w:rPr>
          <w:rFonts w:ascii="Arial Narrow" w:hAnsi="Arial Narrow" w:cs="Arial"/>
          <w:sz w:val="22"/>
          <w:szCs w:val="22"/>
        </w:rPr>
        <w:t xml:space="preserve"> – guía de internamiento</w:t>
      </w:r>
      <w:ins w:id="1912" w:author="Usuario de Windows" w:date="2023-03-23T11:21:00Z">
        <w:r w:rsidR="00B46A84">
          <w:rPr>
            <w:rFonts w:ascii="Arial Narrow" w:hAnsi="Arial Narrow" w:cs="Arial"/>
            <w:sz w:val="22"/>
            <w:szCs w:val="22"/>
          </w:rPr>
          <w:t xml:space="preserve"> suscrita en señal de conformidad por el jefe de almacén</w:t>
        </w:r>
      </w:ins>
      <w:ins w:id="1913" w:author="Usuario de Windows" w:date="2023-03-23T11:20:00Z">
        <w:r w:rsidR="00B46A84">
          <w:rPr>
            <w:rFonts w:ascii="Arial Narrow" w:hAnsi="Arial Narrow" w:cs="Arial"/>
            <w:sz w:val="22"/>
            <w:szCs w:val="22"/>
          </w:rPr>
          <w:t>;</w:t>
        </w:r>
      </w:ins>
      <w:ins w:id="1914" w:author="Usuario de Windows" w:date="2023-03-23T11:21:00Z">
        <w:r w:rsidR="00B46A84">
          <w:rPr>
            <w:rFonts w:ascii="Arial Narrow" w:hAnsi="Arial Narrow" w:cs="Arial"/>
            <w:sz w:val="22"/>
            <w:szCs w:val="22"/>
          </w:rPr>
          <w:t xml:space="preserve"> asimismo, se evidencia </w:t>
        </w:r>
      </w:ins>
      <w:del w:id="1915" w:author="Usuario de Windows" w:date="2023-03-23T11:20:00Z">
        <w:r w:rsidR="00955C0B" w:rsidDel="00B46A84">
          <w:rPr>
            <w:rFonts w:ascii="Arial Narrow" w:hAnsi="Arial Narrow" w:cs="Arial"/>
            <w:sz w:val="22"/>
            <w:szCs w:val="22"/>
          </w:rPr>
          <w:delText>,</w:delText>
        </w:r>
      </w:del>
      <w:r w:rsidR="0089283C">
        <w:rPr>
          <w:rFonts w:ascii="Arial Narrow" w:hAnsi="Arial Narrow" w:cs="Arial"/>
          <w:sz w:val="22"/>
          <w:szCs w:val="22"/>
        </w:rPr>
        <w:t xml:space="preserve"> </w:t>
      </w:r>
      <w:ins w:id="1916" w:author="Usuario de Windows" w:date="2023-03-23T11:23:00Z">
        <w:r w:rsidR="00B46A84">
          <w:rPr>
            <w:rFonts w:ascii="Arial Narrow" w:hAnsi="Arial Narrow" w:cs="Arial"/>
            <w:sz w:val="22"/>
            <w:szCs w:val="22"/>
          </w:rPr>
          <w:t xml:space="preserve">la guía de remisión </w:t>
        </w:r>
        <w:proofErr w:type="spellStart"/>
        <w:r w:rsidR="00B46A84">
          <w:rPr>
            <w:rFonts w:ascii="Arial Narrow" w:hAnsi="Arial Narrow" w:cs="Arial"/>
            <w:sz w:val="22"/>
            <w:szCs w:val="22"/>
          </w:rPr>
          <w:t>n.°</w:t>
        </w:r>
        <w:proofErr w:type="spellEnd"/>
        <w:r w:rsidR="00B46A84">
          <w:rPr>
            <w:rFonts w:ascii="Arial Narrow" w:hAnsi="Arial Narrow" w:cs="Arial"/>
            <w:sz w:val="22"/>
            <w:szCs w:val="22"/>
          </w:rPr>
          <w:t xml:space="preserve"> 001-837, factura electrónica </w:t>
        </w:r>
        <w:proofErr w:type="spellStart"/>
        <w:r w:rsidR="00B46A84">
          <w:rPr>
            <w:rFonts w:ascii="Arial Narrow" w:hAnsi="Arial Narrow" w:cs="Arial"/>
            <w:sz w:val="22"/>
            <w:szCs w:val="22"/>
          </w:rPr>
          <w:t>n.°</w:t>
        </w:r>
        <w:proofErr w:type="spellEnd"/>
        <w:r w:rsidR="00B46A84">
          <w:rPr>
            <w:rFonts w:ascii="Arial Narrow" w:hAnsi="Arial Narrow" w:cs="Arial"/>
            <w:sz w:val="22"/>
            <w:szCs w:val="22"/>
          </w:rPr>
          <w:t xml:space="preserve"> E001-387</w:t>
        </w:r>
        <w:r w:rsidR="000403C1">
          <w:rPr>
            <w:rFonts w:ascii="Arial Narrow" w:hAnsi="Arial Narrow" w:cs="Arial"/>
            <w:sz w:val="22"/>
            <w:szCs w:val="22"/>
          </w:rPr>
          <w:t xml:space="preserve"> por el importe de S/ 74 000,00 de 4 de noviembre de 2022</w:t>
        </w:r>
      </w:ins>
      <w:ins w:id="1917" w:author="Usuario de Windows" w:date="2023-03-23T11:25:00Z">
        <w:r w:rsidR="000403C1">
          <w:rPr>
            <w:rFonts w:ascii="Arial Narrow" w:hAnsi="Arial Narrow" w:cs="Arial"/>
            <w:sz w:val="22"/>
            <w:szCs w:val="22"/>
          </w:rPr>
          <w:t xml:space="preserve">, comprobante de salida de almacén </w:t>
        </w:r>
      </w:ins>
      <w:ins w:id="1918" w:author="Usuario de Windows" w:date="2023-03-23T11:26:00Z">
        <w:r w:rsidR="000403C1">
          <w:rPr>
            <w:rFonts w:ascii="Arial Narrow" w:hAnsi="Arial Narrow" w:cs="Arial"/>
            <w:sz w:val="22"/>
            <w:szCs w:val="22"/>
          </w:rPr>
          <w:br/>
        </w:r>
      </w:ins>
      <w:proofErr w:type="spellStart"/>
      <w:ins w:id="1919" w:author="Usuario de Windows" w:date="2023-03-23T11:25:00Z">
        <w:r w:rsidR="000403C1">
          <w:rPr>
            <w:rFonts w:ascii="Arial Narrow" w:hAnsi="Arial Narrow" w:cs="Arial"/>
            <w:sz w:val="22"/>
            <w:szCs w:val="22"/>
          </w:rPr>
          <w:t>n.°</w:t>
        </w:r>
        <w:proofErr w:type="spellEnd"/>
        <w:r w:rsidR="000403C1">
          <w:rPr>
            <w:rFonts w:ascii="Arial Narrow" w:hAnsi="Arial Narrow" w:cs="Arial"/>
            <w:sz w:val="22"/>
            <w:szCs w:val="22"/>
          </w:rPr>
          <w:t xml:space="preserve"> 4371-2022 (pecosa) de fecha 23 de noviembre de 2022 y un reporte de acta de conformidad de bienes de ingreso al almacén de fecha 23 de noviembre de 2022, </w:t>
        </w:r>
      </w:ins>
      <w:ins w:id="1920" w:author="Usuario de Windows" w:date="2023-03-23T11:26:00Z">
        <w:r w:rsidR="000403C1">
          <w:rPr>
            <w:rFonts w:ascii="Arial Narrow" w:hAnsi="Arial Narrow" w:cs="Arial"/>
            <w:sz w:val="22"/>
            <w:szCs w:val="22"/>
          </w:rPr>
          <w:t>este último documento no cuenta con</w:t>
        </w:r>
      </w:ins>
      <w:ins w:id="1921" w:author="Usuario de Windows" w:date="2023-03-23T11:25:00Z">
        <w:r w:rsidR="000403C1">
          <w:rPr>
            <w:rFonts w:ascii="Arial Narrow" w:hAnsi="Arial Narrow" w:cs="Arial"/>
            <w:sz w:val="22"/>
            <w:szCs w:val="22"/>
          </w:rPr>
          <w:t xml:space="preserve"> el visto bueno de los responsables de la entrega - recepción y conformidad del bien ingresado</w:t>
        </w:r>
      </w:ins>
      <w:ins w:id="1922" w:author="Usuario de Windows" w:date="2023-03-23T11:26:00Z">
        <w:r w:rsidR="000403C1">
          <w:rPr>
            <w:rFonts w:ascii="Arial Narrow" w:hAnsi="Arial Narrow" w:cs="Arial"/>
            <w:sz w:val="22"/>
            <w:szCs w:val="22"/>
          </w:rPr>
          <w:t xml:space="preserve"> por parte del área usuaria, como se muestra en la imagen siguiente</w:t>
        </w:r>
      </w:ins>
      <w:ins w:id="1923" w:author="Usuario de Windows" w:date="2023-03-23T11:27:00Z">
        <w:r w:rsidR="000403C1">
          <w:rPr>
            <w:rFonts w:ascii="Arial Narrow" w:hAnsi="Arial Narrow" w:cs="Arial"/>
            <w:sz w:val="22"/>
            <w:szCs w:val="22"/>
          </w:rPr>
          <w:t>:</w:t>
        </w:r>
      </w:ins>
    </w:p>
    <w:p w14:paraId="6FD005DE" w14:textId="08D60B27" w:rsidR="00955C0B" w:rsidDel="004E2081" w:rsidRDefault="0089283C">
      <w:pPr>
        <w:tabs>
          <w:tab w:val="left" w:pos="142"/>
          <w:tab w:val="left" w:pos="1276"/>
        </w:tabs>
        <w:autoSpaceDE w:val="0"/>
        <w:autoSpaceDN w:val="0"/>
        <w:adjustRightInd w:val="0"/>
        <w:ind w:left="709"/>
        <w:jc w:val="center"/>
        <w:rPr>
          <w:del w:id="1924" w:author="Usuario de Windows" w:date="2023-03-23T11:27:00Z"/>
          <w:rFonts w:ascii="Arial Narrow" w:hAnsi="Arial Narrow" w:cs="Arial"/>
          <w:sz w:val="22"/>
          <w:szCs w:val="22"/>
        </w:rPr>
      </w:pPr>
      <w:del w:id="1925" w:author="Usuario de Windows" w:date="2023-03-23T11:27:00Z">
        <w:r w:rsidDel="000403C1">
          <w:rPr>
            <w:rFonts w:ascii="Arial Narrow" w:hAnsi="Arial Narrow" w:cs="Arial"/>
            <w:sz w:val="22"/>
            <w:szCs w:val="22"/>
          </w:rPr>
          <w:delText xml:space="preserve">quien el jefe de almacén Cpc. Ernesto Huallpa Gutierrez, </w:delText>
        </w:r>
        <w:r w:rsidR="00791FE4" w:rsidDel="000403C1">
          <w:rPr>
            <w:rFonts w:ascii="Arial Narrow" w:hAnsi="Arial Narrow" w:cs="Arial"/>
            <w:sz w:val="22"/>
            <w:szCs w:val="22"/>
          </w:rPr>
          <w:delText xml:space="preserve">quien </w:delText>
        </w:r>
        <w:r w:rsidDel="000403C1">
          <w:rPr>
            <w:rFonts w:ascii="Arial Narrow" w:hAnsi="Arial Narrow" w:cs="Arial"/>
            <w:sz w:val="22"/>
            <w:szCs w:val="22"/>
          </w:rPr>
          <w:delText xml:space="preserve">firma la conformidad de la orden </w:delText>
        </w:r>
        <w:r w:rsidR="00791FE4" w:rsidDel="000403C1">
          <w:rPr>
            <w:rFonts w:ascii="Arial Narrow" w:hAnsi="Arial Narrow" w:cs="Arial"/>
            <w:sz w:val="22"/>
            <w:szCs w:val="22"/>
          </w:rPr>
          <w:delText>d</w:delText>
        </w:r>
        <w:r w:rsidDel="000403C1">
          <w:rPr>
            <w:rFonts w:ascii="Arial Narrow" w:hAnsi="Arial Narrow" w:cs="Arial"/>
            <w:sz w:val="22"/>
            <w:szCs w:val="22"/>
          </w:rPr>
          <w:delText xml:space="preserve">e compra, </w:delText>
        </w:r>
        <w:r w:rsidR="00955C0B" w:rsidDel="000403C1">
          <w:rPr>
            <w:rFonts w:ascii="Arial Narrow" w:hAnsi="Arial Narrow" w:cs="Arial"/>
            <w:sz w:val="22"/>
            <w:szCs w:val="22"/>
          </w:rPr>
          <w:delText xml:space="preserve"> </w:delText>
        </w:r>
        <w:r w:rsidDel="000403C1">
          <w:rPr>
            <w:rFonts w:ascii="Arial Narrow" w:hAnsi="Arial Narrow" w:cs="Arial"/>
            <w:sz w:val="22"/>
            <w:szCs w:val="22"/>
          </w:rPr>
          <w:delText>seguidamente con</w:delText>
        </w:r>
        <w:r w:rsidR="00955C0B" w:rsidDel="000403C1">
          <w:rPr>
            <w:rFonts w:ascii="Arial Narrow" w:hAnsi="Arial Narrow" w:cs="Arial"/>
            <w:sz w:val="22"/>
            <w:szCs w:val="22"/>
          </w:rPr>
          <w:delText xml:space="preserve"> la guía de remisión n.° 001-837 de 15 unidades de </w:delText>
        </w:r>
        <w:r w:rsidR="00A2507E" w:rsidDel="000403C1">
          <w:rPr>
            <w:rFonts w:ascii="Arial Narrow" w:hAnsi="Arial Narrow" w:cs="Arial"/>
            <w:sz w:val="22"/>
            <w:szCs w:val="22"/>
          </w:rPr>
          <w:delText>G</w:delText>
        </w:r>
        <w:r w:rsidR="00955C0B" w:rsidDel="000403C1">
          <w:rPr>
            <w:rFonts w:ascii="Arial Narrow" w:hAnsi="Arial Narrow" w:cs="Arial"/>
            <w:sz w:val="22"/>
            <w:szCs w:val="22"/>
          </w:rPr>
          <w:delText xml:space="preserve">abinete de </w:delText>
        </w:r>
        <w:r w:rsidR="00A2507E" w:rsidDel="000403C1">
          <w:rPr>
            <w:rFonts w:ascii="Arial Narrow" w:hAnsi="Arial Narrow" w:cs="Arial"/>
            <w:sz w:val="22"/>
            <w:szCs w:val="22"/>
          </w:rPr>
          <w:delText>M</w:delText>
        </w:r>
        <w:r w:rsidR="00955C0B" w:rsidDel="000403C1">
          <w:rPr>
            <w:rFonts w:ascii="Arial Narrow" w:hAnsi="Arial Narrow" w:cs="Arial"/>
            <w:sz w:val="22"/>
            <w:szCs w:val="22"/>
          </w:rPr>
          <w:delText xml:space="preserve">etal de </w:delText>
        </w:r>
        <w:r w:rsidR="00A2507E" w:rsidDel="000403C1">
          <w:rPr>
            <w:rFonts w:ascii="Arial Narrow" w:hAnsi="Arial Narrow" w:cs="Arial"/>
            <w:sz w:val="22"/>
            <w:szCs w:val="22"/>
          </w:rPr>
          <w:delText>C</w:delText>
        </w:r>
        <w:r w:rsidR="00955C0B" w:rsidDel="000403C1">
          <w:rPr>
            <w:rFonts w:ascii="Arial Narrow" w:hAnsi="Arial Narrow" w:cs="Arial"/>
            <w:sz w:val="22"/>
            <w:szCs w:val="22"/>
          </w:rPr>
          <w:delText xml:space="preserve">arga de </w:delText>
        </w:r>
        <w:r w:rsidR="00A2507E" w:rsidDel="000403C1">
          <w:rPr>
            <w:rFonts w:ascii="Arial Narrow" w:hAnsi="Arial Narrow" w:cs="Arial"/>
            <w:sz w:val="22"/>
            <w:szCs w:val="22"/>
          </w:rPr>
          <w:delText>P</w:delText>
        </w:r>
        <w:r w:rsidR="00F33434" w:rsidDel="000403C1">
          <w:rPr>
            <w:rFonts w:ascii="Arial Narrow" w:hAnsi="Arial Narrow" w:cs="Arial"/>
            <w:sz w:val="22"/>
            <w:szCs w:val="22"/>
          </w:rPr>
          <w:delText xml:space="preserve">ortátiles, </w:delText>
        </w:r>
        <w:r w:rsidR="002234F0" w:rsidDel="000403C1">
          <w:rPr>
            <w:rFonts w:ascii="Arial Narrow" w:hAnsi="Arial Narrow" w:cs="Arial"/>
            <w:sz w:val="22"/>
            <w:szCs w:val="22"/>
          </w:rPr>
          <w:delText>con fecha de ingreso</w:delText>
        </w:r>
      </w:del>
      <w:del w:id="1926" w:author="Usuario de Windows" w:date="2023-03-23T11:20:00Z">
        <w:r w:rsidR="002234F0" w:rsidDel="00B46A84">
          <w:rPr>
            <w:rFonts w:ascii="Arial Narrow" w:hAnsi="Arial Narrow" w:cs="Arial"/>
            <w:sz w:val="22"/>
            <w:szCs w:val="22"/>
          </w:rPr>
          <w:delText xml:space="preserve"> </w:delText>
        </w:r>
        <w:r w:rsidR="00F33434" w:rsidDel="00B46A84">
          <w:rPr>
            <w:rFonts w:ascii="Arial Narrow" w:hAnsi="Arial Narrow" w:cs="Arial"/>
            <w:sz w:val="22"/>
            <w:szCs w:val="22"/>
          </w:rPr>
          <w:delText xml:space="preserve">el </w:delText>
        </w:r>
        <w:r w:rsidR="001B6AE1" w:rsidDel="00B46A84">
          <w:rPr>
            <w:rFonts w:ascii="Arial Narrow" w:hAnsi="Arial Narrow" w:cs="Arial"/>
            <w:sz w:val="22"/>
            <w:szCs w:val="22"/>
          </w:rPr>
          <w:delText>día</w:delText>
        </w:r>
        <w:r w:rsidR="00F33434" w:rsidDel="00B46A84">
          <w:rPr>
            <w:rFonts w:ascii="Arial Narrow" w:hAnsi="Arial Narrow" w:cs="Arial"/>
            <w:sz w:val="22"/>
            <w:szCs w:val="22"/>
          </w:rPr>
          <w:delText xml:space="preserve"> 28 de octubre de 2022</w:delText>
        </w:r>
      </w:del>
      <w:del w:id="1927" w:author="Usuario de Windows" w:date="2023-03-23T11:27:00Z">
        <w:r w:rsidR="002234F0" w:rsidDel="000403C1">
          <w:rPr>
            <w:rFonts w:ascii="Arial Narrow" w:hAnsi="Arial Narrow" w:cs="Arial"/>
            <w:sz w:val="22"/>
            <w:szCs w:val="22"/>
          </w:rPr>
          <w:delText>,</w:delText>
        </w:r>
        <w:r w:rsidR="000670C2" w:rsidDel="000403C1">
          <w:rPr>
            <w:rFonts w:ascii="Arial Narrow" w:hAnsi="Arial Narrow" w:cs="Arial"/>
            <w:sz w:val="22"/>
            <w:szCs w:val="22"/>
          </w:rPr>
          <w:delText xml:space="preserve"> </w:delText>
        </w:r>
        <w:r w:rsidDel="000403C1">
          <w:rPr>
            <w:rFonts w:ascii="Arial Narrow" w:hAnsi="Arial Narrow" w:cs="Arial"/>
            <w:sz w:val="22"/>
            <w:szCs w:val="22"/>
          </w:rPr>
          <w:delText xml:space="preserve">quien recibe el servidor Rubén Diaz, </w:delText>
        </w:r>
        <w:r w:rsidR="000670C2" w:rsidDel="000403C1">
          <w:rPr>
            <w:rFonts w:ascii="Arial Narrow" w:hAnsi="Arial Narrow" w:cs="Arial"/>
            <w:sz w:val="22"/>
            <w:szCs w:val="22"/>
          </w:rPr>
          <w:delText>también se adjunta la factura electrónica n.° E001-387 por el importe de S/ 74 000,00 de fecha 04 de noviembre de 2022,</w:delText>
        </w:r>
        <w:r w:rsidR="002234F0" w:rsidDel="000403C1">
          <w:rPr>
            <w:rFonts w:ascii="Arial Narrow" w:hAnsi="Arial Narrow" w:cs="Arial"/>
            <w:sz w:val="22"/>
            <w:szCs w:val="22"/>
          </w:rPr>
          <w:delText xml:space="preserve"> </w:delText>
        </w:r>
        <w:r w:rsidR="000670C2" w:rsidDel="000403C1">
          <w:rPr>
            <w:rFonts w:ascii="Arial Narrow" w:hAnsi="Arial Narrow" w:cs="Arial"/>
            <w:sz w:val="22"/>
            <w:szCs w:val="22"/>
          </w:rPr>
          <w:delText>luego se verific</w:delText>
        </w:r>
        <w:r w:rsidR="003C0F7A" w:rsidDel="000403C1">
          <w:rPr>
            <w:rFonts w:ascii="Arial Narrow" w:hAnsi="Arial Narrow" w:cs="Arial"/>
            <w:sz w:val="22"/>
            <w:szCs w:val="22"/>
          </w:rPr>
          <w:delText>ó</w:delText>
        </w:r>
        <w:r w:rsidR="000670C2" w:rsidDel="000403C1">
          <w:rPr>
            <w:rFonts w:ascii="Arial Narrow" w:hAnsi="Arial Narrow" w:cs="Arial"/>
            <w:sz w:val="22"/>
            <w:szCs w:val="22"/>
          </w:rPr>
          <w:delText xml:space="preserve"> un reporte de acta de conformidad de bienes de ingreso al almacén de fecha 23 de noviembre de 2022, sin el visto bueno de los responsables de la entrega - recepción y conformidad del bien ingresado, </w:delText>
        </w:r>
        <w:r w:rsidR="001B6AE1" w:rsidDel="000403C1">
          <w:rPr>
            <w:rFonts w:ascii="Arial Narrow" w:hAnsi="Arial Narrow" w:cs="Arial"/>
            <w:sz w:val="22"/>
            <w:szCs w:val="22"/>
          </w:rPr>
          <w:delText xml:space="preserve"> </w:delText>
        </w:r>
        <w:r w:rsidR="000670C2" w:rsidDel="000403C1">
          <w:rPr>
            <w:rFonts w:ascii="Arial Narrow" w:hAnsi="Arial Narrow" w:cs="Arial"/>
            <w:sz w:val="22"/>
            <w:szCs w:val="22"/>
          </w:rPr>
          <w:delText xml:space="preserve">un reporte generado del </w:delText>
        </w:r>
        <w:r w:rsidR="00414BEE" w:rsidDel="000403C1">
          <w:rPr>
            <w:rFonts w:ascii="Arial Narrow" w:hAnsi="Arial Narrow" w:cs="Arial"/>
            <w:sz w:val="22"/>
            <w:szCs w:val="22"/>
          </w:rPr>
          <w:delText xml:space="preserve">pedido </w:delText>
        </w:r>
        <w:r w:rsidR="000670C2" w:rsidDel="000403C1">
          <w:rPr>
            <w:rFonts w:ascii="Arial Narrow" w:hAnsi="Arial Narrow" w:cs="Arial"/>
            <w:sz w:val="22"/>
            <w:szCs w:val="22"/>
          </w:rPr>
          <w:delText>comprobante</w:delText>
        </w:r>
        <w:r w:rsidR="009716FE" w:rsidDel="000403C1">
          <w:rPr>
            <w:rFonts w:ascii="Arial Narrow" w:hAnsi="Arial Narrow" w:cs="Arial"/>
            <w:sz w:val="22"/>
            <w:szCs w:val="22"/>
          </w:rPr>
          <w:delText xml:space="preserve"> </w:delText>
        </w:r>
        <w:r w:rsidR="000670C2" w:rsidDel="000403C1">
          <w:rPr>
            <w:rFonts w:ascii="Arial Narrow" w:hAnsi="Arial Narrow" w:cs="Arial"/>
            <w:sz w:val="22"/>
            <w:szCs w:val="22"/>
          </w:rPr>
          <w:delText>d</w:delText>
        </w:r>
        <w:r w:rsidR="009716FE" w:rsidDel="000403C1">
          <w:rPr>
            <w:rFonts w:ascii="Arial Narrow" w:hAnsi="Arial Narrow" w:cs="Arial"/>
            <w:sz w:val="22"/>
            <w:szCs w:val="22"/>
          </w:rPr>
          <w:delText>e salida de almacén</w:delText>
        </w:r>
        <w:r w:rsidR="00414BEE" w:rsidDel="000403C1">
          <w:rPr>
            <w:rFonts w:ascii="Arial Narrow" w:hAnsi="Arial Narrow" w:cs="Arial"/>
            <w:sz w:val="22"/>
            <w:szCs w:val="22"/>
          </w:rPr>
          <w:delText xml:space="preserve"> n.° 4371-2022</w:delText>
        </w:r>
        <w:r w:rsidR="009716FE" w:rsidDel="000403C1">
          <w:rPr>
            <w:rFonts w:ascii="Arial Narrow" w:hAnsi="Arial Narrow" w:cs="Arial"/>
            <w:sz w:val="22"/>
            <w:szCs w:val="22"/>
          </w:rPr>
          <w:delText xml:space="preserve"> (pecosa) de fecha 23 de noviembre de 2022</w:delText>
        </w:r>
        <w:r w:rsidR="008216FC" w:rsidDel="000403C1">
          <w:rPr>
            <w:rFonts w:ascii="Arial Narrow" w:hAnsi="Arial Narrow" w:cs="Arial"/>
            <w:sz w:val="22"/>
            <w:szCs w:val="22"/>
          </w:rPr>
          <w:delText>, de lo citado se adjunta los documentos entregados a la Comisión de Control siendo lo siguiente.</w:delText>
        </w:r>
      </w:del>
    </w:p>
    <w:p w14:paraId="16768ED8" w14:textId="2743383B" w:rsidR="004E2081" w:rsidRDefault="004E2081">
      <w:pPr>
        <w:tabs>
          <w:tab w:val="left" w:pos="142"/>
          <w:tab w:val="left" w:pos="1276"/>
        </w:tabs>
        <w:autoSpaceDE w:val="0"/>
        <w:autoSpaceDN w:val="0"/>
        <w:adjustRightInd w:val="0"/>
        <w:ind w:left="993"/>
        <w:jc w:val="both"/>
        <w:rPr>
          <w:ins w:id="1928" w:author="NAHIM" w:date="2023-03-23T17:00:00Z"/>
          <w:rFonts w:ascii="Arial Narrow" w:hAnsi="Arial Narrow" w:cs="Arial"/>
          <w:sz w:val="22"/>
          <w:szCs w:val="22"/>
        </w:rPr>
      </w:pPr>
    </w:p>
    <w:p w14:paraId="58D0FBC9" w14:textId="5D170C65" w:rsidR="004E2081" w:rsidRDefault="004E2081">
      <w:pPr>
        <w:tabs>
          <w:tab w:val="left" w:pos="142"/>
          <w:tab w:val="left" w:pos="1276"/>
        </w:tabs>
        <w:autoSpaceDE w:val="0"/>
        <w:autoSpaceDN w:val="0"/>
        <w:adjustRightInd w:val="0"/>
        <w:ind w:left="993"/>
        <w:jc w:val="both"/>
        <w:rPr>
          <w:ins w:id="1929" w:author="NAHIM" w:date="2023-03-23T17:00:00Z"/>
          <w:rFonts w:ascii="Arial Narrow" w:hAnsi="Arial Narrow" w:cs="Arial"/>
          <w:sz w:val="22"/>
          <w:szCs w:val="22"/>
        </w:rPr>
      </w:pPr>
    </w:p>
    <w:p w14:paraId="584373CE" w14:textId="29C81486" w:rsidR="004E2081" w:rsidRDefault="004E2081">
      <w:pPr>
        <w:tabs>
          <w:tab w:val="left" w:pos="142"/>
          <w:tab w:val="left" w:pos="1276"/>
        </w:tabs>
        <w:autoSpaceDE w:val="0"/>
        <w:autoSpaceDN w:val="0"/>
        <w:adjustRightInd w:val="0"/>
        <w:ind w:left="993"/>
        <w:jc w:val="both"/>
        <w:rPr>
          <w:ins w:id="1930" w:author="NAHIM" w:date="2023-03-23T17:00:00Z"/>
          <w:rFonts w:ascii="Arial Narrow" w:hAnsi="Arial Narrow" w:cs="Arial"/>
          <w:sz w:val="22"/>
          <w:szCs w:val="22"/>
        </w:rPr>
      </w:pPr>
    </w:p>
    <w:p w14:paraId="7BC81332" w14:textId="6997DA6C" w:rsidR="004E2081" w:rsidRDefault="004E2081">
      <w:pPr>
        <w:tabs>
          <w:tab w:val="left" w:pos="142"/>
          <w:tab w:val="left" w:pos="1276"/>
        </w:tabs>
        <w:autoSpaceDE w:val="0"/>
        <w:autoSpaceDN w:val="0"/>
        <w:adjustRightInd w:val="0"/>
        <w:ind w:left="993"/>
        <w:jc w:val="both"/>
        <w:rPr>
          <w:ins w:id="1931" w:author="NAHIM" w:date="2023-03-23T17:00:00Z"/>
          <w:rFonts w:ascii="Arial Narrow" w:hAnsi="Arial Narrow" w:cs="Arial"/>
          <w:sz w:val="22"/>
          <w:szCs w:val="22"/>
        </w:rPr>
      </w:pPr>
    </w:p>
    <w:p w14:paraId="01A35022" w14:textId="22DE59BA" w:rsidR="004E2081" w:rsidRDefault="004E2081">
      <w:pPr>
        <w:tabs>
          <w:tab w:val="left" w:pos="142"/>
          <w:tab w:val="left" w:pos="1276"/>
        </w:tabs>
        <w:autoSpaceDE w:val="0"/>
        <w:autoSpaceDN w:val="0"/>
        <w:adjustRightInd w:val="0"/>
        <w:ind w:left="993"/>
        <w:jc w:val="both"/>
        <w:rPr>
          <w:ins w:id="1932" w:author="NAHIM" w:date="2023-03-23T17:00:00Z"/>
          <w:rFonts w:ascii="Arial Narrow" w:hAnsi="Arial Narrow" w:cs="Arial"/>
          <w:sz w:val="22"/>
          <w:szCs w:val="22"/>
        </w:rPr>
      </w:pPr>
    </w:p>
    <w:p w14:paraId="4724EC9E" w14:textId="747A273E" w:rsidR="004E2081" w:rsidRDefault="004E2081">
      <w:pPr>
        <w:tabs>
          <w:tab w:val="left" w:pos="142"/>
          <w:tab w:val="left" w:pos="1276"/>
        </w:tabs>
        <w:autoSpaceDE w:val="0"/>
        <w:autoSpaceDN w:val="0"/>
        <w:adjustRightInd w:val="0"/>
        <w:ind w:left="993"/>
        <w:jc w:val="both"/>
        <w:rPr>
          <w:ins w:id="1933" w:author="NAHIM" w:date="2023-03-23T17:00:00Z"/>
          <w:rFonts w:ascii="Arial Narrow" w:hAnsi="Arial Narrow" w:cs="Arial"/>
          <w:sz w:val="22"/>
          <w:szCs w:val="22"/>
        </w:rPr>
      </w:pPr>
    </w:p>
    <w:p w14:paraId="0D406984" w14:textId="5B67C2EB" w:rsidR="004E2081" w:rsidRDefault="004E2081">
      <w:pPr>
        <w:tabs>
          <w:tab w:val="left" w:pos="142"/>
          <w:tab w:val="left" w:pos="1276"/>
        </w:tabs>
        <w:autoSpaceDE w:val="0"/>
        <w:autoSpaceDN w:val="0"/>
        <w:adjustRightInd w:val="0"/>
        <w:ind w:left="993"/>
        <w:jc w:val="both"/>
        <w:rPr>
          <w:ins w:id="1934" w:author="NAHIM" w:date="2023-03-23T17:00:00Z"/>
          <w:rFonts w:ascii="Arial Narrow" w:hAnsi="Arial Narrow" w:cs="Arial"/>
          <w:sz w:val="22"/>
          <w:szCs w:val="22"/>
        </w:rPr>
      </w:pPr>
    </w:p>
    <w:p w14:paraId="36AD9A32" w14:textId="35EA67DD" w:rsidR="004E2081" w:rsidRDefault="004E2081">
      <w:pPr>
        <w:tabs>
          <w:tab w:val="left" w:pos="142"/>
          <w:tab w:val="left" w:pos="1276"/>
        </w:tabs>
        <w:autoSpaceDE w:val="0"/>
        <w:autoSpaceDN w:val="0"/>
        <w:adjustRightInd w:val="0"/>
        <w:ind w:left="993"/>
        <w:jc w:val="both"/>
        <w:rPr>
          <w:ins w:id="1935" w:author="NAHIM" w:date="2023-03-23T17:00:00Z"/>
          <w:rFonts w:ascii="Arial Narrow" w:hAnsi="Arial Narrow" w:cs="Arial"/>
          <w:sz w:val="22"/>
          <w:szCs w:val="22"/>
        </w:rPr>
      </w:pPr>
    </w:p>
    <w:p w14:paraId="7C9F6538" w14:textId="0CAC5679" w:rsidR="004E2081" w:rsidRDefault="004E2081">
      <w:pPr>
        <w:tabs>
          <w:tab w:val="left" w:pos="142"/>
          <w:tab w:val="left" w:pos="1276"/>
        </w:tabs>
        <w:autoSpaceDE w:val="0"/>
        <w:autoSpaceDN w:val="0"/>
        <w:adjustRightInd w:val="0"/>
        <w:ind w:left="993"/>
        <w:jc w:val="both"/>
        <w:rPr>
          <w:ins w:id="1936" w:author="NAHIM" w:date="2023-03-23T17:00:00Z"/>
          <w:rFonts w:ascii="Arial Narrow" w:hAnsi="Arial Narrow" w:cs="Arial"/>
          <w:sz w:val="22"/>
          <w:szCs w:val="22"/>
        </w:rPr>
      </w:pPr>
    </w:p>
    <w:p w14:paraId="4A7E1B00" w14:textId="14C44E9D" w:rsidR="004E2081" w:rsidRDefault="004E2081">
      <w:pPr>
        <w:tabs>
          <w:tab w:val="left" w:pos="142"/>
          <w:tab w:val="left" w:pos="1276"/>
        </w:tabs>
        <w:autoSpaceDE w:val="0"/>
        <w:autoSpaceDN w:val="0"/>
        <w:adjustRightInd w:val="0"/>
        <w:ind w:left="993"/>
        <w:jc w:val="both"/>
        <w:rPr>
          <w:ins w:id="1937" w:author="NAHIM" w:date="2023-03-23T17:00:00Z"/>
          <w:rFonts w:ascii="Arial Narrow" w:hAnsi="Arial Narrow" w:cs="Arial"/>
          <w:sz w:val="22"/>
          <w:szCs w:val="22"/>
        </w:rPr>
      </w:pPr>
    </w:p>
    <w:p w14:paraId="4A08A950" w14:textId="1D8E3BB3" w:rsidR="004E2081" w:rsidRDefault="004E2081">
      <w:pPr>
        <w:tabs>
          <w:tab w:val="left" w:pos="142"/>
          <w:tab w:val="left" w:pos="1276"/>
        </w:tabs>
        <w:autoSpaceDE w:val="0"/>
        <w:autoSpaceDN w:val="0"/>
        <w:adjustRightInd w:val="0"/>
        <w:ind w:left="993"/>
        <w:jc w:val="both"/>
        <w:rPr>
          <w:ins w:id="1938" w:author="NAHIM" w:date="2023-03-23T17:00:00Z"/>
          <w:rFonts w:ascii="Arial Narrow" w:hAnsi="Arial Narrow" w:cs="Arial"/>
          <w:sz w:val="22"/>
          <w:szCs w:val="22"/>
        </w:rPr>
      </w:pPr>
    </w:p>
    <w:p w14:paraId="74950CCE" w14:textId="00816D60" w:rsidR="004E2081" w:rsidRDefault="004E2081">
      <w:pPr>
        <w:tabs>
          <w:tab w:val="left" w:pos="142"/>
          <w:tab w:val="left" w:pos="1276"/>
        </w:tabs>
        <w:autoSpaceDE w:val="0"/>
        <w:autoSpaceDN w:val="0"/>
        <w:adjustRightInd w:val="0"/>
        <w:ind w:left="993"/>
        <w:jc w:val="both"/>
        <w:rPr>
          <w:ins w:id="1939" w:author="NAHIM" w:date="2023-03-23T17:00:00Z"/>
          <w:rFonts w:ascii="Arial Narrow" w:hAnsi="Arial Narrow" w:cs="Arial"/>
          <w:sz w:val="22"/>
          <w:szCs w:val="22"/>
        </w:rPr>
      </w:pPr>
    </w:p>
    <w:p w14:paraId="004DB772" w14:textId="678EBA07" w:rsidR="004E2081" w:rsidRDefault="004E2081">
      <w:pPr>
        <w:tabs>
          <w:tab w:val="left" w:pos="142"/>
          <w:tab w:val="left" w:pos="1276"/>
        </w:tabs>
        <w:autoSpaceDE w:val="0"/>
        <w:autoSpaceDN w:val="0"/>
        <w:adjustRightInd w:val="0"/>
        <w:ind w:left="993"/>
        <w:jc w:val="both"/>
        <w:rPr>
          <w:ins w:id="1940" w:author="NAHIM" w:date="2023-03-23T17:00:00Z"/>
          <w:rFonts w:ascii="Arial Narrow" w:hAnsi="Arial Narrow" w:cs="Arial"/>
          <w:sz w:val="22"/>
          <w:szCs w:val="22"/>
        </w:rPr>
      </w:pPr>
    </w:p>
    <w:p w14:paraId="69838EDC" w14:textId="3FDB58B6" w:rsidR="004E2081" w:rsidRDefault="004E2081">
      <w:pPr>
        <w:tabs>
          <w:tab w:val="left" w:pos="142"/>
          <w:tab w:val="left" w:pos="1276"/>
        </w:tabs>
        <w:autoSpaceDE w:val="0"/>
        <w:autoSpaceDN w:val="0"/>
        <w:adjustRightInd w:val="0"/>
        <w:ind w:left="993"/>
        <w:jc w:val="both"/>
        <w:rPr>
          <w:ins w:id="1941" w:author="NAHIM" w:date="2023-03-23T17:00:00Z"/>
          <w:rFonts w:ascii="Arial Narrow" w:hAnsi="Arial Narrow" w:cs="Arial"/>
          <w:sz w:val="22"/>
          <w:szCs w:val="22"/>
        </w:rPr>
      </w:pPr>
    </w:p>
    <w:p w14:paraId="5CE71E2C" w14:textId="32ED691C" w:rsidR="004E2081" w:rsidRDefault="004E2081">
      <w:pPr>
        <w:tabs>
          <w:tab w:val="left" w:pos="142"/>
          <w:tab w:val="left" w:pos="1276"/>
        </w:tabs>
        <w:autoSpaceDE w:val="0"/>
        <w:autoSpaceDN w:val="0"/>
        <w:adjustRightInd w:val="0"/>
        <w:ind w:left="993"/>
        <w:jc w:val="both"/>
        <w:rPr>
          <w:ins w:id="1942" w:author="NAHIM" w:date="2023-03-23T17:00:00Z"/>
          <w:rFonts w:ascii="Arial Narrow" w:hAnsi="Arial Narrow" w:cs="Arial"/>
          <w:sz w:val="22"/>
          <w:szCs w:val="22"/>
        </w:rPr>
      </w:pPr>
    </w:p>
    <w:p w14:paraId="58E633DB" w14:textId="1841A64D" w:rsidR="004E2081" w:rsidRDefault="004E2081">
      <w:pPr>
        <w:tabs>
          <w:tab w:val="left" w:pos="142"/>
          <w:tab w:val="left" w:pos="1276"/>
        </w:tabs>
        <w:autoSpaceDE w:val="0"/>
        <w:autoSpaceDN w:val="0"/>
        <w:adjustRightInd w:val="0"/>
        <w:ind w:left="993"/>
        <w:jc w:val="both"/>
        <w:rPr>
          <w:ins w:id="1943" w:author="NAHIM" w:date="2023-03-23T17:00:00Z"/>
          <w:rFonts w:ascii="Arial Narrow" w:hAnsi="Arial Narrow" w:cs="Arial"/>
          <w:sz w:val="22"/>
          <w:szCs w:val="22"/>
        </w:rPr>
      </w:pPr>
    </w:p>
    <w:p w14:paraId="29959917" w14:textId="0EBC3D1A" w:rsidR="004E2081" w:rsidRDefault="004E2081">
      <w:pPr>
        <w:tabs>
          <w:tab w:val="left" w:pos="142"/>
          <w:tab w:val="left" w:pos="1276"/>
        </w:tabs>
        <w:autoSpaceDE w:val="0"/>
        <w:autoSpaceDN w:val="0"/>
        <w:adjustRightInd w:val="0"/>
        <w:ind w:left="993"/>
        <w:jc w:val="both"/>
        <w:rPr>
          <w:ins w:id="1944" w:author="NAHIM" w:date="2023-03-23T17:00:00Z"/>
          <w:rFonts w:ascii="Arial Narrow" w:hAnsi="Arial Narrow" w:cs="Arial"/>
          <w:sz w:val="22"/>
          <w:szCs w:val="22"/>
        </w:rPr>
      </w:pPr>
    </w:p>
    <w:p w14:paraId="6680CD62" w14:textId="23CFC17E" w:rsidR="004E2081" w:rsidRDefault="004E2081">
      <w:pPr>
        <w:tabs>
          <w:tab w:val="left" w:pos="142"/>
          <w:tab w:val="left" w:pos="1276"/>
        </w:tabs>
        <w:autoSpaceDE w:val="0"/>
        <w:autoSpaceDN w:val="0"/>
        <w:adjustRightInd w:val="0"/>
        <w:ind w:left="993"/>
        <w:jc w:val="both"/>
        <w:rPr>
          <w:ins w:id="1945" w:author="NAHIM" w:date="2023-03-23T17:00:00Z"/>
          <w:rFonts w:ascii="Arial Narrow" w:hAnsi="Arial Narrow" w:cs="Arial"/>
          <w:sz w:val="22"/>
          <w:szCs w:val="22"/>
        </w:rPr>
      </w:pPr>
    </w:p>
    <w:p w14:paraId="743ECFD8" w14:textId="7CB90D30" w:rsidR="004E2081" w:rsidRDefault="004E2081">
      <w:pPr>
        <w:tabs>
          <w:tab w:val="left" w:pos="142"/>
          <w:tab w:val="left" w:pos="1276"/>
        </w:tabs>
        <w:autoSpaceDE w:val="0"/>
        <w:autoSpaceDN w:val="0"/>
        <w:adjustRightInd w:val="0"/>
        <w:ind w:left="993"/>
        <w:jc w:val="both"/>
        <w:rPr>
          <w:ins w:id="1946" w:author="NAHIM" w:date="2023-03-23T17:00:00Z"/>
          <w:rFonts w:ascii="Arial Narrow" w:hAnsi="Arial Narrow" w:cs="Arial"/>
          <w:sz w:val="22"/>
          <w:szCs w:val="22"/>
        </w:rPr>
      </w:pPr>
    </w:p>
    <w:p w14:paraId="623BEC10" w14:textId="7A2D0BB2" w:rsidR="004E2081" w:rsidRDefault="004E2081">
      <w:pPr>
        <w:tabs>
          <w:tab w:val="left" w:pos="142"/>
          <w:tab w:val="left" w:pos="1276"/>
        </w:tabs>
        <w:autoSpaceDE w:val="0"/>
        <w:autoSpaceDN w:val="0"/>
        <w:adjustRightInd w:val="0"/>
        <w:ind w:left="993"/>
        <w:jc w:val="both"/>
        <w:rPr>
          <w:ins w:id="1947" w:author="NAHIM" w:date="2023-03-23T17:00:00Z"/>
          <w:rFonts w:ascii="Arial Narrow" w:hAnsi="Arial Narrow" w:cs="Arial"/>
          <w:sz w:val="22"/>
          <w:szCs w:val="22"/>
        </w:rPr>
      </w:pPr>
    </w:p>
    <w:p w14:paraId="2D26B4C9" w14:textId="2C9F294A" w:rsidR="004E2081" w:rsidRDefault="004E2081">
      <w:pPr>
        <w:tabs>
          <w:tab w:val="left" w:pos="142"/>
          <w:tab w:val="left" w:pos="1276"/>
        </w:tabs>
        <w:autoSpaceDE w:val="0"/>
        <w:autoSpaceDN w:val="0"/>
        <w:adjustRightInd w:val="0"/>
        <w:ind w:left="993"/>
        <w:jc w:val="both"/>
        <w:rPr>
          <w:ins w:id="1948" w:author="NAHIM" w:date="2023-03-23T17:00:00Z"/>
          <w:rFonts w:ascii="Arial Narrow" w:hAnsi="Arial Narrow" w:cs="Arial"/>
          <w:sz w:val="22"/>
          <w:szCs w:val="22"/>
        </w:rPr>
      </w:pPr>
    </w:p>
    <w:p w14:paraId="70FFC755" w14:textId="73CAB14F" w:rsidR="004E2081" w:rsidRDefault="004E2081">
      <w:pPr>
        <w:tabs>
          <w:tab w:val="left" w:pos="142"/>
          <w:tab w:val="left" w:pos="1276"/>
        </w:tabs>
        <w:autoSpaceDE w:val="0"/>
        <w:autoSpaceDN w:val="0"/>
        <w:adjustRightInd w:val="0"/>
        <w:ind w:left="993"/>
        <w:jc w:val="both"/>
        <w:rPr>
          <w:ins w:id="1949" w:author="NAHIM" w:date="2023-03-23T17:00:00Z"/>
          <w:rFonts w:ascii="Arial Narrow" w:hAnsi="Arial Narrow" w:cs="Arial"/>
          <w:sz w:val="22"/>
          <w:szCs w:val="22"/>
        </w:rPr>
      </w:pPr>
    </w:p>
    <w:p w14:paraId="42012673" w14:textId="69DA14B8" w:rsidR="004E2081" w:rsidRDefault="004E2081">
      <w:pPr>
        <w:tabs>
          <w:tab w:val="left" w:pos="142"/>
          <w:tab w:val="left" w:pos="1276"/>
        </w:tabs>
        <w:autoSpaceDE w:val="0"/>
        <w:autoSpaceDN w:val="0"/>
        <w:adjustRightInd w:val="0"/>
        <w:ind w:left="993"/>
        <w:jc w:val="both"/>
        <w:rPr>
          <w:ins w:id="1950" w:author="NAHIM" w:date="2023-03-23T17:00:00Z"/>
          <w:rFonts w:ascii="Arial Narrow" w:hAnsi="Arial Narrow" w:cs="Arial"/>
          <w:sz w:val="22"/>
          <w:szCs w:val="22"/>
        </w:rPr>
      </w:pPr>
    </w:p>
    <w:p w14:paraId="6E59BDDE" w14:textId="254F22F5" w:rsidR="004E2081" w:rsidRDefault="004E2081">
      <w:pPr>
        <w:tabs>
          <w:tab w:val="left" w:pos="142"/>
          <w:tab w:val="left" w:pos="1276"/>
        </w:tabs>
        <w:autoSpaceDE w:val="0"/>
        <w:autoSpaceDN w:val="0"/>
        <w:adjustRightInd w:val="0"/>
        <w:ind w:left="993"/>
        <w:jc w:val="both"/>
        <w:rPr>
          <w:ins w:id="1951" w:author="NAHIM" w:date="2023-03-23T17:00:00Z"/>
          <w:rFonts w:ascii="Arial Narrow" w:hAnsi="Arial Narrow" w:cs="Arial"/>
          <w:sz w:val="22"/>
          <w:szCs w:val="22"/>
        </w:rPr>
      </w:pPr>
    </w:p>
    <w:p w14:paraId="67FCC5C1" w14:textId="59BDB4BA" w:rsidR="004E2081" w:rsidRDefault="004E2081">
      <w:pPr>
        <w:tabs>
          <w:tab w:val="left" w:pos="142"/>
          <w:tab w:val="left" w:pos="1276"/>
        </w:tabs>
        <w:autoSpaceDE w:val="0"/>
        <w:autoSpaceDN w:val="0"/>
        <w:adjustRightInd w:val="0"/>
        <w:ind w:left="993"/>
        <w:jc w:val="both"/>
        <w:rPr>
          <w:ins w:id="1952" w:author="NAHIM" w:date="2023-03-23T17:00:00Z"/>
          <w:rFonts w:ascii="Arial Narrow" w:hAnsi="Arial Narrow" w:cs="Arial"/>
          <w:sz w:val="22"/>
          <w:szCs w:val="22"/>
        </w:rPr>
      </w:pPr>
    </w:p>
    <w:p w14:paraId="5DCB2EF1" w14:textId="694765F8" w:rsidR="004E2081" w:rsidRDefault="004E2081">
      <w:pPr>
        <w:tabs>
          <w:tab w:val="left" w:pos="142"/>
          <w:tab w:val="left" w:pos="1276"/>
        </w:tabs>
        <w:autoSpaceDE w:val="0"/>
        <w:autoSpaceDN w:val="0"/>
        <w:adjustRightInd w:val="0"/>
        <w:ind w:left="993"/>
        <w:jc w:val="both"/>
        <w:rPr>
          <w:ins w:id="1953" w:author="NAHIM" w:date="2023-03-23T17:00:00Z"/>
          <w:rFonts w:ascii="Arial Narrow" w:hAnsi="Arial Narrow" w:cs="Arial"/>
          <w:sz w:val="22"/>
          <w:szCs w:val="22"/>
        </w:rPr>
      </w:pPr>
    </w:p>
    <w:p w14:paraId="731FC02B" w14:textId="77777777" w:rsidR="004E2081" w:rsidRDefault="004E2081">
      <w:pPr>
        <w:tabs>
          <w:tab w:val="left" w:pos="142"/>
          <w:tab w:val="left" w:pos="1276"/>
        </w:tabs>
        <w:autoSpaceDE w:val="0"/>
        <w:autoSpaceDN w:val="0"/>
        <w:adjustRightInd w:val="0"/>
        <w:ind w:left="993"/>
        <w:jc w:val="both"/>
        <w:rPr>
          <w:ins w:id="1954" w:author="NAHIM" w:date="2023-03-23T17:00:00Z"/>
          <w:rFonts w:ascii="Arial Narrow" w:hAnsi="Arial Narrow" w:cs="Arial"/>
          <w:sz w:val="22"/>
          <w:szCs w:val="22"/>
        </w:rPr>
      </w:pPr>
    </w:p>
    <w:p w14:paraId="4FC9E877" w14:textId="754C5C18" w:rsidR="00160E9B" w:rsidDel="005202C5" w:rsidRDefault="00160E9B">
      <w:pPr>
        <w:tabs>
          <w:tab w:val="left" w:pos="142"/>
          <w:tab w:val="left" w:pos="1276"/>
        </w:tabs>
        <w:autoSpaceDE w:val="0"/>
        <w:autoSpaceDN w:val="0"/>
        <w:adjustRightInd w:val="0"/>
        <w:ind w:left="709"/>
        <w:jc w:val="center"/>
        <w:rPr>
          <w:del w:id="1955" w:author="Usuario de Windows" w:date="2023-03-23T11:27:00Z"/>
          <w:rFonts w:ascii="Arial Narrow" w:hAnsi="Arial Narrow" w:cs="Arial"/>
          <w:sz w:val="22"/>
          <w:szCs w:val="22"/>
        </w:rPr>
      </w:pPr>
    </w:p>
    <w:p w14:paraId="0D75EBF9" w14:textId="64AD4A48" w:rsidR="005202C5" w:rsidRDefault="005202C5">
      <w:pPr>
        <w:tabs>
          <w:tab w:val="left" w:pos="142"/>
          <w:tab w:val="left" w:pos="1276"/>
        </w:tabs>
        <w:autoSpaceDE w:val="0"/>
        <w:autoSpaceDN w:val="0"/>
        <w:adjustRightInd w:val="0"/>
        <w:ind w:left="709"/>
        <w:jc w:val="both"/>
        <w:rPr>
          <w:ins w:id="1956" w:author="NAHIM" w:date="2023-03-23T17:02:00Z"/>
          <w:rFonts w:ascii="Arial Narrow" w:hAnsi="Arial Narrow" w:cs="Arial"/>
          <w:sz w:val="22"/>
          <w:szCs w:val="22"/>
        </w:rPr>
      </w:pPr>
    </w:p>
    <w:p w14:paraId="6707AB32" w14:textId="77777777" w:rsidR="005202C5" w:rsidRDefault="005202C5">
      <w:pPr>
        <w:tabs>
          <w:tab w:val="left" w:pos="142"/>
          <w:tab w:val="left" w:pos="1276"/>
        </w:tabs>
        <w:autoSpaceDE w:val="0"/>
        <w:autoSpaceDN w:val="0"/>
        <w:adjustRightInd w:val="0"/>
        <w:ind w:left="709"/>
        <w:jc w:val="both"/>
        <w:rPr>
          <w:ins w:id="1957" w:author="NAHIM" w:date="2023-03-23T17:02:00Z"/>
          <w:rFonts w:ascii="Arial Narrow" w:hAnsi="Arial Narrow" w:cs="Arial"/>
          <w:sz w:val="22"/>
          <w:szCs w:val="22"/>
        </w:rPr>
      </w:pPr>
    </w:p>
    <w:p w14:paraId="14BAF2E8" w14:textId="4CD6EAD6" w:rsidR="00400524" w:rsidDel="00B46A84" w:rsidRDefault="00400524">
      <w:pPr>
        <w:tabs>
          <w:tab w:val="left" w:pos="142"/>
          <w:tab w:val="left" w:pos="1276"/>
        </w:tabs>
        <w:autoSpaceDE w:val="0"/>
        <w:autoSpaceDN w:val="0"/>
        <w:adjustRightInd w:val="0"/>
        <w:ind w:left="709"/>
        <w:jc w:val="both"/>
        <w:rPr>
          <w:del w:id="1958" w:author="Usuario de Windows" w:date="2023-03-23T11:18:00Z"/>
          <w:rFonts w:ascii="Arial Narrow" w:hAnsi="Arial Narrow" w:cs="Arial"/>
          <w:sz w:val="22"/>
          <w:szCs w:val="22"/>
        </w:rPr>
      </w:pPr>
    </w:p>
    <w:p w14:paraId="02D53E30" w14:textId="6BFBE1AA" w:rsidR="00794FCD" w:rsidDel="00B46A84" w:rsidRDefault="00794FCD">
      <w:pPr>
        <w:tabs>
          <w:tab w:val="left" w:pos="142"/>
          <w:tab w:val="left" w:pos="1276"/>
        </w:tabs>
        <w:autoSpaceDE w:val="0"/>
        <w:autoSpaceDN w:val="0"/>
        <w:adjustRightInd w:val="0"/>
        <w:ind w:left="709"/>
        <w:jc w:val="both"/>
        <w:rPr>
          <w:del w:id="1959" w:author="Usuario de Windows" w:date="2023-03-23T11:18:00Z"/>
          <w:rFonts w:ascii="Arial Narrow" w:hAnsi="Arial Narrow" w:cs="Arial"/>
          <w:sz w:val="22"/>
          <w:szCs w:val="22"/>
        </w:rPr>
      </w:pPr>
    </w:p>
    <w:p w14:paraId="0CBE93FE" w14:textId="390D335D" w:rsidR="00794FCD" w:rsidDel="00B46A84" w:rsidRDefault="00794FCD">
      <w:pPr>
        <w:tabs>
          <w:tab w:val="left" w:pos="142"/>
          <w:tab w:val="left" w:pos="1276"/>
        </w:tabs>
        <w:autoSpaceDE w:val="0"/>
        <w:autoSpaceDN w:val="0"/>
        <w:adjustRightInd w:val="0"/>
        <w:ind w:left="709"/>
        <w:jc w:val="both"/>
        <w:rPr>
          <w:del w:id="1960" w:author="Usuario de Windows" w:date="2023-03-23T11:18:00Z"/>
          <w:rFonts w:ascii="Arial Narrow" w:hAnsi="Arial Narrow" w:cs="Arial"/>
          <w:sz w:val="22"/>
          <w:szCs w:val="22"/>
        </w:rPr>
      </w:pPr>
    </w:p>
    <w:p w14:paraId="4EEFE90E" w14:textId="4A785352" w:rsidR="00794FCD" w:rsidDel="00B46A84" w:rsidRDefault="00794FCD">
      <w:pPr>
        <w:tabs>
          <w:tab w:val="left" w:pos="142"/>
          <w:tab w:val="left" w:pos="1276"/>
        </w:tabs>
        <w:autoSpaceDE w:val="0"/>
        <w:autoSpaceDN w:val="0"/>
        <w:adjustRightInd w:val="0"/>
        <w:ind w:left="709"/>
        <w:jc w:val="both"/>
        <w:rPr>
          <w:del w:id="1961" w:author="Usuario de Windows" w:date="2023-03-23T11:18:00Z"/>
          <w:rFonts w:ascii="Arial Narrow" w:hAnsi="Arial Narrow" w:cs="Arial"/>
          <w:sz w:val="22"/>
          <w:szCs w:val="22"/>
        </w:rPr>
      </w:pPr>
    </w:p>
    <w:p w14:paraId="13AD1823" w14:textId="05215725" w:rsidR="00794FCD" w:rsidDel="00B46A84" w:rsidRDefault="00794FCD">
      <w:pPr>
        <w:tabs>
          <w:tab w:val="left" w:pos="142"/>
          <w:tab w:val="left" w:pos="1276"/>
        </w:tabs>
        <w:autoSpaceDE w:val="0"/>
        <w:autoSpaceDN w:val="0"/>
        <w:adjustRightInd w:val="0"/>
        <w:ind w:left="709"/>
        <w:jc w:val="both"/>
        <w:rPr>
          <w:del w:id="1962" w:author="Usuario de Windows" w:date="2023-03-23T11:18:00Z"/>
          <w:rFonts w:ascii="Arial Narrow" w:hAnsi="Arial Narrow" w:cs="Arial"/>
          <w:sz w:val="22"/>
          <w:szCs w:val="22"/>
        </w:rPr>
      </w:pPr>
    </w:p>
    <w:p w14:paraId="02FBD14C" w14:textId="6B18DE8F" w:rsidR="00794FCD" w:rsidDel="00B46A84" w:rsidRDefault="00794FCD">
      <w:pPr>
        <w:tabs>
          <w:tab w:val="left" w:pos="142"/>
          <w:tab w:val="left" w:pos="1276"/>
        </w:tabs>
        <w:autoSpaceDE w:val="0"/>
        <w:autoSpaceDN w:val="0"/>
        <w:adjustRightInd w:val="0"/>
        <w:ind w:left="709"/>
        <w:jc w:val="both"/>
        <w:rPr>
          <w:del w:id="1963" w:author="Usuario de Windows" w:date="2023-03-23T11:18:00Z"/>
          <w:rFonts w:ascii="Arial Narrow" w:hAnsi="Arial Narrow" w:cs="Arial"/>
          <w:sz w:val="22"/>
          <w:szCs w:val="22"/>
        </w:rPr>
      </w:pPr>
    </w:p>
    <w:p w14:paraId="0DFA9A1F" w14:textId="341F1607" w:rsidR="00794FCD" w:rsidDel="00B46A84" w:rsidRDefault="00794FCD">
      <w:pPr>
        <w:tabs>
          <w:tab w:val="left" w:pos="142"/>
          <w:tab w:val="left" w:pos="1276"/>
        </w:tabs>
        <w:autoSpaceDE w:val="0"/>
        <w:autoSpaceDN w:val="0"/>
        <w:adjustRightInd w:val="0"/>
        <w:ind w:left="709"/>
        <w:jc w:val="both"/>
        <w:rPr>
          <w:del w:id="1964" w:author="Usuario de Windows" w:date="2023-03-23T11:18:00Z"/>
          <w:rFonts w:ascii="Arial Narrow" w:hAnsi="Arial Narrow" w:cs="Arial"/>
          <w:sz w:val="22"/>
          <w:szCs w:val="22"/>
        </w:rPr>
      </w:pPr>
    </w:p>
    <w:p w14:paraId="17D9AF02" w14:textId="1AC571BC" w:rsidR="00794FCD" w:rsidDel="00B46A84" w:rsidRDefault="00B46A84">
      <w:pPr>
        <w:tabs>
          <w:tab w:val="left" w:pos="142"/>
          <w:tab w:val="left" w:pos="1276"/>
        </w:tabs>
        <w:autoSpaceDE w:val="0"/>
        <w:autoSpaceDN w:val="0"/>
        <w:adjustRightInd w:val="0"/>
        <w:ind w:left="709"/>
        <w:jc w:val="both"/>
        <w:rPr>
          <w:del w:id="1965" w:author="Usuario de Windows" w:date="2023-03-23T11:18:00Z"/>
          <w:rFonts w:ascii="Arial Narrow" w:hAnsi="Arial Narrow" w:cs="Arial"/>
          <w:sz w:val="22"/>
          <w:szCs w:val="22"/>
        </w:rPr>
      </w:pPr>
      <w:del w:id="1966" w:author="Usuario de Windows" w:date="2023-03-23T11:27:00Z">
        <w:r w:rsidDel="000403C1">
          <w:rPr>
            <w:noProof/>
            <w:lang w:eastAsia="es-PE"/>
          </w:rPr>
          <w:drawing>
            <wp:anchor distT="0" distB="0" distL="0" distR="0" simplePos="0" relativeHeight="251662336" behindDoc="1" locked="0" layoutInCell="1" allowOverlap="1" wp14:anchorId="49353131" wp14:editId="55FC585E">
              <wp:simplePos x="0" y="0"/>
              <wp:positionH relativeFrom="margin">
                <wp:posOffset>550121</wp:posOffset>
              </wp:positionH>
              <wp:positionV relativeFrom="margin">
                <wp:posOffset>3420590</wp:posOffset>
              </wp:positionV>
              <wp:extent cx="4924425" cy="5410200"/>
              <wp:effectExtent l="0" t="0" r="9525" b="0"/>
              <wp:wrapTight wrapText="bothSides">
                <wp:wrapPolygon edited="0">
                  <wp:start x="0" y="0"/>
                  <wp:lineTo x="0" y="21524"/>
                  <wp:lineTo x="21558" y="21524"/>
                  <wp:lineTo x="21558" y="0"/>
                  <wp:lineTo x="0" y="0"/>
                </wp:wrapPolygon>
              </wp:wrapTigh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3" cstate="print"/>
                      <a:stretch>
                        <a:fillRect/>
                      </a:stretch>
                    </pic:blipFill>
                    <pic:spPr>
                      <a:xfrm>
                        <a:off x="0" y="0"/>
                        <a:ext cx="4924425" cy="5410200"/>
                      </a:xfrm>
                      <a:prstGeom prst="rect">
                        <a:avLst/>
                      </a:prstGeom>
                    </pic:spPr>
                  </pic:pic>
                </a:graphicData>
              </a:graphic>
              <wp14:sizeRelH relativeFrom="margin">
                <wp14:pctWidth>0</wp14:pctWidth>
              </wp14:sizeRelH>
              <wp14:sizeRelV relativeFrom="margin">
                <wp14:pctHeight>0</wp14:pctHeight>
              </wp14:sizeRelV>
            </wp:anchor>
          </w:drawing>
        </w:r>
      </w:del>
    </w:p>
    <w:p w14:paraId="798653B5" w14:textId="451581C3" w:rsidR="00794FCD" w:rsidDel="00B46A84" w:rsidRDefault="00794FCD">
      <w:pPr>
        <w:tabs>
          <w:tab w:val="left" w:pos="142"/>
          <w:tab w:val="left" w:pos="1276"/>
        </w:tabs>
        <w:autoSpaceDE w:val="0"/>
        <w:autoSpaceDN w:val="0"/>
        <w:adjustRightInd w:val="0"/>
        <w:ind w:left="709"/>
        <w:jc w:val="both"/>
        <w:rPr>
          <w:del w:id="1967" w:author="Usuario de Windows" w:date="2023-03-23T11:18:00Z"/>
          <w:rFonts w:ascii="Arial Narrow" w:hAnsi="Arial Narrow" w:cs="Arial"/>
          <w:sz w:val="22"/>
          <w:szCs w:val="22"/>
        </w:rPr>
      </w:pPr>
    </w:p>
    <w:p w14:paraId="3AC6041B" w14:textId="651FED6E" w:rsidR="00794FCD" w:rsidDel="00B46A84" w:rsidRDefault="00794FCD">
      <w:pPr>
        <w:tabs>
          <w:tab w:val="left" w:pos="142"/>
          <w:tab w:val="left" w:pos="1276"/>
        </w:tabs>
        <w:autoSpaceDE w:val="0"/>
        <w:autoSpaceDN w:val="0"/>
        <w:adjustRightInd w:val="0"/>
        <w:ind w:left="709"/>
        <w:jc w:val="both"/>
        <w:rPr>
          <w:del w:id="1968" w:author="Usuario de Windows" w:date="2023-03-23T11:18:00Z"/>
          <w:rFonts w:ascii="Arial Narrow" w:hAnsi="Arial Narrow" w:cs="Arial"/>
          <w:sz w:val="22"/>
          <w:szCs w:val="22"/>
        </w:rPr>
      </w:pPr>
    </w:p>
    <w:p w14:paraId="0676F780" w14:textId="14E47BC4" w:rsidR="00794FCD" w:rsidDel="00B46A84" w:rsidRDefault="00794FCD">
      <w:pPr>
        <w:tabs>
          <w:tab w:val="left" w:pos="142"/>
          <w:tab w:val="left" w:pos="1276"/>
        </w:tabs>
        <w:autoSpaceDE w:val="0"/>
        <w:autoSpaceDN w:val="0"/>
        <w:adjustRightInd w:val="0"/>
        <w:ind w:left="709"/>
        <w:jc w:val="both"/>
        <w:rPr>
          <w:del w:id="1969" w:author="Usuario de Windows" w:date="2023-03-23T11:18:00Z"/>
          <w:rFonts w:ascii="Arial Narrow" w:hAnsi="Arial Narrow" w:cs="Arial"/>
          <w:sz w:val="22"/>
          <w:szCs w:val="22"/>
        </w:rPr>
      </w:pPr>
    </w:p>
    <w:p w14:paraId="0EB025DF" w14:textId="1C6CC9C6" w:rsidR="00794FCD" w:rsidDel="00B46A84" w:rsidRDefault="00794FCD">
      <w:pPr>
        <w:tabs>
          <w:tab w:val="left" w:pos="142"/>
          <w:tab w:val="left" w:pos="1276"/>
        </w:tabs>
        <w:autoSpaceDE w:val="0"/>
        <w:autoSpaceDN w:val="0"/>
        <w:adjustRightInd w:val="0"/>
        <w:ind w:left="709"/>
        <w:jc w:val="both"/>
        <w:rPr>
          <w:del w:id="1970" w:author="Usuario de Windows" w:date="2023-03-23T11:18:00Z"/>
          <w:rFonts w:ascii="Arial Narrow" w:hAnsi="Arial Narrow" w:cs="Arial"/>
          <w:sz w:val="22"/>
          <w:szCs w:val="22"/>
        </w:rPr>
      </w:pPr>
    </w:p>
    <w:p w14:paraId="79C66BC9" w14:textId="148573EB" w:rsidR="00794FCD" w:rsidDel="00B46A84" w:rsidRDefault="00794FCD">
      <w:pPr>
        <w:tabs>
          <w:tab w:val="left" w:pos="142"/>
          <w:tab w:val="left" w:pos="1276"/>
        </w:tabs>
        <w:autoSpaceDE w:val="0"/>
        <w:autoSpaceDN w:val="0"/>
        <w:adjustRightInd w:val="0"/>
        <w:ind w:left="709"/>
        <w:jc w:val="both"/>
        <w:rPr>
          <w:del w:id="1971" w:author="Usuario de Windows" w:date="2023-03-23T11:18:00Z"/>
          <w:rFonts w:ascii="Arial Narrow" w:hAnsi="Arial Narrow" w:cs="Arial"/>
          <w:sz w:val="22"/>
          <w:szCs w:val="22"/>
        </w:rPr>
      </w:pPr>
    </w:p>
    <w:p w14:paraId="62F96D68" w14:textId="5EBCC0AE" w:rsidR="00794FCD" w:rsidDel="00B46A84" w:rsidRDefault="00794FCD">
      <w:pPr>
        <w:tabs>
          <w:tab w:val="left" w:pos="142"/>
          <w:tab w:val="left" w:pos="1276"/>
        </w:tabs>
        <w:autoSpaceDE w:val="0"/>
        <w:autoSpaceDN w:val="0"/>
        <w:adjustRightInd w:val="0"/>
        <w:ind w:left="709"/>
        <w:jc w:val="both"/>
        <w:rPr>
          <w:del w:id="1972" w:author="Usuario de Windows" w:date="2023-03-23T11:18:00Z"/>
          <w:rFonts w:ascii="Arial Narrow" w:hAnsi="Arial Narrow" w:cs="Arial"/>
          <w:sz w:val="22"/>
          <w:szCs w:val="22"/>
        </w:rPr>
      </w:pPr>
    </w:p>
    <w:p w14:paraId="1E672829" w14:textId="0A38C9E7" w:rsidR="00794FCD" w:rsidDel="00B46A84" w:rsidRDefault="00794FCD">
      <w:pPr>
        <w:tabs>
          <w:tab w:val="left" w:pos="142"/>
          <w:tab w:val="left" w:pos="1276"/>
        </w:tabs>
        <w:autoSpaceDE w:val="0"/>
        <w:autoSpaceDN w:val="0"/>
        <w:adjustRightInd w:val="0"/>
        <w:ind w:left="709"/>
        <w:jc w:val="both"/>
        <w:rPr>
          <w:del w:id="1973" w:author="Usuario de Windows" w:date="2023-03-23T11:18:00Z"/>
          <w:rFonts w:ascii="Arial Narrow" w:hAnsi="Arial Narrow" w:cs="Arial"/>
          <w:sz w:val="22"/>
          <w:szCs w:val="22"/>
        </w:rPr>
      </w:pPr>
    </w:p>
    <w:p w14:paraId="121E812B" w14:textId="3FA64B9B" w:rsidR="00794FCD" w:rsidDel="00B46A84" w:rsidRDefault="00794FCD">
      <w:pPr>
        <w:tabs>
          <w:tab w:val="left" w:pos="142"/>
          <w:tab w:val="left" w:pos="1276"/>
        </w:tabs>
        <w:autoSpaceDE w:val="0"/>
        <w:autoSpaceDN w:val="0"/>
        <w:adjustRightInd w:val="0"/>
        <w:ind w:left="709"/>
        <w:jc w:val="both"/>
        <w:rPr>
          <w:del w:id="1974" w:author="Usuario de Windows" w:date="2023-03-23T11:18:00Z"/>
          <w:rFonts w:ascii="Arial Narrow" w:hAnsi="Arial Narrow" w:cs="Arial"/>
          <w:sz w:val="22"/>
          <w:szCs w:val="22"/>
        </w:rPr>
      </w:pPr>
    </w:p>
    <w:p w14:paraId="762ED57C" w14:textId="69AF44FC" w:rsidR="00794FCD" w:rsidDel="00B46A84" w:rsidRDefault="00794FCD">
      <w:pPr>
        <w:tabs>
          <w:tab w:val="left" w:pos="142"/>
          <w:tab w:val="left" w:pos="1276"/>
        </w:tabs>
        <w:autoSpaceDE w:val="0"/>
        <w:autoSpaceDN w:val="0"/>
        <w:adjustRightInd w:val="0"/>
        <w:ind w:left="709"/>
        <w:jc w:val="both"/>
        <w:rPr>
          <w:del w:id="1975" w:author="Usuario de Windows" w:date="2023-03-23T11:18:00Z"/>
          <w:rFonts w:ascii="Arial Narrow" w:hAnsi="Arial Narrow" w:cs="Arial"/>
          <w:sz w:val="22"/>
          <w:szCs w:val="22"/>
        </w:rPr>
      </w:pPr>
    </w:p>
    <w:p w14:paraId="01019102" w14:textId="7AEF0BEE" w:rsidR="00400524" w:rsidDel="000403C1" w:rsidRDefault="00400524">
      <w:pPr>
        <w:tabs>
          <w:tab w:val="left" w:pos="142"/>
          <w:tab w:val="left" w:pos="1276"/>
        </w:tabs>
        <w:autoSpaceDE w:val="0"/>
        <w:autoSpaceDN w:val="0"/>
        <w:adjustRightInd w:val="0"/>
        <w:ind w:left="709"/>
        <w:jc w:val="both"/>
        <w:rPr>
          <w:del w:id="1976" w:author="Usuario de Windows" w:date="2023-03-23T11:27:00Z"/>
          <w:rFonts w:ascii="Arial Narrow" w:hAnsi="Arial Narrow" w:cs="Arial"/>
          <w:sz w:val="22"/>
          <w:szCs w:val="22"/>
        </w:rPr>
      </w:pPr>
    </w:p>
    <w:p w14:paraId="34D26378" w14:textId="10ECD379" w:rsidR="00986622" w:rsidDel="000403C1" w:rsidRDefault="00986622">
      <w:pPr>
        <w:tabs>
          <w:tab w:val="left" w:pos="142"/>
          <w:tab w:val="left" w:pos="1276"/>
        </w:tabs>
        <w:autoSpaceDE w:val="0"/>
        <w:autoSpaceDN w:val="0"/>
        <w:adjustRightInd w:val="0"/>
        <w:ind w:left="709"/>
        <w:jc w:val="center"/>
        <w:rPr>
          <w:del w:id="1977" w:author="Usuario de Windows" w:date="2023-03-23T11:27:00Z"/>
          <w:rFonts w:ascii="Arial Narrow" w:hAnsi="Arial Narrow" w:cs="Arial"/>
          <w:b/>
          <w:bCs/>
        </w:rPr>
      </w:pPr>
      <w:del w:id="1978" w:author="Usuario de Windows" w:date="2023-03-23T11:27:00Z">
        <w:r w:rsidRPr="00986622" w:rsidDel="000403C1">
          <w:rPr>
            <w:rFonts w:ascii="Arial Narrow" w:hAnsi="Arial Narrow" w:cs="Arial"/>
            <w:b/>
            <w:bCs/>
          </w:rPr>
          <w:delText>Imagen n. ° 2</w:delText>
        </w:r>
      </w:del>
    </w:p>
    <w:p w14:paraId="4F2F0060" w14:textId="1AFD3997" w:rsidR="00986622" w:rsidDel="000403C1" w:rsidRDefault="00117AA5">
      <w:pPr>
        <w:tabs>
          <w:tab w:val="left" w:pos="142"/>
          <w:tab w:val="left" w:pos="1276"/>
        </w:tabs>
        <w:autoSpaceDE w:val="0"/>
        <w:autoSpaceDN w:val="0"/>
        <w:adjustRightInd w:val="0"/>
        <w:ind w:left="709"/>
        <w:jc w:val="center"/>
        <w:rPr>
          <w:del w:id="1979" w:author="Usuario de Windows" w:date="2023-03-23T11:27:00Z"/>
          <w:rFonts w:ascii="Arial Narrow" w:hAnsi="Arial Narrow" w:cs="Arial"/>
          <w:b/>
          <w:bCs/>
        </w:rPr>
      </w:pPr>
      <w:del w:id="1980" w:author="Usuario de Windows" w:date="2023-03-23T11:27:00Z">
        <w:r w:rsidDel="000403C1">
          <w:rPr>
            <w:rFonts w:ascii="Arial Narrow" w:hAnsi="Arial Narrow" w:cs="Arial"/>
            <w:b/>
            <w:bCs/>
          </w:rPr>
          <w:delText>O</w:delText>
        </w:r>
        <w:r w:rsidR="00986622" w:rsidDel="000403C1">
          <w:rPr>
            <w:rFonts w:ascii="Arial Narrow" w:hAnsi="Arial Narrow" w:cs="Arial"/>
            <w:b/>
            <w:bCs/>
          </w:rPr>
          <w:delText>rden de compra n.° 3961 de 04 de octubre de 2022</w:delText>
        </w:r>
      </w:del>
    </w:p>
    <w:p w14:paraId="04913090" w14:textId="60C96DFD" w:rsidR="006E0280" w:rsidDel="000403C1" w:rsidRDefault="004F5B25">
      <w:pPr>
        <w:tabs>
          <w:tab w:val="left" w:pos="142"/>
          <w:tab w:val="left" w:pos="1276"/>
        </w:tabs>
        <w:autoSpaceDE w:val="0"/>
        <w:autoSpaceDN w:val="0"/>
        <w:adjustRightInd w:val="0"/>
        <w:ind w:left="709"/>
        <w:rPr>
          <w:del w:id="1981" w:author="Usuario de Windows" w:date="2023-03-23T11:27:00Z"/>
          <w:rFonts w:ascii="Arial Narrow" w:hAnsi="Arial Narrow" w:cs="Arial"/>
          <w:b/>
          <w:bCs/>
          <w:sz w:val="16"/>
          <w:szCs w:val="16"/>
        </w:rPr>
      </w:pPr>
      <w:del w:id="1982" w:author="Usuario de Windows" w:date="2023-03-23T11:27:00Z">
        <w:r w:rsidRPr="004F5B25" w:rsidDel="000403C1">
          <w:rPr>
            <w:rFonts w:ascii="Arial Narrow" w:hAnsi="Arial Narrow" w:cs="Arial"/>
            <w:b/>
            <w:bCs/>
            <w:sz w:val="16"/>
            <w:szCs w:val="16"/>
          </w:rPr>
          <w:delText xml:space="preserve">     </w:delText>
        </w:r>
      </w:del>
    </w:p>
    <w:p w14:paraId="4A40D0C1" w14:textId="22D0A9FC" w:rsidR="000C4F37" w:rsidRDefault="000C4F37">
      <w:pPr>
        <w:tabs>
          <w:tab w:val="left" w:pos="142"/>
          <w:tab w:val="left" w:pos="1276"/>
        </w:tabs>
        <w:autoSpaceDE w:val="0"/>
        <w:autoSpaceDN w:val="0"/>
        <w:adjustRightInd w:val="0"/>
        <w:ind w:left="709"/>
        <w:jc w:val="center"/>
        <w:rPr>
          <w:rFonts w:ascii="Arial Narrow" w:hAnsi="Arial Narrow" w:cs="Arial"/>
          <w:sz w:val="22"/>
          <w:szCs w:val="22"/>
        </w:rPr>
      </w:pPr>
    </w:p>
    <w:p w14:paraId="084DACE0" w14:textId="5B527D9D" w:rsidR="000C4F37" w:rsidDel="000F248C" w:rsidRDefault="000C4F37">
      <w:pPr>
        <w:tabs>
          <w:tab w:val="left" w:pos="142"/>
          <w:tab w:val="left" w:pos="1276"/>
        </w:tabs>
        <w:autoSpaceDE w:val="0"/>
        <w:autoSpaceDN w:val="0"/>
        <w:adjustRightInd w:val="0"/>
        <w:ind w:left="709"/>
        <w:jc w:val="center"/>
        <w:rPr>
          <w:del w:id="1983" w:author="Usuario de Windows" w:date="2023-03-23T12:03:00Z"/>
          <w:rFonts w:ascii="Arial Narrow" w:hAnsi="Arial Narrow" w:cs="Arial"/>
          <w:sz w:val="22"/>
          <w:szCs w:val="22"/>
        </w:rPr>
      </w:pPr>
    </w:p>
    <w:p w14:paraId="7B84E385" w14:textId="06A9C83B" w:rsidR="000C4F37" w:rsidDel="000F248C" w:rsidRDefault="000C4F37">
      <w:pPr>
        <w:tabs>
          <w:tab w:val="left" w:pos="142"/>
          <w:tab w:val="left" w:pos="1276"/>
        </w:tabs>
        <w:autoSpaceDE w:val="0"/>
        <w:autoSpaceDN w:val="0"/>
        <w:adjustRightInd w:val="0"/>
        <w:ind w:left="709"/>
        <w:jc w:val="center"/>
        <w:rPr>
          <w:del w:id="1984" w:author="Usuario de Windows" w:date="2023-03-23T12:03:00Z"/>
          <w:rFonts w:ascii="Arial Narrow" w:hAnsi="Arial Narrow" w:cs="Arial"/>
          <w:sz w:val="22"/>
          <w:szCs w:val="22"/>
        </w:rPr>
      </w:pPr>
    </w:p>
    <w:p w14:paraId="427E3C48" w14:textId="3A732AE5" w:rsidR="000C4F37" w:rsidDel="000F248C" w:rsidRDefault="000C4F37">
      <w:pPr>
        <w:tabs>
          <w:tab w:val="left" w:pos="142"/>
          <w:tab w:val="left" w:pos="1276"/>
        </w:tabs>
        <w:autoSpaceDE w:val="0"/>
        <w:autoSpaceDN w:val="0"/>
        <w:adjustRightInd w:val="0"/>
        <w:ind w:left="709"/>
        <w:jc w:val="center"/>
        <w:rPr>
          <w:del w:id="1985" w:author="Usuario de Windows" w:date="2023-03-23T12:03:00Z"/>
          <w:rFonts w:ascii="Arial Narrow" w:hAnsi="Arial Narrow" w:cs="Arial"/>
          <w:sz w:val="22"/>
          <w:szCs w:val="22"/>
        </w:rPr>
      </w:pPr>
    </w:p>
    <w:p w14:paraId="6144B623" w14:textId="6F415427" w:rsidR="000C4F37" w:rsidDel="000F248C" w:rsidRDefault="000C4F37">
      <w:pPr>
        <w:tabs>
          <w:tab w:val="left" w:pos="142"/>
          <w:tab w:val="left" w:pos="1276"/>
        </w:tabs>
        <w:autoSpaceDE w:val="0"/>
        <w:autoSpaceDN w:val="0"/>
        <w:adjustRightInd w:val="0"/>
        <w:ind w:left="709"/>
        <w:jc w:val="center"/>
        <w:rPr>
          <w:del w:id="1986" w:author="Usuario de Windows" w:date="2023-03-23T12:03:00Z"/>
          <w:rFonts w:ascii="Arial Narrow" w:hAnsi="Arial Narrow" w:cs="Arial"/>
          <w:sz w:val="22"/>
          <w:szCs w:val="22"/>
        </w:rPr>
      </w:pPr>
    </w:p>
    <w:p w14:paraId="30D3BE6D" w14:textId="67306FAB" w:rsidR="000C4F37" w:rsidDel="000403C1" w:rsidRDefault="000C4F37">
      <w:pPr>
        <w:tabs>
          <w:tab w:val="left" w:pos="142"/>
          <w:tab w:val="left" w:pos="1276"/>
        </w:tabs>
        <w:autoSpaceDE w:val="0"/>
        <w:autoSpaceDN w:val="0"/>
        <w:adjustRightInd w:val="0"/>
        <w:ind w:left="709"/>
        <w:jc w:val="center"/>
        <w:rPr>
          <w:del w:id="1987" w:author="Usuario de Windows" w:date="2023-03-23T11:27:00Z"/>
          <w:rFonts w:ascii="Arial Narrow" w:hAnsi="Arial Narrow" w:cs="Arial"/>
          <w:sz w:val="22"/>
          <w:szCs w:val="22"/>
        </w:rPr>
      </w:pPr>
    </w:p>
    <w:p w14:paraId="3692F657" w14:textId="4838EB02" w:rsidR="000C4F37" w:rsidDel="000403C1" w:rsidRDefault="000C4F37">
      <w:pPr>
        <w:tabs>
          <w:tab w:val="left" w:pos="142"/>
          <w:tab w:val="left" w:pos="1276"/>
        </w:tabs>
        <w:autoSpaceDE w:val="0"/>
        <w:autoSpaceDN w:val="0"/>
        <w:adjustRightInd w:val="0"/>
        <w:ind w:left="709"/>
        <w:jc w:val="center"/>
        <w:rPr>
          <w:del w:id="1988" w:author="Usuario de Windows" w:date="2023-03-23T11:27:00Z"/>
          <w:rFonts w:ascii="Arial Narrow" w:hAnsi="Arial Narrow" w:cs="Arial"/>
          <w:sz w:val="22"/>
          <w:szCs w:val="22"/>
        </w:rPr>
      </w:pPr>
    </w:p>
    <w:p w14:paraId="2CE9C330" w14:textId="4A9C772E" w:rsidR="000C4F37" w:rsidDel="000403C1" w:rsidRDefault="000C4F37">
      <w:pPr>
        <w:tabs>
          <w:tab w:val="left" w:pos="142"/>
          <w:tab w:val="left" w:pos="1276"/>
        </w:tabs>
        <w:autoSpaceDE w:val="0"/>
        <w:autoSpaceDN w:val="0"/>
        <w:adjustRightInd w:val="0"/>
        <w:ind w:left="709"/>
        <w:jc w:val="center"/>
        <w:rPr>
          <w:del w:id="1989" w:author="Usuario de Windows" w:date="2023-03-23T11:27:00Z"/>
          <w:rFonts w:ascii="Arial Narrow" w:hAnsi="Arial Narrow" w:cs="Arial"/>
          <w:sz w:val="22"/>
          <w:szCs w:val="22"/>
        </w:rPr>
      </w:pPr>
    </w:p>
    <w:p w14:paraId="763EA294" w14:textId="6F94F62D" w:rsidR="000C4F37" w:rsidDel="000403C1" w:rsidRDefault="000C4F37">
      <w:pPr>
        <w:tabs>
          <w:tab w:val="left" w:pos="142"/>
          <w:tab w:val="left" w:pos="1276"/>
        </w:tabs>
        <w:autoSpaceDE w:val="0"/>
        <w:autoSpaceDN w:val="0"/>
        <w:adjustRightInd w:val="0"/>
        <w:ind w:left="709"/>
        <w:jc w:val="center"/>
        <w:rPr>
          <w:del w:id="1990" w:author="Usuario de Windows" w:date="2023-03-23T11:27:00Z"/>
          <w:rFonts w:ascii="Arial Narrow" w:hAnsi="Arial Narrow" w:cs="Arial"/>
          <w:sz w:val="22"/>
          <w:szCs w:val="22"/>
        </w:rPr>
      </w:pPr>
    </w:p>
    <w:p w14:paraId="16A257D2" w14:textId="40B50DB7" w:rsidR="000C4F37" w:rsidDel="000403C1" w:rsidRDefault="000C4F37">
      <w:pPr>
        <w:tabs>
          <w:tab w:val="left" w:pos="142"/>
          <w:tab w:val="left" w:pos="1276"/>
        </w:tabs>
        <w:autoSpaceDE w:val="0"/>
        <w:autoSpaceDN w:val="0"/>
        <w:adjustRightInd w:val="0"/>
        <w:ind w:left="709"/>
        <w:jc w:val="center"/>
        <w:rPr>
          <w:del w:id="1991" w:author="Usuario de Windows" w:date="2023-03-23T11:27:00Z"/>
          <w:rFonts w:ascii="Arial Narrow" w:hAnsi="Arial Narrow" w:cs="Arial"/>
          <w:sz w:val="22"/>
          <w:szCs w:val="22"/>
        </w:rPr>
      </w:pPr>
    </w:p>
    <w:p w14:paraId="6252F13E" w14:textId="7CDBF893" w:rsidR="000C4F37" w:rsidDel="000403C1" w:rsidRDefault="000C4F37">
      <w:pPr>
        <w:tabs>
          <w:tab w:val="left" w:pos="142"/>
          <w:tab w:val="left" w:pos="1276"/>
        </w:tabs>
        <w:autoSpaceDE w:val="0"/>
        <w:autoSpaceDN w:val="0"/>
        <w:adjustRightInd w:val="0"/>
        <w:ind w:left="709"/>
        <w:jc w:val="center"/>
        <w:rPr>
          <w:del w:id="1992" w:author="Usuario de Windows" w:date="2023-03-23T11:27:00Z"/>
          <w:rFonts w:ascii="Arial Narrow" w:hAnsi="Arial Narrow" w:cs="Arial"/>
          <w:sz w:val="22"/>
          <w:szCs w:val="22"/>
        </w:rPr>
      </w:pPr>
    </w:p>
    <w:p w14:paraId="3403503A" w14:textId="1DDC0A1A" w:rsidR="000C4F37" w:rsidDel="000403C1" w:rsidRDefault="000C4F37">
      <w:pPr>
        <w:tabs>
          <w:tab w:val="left" w:pos="142"/>
          <w:tab w:val="left" w:pos="1276"/>
        </w:tabs>
        <w:autoSpaceDE w:val="0"/>
        <w:autoSpaceDN w:val="0"/>
        <w:adjustRightInd w:val="0"/>
        <w:ind w:left="709"/>
        <w:jc w:val="center"/>
        <w:rPr>
          <w:del w:id="1993" w:author="Usuario de Windows" w:date="2023-03-23T11:27:00Z"/>
          <w:rFonts w:ascii="Arial Narrow" w:hAnsi="Arial Narrow" w:cs="Arial"/>
          <w:sz w:val="22"/>
          <w:szCs w:val="22"/>
        </w:rPr>
      </w:pPr>
    </w:p>
    <w:p w14:paraId="5005A776" w14:textId="1D7C5419" w:rsidR="000C4F37" w:rsidDel="000403C1" w:rsidRDefault="000C4F37">
      <w:pPr>
        <w:tabs>
          <w:tab w:val="left" w:pos="142"/>
          <w:tab w:val="left" w:pos="1276"/>
        </w:tabs>
        <w:autoSpaceDE w:val="0"/>
        <w:autoSpaceDN w:val="0"/>
        <w:adjustRightInd w:val="0"/>
        <w:ind w:left="709"/>
        <w:jc w:val="center"/>
        <w:rPr>
          <w:del w:id="1994" w:author="Usuario de Windows" w:date="2023-03-23T11:27:00Z"/>
          <w:rFonts w:ascii="Arial Narrow" w:hAnsi="Arial Narrow" w:cs="Arial"/>
          <w:sz w:val="22"/>
          <w:szCs w:val="22"/>
        </w:rPr>
      </w:pPr>
    </w:p>
    <w:p w14:paraId="22BF4E87" w14:textId="45B315F4" w:rsidR="000C4F37" w:rsidDel="000403C1" w:rsidRDefault="000C4F37">
      <w:pPr>
        <w:tabs>
          <w:tab w:val="left" w:pos="142"/>
          <w:tab w:val="left" w:pos="1276"/>
        </w:tabs>
        <w:autoSpaceDE w:val="0"/>
        <w:autoSpaceDN w:val="0"/>
        <w:adjustRightInd w:val="0"/>
        <w:ind w:left="709"/>
        <w:jc w:val="center"/>
        <w:rPr>
          <w:del w:id="1995" w:author="Usuario de Windows" w:date="2023-03-23T11:27:00Z"/>
          <w:rFonts w:ascii="Arial Narrow" w:hAnsi="Arial Narrow" w:cs="Arial"/>
          <w:sz w:val="22"/>
          <w:szCs w:val="22"/>
        </w:rPr>
      </w:pPr>
    </w:p>
    <w:p w14:paraId="7D394C3B" w14:textId="025E0770" w:rsidR="000C4F37" w:rsidDel="000403C1" w:rsidRDefault="000C4F37">
      <w:pPr>
        <w:tabs>
          <w:tab w:val="left" w:pos="142"/>
          <w:tab w:val="left" w:pos="1276"/>
        </w:tabs>
        <w:autoSpaceDE w:val="0"/>
        <w:autoSpaceDN w:val="0"/>
        <w:adjustRightInd w:val="0"/>
        <w:ind w:left="709"/>
        <w:jc w:val="center"/>
        <w:rPr>
          <w:del w:id="1996" w:author="Usuario de Windows" w:date="2023-03-23T11:27:00Z"/>
          <w:rFonts w:ascii="Arial Narrow" w:hAnsi="Arial Narrow" w:cs="Arial"/>
          <w:sz w:val="22"/>
          <w:szCs w:val="22"/>
        </w:rPr>
      </w:pPr>
    </w:p>
    <w:p w14:paraId="73C74346" w14:textId="6C500656" w:rsidR="000C4F37" w:rsidDel="000403C1" w:rsidRDefault="000C4F37">
      <w:pPr>
        <w:tabs>
          <w:tab w:val="left" w:pos="142"/>
          <w:tab w:val="left" w:pos="1276"/>
        </w:tabs>
        <w:autoSpaceDE w:val="0"/>
        <w:autoSpaceDN w:val="0"/>
        <w:adjustRightInd w:val="0"/>
        <w:ind w:left="709"/>
        <w:jc w:val="center"/>
        <w:rPr>
          <w:del w:id="1997" w:author="Usuario de Windows" w:date="2023-03-23T11:27:00Z"/>
          <w:rFonts w:ascii="Arial Narrow" w:hAnsi="Arial Narrow" w:cs="Arial"/>
          <w:sz w:val="22"/>
          <w:szCs w:val="22"/>
        </w:rPr>
      </w:pPr>
    </w:p>
    <w:p w14:paraId="41CB38D6" w14:textId="5510095B" w:rsidR="000C4F37" w:rsidDel="000403C1" w:rsidRDefault="000C4F37">
      <w:pPr>
        <w:tabs>
          <w:tab w:val="left" w:pos="142"/>
          <w:tab w:val="left" w:pos="1276"/>
        </w:tabs>
        <w:autoSpaceDE w:val="0"/>
        <w:autoSpaceDN w:val="0"/>
        <w:adjustRightInd w:val="0"/>
        <w:ind w:left="709"/>
        <w:jc w:val="center"/>
        <w:rPr>
          <w:del w:id="1998" w:author="Usuario de Windows" w:date="2023-03-23T11:27:00Z"/>
          <w:rFonts w:ascii="Arial Narrow" w:hAnsi="Arial Narrow" w:cs="Arial"/>
          <w:sz w:val="22"/>
          <w:szCs w:val="22"/>
        </w:rPr>
      </w:pPr>
    </w:p>
    <w:p w14:paraId="695875D3" w14:textId="6343B90E" w:rsidR="000C4F37" w:rsidDel="000403C1" w:rsidRDefault="000C4F37">
      <w:pPr>
        <w:tabs>
          <w:tab w:val="left" w:pos="142"/>
          <w:tab w:val="left" w:pos="1276"/>
        </w:tabs>
        <w:autoSpaceDE w:val="0"/>
        <w:autoSpaceDN w:val="0"/>
        <w:adjustRightInd w:val="0"/>
        <w:ind w:left="709"/>
        <w:jc w:val="center"/>
        <w:rPr>
          <w:del w:id="1999" w:author="Usuario de Windows" w:date="2023-03-23T11:27:00Z"/>
          <w:rFonts w:ascii="Arial Narrow" w:hAnsi="Arial Narrow" w:cs="Arial"/>
          <w:sz w:val="22"/>
          <w:szCs w:val="22"/>
        </w:rPr>
      </w:pPr>
    </w:p>
    <w:p w14:paraId="5F4F78C7" w14:textId="381F357D" w:rsidR="000C4F37" w:rsidDel="000403C1" w:rsidRDefault="000C4F37">
      <w:pPr>
        <w:tabs>
          <w:tab w:val="left" w:pos="142"/>
          <w:tab w:val="left" w:pos="1276"/>
        </w:tabs>
        <w:autoSpaceDE w:val="0"/>
        <w:autoSpaceDN w:val="0"/>
        <w:adjustRightInd w:val="0"/>
        <w:ind w:left="709"/>
        <w:jc w:val="center"/>
        <w:rPr>
          <w:del w:id="2000" w:author="Usuario de Windows" w:date="2023-03-23T11:27:00Z"/>
          <w:rFonts w:ascii="Arial Narrow" w:hAnsi="Arial Narrow" w:cs="Arial"/>
          <w:sz w:val="22"/>
          <w:szCs w:val="22"/>
        </w:rPr>
      </w:pPr>
    </w:p>
    <w:p w14:paraId="323FEC44" w14:textId="2053C95D" w:rsidR="000C4F37" w:rsidDel="000403C1" w:rsidRDefault="000C4F37">
      <w:pPr>
        <w:tabs>
          <w:tab w:val="left" w:pos="142"/>
          <w:tab w:val="left" w:pos="1276"/>
        </w:tabs>
        <w:autoSpaceDE w:val="0"/>
        <w:autoSpaceDN w:val="0"/>
        <w:adjustRightInd w:val="0"/>
        <w:ind w:left="709"/>
        <w:jc w:val="center"/>
        <w:rPr>
          <w:del w:id="2001" w:author="Usuario de Windows" w:date="2023-03-23T11:27:00Z"/>
          <w:rFonts w:ascii="Arial Narrow" w:hAnsi="Arial Narrow" w:cs="Arial"/>
          <w:sz w:val="22"/>
          <w:szCs w:val="22"/>
        </w:rPr>
      </w:pPr>
    </w:p>
    <w:p w14:paraId="449B59BA" w14:textId="4960BD2A" w:rsidR="000C4F37" w:rsidDel="000403C1" w:rsidRDefault="000C4F37">
      <w:pPr>
        <w:tabs>
          <w:tab w:val="left" w:pos="142"/>
          <w:tab w:val="left" w:pos="1276"/>
        </w:tabs>
        <w:autoSpaceDE w:val="0"/>
        <w:autoSpaceDN w:val="0"/>
        <w:adjustRightInd w:val="0"/>
        <w:ind w:left="709"/>
        <w:jc w:val="center"/>
        <w:rPr>
          <w:del w:id="2002" w:author="Usuario de Windows" w:date="2023-03-23T11:27:00Z"/>
          <w:rFonts w:ascii="Arial Narrow" w:hAnsi="Arial Narrow" w:cs="Arial"/>
          <w:sz w:val="22"/>
          <w:szCs w:val="22"/>
        </w:rPr>
      </w:pPr>
    </w:p>
    <w:p w14:paraId="114158C1" w14:textId="1F45DFEF" w:rsidR="000C4F37" w:rsidDel="000403C1" w:rsidRDefault="000C4F37">
      <w:pPr>
        <w:tabs>
          <w:tab w:val="left" w:pos="142"/>
          <w:tab w:val="left" w:pos="1276"/>
        </w:tabs>
        <w:autoSpaceDE w:val="0"/>
        <w:autoSpaceDN w:val="0"/>
        <w:adjustRightInd w:val="0"/>
        <w:ind w:left="709"/>
        <w:jc w:val="center"/>
        <w:rPr>
          <w:del w:id="2003" w:author="Usuario de Windows" w:date="2023-03-23T11:27:00Z"/>
          <w:rFonts w:ascii="Arial Narrow" w:hAnsi="Arial Narrow" w:cs="Arial"/>
          <w:sz w:val="22"/>
          <w:szCs w:val="22"/>
        </w:rPr>
      </w:pPr>
    </w:p>
    <w:p w14:paraId="7CE41990" w14:textId="56AC87F9" w:rsidR="000C4F37" w:rsidDel="000403C1" w:rsidRDefault="000C4F37">
      <w:pPr>
        <w:tabs>
          <w:tab w:val="left" w:pos="142"/>
          <w:tab w:val="left" w:pos="1276"/>
        </w:tabs>
        <w:autoSpaceDE w:val="0"/>
        <w:autoSpaceDN w:val="0"/>
        <w:adjustRightInd w:val="0"/>
        <w:ind w:left="709"/>
        <w:jc w:val="center"/>
        <w:rPr>
          <w:del w:id="2004" w:author="Usuario de Windows" w:date="2023-03-23T11:27:00Z"/>
          <w:rFonts w:ascii="Arial Narrow" w:hAnsi="Arial Narrow" w:cs="Arial"/>
          <w:sz w:val="22"/>
          <w:szCs w:val="22"/>
        </w:rPr>
      </w:pPr>
    </w:p>
    <w:p w14:paraId="5A490E27" w14:textId="33E9457B" w:rsidR="00400524" w:rsidDel="000403C1" w:rsidRDefault="00400524">
      <w:pPr>
        <w:tabs>
          <w:tab w:val="left" w:pos="142"/>
          <w:tab w:val="left" w:pos="1276"/>
        </w:tabs>
        <w:autoSpaceDE w:val="0"/>
        <w:autoSpaceDN w:val="0"/>
        <w:adjustRightInd w:val="0"/>
        <w:ind w:left="709"/>
        <w:rPr>
          <w:del w:id="2005" w:author="Usuario de Windows" w:date="2023-03-23T11:27:00Z"/>
          <w:rFonts w:ascii="Arial Narrow" w:hAnsi="Arial Narrow" w:cs="Arial"/>
          <w:b/>
          <w:bCs/>
          <w:sz w:val="16"/>
          <w:szCs w:val="16"/>
        </w:rPr>
      </w:pPr>
    </w:p>
    <w:p w14:paraId="58A64827" w14:textId="171B5A5A" w:rsidR="00794FCD" w:rsidDel="000403C1" w:rsidRDefault="00794FCD">
      <w:pPr>
        <w:tabs>
          <w:tab w:val="left" w:pos="142"/>
          <w:tab w:val="left" w:pos="1276"/>
        </w:tabs>
        <w:autoSpaceDE w:val="0"/>
        <w:autoSpaceDN w:val="0"/>
        <w:adjustRightInd w:val="0"/>
        <w:ind w:left="709"/>
        <w:rPr>
          <w:del w:id="2006" w:author="Usuario de Windows" w:date="2023-03-23T11:27:00Z"/>
          <w:rFonts w:ascii="Arial Narrow" w:hAnsi="Arial Narrow" w:cs="Arial"/>
          <w:b/>
          <w:bCs/>
          <w:sz w:val="16"/>
          <w:szCs w:val="16"/>
        </w:rPr>
      </w:pPr>
    </w:p>
    <w:p w14:paraId="34F12327" w14:textId="2A8D6AFD" w:rsidR="00794FCD" w:rsidDel="000403C1" w:rsidRDefault="00794FCD">
      <w:pPr>
        <w:tabs>
          <w:tab w:val="left" w:pos="142"/>
          <w:tab w:val="left" w:pos="1276"/>
        </w:tabs>
        <w:autoSpaceDE w:val="0"/>
        <w:autoSpaceDN w:val="0"/>
        <w:adjustRightInd w:val="0"/>
        <w:ind w:left="709"/>
        <w:rPr>
          <w:del w:id="2007" w:author="Usuario de Windows" w:date="2023-03-23T11:27:00Z"/>
          <w:rFonts w:ascii="Arial Narrow" w:hAnsi="Arial Narrow" w:cs="Arial"/>
          <w:b/>
          <w:bCs/>
          <w:sz w:val="16"/>
          <w:szCs w:val="16"/>
        </w:rPr>
      </w:pPr>
    </w:p>
    <w:p w14:paraId="77B14A30" w14:textId="0E4E2ADA" w:rsidR="00794FCD" w:rsidDel="000403C1" w:rsidRDefault="00794FCD">
      <w:pPr>
        <w:tabs>
          <w:tab w:val="left" w:pos="142"/>
          <w:tab w:val="left" w:pos="1276"/>
        </w:tabs>
        <w:autoSpaceDE w:val="0"/>
        <w:autoSpaceDN w:val="0"/>
        <w:adjustRightInd w:val="0"/>
        <w:ind w:left="709"/>
        <w:rPr>
          <w:del w:id="2008" w:author="Usuario de Windows" w:date="2023-03-23T11:27:00Z"/>
          <w:rFonts w:ascii="Arial Narrow" w:hAnsi="Arial Narrow" w:cs="Arial"/>
          <w:b/>
          <w:bCs/>
          <w:sz w:val="16"/>
          <w:szCs w:val="16"/>
        </w:rPr>
      </w:pPr>
    </w:p>
    <w:p w14:paraId="4185FAFA" w14:textId="67CEB6D9" w:rsidR="00794FCD" w:rsidDel="000403C1" w:rsidRDefault="00794FCD">
      <w:pPr>
        <w:tabs>
          <w:tab w:val="left" w:pos="142"/>
          <w:tab w:val="left" w:pos="1276"/>
        </w:tabs>
        <w:autoSpaceDE w:val="0"/>
        <w:autoSpaceDN w:val="0"/>
        <w:adjustRightInd w:val="0"/>
        <w:ind w:left="709"/>
        <w:rPr>
          <w:del w:id="2009" w:author="Usuario de Windows" w:date="2023-03-23T11:27:00Z"/>
          <w:rFonts w:ascii="Arial Narrow" w:hAnsi="Arial Narrow" w:cs="Arial"/>
          <w:b/>
          <w:bCs/>
          <w:sz w:val="16"/>
          <w:szCs w:val="16"/>
        </w:rPr>
      </w:pPr>
    </w:p>
    <w:p w14:paraId="5203F7DC" w14:textId="004991E1" w:rsidR="00794FCD" w:rsidDel="000403C1" w:rsidRDefault="00794FCD">
      <w:pPr>
        <w:tabs>
          <w:tab w:val="left" w:pos="142"/>
          <w:tab w:val="left" w:pos="1276"/>
        </w:tabs>
        <w:autoSpaceDE w:val="0"/>
        <w:autoSpaceDN w:val="0"/>
        <w:adjustRightInd w:val="0"/>
        <w:ind w:left="709"/>
        <w:rPr>
          <w:del w:id="2010" w:author="Usuario de Windows" w:date="2023-03-23T11:27:00Z"/>
          <w:rFonts w:ascii="Arial Narrow" w:hAnsi="Arial Narrow" w:cs="Arial"/>
          <w:b/>
          <w:bCs/>
          <w:sz w:val="16"/>
          <w:szCs w:val="16"/>
        </w:rPr>
      </w:pPr>
    </w:p>
    <w:p w14:paraId="5ED698A2" w14:textId="216E1F8F" w:rsidR="00794FCD" w:rsidDel="000403C1" w:rsidRDefault="00794FCD">
      <w:pPr>
        <w:tabs>
          <w:tab w:val="left" w:pos="142"/>
          <w:tab w:val="left" w:pos="1276"/>
        </w:tabs>
        <w:autoSpaceDE w:val="0"/>
        <w:autoSpaceDN w:val="0"/>
        <w:adjustRightInd w:val="0"/>
        <w:ind w:left="709"/>
        <w:rPr>
          <w:del w:id="2011" w:author="Usuario de Windows" w:date="2023-03-23T11:27:00Z"/>
          <w:rFonts w:ascii="Arial Narrow" w:hAnsi="Arial Narrow" w:cs="Arial"/>
          <w:b/>
          <w:bCs/>
          <w:sz w:val="16"/>
          <w:szCs w:val="16"/>
        </w:rPr>
      </w:pPr>
    </w:p>
    <w:p w14:paraId="47A629A3" w14:textId="18BD7AFC" w:rsidR="00794FCD" w:rsidDel="000403C1" w:rsidRDefault="00794FCD">
      <w:pPr>
        <w:tabs>
          <w:tab w:val="left" w:pos="142"/>
          <w:tab w:val="left" w:pos="1276"/>
        </w:tabs>
        <w:autoSpaceDE w:val="0"/>
        <w:autoSpaceDN w:val="0"/>
        <w:adjustRightInd w:val="0"/>
        <w:ind w:left="709"/>
        <w:rPr>
          <w:del w:id="2012" w:author="Usuario de Windows" w:date="2023-03-23T11:27:00Z"/>
          <w:rFonts w:ascii="Arial Narrow" w:hAnsi="Arial Narrow" w:cs="Arial"/>
          <w:b/>
          <w:bCs/>
          <w:sz w:val="16"/>
          <w:szCs w:val="16"/>
        </w:rPr>
      </w:pPr>
    </w:p>
    <w:p w14:paraId="034998FF" w14:textId="3823C2BB" w:rsidR="00794FCD" w:rsidDel="000403C1" w:rsidRDefault="00794FCD">
      <w:pPr>
        <w:tabs>
          <w:tab w:val="left" w:pos="142"/>
          <w:tab w:val="left" w:pos="1276"/>
        </w:tabs>
        <w:autoSpaceDE w:val="0"/>
        <w:autoSpaceDN w:val="0"/>
        <w:adjustRightInd w:val="0"/>
        <w:ind w:left="709"/>
        <w:rPr>
          <w:del w:id="2013" w:author="Usuario de Windows" w:date="2023-03-23T11:27:00Z"/>
          <w:rFonts w:ascii="Arial Narrow" w:hAnsi="Arial Narrow" w:cs="Arial"/>
          <w:b/>
          <w:bCs/>
          <w:sz w:val="16"/>
          <w:szCs w:val="16"/>
        </w:rPr>
      </w:pPr>
    </w:p>
    <w:p w14:paraId="5E12DB49" w14:textId="4EF247B7" w:rsidR="00794FCD" w:rsidDel="000403C1" w:rsidRDefault="00794FCD">
      <w:pPr>
        <w:tabs>
          <w:tab w:val="left" w:pos="142"/>
          <w:tab w:val="left" w:pos="1276"/>
        </w:tabs>
        <w:autoSpaceDE w:val="0"/>
        <w:autoSpaceDN w:val="0"/>
        <w:adjustRightInd w:val="0"/>
        <w:ind w:left="709"/>
        <w:rPr>
          <w:del w:id="2014" w:author="Usuario de Windows" w:date="2023-03-23T11:27:00Z"/>
          <w:rFonts w:ascii="Arial Narrow" w:hAnsi="Arial Narrow" w:cs="Arial"/>
          <w:b/>
          <w:bCs/>
          <w:sz w:val="16"/>
          <w:szCs w:val="16"/>
        </w:rPr>
      </w:pPr>
    </w:p>
    <w:p w14:paraId="0E40C4D6" w14:textId="3FB611C5" w:rsidR="00794FCD" w:rsidDel="000403C1" w:rsidRDefault="00794FCD">
      <w:pPr>
        <w:tabs>
          <w:tab w:val="left" w:pos="142"/>
          <w:tab w:val="left" w:pos="1276"/>
        </w:tabs>
        <w:autoSpaceDE w:val="0"/>
        <w:autoSpaceDN w:val="0"/>
        <w:adjustRightInd w:val="0"/>
        <w:ind w:left="709"/>
        <w:rPr>
          <w:del w:id="2015" w:author="Usuario de Windows" w:date="2023-03-23T11:27:00Z"/>
          <w:rFonts w:ascii="Arial Narrow" w:hAnsi="Arial Narrow" w:cs="Arial"/>
          <w:b/>
          <w:bCs/>
          <w:sz w:val="16"/>
          <w:szCs w:val="16"/>
        </w:rPr>
      </w:pPr>
    </w:p>
    <w:p w14:paraId="290BD176" w14:textId="46D487AF" w:rsidR="00794FCD" w:rsidDel="000403C1" w:rsidRDefault="00794FCD">
      <w:pPr>
        <w:tabs>
          <w:tab w:val="left" w:pos="142"/>
          <w:tab w:val="left" w:pos="1276"/>
        </w:tabs>
        <w:autoSpaceDE w:val="0"/>
        <w:autoSpaceDN w:val="0"/>
        <w:adjustRightInd w:val="0"/>
        <w:ind w:left="709"/>
        <w:rPr>
          <w:del w:id="2016" w:author="Usuario de Windows" w:date="2023-03-23T11:27:00Z"/>
          <w:rFonts w:ascii="Arial Narrow" w:hAnsi="Arial Narrow" w:cs="Arial"/>
          <w:b/>
          <w:bCs/>
          <w:sz w:val="16"/>
          <w:szCs w:val="16"/>
        </w:rPr>
      </w:pPr>
    </w:p>
    <w:p w14:paraId="2947E164" w14:textId="62662B99" w:rsidR="00794FCD" w:rsidDel="000403C1" w:rsidRDefault="00794FCD">
      <w:pPr>
        <w:tabs>
          <w:tab w:val="left" w:pos="142"/>
          <w:tab w:val="left" w:pos="1276"/>
        </w:tabs>
        <w:autoSpaceDE w:val="0"/>
        <w:autoSpaceDN w:val="0"/>
        <w:adjustRightInd w:val="0"/>
        <w:ind w:left="709"/>
        <w:rPr>
          <w:del w:id="2017" w:author="Usuario de Windows" w:date="2023-03-23T11:27:00Z"/>
          <w:rFonts w:ascii="Arial Narrow" w:hAnsi="Arial Narrow" w:cs="Arial"/>
          <w:b/>
          <w:bCs/>
          <w:sz w:val="16"/>
          <w:szCs w:val="16"/>
        </w:rPr>
      </w:pPr>
    </w:p>
    <w:p w14:paraId="7EEF9322" w14:textId="04A3836C" w:rsidR="00400524" w:rsidDel="000403C1" w:rsidRDefault="00400524">
      <w:pPr>
        <w:tabs>
          <w:tab w:val="left" w:pos="142"/>
          <w:tab w:val="left" w:pos="1276"/>
        </w:tabs>
        <w:autoSpaceDE w:val="0"/>
        <w:autoSpaceDN w:val="0"/>
        <w:adjustRightInd w:val="0"/>
        <w:ind w:left="709"/>
        <w:rPr>
          <w:del w:id="2018" w:author="Usuario de Windows" w:date="2023-03-23T11:27:00Z"/>
          <w:rFonts w:ascii="Arial Narrow" w:hAnsi="Arial Narrow" w:cs="Arial"/>
          <w:b/>
          <w:bCs/>
          <w:sz w:val="16"/>
          <w:szCs w:val="16"/>
        </w:rPr>
      </w:pPr>
    </w:p>
    <w:p w14:paraId="429B8606" w14:textId="5095F4AC" w:rsidR="00400524" w:rsidRPr="004F5B25" w:rsidDel="000403C1" w:rsidRDefault="00400524">
      <w:pPr>
        <w:tabs>
          <w:tab w:val="left" w:pos="142"/>
          <w:tab w:val="left" w:pos="1276"/>
        </w:tabs>
        <w:autoSpaceDE w:val="0"/>
        <w:autoSpaceDN w:val="0"/>
        <w:adjustRightInd w:val="0"/>
        <w:ind w:left="709"/>
        <w:rPr>
          <w:del w:id="2019" w:author="Usuario de Windows" w:date="2023-03-23T11:27:00Z"/>
          <w:rFonts w:ascii="Arial Narrow" w:hAnsi="Arial Narrow" w:cs="Arial"/>
          <w:sz w:val="16"/>
          <w:szCs w:val="16"/>
        </w:rPr>
      </w:pPr>
      <w:del w:id="2020" w:author="Usuario de Windows" w:date="2023-03-23T11:27:00Z">
        <w:r w:rsidRPr="004F5B25" w:rsidDel="000403C1">
          <w:rPr>
            <w:rFonts w:ascii="Arial Narrow" w:hAnsi="Arial Narrow" w:cs="Arial"/>
            <w:b/>
            <w:bCs/>
            <w:sz w:val="16"/>
            <w:szCs w:val="16"/>
          </w:rPr>
          <w:delText xml:space="preserve">Fuente: </w:delText>
        </w:r>
        <w:r w:rsidRPr="004F5B25" w:rsidDel="000403C1">
          <w:rPr>
            <w:rFonts w:ascii="Arial Narrow" w:hAnsi="Arial Narrow" w:cs="Arial"/>
            <w:sz w:val="16"/>
            <w:szCs w:val="16"/>
          </w:rPr>
          <w:delText>Orden de com</w:delText>
        </w:r>
        <w:r w:rsidDel="000403C1">
          <w:rPr>
            <w:rFonts w:ascii="Arial Narrow" w:hAnsi="Arial Narrow" w:cs="Arial"/>
            <w:sz w:val="16"/>
            <w:szCs w:val="16"/>
          </w:rPr>
          <w:delText>p</w:delText>
        </w:r>
        <w:r w:rsidRPr="004F5B25" w:rsidDel="000403C1">
          <w:rPr>
            <w:rFonts w:ascii="Arial Narrow" w:hAnsi="Arial Narrow" w:cs="Arial"/>
            <w:sz w:val="16"/>
            <w:szCs w:val="16"/>
          </w:rPr>
          <w:delText>ra 3961-2022</w:delText>
        </w:r>
      </w:del>
    </w:p>
    <w:p w14:paraId="2481C54D" w14:textId="23D83BC9" w:rsidR="00400524" w:rsidDel="000403C1" w:rsidRDefault="00400524">
      <w:pPr>
        <w:tabs>
          <w:tab w:val="left" w:pos="142"/>
          <w:tab w:val="left" w:pos="1276"/>
        </w:tabs>
        <w:autoSpaceDE w:val="0"/>
        <w:autoSpaceDN w:val="0"/>
        <w:adjustRightInd w:val="0"/>
        <w:ind w:left="709"/>
        <w:rPr>
          <w:del w:id="2021" w:author="Usuario de Windows" w:date="2023-03-23T11:27:00Z"/>
          <w:rFonts w:ascii="Arial Narrow" w:hAnsi="Arial Narrow" w:cs="Arial"/>
          <w:sz w:val="22"/>
          <w:szCs w:val="22"/>
        </w:rPr>
      </w:pPr>
    </w:p>
    <w:p w14:paraId="7BA55504" w14:textId="397A4491" w:rsidR="00400524" w:rsidDel="000403C1" w:rsidRDefault="00400524">
      <w:pPr>
        <w:tabs>
          <w:tab w:val="left" w:pos="142"/>
          <w:tab w:val="left" w:pos="1276"/>
        </w:tabs>
        <w:autoSpaceDE w:val="0"/>
        <w:autoSpaceDN w:val="0"/>
        <w:adjustRightInd w:val="0"/>
        <w:ind w:left="709"/>
        <w:jc w:val="center"/>
        <w:rPr>
          <w:del w:id="2022" w:author="Usuario de Windows" w:date="2023-03-23T11:27:00Z"/>
          <w:rFonts w:ascii="Arial Narrow" w:hAnsi="Arial Narrow" w:cs="Arial"/>
          <w:sz w:val="22"/>
          <w:szCs w:val="22"/>
        </w:rPr>
      </w:pPr>
    </w:p>
    <w:p w14:paraId="796DEDB1" w14:textId="22A55182" w:rsidR="00794FCD" w:rsidDel="000403C1" w:rsidRDefault="00794FCD">
      <w:pPr>
        <w:tabs>
          <w:tab w:val="left" w:pos="142"/>
          <w:tab w:val="left" w:pos="1276"/>
        </w:tabs>
        <w:autoSpaceDE w:val="0"/>
        <w:autoSpaceDN w:val="0"/>
        <w:adjustRightInd w:val="0"/>
        <w:ind w:left="709"/>
        <w:jc w:val="center"/>
        <w:rPr>
          <w:del w:id="2023" w:author="Usuario de Windows" w:date="2023-03-23T11:27:00Z"/>
          <w:rFonts w:ascii="Arial Narrow" w:hAnsi="Arial Narrow" w:cs="Arial"/>
          <w:sz w:val="22"/>
          <w:szCs w:val="22"/>
        </w:rPr>
      </w:pPr>
    </w:p>
    <w:p w14:paraId="5DB7FA54" w14:textId="3B34B21B" w:rsidR="00794FCD" w:rsidDel="000403C1" w:rsidRDefault="00794FCD">
      <w:pPr>
        <w:tabs>
          <w:tab w:val="left" w:pos="142"/>
          <w:tab w:val="left" w:pos="1276"/>
        </w:tabs>
        <w:autoSpaceDE w:val="0"/>
        <w:autoSpaceDN w:val="0"/>
        <w:adjustRightInd w:val="0"/>
        <w:ind w:left="709"/>
        <w:jc w:val="center"/>
        <w:rPr>
          <w:del w:id="2024" w:author="Usuario de Windows" w:date="2023-03-23T11:27:00Z"/>
          <w:rFonts w:ascii="Arial Narrow" w:hAnsi="Arial Narrow" w:cs="Arial"/>
          <w:sz w:val="22"/>
          <w:szCs w:val="22"/>
        </w:rPr>
      </w:pPr>
    </w:p>
    <w:p w14:paraId="4BDA617F" w14:textId="6FA19364" w:rsidR="00794FCD" w:rsidDel="000403C1" w:rsidRDefault="00794FCD">
      <w:pPr>
        <w:tabs>
          <w:tab w:val="left" w:pos="142"/>
          <w:tab w:val="left" w:pos="1276"/>
        </w:tabs>
        <w:autoSpaceDE w:val="0"/>
        <w:autoSpaceDN w:val="0"/>
        <w:adjustRightInd w:val="0"/>
        <w:ind w:left="709"/>
        <w:jc w:val="center"/>
        <w:rPr>
          <w:del w:id="2025" w:author="Usuario de Windows" w:date="2023-03-23T11:27:00Z"/>
          <w:rFonts w:ascii="Arial Narrow" w:hAnsi="Arial Narrow" w:cs="Arial"/>
          <w:sz w:val="22"/>
          <w:szCs w:val="22"/>
        </w:rPr>
      </w:pPr>
    </w:p>
    <w:p w14:paraId="7C34C77F" w14:textId="24A05E83" w:rsidR="00794FCD" w:rsidDel="000403C1" w:rsidRDefault="00794FCD">
      <w:pPr>
        <w:tabs>
          <w:tab w:val="left" w:pos="142"/>
          <w:tab w:val="left" w:pos="1276"/>
        </w:tabs>
        <w:autoSpaceDE w:val="0"/>
        <w:autoSpaceDN w:val="0"/>
        <w:adjustRightInd w:val="0"/>
        <w:ind w:left="709"/>
        <w:jc w:val="center"/>
        <w:rPr>
          <w:del w:id="2026" w:author="Usuario de Windows" w:date="2023-03-23T11:27:00Z"/>
          <w:rFonts w:ascii="Arial Narrow" w:hAnsi="Arial Narrow" w:cs="Arial"/>
          <w:sz w:val="22"/>
          <w:szCs w:val="22"/>
        </w:rPr>
      </w:pPr>
    </w:p>
    <w:p w14:paraId="6A913100" w14:textId="375692BE" w:rsidR="00794FCD" w:rsidDel="000403C1" w:rsidRDefault="00794FCD">
      <w:pPr>
        <w:tabs>
          <w:tab w:val="left" w:pos="142"/>
          <w:tab w:val="left" w:pos="1276"/>
        </w:tabs>
        <w:autoSpaceDE w:val="0"/>
        <w:autoSpaceDN w:val="0"/>
        <w:adjustRightInd w:val="0"/>
        <w:ind w:left="709"/>
        <w:jc w:val="center"/>
        <w:rPr>
          <w:del w:id="2027" w:author="Usuario de Windows" w:date="2023-03-23T11:27:00Z"/>
          <w:rFonts w:ascii="Arial Narrow" w:hAnsi="Arial Narrow" w:cs="Arial"/>
          <w:sz w:val="22"/>
          <w:szCs w:val="22"/>
        </w:rPr>
      </w:pPr>
    </w:p>
    <w:p w14:paraId="35CB490E" w14:textId="0F4863FC" w:rsidR="00794FCD" w:rsidDel="000403C1" w:rsidRDefault="00794FCD">
      <w:pPr>
        <w:tabs>
          <w:tab w:val="left" w:pos="142"/>
          <w:tab w:val="left" w:pos="1276"/>
        </w:tabs>
        <w:autoSpaceDE w:val="0"/>
        <w:autoSpaceDN w:val="0"/>
        <w:adjustRightInd w:val="0"/>
        <w:ind w:left="709"/>
        <w:jc w:val="center"/>
        <w:rPr>
          <w:del w:id="2028" w:author="Usuario de Windows" w:date="2023-03-23T11:27:00Z"/>
          <w:rFonts w:ascii="Arial Narrow" w:hAnsi="Arial Narrow" w:cs="Arial"/>
          <w:sz w:val="22"/>
          <w:szCs w:val="22"/>
        </w:rPr>
      </w:pPr>
    </w:p>
    <w:p w14:paraId="6F6F4181" w14:textId="0F65D9EF" w:rsidR="00794FCD" w:rsidDel="000403C1" w:rsidRDefault="00794FCD">
      <w:pPr>
        <w:tabs>
          <w:tab w:val="left" w:pos="142"/>
          <w:tab w:val="left" w:pos="1276"/>
        </w:tabs>
        <w:autoSpaceDE w:val="0"/>
        <w:autoSpaceDN w:val="0"/>
        <w:adjustRightInd w:val="0"/>
        <w:ind w:left="709"/>
        <w:jc w:val="center"/>
        <w:rPr>
          <w:del w:id="2029" w:author="Usuario de Windows" w:date="2023-03-23T11:27:00Z"/>
          <w:rFonts w:ascii="Arial Narrow" w:hAnsi="Arial Narrow" w:cs="Arial"/>
          <w:sz w:val="22"/>
          <w:szCs w:val="22"/>
        </w:rPr>
      </w:pPr>
    </w:p>
    <w:p w14:paraId="276D815F" w14:textId="516651E2" w:rsidR="00794FCD" w:rsidDel="000403C1" w:rsidRDefault="00794FCD">
      <w:pPr>
        <w:tabs>
          <w:tab w:val="left" w:pos="142"/>
          <w:tab w:val="left" w:pos="1276"/>
        </w:tabs>
        <w:autoSpaceDE w:val="0"/>
        <w:autoSpaceDN w:val="0"/>
        <w:adjustRightInd w:val="0"/>
        <w:ind w:left="709"/>
        <w:jc w:val="center"/>
        <w:rPr>
          <w:del w:id="2030" w:author="Usuario de Windows" w:date="2023-03-23T11:27:00Z"/>
          <w:rFonts w:ascii="Arial Narrow" w:hAnsi="Arial Narrow" w:cs="Arial"/>
          <w:sz w:val="22"/>
          <w:szCs w:val="22"/>
        </w:rPr>
      </w:pPr>
    </w:p>
    <w:p w14:paraId="2678BE46" w14:textId="5D601D72" w:rsidR="00794FCD" w:rsidDel="000403C1" w:rsidRDefault="00794FCD">
      <w:pPr>
        <w:tabs>
          <w:tab w:val="left" w:pos="142"/>
          <w:tab w:val="left" w:pos="1276"/>
        </w:tabs>
        <w:autoSpaceDE w:val="0"/>
        <w:autoSpaceDN w:val="0"/>
        <w:adjustRightInd w:val="0"/>
        <w:ind w:left="709"/>
        <w:jc w:val="center"/>
        <w:rPr>
          <w:del w:id="2031" w:author="Usuario de Windows" w:date="2023-03-23T11:27:00Z"/>
          <w:rFonts w:ascii="Arial Narrow" w:hAnsi="Arial Narrow" w:cs="Arial"/>
          <w:sz w:val="22"/>
          <w:szCs w:val="22"/>
        </w:rPr>
      </w:pPr>
    </w:p>
    <w:p w14:paraId="17C48744" w14:textId="4B569028" w:rsidR="00794FCD" w:rsidDel="000403C1" w:rsidRDefault="00794FCD">
      <w:pPr>
        <w:tabs>
          <w:tab w:val="left" w:pos="142"/>
          <w:tab w:val="left" w:pos="1276"/>
        </w:tabs>
        <w:autoSpaceDE w:val="0"/>
        <w:autoSpaceDN w:val="0"/>
        <w:adjustRightInd w:val="0"/>
        <w:ind w:left="709"/>
        <w:jc w:val="center"/>
        <w:rPr>
          <w:del w:id="2032" w:author="Usuario de Windows" w:date="2023-03-23T11:27:00Z"/>
          <w:rFonts w:ascii="Arial Narrow" w:hAnsi="Arial Narrow" w:cs="Arial"/>
          <w:sz w:val="22"/>
          <w:szCs w:val="22"/>
        </w:rPr>
      </w:pPr>
    </w:p>
    <w:p w14:paraId="07677EDE" w14:textId="52E51E08" w:rsidR="00794FCD" w:rsidDel="000403C1" w:rsidRDefault="00794FCD">
      <w:pPr>
        <w:tabs>
          <w:tab w:val="left" w:pos="142"/>
          <w:tab w:val="left" w:pos="1276"/>
        </w:tabs>
        <w:autoSpaceDE w:val="0"/>
        <w:autoSpaceDN w:val="0"/>
        <w:adjustRightInd w:val="0"/>
        <w:ind w:left="709"/>
        <w:jc w:val="center"/>
        <w:rPr>
          <w:del w:id="2033" w:author="Usuario de Windows" w:date="2023-03-23T11:28:00Z"/>
          <w:rFonts w:ascii="Arial Narrow" w:hAnsi="Arial Narrow" w:cs="Arial"/>
          <w:sz w:val="22"/>
          <w:szCs w:val="22"/>
        </w:rPr>
      </w:pPr>
    </w:p>
    <w:p w14:paraId="7B033E79" w14:textId="3ABDE808" w:rsidR="00794FCD" w:rsidDel="000403C1" w:rsidRDefault="00794FCD">
      <w:pPr>
        <w:tabs>
          <w:tab w:val="left" w:pos="142"/>
          <w:tab w:val="left" w:pos="1276"/>
        </w:tabs>
        <w:autoSpaceDE w:val="0"/>
        <w:autoSpaceDN w:val="0"/>
        <w:adjustRightInd w:val="0"/>
        <w:ind w:left="709"/>
        <w:jc w:val="center"/>
        <w:rPr>
          <w:del w:id="2034" w:author="Usuario de Windows" w:date="2023-03-23T11:28:00Z"/>
          <w:rFonts w:ascii="Arial Narrow" w:hAnsi="Arial Narrow" w:cs="Arial"/>
          <w:sz w:val="22"/>
          <w:szCs w:val="22"/>
        </w:rPr>
      </w:pPr>
    </w:p>
    <w:p w14:paraId="24C0F8C6" w14:textId="6F5B0179" w:rsidR="00794FCD" w:rsidDel="000403C1" w:rsidRDefault="00794FCD">
      <w:pPr>
        <w:tabs>
          <w:tab w:val="left" w:pos="142"/>
          <w:tab w:val="left" w:pos="1276"/>
        </w:tabs>
        <w:autoSpaceDE w:val="0"/>
        <w:autoSpaceDN w:val="0"/>
        <w:adjustRightInd w:val="0"/>
        <w:ind w:left="709"/>
        <w:jc w:val="center"/>
        <w:rPr>
          <w:del w:id="2035" w:author="Usuario de Windows" w:date="2023-03-23T11:28:00Z"/>
          <w:rFonts w:ascii="Arial Narrow" w:hAnsi="Arial Narrow" w:cs="Arial"/>
          <w:sz w:val="22"/>
          <w:szCs w:val="22"/>
        </w:rPr>
      </w:pPr>
    </w:p>
    <w:p w14:paraId="111168EF" w14:textId="77777777" w:rsidR="00400524" w:rsidRDefault="00400524">
      <w:pPr>
        <w:tabs>
          <w:tab w:val="left" w:pos="142"/>
          <w:tab w:val="left" w:pos="1276"/>
        </w:tabs>
        <w:autoSpaceDE w:val="0"/>
        <w:autoSpaceDN w:val="0"/>
        <w:adjustRightInd w:val="0"/>
        <w:ind w:left="709"/>
        <w:jc w:val="center"/>
        <w:rPr>
          <w:rFonts w:ascii="Arial Narrow" w:hAnsi="Arial Narrow" w:cs="Arial"/>
          <w:b/>
          <w:bCs/>
        </w:rPr>
      </w:pPr>
      <w:r w:rsidRPr="00986622">
        <w:rPr>
          <w:rFonts w:ascii="Arial Narrow" w:hAnsi="Arial Narrow" w:cs="Arial"/>
          <w:b/>
          <w:bCs/>
        </w:rPr>
        <w:t xml:space="preserve">Imagen n. ° </w:t>
      </w:r>
      <w:r>
        <w:rPr>
          <w:rFonts w:ascii="Arial Narrow" w:hAnsi="Arial Narrow" w:cs="Arial"/>
          <w:b/>
          <w:bCs/>
        </w:rPr>
        <w:t>3</w:t>
      </w:r>
    </w:p>
    <w:p w14:paraId="63F34422" w14:textId="5228A348" w:rsidR="00400524" w:rsidRDefault="000F248C">
      <w:pPr>
        <w:tabs>
          <w:tab w:val="left" w:pos="142"/>
          <w:tab w:val="left" w:pos="1276"/>
        </w:tabs>
        <w:autoSpaceDE w:val="0"/>
        <w:autoSpaceDN w:val="0"/>
        <w:adjustRightInd w:val="0"/>
        <w:ind w:left="709"/>
        <w:jc w:val="center"/>
        <w:rPr>
          <w:ins w:id="2036" w:author="Usuario de Windows" w:date="2023-03-23T12:06:00Z"/>
          <w:rFonts w:ascii="Arial Narrow" w:hAnsi="Arial Narrow" w:cs="Arial"/>
          <w:b/>
          <w:bCs/>
        </w:rPr>
      </w:pPr>
      <w:r w:rsidRPr="00D64DB8">
        <w:rPr>
          <w:noProof/>
          <w:lang w:eastAsia="es-PE"/>
        </w:rPr>
        <w:drawing>
          <wp:anchor distT="0" distB="0" distL="114300" distR="114300" simplePos="0" relativeHeight="251660288" behindDoc="1" locked="0" layoutInCell="1" allowOverlap="1" wp14:anchorId="672B4F61" wp14:editId="30A45F19">
            <wp:simplePos x="0" y="0"/>
            <wp:positionH relativeFrom="margin">
              <wp:posOffset>692150</wp:posOffset>
            </wp:positionH>
            <wp:positionV relativeFrom="paragraph">
              <wp:posOffset>293370</wp:posOffset>
            </wp:positionV>
            <wp:extent cx="4681220" cy="4296410"/>
            <wp:effectExtent l="19050" t="19050" r="24130" b="27940"/>
            <wp:wrapTight wrapText="bothSides">
              <wp:wrapPolygon edited="0">
                <wp:start x="-88" y="-96"/>
                <wp:lineTo x="-88" y="21645"/>
                <wp:lineTo x="21623" y="21645"/>
                <wp:lineTo x="21623" y="-96"/>
                <wp:lineTo x="-88" y="-96"/>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4827" t="13270" r="33703" b="465"/>
                    <a:stretch/>
                  </pic:blipFill>
                  <pic:spPr bwMode="auto">
                    <a:xfrm>
                      <a:off x="0" y="0"/>
                      <a:ext cx="4681220" cy="4296410"/>
                    </a:xfrm>
                    <a:prstGeom prst="rect">
                      <a:avLst/>
                    </a:prstGeom>
                    <a:ln w="254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17AA5">
        <w:rPr>
          <w:rFonts w:ascii="Arial Narrow" w:hAnsi="Arial Narrow" w:cs="Arial"/>
          <w:b/>
          <w:bCs/>
        </w:rPr>
        <w:t>A</w:t>
      </w:r>
      <w:r w:rsidR="00400524">
        <w:rPr>
          <w:rFonts w:ascii="Arial Narrow" w:hAnsi="Arial Narrow" w:cs="Arial"/>
          <w:b/>
          <w:bCs/>
        </w:rPr>
        <w:t xml:space="preserve">cta de conformidad de bienes </w:t>
      </w:r>
      <w:proofErr w:type="spellStart"/>
      <w:r w:rsidR="00400524">
        <w:rPr>
          <w:rFonts w:ascii="Arial Narrow" w:hAnsi="Arial Narrow" w:cs="Arial"/>
          <w:b/>
          <w:bCs/>
        </w:rPr>
        <w:t>n.°</w:t>
      </w:r>
      <w:proofErr w:type="spellEnd"/>
      <w:r w:rsidR="00400524">
        <w:rPr>
          <w:rFonts w:ascii="Arial Narrow" w:hAnsi="Arial Narrow" w:cs="Arial"/>
          <w:b/>
          <w:bCs/>
        </w:rPr>
        <w:t xml:space="preserve"> 19-2022 </w:t>
      </w:r>
      <w:del w:id="2037" w:author="Usuario de Windows" w:date="2023-03-23T12:05:00Z">
        <w:r w:rsidR="00400524" w:rsidDel="000F248C">
          <w:rPr>
            <w:rFonts w:ascii="Arial Narrow" w:hAnsi="Arial Narrow" w:cs="Arial"/>
            <w:b/>
            <w:bCs/>
          </w:rPr>
          <w:delText>de 23 de noviembre de 2022</w:delText>
        </w:r>
      </w:del>
      <w:ins w:id="2038" w:author="Usuario de Windows" w:date="2023-03-23T11:28:00Z">
        <w:r w:rsidR="000403C1">
          <w:rPr>
            <w:rFonts w:ascii="Arial Narrow" w:hAnsi="Arial Narrow" w:cs="Arial"/>
            <w:b/>
            <w:bCs/>
          </w:rPr>
          <w:t>sin las firmas de los responsables</w:t>
        </w:r>
      </w:ins>
    </w:p>
    <w:p w14:paraId="7C0CF43E" w14:textId="77777777" w:rsidR="000F248C" w:rsidRDefault="000F248C">
      <w:pPr>
        <w:tabs>
          <w:tab w:val="left" w:pos="142"/>
          <w:tab w:val="left" w:pos="1276"/>
        </w:tabs>
        <w:autoSpaceDE w:val="0"/>
        <w:autoSpaceDN w:val="0"/>
        <w:adjustRightInd w:val="0"/>
        <w:ind w:left="709"/>
        <w:jc w:val="center"/>
        <w:rPr>
          <w:rFonts w:ascii="Arial Narrow" w:hAnsi="Arial Narrow" w:cs="Arial"/>
          <w:b/>
          <w:bCs/>
        </w:rPr>
      </w:pPr>
    </w:p>
    <w:p w14:paraId="21AFA70A" w14:textId="6ACF00EC" w:rsidR="000C4F37" w:rsidDel="000F248C" w:rsidRDefault="000C4F37">
      <w:pPr>
        <w:tabs>
          <w:tab w:val="left" w:pos="142"/>
          <w:tab w:val="left" w:pos="1276"/>
        </w:tabs>
        <w:autoSpaceDE w:val="0"/>
        <w:autoSpaceDN w:val="0"/>
        <w:adjustRightInd w:val="0"/>
        <w:ind w:left="709"/>
        <w:rPr>
          <w:del w:id="2039" w:author="Usuario de Windows" w:date="2023-03-23T12:04:00Z"/>
          <w:rFonts w:ascii="Arial Narrow" w:hAnsi="Arial Narrow" w:cs="Arial"/>
          <w:sz w:val="22"/>
          <w:szCs w:val="22"/>
        </w:rPr>
      </w:pPr>
    </w:p>
    <w:p w14:paraId="66D24B42" w14:textId="77777777" w:rsidR="000F248C" w:rsidRDefault="000F248C">
      <w:pPr>
        <w:tabs>
          <w:tab w:val="left" w:pos="142"/>
          <w:tab w:val="left" w:pos="1276"/>
        </w:tabs>
        <w:autoSpaceDE w:val="0"/>
        <w:autoSpaceDN w:val="0"/>
        <w:adjustRightInd w:val="0"/>
        <w:ind w:left="709"/>
        <w:jc w:val="center"/>
        <w:rPr>
          <w:ins w:id="2040" w:author="Usuario de Windows" w:date="2023-03-23T12:07:00Z"/>
          <w:rFonts w:ascii="Arial Narrow" w:hAnsi="Arial Narrow" w:cs="Arial"/>
          <w:sz w:val="22"/>
          <w:szCs w:val="22"/>
        </w:rPr>
      </w:pPr>
    </w:p>
    <w:p w14:paraId="2C9E0835" w14:textId="77777777" w:rsidR="000F248C" w:rsidRDefault="000F248C">
      <w:pPr>
        <w:tabs>
          <w:tab w:val="left" w:pos="142"/>
          <w:tab w:val="left" w:pos="1276"/>
        </w:tabs>
        <w:autoSpaceDE w:val="0"/>
        <w:autoSpaceDN w:val="0"/>
        <w:adjustRightInd w:val="0"/>
        <w:ind w:left="709"/>
        <w:jc w:val="center"/>
        <w:rPr>
          <w:ins w:id="2041" w:author="Usuario de Windows" w:date="2023-03-23T12:07:00Z"/>
          <w:rFonts w:ascii="Arial Narrow" w:hAnsi="Arial Narrow" w:cs="Arial"/>
          <w:sz w:val="22"/>
          <w:szCs w:val="22"/>
        </w:rPr>
      </w:pPr>
    </w:p>
    <w:p w14:paraId="262260FD" w14:textId="226350D4" w:rsidR="00400524" w:rsidDel="000F248C" w:rsidRDefault="00400524">
      <w:pPr>
        <w:tabs>
          <w:tab w:val="left" w:pos="142"/>
          <w:tab w:val="left" w:pos="1276"/>
        </w:tabs>
        <w:autoSpaceDE w:val="0"/>
        <w:autoSpaceDN w:val="0"/>
        <w:adjustRightInd w:val="0"/>
        <w:ind w:left="709"/>
        <w:jc w:val="center"/>
        <w:rPr>
          <w:del w:id="2042" w:author="Usuario de Windows" w:date="2023-03-23T12:04:00Z"/>
          <w:rFonts w:ascii="Arial Narrow" w:hAnsi="Arial Narrow" w:cs="Arial"/>
          <w:sz w:val="22"/>
          <w:szCs w:val="22"/>
        </w:rPr>
      </w:pPr>
    </w:p>
    <w:p w14:paraId="5691CD17" w14:textId="5720887E" w:rsidR="00400524" w:rsidDel="000F248C" w:rsidRDefault="00400524">
      <w:pPr>
        <w:tabs>
          <w:tab w:val="left" w:pos="142"/>
          <w:tab w:val="left" w:pos="1276"/>
        </w:tabs>
        <w:autoSpaceDE w:val="0"/>
        <w:autoSpaceDN w:val="0"/>
        <w:adjustRightInd w:val="0"/>
        <w:ind w:left="709"/>
        <w:jc w:val="center"/>
        <w:rPr>
          <w:del w:id="2043" w:author="Usuario de Windows" w:date="2023-03-23T12:04:00Z"/>
          <w:rFonts w:ascii="Arial Narrow" w:hAnsi="Arial Narrow" w:cs="Arial"/>
          <w:sz w:val="22"/>
          <w:szCs w:val="22"/>
        </w:rPr>
      </w:pPr>
    </w:p>
    <w:p w14:paraId="3FC007B4" w14:textId="1D4AB351" w:rsidR="00400524" w:rsidDel="000F248C" w:rsidRDefault="00400524">
      <w:pPr>
        <w:tabs>
          <w:tab w:val="left" w:pos="142"/>
          <w:tab w:val="left" w:pos="1276"/>
        </w:tabs>
        <w:autoSpaceDE w:val="0"/>
        <w:autoSpaceDN w:val="0"/>
        <w:adjustRightInd w:val="0"/>
        <w:ind w:left="709"/>
        <w:jc w:val="center"/>
        <w:rPr>
          <w:del w:id="2044" w:author="Usuario de Windows" w:date="2023-03-23T12:04:00Z"/>
          <w:rFonts w:ascii="Arial Narrow" w:hAnsi="Arial Narrow" w:cs="Arial"/>
          <w:sz w:val="22"/>
          <w:szCs w:val="22"/>
        </w:rPr>
      </w:pPr>
    </w:p>
    <w:p w14:paraId="615F00C0" w14:textId="55CDE338" w:rsidR="00400524" w:rsidDel="000F248C" w:rsidRDefault="00400524">
      <w:pPr>
        <w:tabs>
          <w:tab w:val="left" w:pos="142"/>
          <w:tab w:val="left" w:pos="1276"/>
        </w:tabs>
        <w:autoSpaceDE w:val="0"/>
        <w:autoSpaceDN w:val="0"/>
        <w:adjustRightInd w:val="0"/>
        <w:ind w:left="709"/>
        <w:jc w:val="center"/>
        <w:rPr>
          <w:del w:id="2045" w:author="Usuario de Windows" w:date="2023-03-23T12:04:00Z"/>
          <w:rFonts w:ascii="Arial Narrow" w:hAnsi="Arial Narrow" w:cs="Arial"/>
          <w:sz w:val="22"/>
          <w:szCs w:val="22"/>
        </w:rPr>
      </w:pPr>
    </w:p>
    <w:p w14:paraId="054266BC" w14:textId="5692CF68" w:rsidR="00400524" w:rsidDel="000F248C" w:rsidRDefault="00400524">
      <w:pPr>
        <w:tabs>
          <w:tab w:val="left" w:pos="142"/>
          <w:tab w:val="left" w:pos="1276"/>
        </w:tabs>
        <w:autoSpaceDE w:val="0"/>
        <w:autoSpaceDN w:val="0"/>
        <w:adjustRightInd w:val="0"/>
        <w:ind w:left="709"/>
        <w:jc w:val="center"/>
        <w:rPr>
          <w:del w:id="2046" w:author="Usuario de Windows" w:date="2023-03-23T12:04:00Z"/>
          <w:rFonts w:ascii="Arial Narrow" w:hAnsi="Arial Narrow" w:cs="Arial"/>
          <w:sz w:val="22"/>
          <w:szCs w:val="22"/>
        </w:rPr>
      </w:pPr>
    </w:p>
    <w:p w14:paraId="3ACE985A" w14:textId="592BB07B" w:rsidR="00400524" w:rsidDel="000F248C" w:rsidRDefault="00400524">
      <w:pPr>
        <w:tabs>
          <w:tab w:val="left" w:pos="142"/>
          <w:tab w:val="left" w:pos="1276"/>
        </w:tabs>
        <w:autoSpaceDE w:val="0"/>
        <w:autoSpaceDN w:val="0"/>
        <w:adjustRightInd w:val="0"/>
        <w:ind w:left="709"/>
        <w:jc w:val="center"/>
        <w:rPr>
          <w:del w:id="2047" w:author="Usuario de Windows" w:date="2023-03-23T12:04:00Z"/>
          <w:rFonts w:ascii="Arial Narrow" w:hAnsi="Arial Narrow" w:cs="Arial"/>
          <w:sz w:val="22"/>
          <w:szCs w:val="22"/>
        </w:rPr>
      </w:pPr>
    </w:p>
    <w:p w14:paraId="07FDB054" w14:textId="7C1E4781" w:rsidR="00400524" w:rsidDel="000F248C" w:rsidRDefault="00400524">
      <w:pPr>
        <w:tabs>
          <w:tab w:val="left" w:pos="142"/>
          <w:tab w:val="left" w:pos="1276"/>
        </w:tabs>
        <w:autoSpaceDE w:val="0"/>
        <w:autoSpaceDN w:val="0"/>
        <w:adjustRightInd w:val="0"/>
        <w:ind w:left="709"/>
        <w:jc w:val="center"/>
        <w:rPr>
          <w:del w:id="2048" w:author="Usuario de Windows" w:date="2023-03-23T12:04:00Z"/>
          <w:rFonts w:ascii="Arial Narrow" w:hAnsi="Arial Narrow" w:cs="Arial"/>
          <w:sz w:val="22"/>
          <w:szCs w:val="22"/>
        </w:rPr>
      </w:pPr>
    </w:p>
    <w:p w14:paraId="499690A6" w14:textId="30AA247D" w:rsidR="00794FCD" w:rsidDel="000F248C" w:rsidRDefault="00794FCD">
      <w:pPr>
        <w:tabs>
          <w:tab w:val="left" w:pos="142"/>
          <w:tab w:val="left" w:pos="1276"/>
        </w:tabs>
        <w:autoSpaceDE w:val="0"/>
        <w:autoSpaceDN w:val="0"/>
        <w:adjustRightInd w:val="0"/>
        <w:ind w:left="709"/>
        <w:jc w:val="center"/>
        <w:rPr>
          <w:del w:id="2049" w:author="Usuario de Windows" w:date="2023-03-23T12:04:00Z"/>
          <w:rFonts w:ascii="Arial Narrow" w:hAnsi="Arial Narrow" w:cs="Arial"/>
          <w:sz w:val="22"/>
          <w:szCs w:val="22"/>
        </w:rPr>
      </w:pPr>
    </w:p>
    <w:p w14:paraId="399D83F2" w14:textId="0A46965F" w:rsidR="00794FCD" w:rsidDel="000F248C" w:rsidRDefault="00794FCD">
      <w:pPr>
        <w:tabs>
          <w:tab w:val="left" w:pos="142"/>
          <w:tab w:val="left" w:pos="1276"/>
        </w:tabs>
        <w:autoSpaceDE w:val="0"/>
        <w:autoSpaceDN w:val="0"/>
        <w:adjustRightInd w:val="0"/>
        <w:ind w:left="709"/>
        <w:jc w:val="center"/>
        <w:rPr>
          <w:del w:id="2050" w:author="Usuario de Windows" w:date="2023-03-23T12:04:00Z"/>
          <w:rFonts w:ascii="Arial Narrow" w:hAnsi="Arial Narrow" w:cs="Arial"/>
          <w:sz w:val="22"/>
          <w:szCs w:val="22"/>
        </w:rPr>
      </w:pPr>
    </w:p>
    <w:p w14:paraId="7ECBD7A9" w14:textId="51036E83" w:rsidR="00794FCD" w:rsidDel="000F248C" w:rsidRDefault="00794FCD">
      <w:pPr>
        <w:tabs>
          <w:tab w:val="left" w:pos="142"/>
          <w:tab w:val="left" w:pos="1276"/>
        </w:tabs>
        <w:autoSpaceDE w:val="0"/>
        <w:autoSpaceDN w:val="0"/>
        <w:adjustRightInd w:val="0"/>
        <w:ind w:left="709"/>
        <w:jc w:val="center"/>
        <w:rPr>
          <w:del w:id="2051" w:author="Usuario de Windows" w:date="2023-03-23T12:04:00Z"/>
          <w:rFonts w:ascii="Arial Narrow" w:hAnsi="Arial Narrow" w:cs="Arial"/>
          <w:sz w:val="22"/>
          <w:szCs w:val="22"/>
        </w:rPr>
      </w:pPr>
    </w:p>
    <w:p w14:paraId="5C3E7924" w14:textId="0BB373AE" w:rsidR="00794FCD" w:rsidDel="000F248C" w:rsidRDefault="00794FCD">
      <w:pPr>
        <w:tabs>
          <w:tab w:val="left" w:pos="142"/>
          <w:tab w:val="left" w:pos="1276"/>
        </w:tabs>
        <w:autoSpaceDE w:val="0"/>
        <w:autoSpaceDN w:val="0"/>
        <w:adjustRightInd w:val="0"/>
        <w:ind w:left="709"/>
        <w:jc w:val="center"/>
        <w:rPr>
          <w:del w:id="2052" w:author="Usuario de Windows" w:date="2023-03-23T12:04:00Z"/>
          <w:rFonts w:ascii="Arial Narrow" w:hAnsi="Arial Narrow" w:cs="Arial"/>
          <w:sz w:val="22"/>
          <w:szCs w:val="22"/>
        </w:rPr>
      </w:pPr>
    </w:p>
    <w:p w14:paraId="49083860" w14:textId="7E6996C0" w:rsidR="00794FCD" w:rsidDel="000F248C" w:rsidRDefault="00794FCD">
      <w:pPr>
        <w:tabs>
          <w:tab w:val="left" w:pos="142"/>
          <w:tab w:val="left" w:pos="1276"/>
        </w:tabs>
        <w:autoSpaceDE w:val="0"/>
        <w:autoSpaceDN w:val="0"/>
        <w:adjustRightInd w:val="0"/>
        <w:ind w:left="709"/>
        <w:jc w:val="center"/>
        <w:rPr>
          <w:del w:id="2053" w:author="Usuario de Windows" w:date="2023-03-23T12:04:00Z"/>
          <w:rFonts w:ascii="Arial Narrow" w:hAnsi="Arial Narrow" w:cs="Arial"/>
          <w:sz w:val="22"/>
          <w:szCs w:val="22"/>
        </w:rPr>
      </w:pPr>
    </w:p>
    <w:p w14:paraId="719A70F9" w14:textId="33C93AF6" w:rsidR="00794FCD" w:rsidDel="000F248C" w:rsidRDefault="00794FCD">
      <w:pPr>
        <w:tabs>
          <w:tab w:val="left" w:pos="142"/>
          <w:tab w:val="left" w:pos="1276"/>
        </w:tabs>
        <w:autoSpaceDE w:val="0"/>
        <w:autoSpaceDN w:val="0"/>
        <w:adjustRightInd w:val="0"/>
        <w:ind w:left="709"/>
        <w:jc w:val="center"/>
        <w:rPr>
          <w:del w:id="2054" w:author="Usuario de Windows" w:date="2023-03-23T12:04:00Z"/>
          <w:rFonts w:ascii="Arial Narrow" w:hAnsi="Arial Narrow" w:cs="Arial"/>
          <w:sz w:val="22"/>
          <w:szCs w:val="22"/>
        </w:rPr>
      </w:pPr>
    </w:p>
    <w:p w14:paraId="7B5CCB87" w14:textId="49E7C8E8" w:rsidR="00794FCD" w:rsidDel="000F248C" w:rsidRDefault="00794FCD">
      <w:pPr>
        <w:tabs>
          <w:tab w:val="left" w:pos="142"/>
          <w:tab w:val="left" w:pos="1276"/>
        </w:tabs>
        <w:autoSpaceDE w:val="0"/>
        <w:autoSpaceDN w:val="0"/>
        <w:adjustRightInd w:val="0"/>
        <w:ind w:left="709"/>
        <w:jc w:val="center"/>
        <w:rPr>
          <w:del w:id="2055" w:author="Usuario de Windows" w:date="2023-03-23T12:04:00Z"/>
          <w:rFonts w:ascii="Arial Narrow" w:hAnsi="Arial Narrow" w:cs="Arial"/>
          <w:sz w:val="22"/>
          <w:szCs w:val="22"/>
        </w:rPr>
      </w:pPr>
    </w:p>
    <w:p w14:paraId="31B3FBEF" w14:textId="5C134871" w:rsidR="00794FCD" w:rsidDel="000F248C" w:rsidRDefault="00794FCD">
      <w:pPr>
        <w:tabs>
          <w:tab w:val="left" w:pos="142"/>
          <w:tab w:val="left" w:pos="1276"/>
        </w:tabs>
        <w:autoSpaceDE w:val="0"/>
        <w:autoSpaceDN w:val="0"/>
        <w:adjustRightInd w:val="0"/>
        <w:ind w:left="709"/>
        <w:jc w:val="center"/>
        <w:rPr>
          <w:del w:id="2056" w:author="Usuario de Windows" w:date="2023-03-23T12:04:00Z"/>
          <w:rFonts w:ascii="Arial Narrow" w:hAnsi="Arial Narrow" w:cs="Arial"/>
          <w:sz w:val="22"/>
          <w:szCs w:val="22"/>
        </w:rPr>
      </w:pPr>
    </w:p>
    <w:p w14:paraId="788A5C12" w14:textId="16211B73" w:rsidR="00794FCD" w:rsidDel="000F248C" w:rsidRDefault="00794FCD">
      <w:pPr>
        <w:tabs>
          <w:tab w:val="left" w:pos="142"/>
          <w:tab w:val="left" w:pos="1276"/>
        </w:tabs>
        <w:autoSpaceDE w:val="0"/>
        <w:autoSpaceDN w:val="0"/>
        <w:adjustRightInd w:val="0"/>
        <w:ind w:left="709"/>
        <w:jc w:val="center"/>
        <w:rPr>
          <w:del w:id="2057" w:author="Usuario de Windows" w:date="2023-03-23T12:04:00Z"/>
          <w:rFonts w:ascii="Arial Narrow" w:hAnsi="Arial Narrow" w:cs="Arial"/>
          <w:sz w:val="22"/>
          <w:szCs w:val="22"/>
        </w:rPr>
      </w:pPr>
    </w:p>
    <w:p w14:paraId="572AB543" w14:textId="0F26BDCF" w:rsidR="00400524" w:rsidDel="000F248C" w:rsidRDefault="00400524">
      <w:pPr>
        <w:tabs>
          <w:tab w:val="left" w:pos="142"/>
          <w:tab w:val="left" w:pos="1276"/>
        </w:tabs>
        <w:autoSpaceDE w:val="0"/>
        <w:autoSpaceDN w:val="0"/>
        <w:adjustRightInd w:val="0"/>
        <w:ind w:left="709"/>
        <w:jc w:val="center"/>
        <w:rPr>
          <w:del w:id="2058" w:author="Usuario de Windows" w:date="2023-03-23T12:04:00Z"/>
          <w:rFonts w:ascii="Arial Narrow" w:hAnsi="Arial Narrow" w:cs="Arial"/>
          <w:sz w:val="22"/>
          <w:szCs w:val="22"/>
        </w:rPr>
      </w:pPr>
    </w:p>
    <w:p w14:paraId="1857994D" w14:textId="5C4C560F" w:rsidR="000C4F37" w:rsidDel="000F248C" w:rsidRDefault="000C4F37">
      <w:pPr>
        <w:tabs>
          <w:tab w:val="left" w:pos="142"/>
          <w:tab w:val="left" w:pos="1276"/>
        </w:tabs>
        <w:autoSpaceDE w:val="0"/>
        <w:autoSpaceDN w:val="0"/>
        <w:adjustRightInd w:val="0"/>
        <w:ind w:left="709"/>
        <w:jc w:val="center"/>
        <w:rPr>
          <w:del w:id="2059" w:author="Usuario de Windows" w:date="2023-03-23T12:04:00Z"/>
          <w:rFonts w:ascii="Arial Narrow" w:hAnsi="Arial Narrow" w:cs="Arial"/>
          <w:sz w:val="22"/>
          <w:szCs w:val="22"/>
        </w:rPr>
      </w:pPr>
    </w:p>
    <w:p w14:paraId="04C42FCA" w14:textId="778E6F90" w:rsidR="00400524" w:rsidDel="000F248C" w:rsidRDefault="00400524">
      <w:pPr>
        <w:tabs>
          <w:tab w:val="left" w:pos="142"/>
          <w:tab w:val="left" w:pos="1276"/>
        </w:tabs>
        <w:autoSpaceDE w:val="0"/>
        <w:autoSpaceDN w:val="0"/>
        <w:adjustRightInd w:val="0"/>
        <w:ind w:left="709"/>
        <w:jc w:val="center"/>
        <w:rPr>
          <w:del w:id="2060" w:author="Usuario de Windows" w:date="2023-03-23T12:04:00Z"/>
          <w:rFonts w:ascii="Arial Narrow" w:hAnsi="Arial Narrow" w:cs="Arial"/>
          <w:sz w:val="22"/>
          <w:szCs w:val="22"/>
        </w:rPr>
      </w:pPr>
    </w:p>
    <w:p w14:paraId="6A1DB711" w14:textId="2E5AD9A8" w:rsidR="00794FCD" w:rsidDel="000F248C" w:rsidRDefault="00794FCD">
      <w:pPr>
        <w:tabs>
          <w:tab w:val="left" w:pos="142"/>
          <w:tab w:val="left" w:pos="1276"/>
        </w:tabs>
        <w:autoSpaceDE w:val="0"/>
        <w:autoSpaceDN w:val="0"/>
        <w:adjustRightInd w:val="0"/>
        <w:ind w:left="709"/>
        <w:jc w:val="center"/>
        <w:rPr>
          <w:del w:id="2061" w:author="Usuario de Windows" w:date="2023-03-23T12:04:00Z"/>
          <w:rFonts w:ascii="Arial Narrow" w:hAnsi="Arial Narrow" w:cs="Arial"/>
          <w:sz w:val="22"/>
          <w:szCs w:val="22"/>
        </w:rPr>
      </w:pPr>
    </w:p>
    <w:p w14:paraId="5AEDF0A8" w14:textId="6E5CBCB3" w:rsidR="00794FCD" w:rsidDel="000F248C" w:rsidRDefault="00794FCD">
      <w:pPr>
        <w:tabs>
          <w:tab w:val="left" w:pos="142"/>
          <w:tab w:val="left" w:pos="1276"/>
        </w:tabs>
        <w:autoSpaceDE w:val="0"/>
        <w:autoSpaceDN w:val="0"/>
        <w:adjustRightInd w:val="0"/>
        <w:ind w:left="709"/>
        <w:jc w:val="center"/>
        <w:rPr>
          <w:del w:id="2062" w:author="Usuario de Windows" w:date="2023-03-23T12:04:00Z"/>
          <w:rFonts w:ascii="Arial Narrow" w:hAnsi="Arial Narrow" w:cs="Arial"/>
          <w:sz w:val="22"/>
          <w:szCs w:val="22"/>
        </w:rPr>
      </w:pPr>
    </w:p>
    <w:p w14:paraId="0A19D142" w14:textId="76C0017B" w:rsidR="00794FCD" w:rsidDel="000F248C" w:rsidRDefault="00794FCD">
      <w:pPr>
        <w:tabs>
          <w:tab w:val="left" w:pos="142"/>
          <w:tab w:val="left" w:pos="1276"/>
        </w:tabs>
        <w:autoSpaceDE w:val="0"/>
        <w:autoSpaceDN w:val="0"/>
        <w:adjustRightInd w:val="0"/>
        <w:ind w:left="709"/>
        <w:jc w:val="center"/>
        <w:rPr>
          <w:del w:id="2063" w:author="Usuario de Windows" w:date="2023-03-23T12:04:00Z"/>
          <w:rFonts w:ascii="Arial Narrow" w:hAnsi="Arial Narrow" w:cs="Arial"/>
          <w:sz w:val="22"/>
          <w:szCs w:val="22"/>
        </w:rPr>
      </w:pPr>
    </w:p>
    <w:p w14:paraId="7EE149F8" w14:textId="3F05BF99" w:rsidR="00794FCD" w:rsidDel="000F248C" w:rsidRDefault="00794FCD">
      <w:pPr>
        <w:tabs>
          <w:tab w:val="left" w:pos="142"/>
          <w:tab w:val="left" w:pos="1276"/>
        </w:tabs>
        <w:autoSpaceDE w:val="0"/>
        <w:autoSpaceDN w:val="0"/>
        <w:adjustRightInd w:val="0"/>
        <w:ind w:left="709"/>
        <w:jc w:val="center"/>
        <w:rPr>
          <w:del w:id="2064" w:author="Usuario de Windows" w:date="2023-03-23T12:04:00Z"/>
          <w:rFonts w:ascii="Arial Narrow" w:hAnsi="Arial Narrow" w:cs="Arial"/>
          <w:sz w:val="22"/>
          <w:szCs w:val="22"/>
        </w:rPr>
      </w:pPr>
    </w:p>
    <w:p w14:paraId="1C8CAC86" w14:textId="5A942A6B" w:rsidR="00794FCD" w:rsidDel="000F248C" w:rsidRDefault="00794FCD">
      <w:pPr>
        <w:tabs>
          <w:tab w:val="left" w:pos="142"/>
          <w:tab w:val="left" w:pos="1276"/>
        </w:tabs>
        <w:autoSpaceDE w:val="0"/>
        <w:autoSpaceDN w:val="0"/>
        <w:adjustRightInd w:val="0"/>
        <w:ind w:left="709"/>
        <w:jc w:val="center"/>
        <w:rPr>
          <w:del w:id="2065" w:author="Usuario de Windows" w:date="2023-03-23T12:04:00Z"/>
          <w:rFonts w:ascii="Arial Narrow" w:hAnsi="Arial Narrow" w:cs="Arial"/>
          <w:sz w:val="22"/>
          <w:szCs w:val="22"/>
        </w:rPr>
      </w:pPr>
    </w:p>
    <w:p w14:paraId="72B5725C" w14:textId="012C42E9" w:rsidR="00794FCD" w:rsidDel="000F248C" w:rsidRDefault="00794FCD">
      <w:pPr>
        <w:tabs>
          <w:tab w:val="left" w:pos="142"/>
          <w:tab w:val="left" w:pos="1276"/>
        </w:tabs>
        <w:autoSpaceDE w:val="0"/>
        <w:autoSpaceDN w:val="0"/>
        <w:adjustRightInd w:val="0"/>
        <w:ind w:left="709"/>
        <w:jc w:val="center"/>
        <w:rPr>
          <w:del w:id="2066" w:author="Usuario de Windows" w:date="2023-03-23T12:04:00Z"/>
          <w:rFonts w:ascii="Arial Narrow" w:hAnsi="Arial Narrow" w:cs="Arial"/>
          <w:sz w:val="22"/>
          <w:szCs w:val="22"/>
        </w:rPr>
      </w:pPr>
    </w:p>
    <w:p w14:paraId="0DCCB2D1" w14:textId="1A0F97AC" w:rsidR="00794FCD" w:rsidDel="000F248C" w:rsidRDefault="00794FCD">
      <w:pPr>
        <w:tabs>
          <w:tab w:val="left" w:pos="142"/>
          <w:tab w:val="left" w:pos="1276"/>
        </w:tabs>
        <w:autoSpaceDE w:val="0"/>
        <w:autoSpaceDN w:val="0"/>
        <w:adjustRightInd w:val="0"/>
        <w:ind w:left="709"/>
        <w:jc w:val="center"/>
        <w:rPr>
          <w:del w:id="2067" w:author="Usuario de Windows" w:date="2023-03-23T12:04:00Z"/>
          <w:rFonts w:ascii="Arial Narrow" w:hAnsi="Arial Narrow" w:cs="Arial"/>
          <w:sz w:val="22"/>
          <w:szCs w:val="22"/>
        </w:rPr>
      </w:pPr>
    </w:p>
    <w:p w14:paraId="4FF34F76" w14:textId="633A6FB5" w:rsidR="00794FCD" w:rsidDel="000F248C" w:rsidRDefault="00794FCD">
      <w:pPr>
        <w:tabs>
          <w:tab w:val="left" w:pos="142"/>
          <w:tab w:val="left" w:pos="1276"/>
        </w:tabs>
        <w:autoSpaceDE w:val="0"/>
        <w:autoSpaceDN w:val="0"/>
        <w:adjustRightInd w:val="0"/>
        <w:ind w:left="709"/>
        <w:jc w:val="center"/>
        <w:rPr>
          <w:del w:id="2068" w:author="Usuario de Windows" w:date="2023-03-23T12:04:00Z"/>
          <w:rFonts w:ascii="Arial Narrow" w:hAnsi="Arial Narrow" w:cs="Arial"/>
          <w:sz w:val="22"/>
          <w:szCs w:val="22"/>
        </w:rPr>
      </w:pPr>
    </w:p>
    <w:p w14:paraId="432541DE" w14:textId="53DC705F" w:rsidR="00794FCD" w:rsidDel="000F248C" w:rsidRDefault="00794FCD">
      <w:pPr>
        <w:tabs>
          <w:tab w:val="left" w:pos="142"/>
          <w:tab w:val="left" w:pos="1276"/>
        </w:tabs>
        <w:autoSpaceDE w:val="0"/>
        <w:autoSpaceDN w:val="0"/>
        <w:adjustRightInd w:val="0"/>
        <w:ind w:left="709"/>
        <w:jc w:val="center"/>
        <w:rPr>
          <w:del w:id="2069" w:author="Usuario de Windows" w:date="2023-03-23T12:04:00Z"/>
          <w:rFonts w:ascii="Arial Narrow" w:hAnsi="Arial Narrow" w:cs="Arial"/>
          <w:sz w:val="22"/>
          <w:szCs w:val="22"/>
        </w:rPr>
      </w:pPr>
    </w:p>
    <w:p w14:paraId="7A20EEB9" w14:textId="4ACFC72D" w:rsidR="00794FCD" w:rsidDel="000F248C" w:rsidRDefault="00794FCD">
      <w:pPr>
        <w:tabs>
          <w:tab w:val="left" w:pos="142"/>
          <w:tab w:val="left" w:pos="1276"/>
        </w:tabs>
        <w:autoSpaceDE w:val="0"/>
        <w:autoSpaceDN w:val="0"/>
        <w:adjustRightInd w:val="0"/>
        <w:ind w:left="709"/>
        <w:jc w:val="center"/>
        <w:rPr>
          <w:del w:id="2070" w:author="Usuario de Windows" w:date="2023-03-23T12:04:00Z"/>
          <w:rFonts w:ascii="Arial Narrow" w:hAnsi="Arial Narrow" w:cs="Arial"/>
          <w:sz w:val="22"/>
          <w:szCs w:val="22"/>
        </w:rPr>
      </w:pPr>
    </w:p>
    <w:p w14:paraId="6C4D5B86" w14:textId="2018DAF2" w:rsidR="00794FCD" w:rsidDel="000F248C" w:rsidRDefault="00794FCD">
      <w:pPr>
        <w:tabs>
          <w:tab w:val="left" w:pos="142"/>
          <w:tab w:val="left" w:pos="1276"/>
        </w:tabs>
        <w:autoSpaceDE w:val="0"/>
        <w:autoSpaceDN w:val="0"/>
        <w:adjustRightInd w:val="0"/>
        <w:ind w:left="709"/>
        <w:jc w:val="center"/>
        <w:rPr>
          <w:del w:id="2071" w:author="Usuario de Windows" w:date="2023-03-23T12:04:00Z"/>
          <w:rFonts w:ascii="Arial Narrow" w:hAnsi="Arial Narrow" w:cs="Arial"/>
          <w:sz w:val="22"/>
          <w:szCs w:val="22"/>
        </w:rPr>
      </w:pPr>
    </w:p>
    <w:p w14:paraId="1ECBF88C" w14:textId="74944855" w:rsidR="00794FCD" w:rsidDel="000F248C" w:rsidRDefault="00794FCD">
      <w:pPr>
        <w:tabs>
          <w:tab w:val="left" w:pos="142"/>
          <w:tab w:val="left" w:pos="1276"/>
        </w:tabs>
        <w:autoSpaceDE w:val="0"/>
        <w:autoSpaceDN w:val="0"/>
        <w:adjustRightInd w:val="0"/>
        <w:ind w:left="709"/>
        <w:jc w:val="center"/>
        <w:rPr>
          <w:del w:id="2072" w:author="Usuario de Windows" w:date="2023-03-23T12:04:00Z"/>
          <w:rFonts w:ascii="Arial Narrow" w:hAnsi="Arial Narrow" w:cs="Arial"/>
          <w:sz w:val="22"/>
          <w:szCs w:val="22"/>
        </w:rPr>
      </w:pPr>
    </w:p>
    <w:p w14:paraId="4E1E72A9" w14:textId="77A7DD96" w:rsidR="00794FCD" w:rsidDel="000F248C" w:rsidRDefault="00794FCD">
      <w:pPr>
        <w:tabs>
          <w:tab w:val="left" w:pos="142"/>
          <w:tab w:val="left" w:pos="1276"/>
        </w:tabs>
        <w:autoSpaceDE w:val="0"/>
        <w:autoSpaceDN w:val="0"/>
        <w:adjustRightInd w:val="0"/>
        <w:ind w:left="709"/>
        <w:jc w:val="center"/>
        <w:rPr>
          <w:del w:id="2073" w:author="Usuario de Windows" w:date="2023-03-23T12:04:00Z"/>
          <w:rFonts w:ascii="Arial Narrow" w:hAnsi="Arial Narrow" w:cs="Arial"/>
          <w:sz w:val="22"/>
          <w:szCs w:val="22"/>
        </w:rPr>
      </w:pPr>
    </w:p>
    <w:p w14:paraId="04AAB7EB" w14:textId="5D7340FB" w:rsidR="00400524" w:rsidRPr="004A73E0" w:rsidRDefault="00400524" w:rsidP="000F248C">
      <w:pPr>
        <w:tabs>
          <w:tab w:val="left" w:pos="142"/>
          <w:tab w:val="left" w:pos="1276"/>
        </w:tabs>
        <w:autoSpaceDE w:val="0"/>
        <w:autoSpaceDN w:val="0"/>
        <w:adjustRightInd w:val="0"/>
        <w:ind w:left="993"/>
        <w:rPr>
          <w:rFonts w:ascii="Arial Narrow" w:hAnsi="Arial Narrow" w:cs="Arial"/>
          <w:sz w:val="22"/>
          <w:szCs w:val="22"/>
        </w:rPr>
      </w:pPr>
      <w:del w:id="2074" w:author="Usuario de Windows" w:date="2023-03-23T12:04:00Z">
        <w:r w:rsidRPr="004F5B25" w:rsidDel="000F248C">
          <w:rPr>
            <w:rFonts w:ascii="Arial Narrow" w:hAnsi="Arial Narrow" w:cs="Arial"/>
            <w:b/>
            <w:bCs/>
            <w:sz w:val="16"/>
            <w:szCs w:val="16"/>
          </w:rPr>
          <w:delText>Fu</w:delText>
        </w:r>
      </w:del>
      <w:ins w:id="2075" w:author="Usuario de Windows" w:date="2023-03-23T12:04:00Z">
        <w:r w:rsidR="000F248C">
          <w:rPr>
            <w:rFonts w:ascii="Arial Narrow" w:hAnsi="Arial Narrow" w:cs="Arial"/>
            <w:b/>
            <w:bCs/>
            <w:sz w:val="16"/>
            <w:szCs w:val="16"/>
          </w:rPr>
          <w:t>Fu</w:t>
        </w:r>
      </w:ins>
      <w:r w:rsidRPr="004F5B25">
        <w:rPr>
          <w:rFonts w:ascii="Arial Narrow" w:hAnsi="Arial Narrow" w:cs="Arial"/>
          <w:b/>
          <w:bCs/>
          <w:sz w:val="16"/>
          <w:szCs w:val="16"/>
        </w:rPr>
        <w:t xml:space="preserve">ente: </w:t>
      </w:r>
      <w:r w:rsidRPr="00113FB2">
        <w:rPr>
          <w:rFonts w:ascii="Arial Narrow" w:hAnsi="Arial Narrow" w:cs="Arial"/>
          <w:sz w:val="16"/>
          <w:szCs w:val="16"/>
        </w:rPr>
        <w:t xml:space="preserve">Acta de conformidad de ingreso de bienes almacén </w:t>
      </w:r>
      <w:proofErr w:type="spellStart"/>
      <w:r w:rsidRPr="00113FB2">
        <w:rPr>
          <w:rFonts w:ascii="Arial Narrow" w:hAnsi="Arial Narrow" w:cs="Arial"/>
          <w:sz w:val="16"/>
          <w:szCs w:val="16"/>
        </w:rPr>
        <w:t>n.°</w:t>
      </w:r>
      <w:proofErr w:type="spellEnd"/>
      <w:r w:rsidRPr="00113FB2">
        <w:rPr>
          <w:rFonts w:ascii="Arial Narrow" w:hAnsi="Arial Narrow" w:cs="Arial"/>
          <w:sz w:val="16"/>
          <w:szCs w:val="16"/>
        </w:rPr>
        <w:t xml:space="preserve"> 19-2022</w:t>
      </w:r>
    </w:p>
    <w:p w14:paraId="0EEFFCD7" w14:textId="7BE43A10" w:rsidR="00400524" w:rsidRDefault="00400524">
      <w:pPr>
        <w:tabs>
          <w:tab w:val="left" w:pos="142"/>
          <w:tab w:val="left" w:pos="1276"/>
        </w:tabs>
        <w:autoSpaceDE w:val="0"/>
        <w:autoSpaceDN w:val="0"/>
        <w:adjustRightInd w:val="0"/>
        <w:ind w:left="709"/>
        <w:rPr>
          <w:rFonts w:ascii="Arial Narrow" w:hAnsi="Arial Narrow" w:cs="Arial"/>
          <w:sz w:val="22"/>
          <w:szCs w:val="22"/>
        </w:rPr>
      </w:pPr>
    </w:p>
    <w:p w14:paraId="6237CAEC" w14:textId="11546457" w:rsidR="00400524" w:rsidDel="000403C1" w:rsidRDefault="00400524">
      <w:pPr>
        <w:tabs>
          <w:tab w:val="left" w:pos="142"/>
          <w:tab w:val="left" w:pos="1276"/>
        </w:tabs>
        <w:autoSpaceDE w:val="0"/>
        <w:autoSpaceDN w:val="0"/>
        <w:adjustRightInd w:val="0"/>
        <w:ind w:left="709"/>
        <w:jc w:val="center"/>
        <w:rPr>
          <w:del w:id="2076" w:author="Usuario de Windows" w:date="2023-03-23T11:28:00Z"/>
          <w:rFonts w:ascii="Arial Narrow" w:hAnsi="Arial Narrow" w:cs="Arial"/>
          <w:sz w:val="22"/>
          <w:szCs w:val="22"/>
        </w:rPr>
      </w:pPr>
    </w:p>
    <w:p w14:paraId="4DC4D003" w14:textId="6D9A07F0" w:rsidR="00400524" w:rsidDel="000403C1" w:rsidRDefault="00400524">
      <w:pPr>
        <w:tabs>
          <w:tab w:val="left" w:pos="142"/>
          <w:tab w:val="left" w:pos="1276"/>
        </w:tabs>
        <w:autoSpaceDE w:val="0"/>
        <w:autoSpaceDN w:val="0"/>
        <w:adjustRightInd w:val="0"/>
        <w:ind w:left="709"/>
        <w:rPr>
          <w:del w:id="2077" w:author="Usuario de Windows" w:date="2023-03-23T11:28:00Z"/>
          <w:rFonts w:ascii="Arial Narrow" w:hAnsi="Arial Narrow" w:cs="Arial"/>
          <w:sz w:val="22"/>
          <w:szCs w:val="22"/>
        </w:rPr>
      </w:pPr>
    </w:p>
    <w:p w14:paraId="2C32BE8F" w14:textId="492F7414" w:rsidR="00400524" w:rsidDel="000403C1" w:rsidRDefault="00400524">
      <w:pPr>
        <w:tabs>
          <w:tab w:val="left" w:pos="142"/>
          <w:tab w:val="left" w:pos="1276"/>
        </w:tabs>
        <w:autoSpaceDE w:val="0"/>
        <w:autoSpaceDN w:val="0"/>
        <w:adjustRightInd w:val="0"/>
        <w:ind w:left="709"/>
        <w:jc w:val="center"/>
        <w:rPr>
          <w:del w:id="2078" w:author="Usuario de Windows" w:date="2023-03-23T11:28:00Z"/>
          <w:rFonts w:ascii="Arial Narrow" w:hAnsi="Arial Narrow" w:cs="Arial"/>
          <w:sz w:val="22"/>
          <w:szCs w:val="22"/>
        </w:rPr>
      </w:pPr>
    </w:p>
    <w:p w14:paraId="66A2CFA9" w14:textId="3C8500B4" w:rsidR="00400524" w:rsidDel="000403C1" w:rsidRDefault="00400524">
      <w:pPr>
        <w:tabs>
          <w:tab w:val="left" w:pos="142"/>
          <w:tab w:val="left" w:pos="1276"/>
        </w:tabs>
        <w:autoSpaceDE w:val="0"/>
        <w:autoSpaceDN w:val="0"/>
        <w:adjustRightInd w:val="0"/>
        <w:ind w:left="709"/>
        <w:jc w:val="center"/>
        <w:rPr>
          <w:del w:id="2079" w:author="Usuario de Windows" w:date="2023-03-23T11:28:00Z"/>
          <w:rFonts w:ascii="Arial Narrow" w:hAnsi="Arial Narrow" w:cs="Arial"/>
          <w:sz w:val="22"/>
          <w:szCs w:val="22"/>
        </w:rPr>
      </w:pPr>
    </w:p>
    <w:p w14:paraId="427C8E0D" w14:textId="5578C046" w:rsidR="00400524" w:rsidDel="000403C1" w:rsidRDefault="00400524">
      <w:pPr>
        <w:tabs>
          <w:tab w:val="left" w:pos="142"/>
          <w:tab w:val="left" w:pos="1276"/>
        </w:tabs>
        <w:autoSpaceDE w:val="0"/>
        <w:autoSpaceDN w:val="0"/>
        <w:adjustRightInd w:val="0"/>
        <w:ind w:left="709"/>
        <w:jc w:val="center"/>
        <w:rPr>
          <w:del w:id="2080" w:author="Usuario de Windows" w:date="2023-03-23T11:28:00Z"/>
          <w:rFonts w:ascii="Arial Narrow" w:hAnsi="Arial Narrow" w:cs="Arial"/>
          <w:sz w:val="22"/>
          <w:szCs w:val="22"/>
        </w:rPr>
      </w:pPr>
    </w:p>
    <w:p w14:paraId="7CDFA518" w14:textId="147510D4" w:rsidR="00400524" w:rsidDel="000403C1" w:rsidRDefault="00400524">
      <w:pPr>
        <w:tabs>
          <w:tab w:val="left" w:pos="142"/>
          <w:tab w:val="left" w:pos="1276"/>
        </w:tabs>
        <w:autoSpaceDE w:val="0"/>
        <w:autoSpaceDN w:val="0"/>
        <w:adjustRightInd w:val="0"/>
        <w:ind w:left="709"/>
        <w:jc w:val="center"/>
        <w:rPr>
          <w:del w:id="2081" w:author="Usuario de Windows" w:date="2023-03-23T11:28:00Z"/>
          <w:rFonts w:ascii="Arial Narrow" w:hAnsi="Arial Narrow" w:cs="Arial"/>
          <w:sz w:val="22"/>
          <w:szCs w:val="22"/>
        </w:rPr>
      </w:pPr>
    </w:p>
    <w:p w14:paraId="1A7D6A9D" w14:textId="6A134EDC" w:rsidR="00794FCD" w:rsidDel="000403C1" w:rsidRDefault="00794FCD">
      <w:pPr>
        <w:tabs>
          <w:tab w:val="left" w:pos="142"/>
          <w:tab w:val="left" w:pos="1276"/>
        </w:tabs>
        <w:autoSpaceDE w:val="0"/>
        <w:autoSpaceDN w:val="0"/>
        <w:adjustRightInd w:val="0"/>
        <w:ind w:left="709"/>
        <w:jc w:val="center"/>
        <w:rPr>
          <w:del w:id="2082" w:author="Usuario de Windows" w:date="2023-03-23T11:28:00Z"/>
          <w:rFonts w:ascii="Arial Narrow" w:hAnsi="Arial Narrow" w:cs="Arial"/>
          <w:sz w:val="22"/>
          <w:szCs w:val="22"/>
        </w:rPr>
      </w:pPr>
    </w:p>
    <w:p w14:paraId="0986AE86" w14:textId="01C53075" w:rsidR="00794FCD" w:rsidDel="000403C1" w:rsidRDefault="00794FCD">
      <w:pPr>
        <w:tabs>
          <w:tab w:val="left" w:pos="142"/>
          <w:tab w:val="left" w:pos="1276"/>
        </w:tabs>
        <w:autoSpaceDE w:val="0"/>
        <w:autoSpaceDN w:val="0"/>
        <w:adjustRightInd w:val="0"/>
        <w:ind w:left="709"/>
        <w:jc w:val="center"/>
        <w:rPr>
          <w:del w:id="2083" w:author="Usuario de Windows" w:date="2023-03-23T11:28:00Z"/>
          <w:rFonts w:ascii="Arial Narrow" w:hAnsi="Arial Narrow" w:cs="Arial"/>
          <w:sz w:val="22"/>
          <w:szCs w:val="22"/>
        </w:rPr>
      </w:pPr>
    </w:p>
    <w:p w14:paraId="1B7D1D56" w14:textId="04E0A684" w:rsidR="00794FCD" w:rsidDel="000403C1" w:rsidRDefault="00794FCD">
      <w:pPr>
        <w:tabs>
          <w:tab w:val="left" w:pos="142"/>
          <w:tab w:val="left" w:pos="1276"/>
        </w:tabs>
        <w:autoSpaceDE w:val="0"/>
        <w:autoSpaceDN w:val="0"/>
        <w:adjustRightInd w:val="0"/>
        <w:ind w:left="709"/>
        <w:jc w:val="center"/>
        <w:rPr>
          <w:del w:id="2084" w:author="Usuario de Windows" w:date="2023-03-23T11:28:00Z"/>
          <w:rFonts w:ascii="Arial Narrow" w:hAnsi="Arial Narrow" w:cs="Arial"/>
          <w:sz w:val="22"/>
          <w:szCs w:val="22"/>
        </w:rPr>
      </w:pPr>
    </w:p>
    <w:p w14:paraId="58435AA7" w14:textId="3960B74D" w:rsidR="00794FCD" w:rsidDel="000403C1" w:rsidRDefault="00794FCD">
      <w:pPr>
        <w:tabs>
          <w:tab w:val="left" w:pos="142"/>
          <w:tab w:val="left" w:pos="1276"/>
        </w:tabs>
        <w:autoSpaceDE w:val="0"/>
        <w:autoSpaceDN w:val="0"/>
        <w:adjustRightInd w:val="0"/>
        <w:ind w:left="709"/>
        <w:jc w:val="center"/>
        <w:rPr>
          <w:del w:id="2085" w:author="Usuario de Windows" w:date="2023-03-23T11:28:00Z"/>
          <w:rFonts w:ascii="Arial Narrow" w:hAnsi="Arial Narrow" w:cs="Arial"/>
          <w:sz w:val="22"/>
          <w:szCs w:val="22"/>
        </w:rPr>
      </w:pPr>
    </w:p>
    <w:p w14:paraId="443CDDB3" w14:textId="4E64C8EC" w:rsidR="00794FCD" w:rsidDel="000403C1" w:rsidRDefault="00794FCD">
      <w:pPr>
        <w:tabs>
          <w:tab w:val="left" w:pos="142"/>
          <w:tab w:val="left" w:pos="1276"/>
        </w:tabs>
        <w:autoSpaceDE w:val="0"/>
        <w:autoSpaceDN w:val="0"/>
        <w:adjustRightInd w:val="0"/>
        <w:ind w:left="709"/>
        <w:jc w:val="center"/>
        <w:rPr>
          <w:del w:id="2086" w:author="Usuario de Windows" w:date="2023-03-23T11:28:00Z"/>
          <w:rFonts w:ascii="Arial Narrow" w:hAnsi="Arial Narrow" w:cs="Arial"/>
          <w:sz w:val="22"/>
          <w:szCs w:val="22"/>
        </w:rPr>
      </w:pPr>
    </w:p>
    <w:p w14:paraId="684062CC" w14:textId="0B7CECFD" w:rsidR="00794FCD" w:rsidDel="000403C1" w:rsidRDefault="00794FCD">
      <w:pPr>
        <w:tabs>
          <w:tab w:val="left" w:pos="142"/>
          <w:tab w:val="left" w:pos="1276"/>
        </w:tabs>
        <w:autoSpaceDE w:val="0"/>
        <w:autoSpaceDN w:val="0"/>
        <w:adjustRightInd w:val="0"/>
        <w:ind w:left="709"/>
        <w:jc w:val="center"/>
        <w:rPr>
          <w:del w:id="2087" w:author="Usuario de Windows" w:date="2023-03-23T11:28:00Z"/>
          <w:rFonts w:ascii="Arial Narrow" w:hAnsi="Arial Narrow" w:cs="Arial"/>
          <w:sz w:val="22"/>
          <w:szCs w:val="22"/>
        </w:rPr>
      </w:pPr>
    </w:p>
    <w:p w14:paraId="45A2367E" w14:textId="529C64ED" w:rsidR="00794FCD" w:rsidDel="000403C1" w:rsidRDefault="00794FCD">
      <w:pPr>
        <w:tabs>
          <w:tab w:val="left" w:pos="142"/>
          <w:tab w:val="left" w:pos="1276"/>
        </w:tabs>
        <w:autoSpaceDE w:val="0"/>
        <w:autoSpaceDN w:val="0"/>
        <w:adjustRightInd w:val="0"/>
        <w:ind w:left="709"/>
        <w:jc w:val="center"/>
        <w:rPr>
          <w:del w:id="2088" w:author="Usuario de Windows" w:date="2023-03-23T11:28:00Z"/>
          <w:rFonts w:ascii="Arial Narrow" w:hAnsi="Arial Narrow" w:cs="Arial"/>
          <w:sz w:val="22"/>
          <w:szCs w:val="22"/>
        </w:rPr>
      </w:pPr>
    </w:p>
    <w:p w14:paraId="21F5ED2F" w14:textId="54D8A8B8" w:rsidR="00400524" w:rsidDel="000403C1" w:rsidRDefault="00400524">
      <w:pPr>
        <w:tabs>
          <w:tab w:val="left" w:pos="142"/>
          <w:tab w:val="left" w:pos="1276"/>
        </w:tabs>
        <w:autoSpaceDE w:val="0"/>
        <w:autoSpaceDN w:val="0"/>
        <w:adjustRightInd w:val="0"/>
        <w:ind w:left="709"/>
        <w:jc w:val="center"/>
        <w:rPr>
          <w:del w:id="2089" w:author="Usuario de Windows" w:date="2023-03-23T11:28:00Z"/>
          <w:rFonts w:ascii="Arial Narrow" w:hAnsi="Arial Narrow" w:cs="Arial"/>
          <w:sz w:val="22"/>
          <w:szCs w:val="22"/>
        </w:rPr>
      </w:pPr>
    </w:p>
    <w:p w14:paraId="00E5F350" w14:textId="16CD85C5" w:rsidR="00400524" w:rsidDel="000403C1" w:rsidRDefault="00400524">
      <w:pPr>
        <w:tabs>
          <w:tab w:val="left" w:pos="142"/>
          <w:tab w:val="left" w:pos="1276"/>
        </w:tabs>
        <w:autoSpaceDE w:val="0"/>
        <w:autoSpaceDN w:val="0"/>
        <w:adjustRightInd w:val="0"/>
        <w:ind w:left="709"/>
        <w:jc w:val="center"/>
        <w:rPr>
          <w:del w:id="2090" w:author="Usuario de Windows" w:date="2023-03-23T11:28:00Z"/>
          <w:rFonts w:ascii="Arial Narrow" w:hAnsi="Arial Narrow" w:cs="Arial"/>
          <w:sz w:val="22"/>
          <w:szCs w:val="22"/>
        </w:rPr>
      </w:pPr>
    </w:p>
    <w:p w14:paraId="2D5C806D" w14:textId="1C91AC5A" w:rsidR="006E0280" w:rsidDel="000403C1" w:rsidRDefault="006E0280">
      <w:pPr>
        <w:tabs>
          <w:tab w:val="left" w:pos="142"/>
          <w:tab w:val="left" w:pos="1276"/>
        </w:tabs>
        <w:autoSpaceDE w:val="0"/>
        <w:autoSpaceDN w:val="0"/>
        <w:adjustRightInd w:val="0"/>
        <w:ind w:left="709"/>
        <w:jc w:val="center"/>
        <w:rPr>
          <w:del w:id="2091" w:author="Usuario de Windows" w:date="2023-03-23T11:28:00Z"/>
          <w:rFonts w:ascii="Arial Narrow" w:hAnsi="Arial Narrow" w:cs="Arial"/>
          <w:b/>
          <w:bCs/>
        </w:rPr>
      </w:pPr>
      <w:del w:id="2092" w:author="Usuario de Windows" w:date="2023-03-23T11:28:00Z">
        <w:r w:rsidRPr="00986622" w:rsidDel="000403C1">
          <w:rPr>
            <w:rFonts w:ascii="Arial Narrow" w:hAnsi="Arial Narrow" w:cs="Arial"/>
            <w:b/>
            <w:bCs/>
          </w:rPr>
          <w:delText xml:space="preserve">Imagen n. ° </w:delText>
        </w:r>
        <w:r w:rsidDel="000403C1">
          <w:rPr>
            <w:rFonts w:ascii="Arial Narrow" w:hAnsi="Arial Narrow" w:cs="Arial"/>
            <w:b/>
            <w:bCs/>
          </w:rPr>
          <w:delText>4</w:delText>
        </w:r>
      </w:del>
    </w:p>
    <w:p w14:paraId="50B7B402" w14:textId="14487864" w:rsidR="006E0280" w:rsidDel="000403C1" w:rsidRDefault="006E0280">
      <w:pPr>
        <w:tabs>
          <w:tab w:val="left" w:pos="142"/>
          <w:tab w:val="left" w:pos="1276"/>
        </w:tabs>
        <w:autoSpaceDE w:val="0"/>
        <w:autoSpaceDN w:val="0"/>
        <w:adjustRightInd w:val="0"/>
        <w:ind w:left="709"/>
        <w:jc w:val="center"/>
        <w:rPr>
          <w:del w:id="2093" w:author="Usuario de Windows" w:date="2023-03-23T11:28:00Z"/>
          <w:rFonts w:ascii="Arial Narrow" w:hAnsi="Arial Narrow" w:cs="Arial"/>
          <w:b/>
          <w:bCs/>
        </w:rPr>
      </w:pPr>
      <w:del w:id="2094" w:author="Usuario de Windows" w:date="2023-03-23T11:28:00Z">
        <w:r w:rsidDel="000403C1">
          <w:rPr>
            <w:rFonts w:ascii="Arial Narrow" w:hAnsi="Arial Narrow" w:cs="Arial"/>
            <w:b/>
            <w:bCs/>
          </w:rPr>
          <w:delText xml:space="preserve">Captura de factura electrónica </w:delText>
        </w:r>
        <w:r w:rsidR="004A73E0" w:rsidDel="000403C1">
          <w:rPr>
            <w:rFonts w:ascii="Arial Narrow" w:hAnsi="Arial Narrow" w:cs="Arial"/>
            <w:b/>
            <w:bCs/>
          </w:rPr>
          <w:delText>n.° E001-387</w:delText>
        </w:r>
        <w:r w:rsidDel="000403C1">
          <w:rPr>
            <w:rFonts w:ascii="Arial Narrow" w:hAnsi="Arial Narrow" w:cs="Arial"/>
            <w:b/>
            <w:bCs/>
          </w:rPr>
          <w:delText xml:space="preserve"> de </w:delText>
        </w:r>
        <w:r w:rsidR="004A73E0" w:rsidDel="000403C1">
          <w:rPr>
            <w:rFonts w:ascii="Arial Narrow" w:hAnsi="Arial Narrow" w:cs="Arial"/>
            <w:b/>
            <w:bCs/>
          </w:rPr>
          <w:delText>04</w:delText>
        </w:r>
        <w:r w:rsidDel="000403C1">
          <w:rPr>
            <w:rFonts w:ascii="Arial Narrow" w:hAnsi="Arial Narrow" w:cs="Arial"/>
            <w:b/>
            <w:bCs/>
          </w:rPr>
          <w:delText xml:space="preserve"> de noviembre de 2022</w:delText>
        </w:r>
      </w:del>
    </w:p>
    <w:p w14:paraId="1DAF2DAF" w14:textId="3B3F5285" w:rsidR="008216FC" w:rsidDel="000403C1" w:rsidRDefault="008216FC">
      <w:pPr>
        <w:tabs>
          <w:tab w:val="left" w:pos="142"/>
          <w:tab w:val="left" w:pos="1276"/>
        </w:tabs>
        <w:autoSpaceDE w:val="0"/>
        <w:autoSpaceDN w:val="0"/>
        <w:adjustRightInd w:val="0"/>
        <w:ind w:left="709"/>
        <w:jc w:val="center"/>
        <w:rPr>
          <w:del w:id="2095" w:author="Usuario de Windows" w:date="2023-03-23T11:28:00Z"/>
          <w:rFonts w:ascii="Arial Narrow" w:hAnsi="Arial Narrow" w:cs="Arial"/>
          <w:sz w:val="22"/>
          <w:szCs w:val="22"/>
        </w:rPr>
      </w:pPr>
    </w:p>
    <w:p w14:paraId="0CD52974" w14:textId="1267CE32" w:rsidR="008216FC" w:rsidDel="000403C1" w:rsidRDefault="006E0280">
      <w:pPr>
        <w:tabs>
          <w:tab w:val="left" w:pos="142"/>
          <w:tab w:val="left" w:pos="1276"/>
        </w:tabs>
        <w:autoSpaceDE w:val="0"/>
        <w:autoSpaceDN w:val="0"/>
        <w:adjustRightInd w:val="0"/>
        <w:ind w:left="709"/>
        <w:jc w:val="center"/>
        <w:rPr>
          <w:del w:id="2096" w:author="Usuario de Windows" w:date="2023-03-23T11:28:00Z"/>
          <w:rFonts w:ascii="Arial Narrow" w:hAnsi="Arial Narrow" w:cs="Arial"/>
          <w:sz w:val="22"/>
          <w:szCs w:val="22"/>
        </w:rPr>
      </w:pPr>
      <w:del w:id="2097" w:author="Usuario de Windows" w:date="2023-03-23T11:28:00Z">
        <w:r w:rsidRPr="00D64DB8" w:rsidDel="000403C1">
          <w:rPr>
            <w:noProof/>
            <w:lang w:eastAsia="es-PE"/>
          </w:rPr>
          <w:drawing>
            <wp:inline distT="0" distB="0" distL="0" distR="0" wp14:anchorId="0FB616F0" wp14:editId="36C50F91">
              <wp:extent cx="5685790" cy="48101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399" t="13221" r="23624" b="-721"/>
                      <a:stretch/>
                    </pic:blipFill>
                    <pic:spPr bwMode="auto">
                      <a:xfrm>
                        <a:off x="0" y="0"/>
                        <a:ext cx="5691800" cy="4815209"/>
                      </a:xfrm>
                      <a:prstGeom prst="rect">
                        <a:avLst/>
                      </a:prstGeom>
                      <a:ln>
                        <a:noFill/>
                      </a:ln>
                      <a:extLst>
                        <a:ext uri="{53640926-AAD7-44D8-BBD7-CCE9431645EC}">
                          <a14:shadowObscured xmlns:a14="http://schemas.microsoft.com/office/drawing/2010/main"/>
                        </a:ext>
                      </a:extLst>
                    </pic:spPr>
                  </pic:pic>
                </a:graphicData>
              </a:graphic>
            </wp:inline>
          </w:drawing>
        </w:r>
      </w:del>
    </w:p>
    <w:p w14:paraId="09C582E4" w14:textId="4F886B97" w:rsidR="008216FC" w:rsidDel="000403C1" w:rsidRDefault="004A73E0">
      <w:pPr>
        <w:tabs>
          <w:tab w:val="left" w:pos="142"/>
          <w:tab w:val="left" w:pos="1276"/>
        </w:tabs>
        <w:autoSpaceDE w:val="0"/>
        <w:autoSpaceDN w:val="0"/>
        <w:adjustRightInd w:val="0"/>
        <w:ind w:left="709"/>
        <w:rPr>
          <w:del w:id="2098" w:author="Usuario de Windows" w:date="2023-03-23T11:28:00Z"/>
          <w:rFonts w:ascii="Arial Narrow" w:hAnsi="Arial Narrow" w:cs="Arial"/>
          <w:sz w:val="22"/>
          <w:szCs w:val="22"/>
        </w:rPr>
      </w:pPr>
      <w:del w:id="2099" w:author="Usuario de Windows" w:date="2023-03-23T11:28:00Z">
        <w:r w:rsidRPr="004F5B25" w:rsidDel="000403C1">
          <w:rPr>
            <w:rFonts w:ascii="Arial Narrow" w:hAnsi="Arial Narrow" w:cs="Arial"/>
            <w:b/>
            <w:bCs/>
            <w:sz w:val="16"/>
            <w:szCs w:val="16"/>
          </w:rPr>
          <w:delText xml:space="preserve">Fuente: </w:delText>
        </w:r>
        <w:r w:rsidDel="000403C1">
          <w:rPr>
            <w:rFonts w:ascii="Arial Narrow" w:hAnsi="Arial Narrow" w:cs="Arial"/>
            <w:sz w:val="16"/>
            <w:szCs w:val="16"/>
          </w:rPr>
          <w:delText xml:space="preserve">Factura </w:delText>
        </w:r>
        <w:r w:rsidR="00101EB2" w:rsidDel="000403C1">
          <w:rPr>
            <w:rFonts w:ascii="Arial Narrow" w:hAnsi="Arial Narrow" w:cs="Arial"/>
            <w:sz w:val="16"/>
            <w:szCs w:val="16"/>
          </w:rPr>
          <w:delText>electrónica</w:delText>
        </w:r>
        <w:r w:rsidR="00101EB2" w:rsidRPr="004F5B25" w:rsidDel="000403C1">
          <w:rPr>
            <w:rFonts w:ascii="Arial Narrow" w:hAnsi="Arial Narrow" w:cs="Arial"/>
            <w:sz w:val="16"/>
            <w:szCs w:val="16"/>
          </w:rPr>
          <w:delText xml:space="preserve"> </w:delText>
        </w:r>
        <w:r w:rsidR="00101EB2" w:rsidDel="000403C1">
          <w:rPr>
            <w:rFonts w:ascii="Arial Narrow" w:hAnsi="Arial Narrow" w:cs="Arial"/>
            <w:sz w:val="16"/>
            <w:szCs w:val="16"/>
          </w:rPr>
          <w:delText>E</w:delText>
        </w:r>
        <w:r w:rsidDel="000403C1">
          <w:rPr>
            <w:rFonts w:ascii="Arial Narrow" w:hAnsi="Arial Narrow" w:cs="Arial"/>
            <w:sz w:val="16"/>
            <w:szCs w:val="16"/>
          </w:rPr>
          <w:delText>001-387</w:delText>
        </w:r>
      </w:del>
    </w:p>
    <w:p w14:paraId="598228C7" w14:textId="3F947172" w:rsidR="008216FC" w:rsidDel="000403C1" w:rsidRDefault="008216FC">
      <w:pPr>
        <w:tabs>
          <w:tab w:val="left" w:pos="142"/>
          <w:tab w:val="left" w:pos="1276"/>
        </w:tabs>
        <w:autoSpaceDE w:val="0"/>
        <w:autoSpaceDN w:val="0"/>
        <w:adjustRightInd w:val="0"/>
        <w:ind w:left="709"/>
        <w:rPr>
          <w:del w:id="2100" w:author="Usuario de Windows" w:date="2023-03-23T11:28:00Z"/>
          <w:rFonts w:ascii="Arial Narrow" w:hAnsi="Arial Narrow" w:cs="Arial"/>
          <w:sz w:val="22"/>
          <w:szCs w:val="22"/>
        </w:rPr>
      </w:pPr>
    </w:p>
    <w:p w14:paraId="4122D636" w14:textId="3CD10A57" w:rsidR="00794FCD" w:rsidDel="000403C1" w:rsidRDefault="00794FCD">
      <w:pPr>
        <w:tabs>
          <w:tab w:val="left" w:pos="142"/>
          <w:tab w:val="left" w:pos="1276"/>
        </w:tabs>
        <w:autoSpaceDE w:val="0"/>
        <w:autoSpaceDN w:val="0"/>
        <w:adjustRightInd w:val="0"/>
        <w:ind w:left="709"/>
        <w:rPr>
          <w:del w:id="2101" w:author="Usuario de Windows" w:date="2023-03-23T11:28:00Z"/>
          <w:rFonts w:ascii="Arial Narrow" w:hAnsi="Arial Narrow" w:cs="Arial"/>
          <w:sz w:val="22"/>
          <w:szCs w:val="22"/>
        </w:rPr>
      </w:pPr>
    </w:p>
    <w:p w14:paraId="33F0A818" w14:textId="3A8682F9" w:rsidR="00794FCD" w:rsidDel="000403C1" w:rsidRDefault="00794FCD">
      <w:pPr>
        <w:tabs>
          <w:tab w:val="left" w:pos="142"/>
          <w:tab w:val="left" w:pos="1276"/>
        </w:tabs>
        <w:autoSpaceDE w:val="0"/>
        <w:autoSpaceDN w:val="0"/>
        <w:adjustRightInd w:val="0"/>
        <w:ind w:left="709"/>
        <w:rPr>
          <w:del w:id="2102" w:author="Usuario de Windows" w:date="2023-03-23T11:28:00Z"/>
          <w:rFonts w:ascii="Arial Narrow" w:hAnsi="Arial Narrow" w:cs="Arial"/>
          <w:sz w:val="22"/>
          <w:szCs w:val="22"/>
        </w:rPr>
      </w:pPr>
    </w:p>
    <w:p w14:paraId="42D18A1A" w14:textId="555B5C5A" w:rsidR="00794FCD" w:rsidDel="000403C1" w:rsidRDefault="00794FCD">
      <w:pPr>
        <w:tabs>
          <w:tab w:val="left" w:pos="142"/>
          <w:tab w:val="left" w:pos="1276"/>
        </w:tabs>
        <w:autoSpaceDE w:val="0"/>
        <w:autoSpaceDN w:val="0"/>
        <w:adjustRightInd w:val="0"/>
        <w:ind w:left="709"/>
        <w:rPr>
          <w:del w:id="2103" w:author="Usuario de Windows" w:date="2023-03-23T11:28:00Z"/>
          <w:rFonts w:ascii="Arial Narrow" w:hAnsi="Arial Narrow" w:cs="Arial"/>
          <w:sz w:val="22"/>
          <w:szCs w:val="22"/>
        </w:rPr>
      </w:pPr>
    </w:p>
    <w:p w14:paraId="143019D2" w14:textId="2CF2D6FE" w:rsidR="00794FCD" w:rsidDel="000403C1" w:rsidRDefault="00794FCD">
      <w:pPr>
        <w:tabs>
          <w:tab w:val="left" w:pos="142"/>
          <w:tab w:val="left" w:pos="1276"/>
        </w:tabs>
        <w:autoSpaceDE w:val="0"/>
        <w:autoSpaceDN w:val="0"/>
        <w:adjustRightInd w:val="0"/>
        <w:ind w:left="709"/>
        <w:rPr>
          <w:del w:id="2104" w:author="Usuario de Windows" w:date="2023-03-23T11:28:00Z"/>
          <w:rFonts w:ascii="Arial Narrow" w:hAnsi="Arial Narrow" w:cs="Arial"/>
          <w:sz w:val="22"/>
          <w:szCs w:val="22"/>
        </w:rPr>
      </w:pPr>
    </w:p>
    <w:p w14:paraId="06E91FD9" w14:textId="7B2E9022" w:rsidR="00794FCD" w:rsidDel="000403C1" w:rsidRDefault="00794FCD">
      <w:pPr>
        <w:tabs>
          <w:tab w:val="left" w:pos="142"/>
          <w:tab w:val="left" w:pos="1276"/>
        </w:tabs>
        <w:autoSpaceDE w:val="0"/>
        <w:autoSpaceDN w:val="0"/>
        <w:adjustRightInd w:val="0"/>
        <w:ind w:left="709"/>
        <w:rPr>
          <w:del w:id="2105" w:author="Usuario de Windows" w:date="2023-03-23T11:28:00Z"/>
          <w:rFonts w:ascii="Arial Narrow" w:hAnsi="Arial Narrow" w:cs="Arial"/>
          <w:sz w:val="22"/>
          <w:szCs w:val="22"/>
        </w:rPr>
      </w:pPr>
    </w:p>
    <w:p w14:paraId="19084DDC" w14:textId="445C5B97" w:rsidR="00794FCD" w:rsidDel="000403C1" w:rsidRDefault="00794FCD">
      <w:pPr>
        <w:tabs>
          <w:tab w:val="left" w:pos="142"/>
          <w:tab w:val="left" w:pos="1276"/>
        </w:tabs>
        <w:autoSpaceDE w:val="0"/>
        <w:autoSpaceDN w:val="0"/>
        <w:adjustRightInd w:val="0"/>
        <w:ind w:left="709"/>
        <w:rPr>
          <w:del w:id="2106" w:author="Usuario de Windows" w:date="2023-03-23T11:28:00Z"/>
          <w:rFonts w:ascii="Arial Narrow" w:hAnsi="Arial Narrow" w:cs="Arial"/>
          <w:sz w:val="22"/>
          <w:szCs w:val="22"/>
        </w:rPr>
      </w:pPr>
    </w:p>
    <w:p w14:paraId="69953984" w14:textId="263297C8" w:rsidR="00794FCD" w:rsidDel="000403C1" w:rsidRDefault="00794FCD">
      <w:pPr>
        <w:tabs>
          <w:tab w:val="left" w:pos="142"/>
          <w:tab w:val="left" w:pos="1276"/>
        </w:tabs>
        <w:autoSpaceDE w:val="0"/>
        <w:autoSpaceDN w:val="0"/>
        <w:adjustRightInd w:val="0"/>
        <w:ind w:left="709"/>
        <w:rPr>
          <w:del w:id="2107" w:author="Usuario de Windows" w:date="2023-03-23T11:28:00Z"/>
          <w:rFonts w:ascii="Arial Narrow" w:hAnsi="Arial Narrow" w:cs="Arial"/>
          <w:sz w:val="22"/>
          <w:szCs w:val="22"/>
        </w:rPr>
      </w:pPr>
    </w:p>
    <w:p w14:paraId="4977E270" w14:textId="7DF5AB05" w:rsidR="00794FCD" w:rsidDel="000403C1" w:rsidRDefault="00794FCD">
      <w:pPr>
        <w:tabs>
          <w:tab w:val="left" w:pos="142"/>
          <w:tab w:val="left" w:pos="1276"/>
        </w:tabs>
        <w:autoSpaceDE w:val="0"/>
        <w:autoSpaceDN w:val="0"/>
        <w:adjustRightInd w:val="0"/>
        <w:ind w:left="709"/>
        <w:rPr>
          <w:del w:id="2108" w:author="Usuario de Windows" w:date="2023-03-23T11:28:00Z"/>
          <w:rFonts w:ascii="Arial Narrow" w:hAnsi="Arial Narrow" w:cs="Arial"/>
          <w:sz w:val="22"/>
          <w:szCs w:val="22"/>
        </w:rPr>
      </w:pPr>
    </w:p>
    <w:p w14:paraId="6BA6848D" w14:textId="54AED713" w:rsidR="00794FCD" w:rsidDel="000403C1" w:rsidRDefault="00794FCD">
      <w:pPr>
        <w:tabs>
          <w:tab w:val="left" w:pos="142"/>
          <w:tab w:val="left" w:pos="1276"/>
        </w:tabs>
        <w:autoSpaceDE w:val="0"/>
        <w:autoSpaceDN w:val="0"/>
        <w:adjustRightInd w:val="0"/>
        <w:ind w:left="709"/>
        <w:rPr>
          <w:del w:id="2109" w:author="Usuario de Windows" w:date="2023-03-23T11:28:00Z"/>
          <w:rFonts w:ascii="Arial Narrow" w:hAnsi="Arial Narrow" w:cs="Arial"/>
          <w:sz w:val="22"/>
          <w:szCs w:val="22"/>
        </w:rPr>
      </w:pPr>
    </w:p>
    <w:p w14:paraId="6A4D2663" w14:textId="527DE245" w:rsidR="00794FCD" w:rsidDel="000403C1" w:rsidRDefault="00794FCD">
      <w:pPr>
        <w:tabs>
          <w:tab w:val="left" w:pos="142"/>
          <w:tab w:val="left" w:pos="1276"/>
        </w:tabs>
        <w:autoSpaceDE w:val="0"/>
        <w:autoSpaceDN w:val="0"/>
        <w:adjustRightInd w:val="0"/>
        <w:ind w:left="709"/>
        <w:rPr>
          <w:del w:id="2110" w:author="Usuario de Windows" w:date="2023-03-23T11:28:00Z"/>
          <w:rFonts w:ascii="Arial Narrow" w:hAnsi="Arial Narrow" w:cs="Arial"/>
          <w:sz w:val="22"/>
          <w:szCs w:val="22"/>
        </w:rPr>
      </w:pPr>
    </w:p>
    <w:p w14:paraId="0F593953" w14:textId="425E6043" w:rsidR="00794FCD" w:rsidDel="000403C1" w:rsidRDefault="00794FCD">
      <w:pPr>
        <w:tabs>
          <w:tab w:val="left" w:pos="142"/>
          <w:tab w:val="left" w:pos="1276"/>
        </w:tabs>
        <w:autoSpaceDE w:val="0"/>
        <w:autoSpaceDN w:val="0"/>
        <w:adjustRightInd w:val="0"/>
        <w:ind w:left="709"/>
        <w:rPr>
          <w:del w:id="2111" w:author="Usuario de Windows" w:date="2023-03-23T11:28:00Z"/>
          <w:rFonts w:ascii="Arial Narrow" w:hAnsi="Arial Narrow" w:cs="Arial"/>
          <w:sz w:val="22"/>
          <w:szCs w:val="22"/>
        </w:rPr>
      </w:pPr>
    </w:p>
    <w:p w14:paraId="299946DC" w14:textId="399FB319" w:rsidR="00794FCD" w:rsidDel="000403C1" w:rsidRDefault="00794FCD">
      <w:pPr>
        <w:tabs>
          <w:tab w:val="left" w:pos="142"/>
          <w:tab w:val="left" w:pos="1276"/>
        </w:tabs>
        <w:autoSpaceDE w:val="0"/>
        <w:autoSpaceDN w:val="0"/>
        <w:adjustRightInd w:val="0"/>
        <w:ind w:left="709"/>
        <w:rPr>
          <w:del w:id="2112" w:author="Usuario de Windows" w:date="2023-03-23T11:28:00Z"/>
          <w:rFonts w:ascii="Arial Narrow" w:hAnsi="Arial Narrow" w:cs="Arial"/>
          <w:sz w:val="22"/>
          <w:szCs w:val="22"/>
        </w:rPr>
      </w:pPr>
    </w:p>
    <w:p w14:paraId="2D49EDAD" w14:textId="3EA687DF" w:rsidR="00794FCD" w:rsidDel="000403C1" w:rsidRDefault="00794FCD">
      <w:pPr>
        <w:tabs>
          <w:tab w:val="left" w:pos="142"/>
          <w:tab w:val="left" w:pos="1276"/>
        </w:tabs>
        <w:autoSpaceDE w:val="0"/>
        <w:autoSpaceDN w:val="0"/>
        <w:adjustRightInd w:val="0"/>
        <w:ind w:left="709"/>
        <w:rPr>
          <w:del w:id="2113" w:author="Usuario de Windows" w:date="2023-03-23T11:28:00Z"/>
          <w:rFonts w:ascii="Arial Narrow" w:hAnsi="Arial Narrow" w:cs="Arial"/>
          <w:sz w:val="22"/>
          <w:szCs w:val="22"/>
        </w:rPr>
      </w:pPr>
    </w:p>
    <w:p w14:paraId="10DC2A8F" w14:textId="15B73BEC" w:rsidR="00794FCD" w:rsidDel="000403C1" w:rsidRDefault="00794FCD">
      <w:pPr>
        <w:tabs>
          <w:tab w:val="left" w:pos="142"/>
          <w:tab w:val="left" w:pos="1276"/>
        </w:tabs>
        <w:autoSpaceDE w:val="0"/>
        <w:autoSpaceDN w:val="0"/>
        <w:adjustRightInd w:val="0"/>
        <w:ind w:left="709"/>
        <w:rPr>
          <w:del w:id="2114" w:author="Usuario de Windows" w:date="2023-03-23T11:28:00Z"/>
          <w:rFonts w:ascii="Arial Narrow" w:hAnsi="Arial Narrow" w:cs="Arial"/>
          <w:sz w:val="22"/>
          <w:szCs w:val="22"/>
        </w:rPr>
      </w:pPr>
    </w:p>
    <w:p w14:paraId="60889248" w14:textId="31829245" w:rsidR="00794FCD" w:rsidDel="000403C1" w:rsidRDefault="00794FCD">
      <w:pPr>
        <w:tabs>
          <w:tab w:val="left" w:pos="142"/>
          <w:tab w:val="left" w:pos="1276"/>
        </w:tabs>
        <w:autoSpaceDE w:val="0"/>
        <w:autoSpaceDN w:val="0"/>
        <w:adjustRightInd w:val="0"/>
        <w:ind w:left="709"/>
        <w:rPr>
          <w:del w:id="2115" w:author="Usuario de Windows" w:date="2023-03-23T11:28:00Z"/>
          <w:rFonts w:ascii="Arial Narrow" w:hAnsi="Arial Narrow" w:cs="Arial"/>
          <w:sz w:val="22"/>
          <w:szCs w:val="22"/>
        </w:rPr>
      </w:pPr>
    </w:p>
    <w:p w14:paraId="789760DE" w14:textId="79322A1E" w:rsidR="00794FCD" w:rsidDel="000403C1" w:rsidRDefault="00794FCD">
      <w:pPr>
        <w:tabs>
          <w:tab w:val="left" w:pos="142"/>
          <w:tab w:val="left" w:pos="1276"/>
        </w:tabs>
        <w:autoSpaceDE w:val="0"/>
        <w:autoSpaceDN w:val="0"/>
        <w:adjustRightInd w:val="0"/>
        <w:ind w:left="709"/>
        <w:rPr>
          <w:del w:id="2116" w:author="Usuario de Windows" w:date="2023-03-23T11:28:00Z"/>
          <w:rFonts w:ascii="Arial Narrow" w:hAnsi="Arial Narrow" w:cs="Arial"/>
          <w:sz w:val="22"/>
          <w:szCs w:val="22"/>
        </w:rPr>
      </w:pPr>
    </w:p>
    <w:p w14:paraId="1141A95A" w14:textId="1486C4ED" w:rsidR="00794FCD" w:rsidDel="000403C1" w:rsidRDefault="00794FCD">
      <w:pPr>
        <w:tabs>
          <w:tab w:val="left" w:pos="142"/>
          <w:tab w:val="left" w:pos="1276"/>
        </w:tabs>
        <w:autoSpaceDE w:val="0"/>
        <w:autoSpaceDN w:val="0"/>
        <w:adjustRightInd w:val="0"/>
        <w:ind w:left="709"/>
        <w:rPr>
          <w:del w:id="2117" w:author="Usuario de Windows" w:date="2023-03-23T11:28:00Z"/>
          <w:rFonts w:ascii="Arial Narrow" w:hAnsi="Arial Narrow" w:cs="Arial"/>
          <w:sz w:val="22"/>
          <w:szCs w:val="22"/>
        </w:rPr>
      </w:pPr>
    </w:p>
    <w:p w14:paraId="052A82DA" w14:textId="113D6DAD" w:rsidR="00794FCD" w:rsidDel="000403C1" w:rsidRDefault="00794FCD">
      <w:pPr>
        <w:tabs>
          <w:tab w:val="left" w:pos="142"/>
          <w:tab w:val="left" w:pos="1276"/>
        </w:tabs>
        <w:autoSpaceDE w:val="0"/>
        <w:autoSpaceDN w:val="0"/>
        <w:adjustRightInd w:val="0"/>
        <w:ind w:left="709"/>
        <w:rPr>
          <w:del w:id="2118" w:author="Usuario de Windows" w:date="2023-03-23T11:28:00Z"/>
          <w:rFonts w:ascii="Arial Narrow" w:hAnsi="Arial Narrow" w:cs="Arial"/>
          <w:sz w:val="22"/>
          <w:szCs w:val="22"/>
        </w:rPr>
      </w:pPr>
    </w:p>
    <w:p w14:paraId="5C94CB2A" w14:textId="7CA53473" w:rsidR="00794FCD" w:rsidDel="000403C1" w:rsidRDefault="00794FCD">
      <w:pPr>
        <w:tabs>
          <w:tab w:val="left" w:pos="142"/>
          <w:tab w:val="left" w:pos="1276"/>
        </w:tabs>
        <w:autoSpaceDE w:val="0"/>
        <w:autoSpaceDN w:val="0"/>
        <w:adjustRightInd w:val="0"/>
        <w:ind w:left="709"/>
        <w:rPr>
          <w:del w:id="2119" w:author="Usuario de Windows" w:date="2023-03-23T11:28:00Z"/>
          <w:rFonts w:ascii="Arial Narrow" w:hAnsi="Arial Narrow" w:cs="Arial"/>
          <w:sz w:val="22"/>
          <w:szCs w:val="22"/>
        </w:rPr>
      </w:pPr>
    </w:p>
    <w:p w14:paraId="0CCFE716" w14:textId="12ECF33A" w:rsidR="004B743A" w:rsidDel="000403C1" w:rsidRDefault="004B743A">
      <w:pPr>
        <w:tabs>
          <w:tab w:val="left" w:pos="142"/>
          <w:tab w:val="left" w:pos="1276"/>
        </w:tabs>
        <w:autoSpaceDE w:val="0"/>
        <w:autoSpaceDN w:val="0"/>
        <w:adjustRightInd w:val="0"/>
        <w:ind w:left="709"/>
        <w:jc w:val="center"/>
        <w:rPr>
          <w:del w:id="2120" w:author="Usuario de Windows" w:date="2023-03-23T11:28:00Z"/>
          <w:rFonts w:ascii="Arial Narrow" w:hAnsi="Arial Narrow" w:cs="Arial"/>
          <w:b/>
          <w:bCs/>
        </w:rPr>
      </w:pPr>
      <w:del w:id="2121" w:author="Usuario de Windows" w:date="2023-03-23T11:28:00Z">
        <w:r w:rsidRPr="00986622" w:rsidDel="000403C1">
          <w:rPr>
            <w:rFonts w:ascii="Arial Narrow" w:hAnsi="Arial Narrow" w:cs="Arial"/>
            <w:b/>
            <w:bCs/>
          </w:rPr>
          <w:delText xml:space="preserve">Imagen n. ° </w:delText>
        </w:r>
        <w:r w:rsidDel="000403C1">
          <w:rPr>
            <w:rFonts w:ascii="Arial Narrow" w:hAnsi="Arial Narrow" w:cs="Arial"/>
            <w:b/>
            <w:bCs/>
          </w:rPr>
          <w:delText>5</w:delText>
        </w:r>
      </w:del>
    </w:p>
    <w:p w14:paraId="1EE0E334" w14:textId="705807A9" w:rsidR="004B743A" w:rsidDel="000403C1" w:rsidRDefault="004B743A">
      <w:pPr>
        <w:tabs>
          <w:tab w:val="left" w:pos="142"/>
          <w:tab w:val="left" w:pos="1276"/>
        </w:tabs>
        <w:autoSpaceDE w:val="0"/>
        <w:autoSpaceDN w:val="0"/>
        <w:adjustRightInd w:val="0"/>
        <w:ind w:left="709"/>
        <w:jc w:val="center"/>
        <w:rPr>
          <w:del w:id="2122" w:author="Usuario de Windows" w:date="2023-03-23T11:28:00Z"/>
          <w:rFonts w:ascii="Arial Narrow" w:hAnsi="Arial Narrow" w:cs="Arial"/>
          <w:b/>
          <w:bCs/>
        </w:rPr>
      </w:pPr>
      <w:del w:id="2123" w:author="Usuario de Windows" w:date="2023-03-23T11:28:00Z">
        <w:r w:rsidDel="000403C1">
          <w:rPr>
            <w:rFonts w:ascii="Arial Narrow" w:hAnsi="Arial Narrow" w:cs="Arial"/>
            <w:b/>
            <w:bCs/>
          </w:rPr>
          <w:delText xml:space="preserve">Captura de </w:delText>
        </w:r>
        <w:r w:rsidR="00101EB2" w:rsidDel="000403C1">
          <w:rPr>
            <w:rFonts w:ascii="Arial Narrow" w:hAnsi="Arial Narrow" w:cs="Arial"/>
            <w:b/>
            <w:bCs/>
          </w:rPr>
          <w:delText>Guía de remisión</w:delText>
        </w:r>
        <w:r w:rsidDel="000403C1">
          <w:rPr>
            <w:rFonts w:ascii="Arial Narrow" w:hAnsi="Arial Narrow" w:cs="Arial"/>
            <w:b/>
            <w:bCs/>
          </w:rPr>
          <w:delText xml:space="preserve"> n.° 001-</w:delText>
        </w:r>
        <w:r w:rsidR="00101EB2" w:rsidDel="000403C1">
          <w:rPr>
            <w:rFonts w:ascii="Arial Narrow" w:hAnsi="Arial Narrow" w:cs="Arial"/>
            <w:b/>
            <w:bCs/>
          </w:rPr>
          <w:delText>837</w:delText>
        </w:r>
        <w:r w:rsidDel="000403C1">
          <w:rPr>
            <w:rFonts w:ascii="Arial Narrow" w:hAnsi="Arial Narrow" w:cs="Arial"/>
            <w:b/>
            <w:bCs/>
          </w:rPr>
          <w:delText xml:space="preserve"> de </w:delText>
        </w:r>
        <w:r w:rsidR="00101EB2" w:rsidDel="000403C1">
          <w:rPr>
            <w:rFonts w:ascii="Arial Narrow" w:hAnsi="Arial Narrow" w:cs="Arial"/>
            <w:b/>
            <w:bCs/>
          </w:rPr>
          <w:delText>28</w:delText>
        </w:r>
        <w:r w:rsidDel="000403C1">
          <w:rPr>
            <w:rFonts w:ascii="Arial Narrow" w:hAnsi="Arial Narrow" w:cs="Arial"/>
            <w:b/>
            <w:bCs/>
          </w:rPr>
          <w:delText xml:space="preserve"> de </w:delText>
        </w:r>
        <w:r w:rsidR="00101EB2" w:rsidDel="000403C1">
          <w:rPr>
            <w:rFonts w:ascii="Arial Narrow" w:hAnsi="Arial Narrow" w:cs="Arial"/>
            <w:b/>
            <w:bCs/>
          </w:rPr>
          <w:delText>octu</w:delText>
        </w:r>
        <w:r w:rsidDel="000403C1">
          <w:rPr>
            <w:rFonts w:ascii="Arial Narrow" w:hAnsi="Arial Narrow" w:cs="Arial"/>
            <w:b/>
            <w:bCs/>
          </w:rPr>
          <w:delText>bre de 2022</w:delText>
        </w:r>
      </w:del>
    </w:p>
    <w:p w14:paraId="4362B512" w14:textId="790A2E53" w:rsidR="008216FC" w:rsidDel="000403C1" w:rsidRDefault="00101EB2">
      <w:pPr>
        <w:tabs>
          <w:tab w:val="left" w:pos="142"/>
          <w:tab w:val="left" w:pos="1276"/>
        </w:tabs>
        <w:autoSpaceDE w:val="0"/>
        <w:autoSpaceDN w:val="0"/>
        <w:adjustRightInd w:val="0"/>
        <w:ind w:left="709"/>
        <w:jc w:val="center"/>
        <w:rPr>
          <w:del w:id="2124" w:author="Usuario de Windows" w:date="2023-03-23T11:28:00Z"/>
          <w:rFonts w:ascii="Arial Narrow" w:hAnsi="Arial Narrow" w:cs="Arial"/>
          <w:sz w:val="22"/>
          <w:szCs w:val="22"/>
        </w:rPr>
      </w:pPr>
      <w:del w:id="2125" w:author="Usuario de Windows" w:date="2023-03-23T11:28:00Z">
        <w:r w:rsidRPr="00D64DB8" w:rsidDel="000403C1">
          <w:rPr>
            <w:noProof/>
            <w:lang w:eastAsia="es-PE"/>
          </w:rPr>
          <w:drawing>
            <wp:inline distT="0" distB="0" distL="0" distR="0" wp14:anchorId="2203BD7A" wp14:editId="6C30E26C">
              <wp:extent cx="5337810" cy="5672798"/>
              <wp:effectExtent l="171450" t="0" r="1485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045" t="11505" r="26447" b="442"/>
                      <a:stretch/>
                    </pic:blipFill>
                    <pic:spPr bwMode="auto">
                      <a:xfrm rot="16200000">
                        <a:off x="0" y="0"/>
                        <a:ext cx="5484975" cy="5829198"/>
                      </a:xfrm>
                      <a:prstGeom prst="rect">
                        <a:avLst/>
                      </a:prstGeom>
                      <a:ln>
                        <a:noFill/>
                      </a:ln>
                      <a:extLst>
                        <a:ext uri="{53640926-AAD7-44D8-BBD7-CCE9431645EC}">
                          <a14:shadowObscured xmlns:a14="http://schemas.microsoft.com/office/drawing/2010/main"/>
                        </a:ext>
                      </a:extLst>
                    </pic:spPr>
                  </pic:pic>
                </a:graphicData>
              </a:graphic>
            </wp:inline>
          </w:drawing>
        </w:r>
      </w:del>
    </w:p>
    <w:p w14:paraId="1910BF22" w14:textId="7CF670D7" w:rsidR="00101EB2" w:rsidDel="000403C1" w:rsidRDefault="00101EB2">
      <w:pPr>
        <w:tabs>
          <w:tab w:val="left" w:pos="142"/>
          <w:tab w:val="left" w:pos="1276"/>
        </w:tabs>
        <w:autoSpaceDE w:val="0"/>
        <w:autoSpaceDN w:val="0"/>
        <w:adjustRightInd w:val="0"/>
        <w:ind w:left="709"/>
        <w:rPr>
          <w:del w:id="2126" w:author="Usuario de Windows" w:date="2023-03-23T11:28:00Z"/>
          <w:rFonts w:ascii="Arial Narrow" w:hAnsi="Arial Narrow" w:cs="Arial"/>
          <w:sz w:val="22"/>
          <w:szCs w:val="22"/>
        </w:rPr>
      </w:pPr>
      <w:del w:id="2127" w:author="Usuario de Windows" w:date="2023-03-23T11:28:00Z">
        <w:r w:rsidRPr="004F5B25" w:rsidDel="000403C1">
          <w:rPr>
            <w:rFonts w:ascii="Arial Narrow" w:hAnsi="Arial Narrow" w:cs="Arial"/>
            <w:b/>
            <w:bCs/>
            <w:sz w:val="16"/>
            <w:szCs w:val="16"/>
          </w:rPr>
          <w:delText xml:space="preserve">Fuente: </w:delText>
        </w:r>
        <w:r w:rsidDel="000403C1">
          <w:rPr>
            <w:rFonts w:ascii="Arial Narrow" w:hAnsi="Arial Narrow" w:cs="Arial"/>
            <w:b/>
            <w:bCs/>
            <w:sz w:val="16"/>
            <w:szCs w:val="16"/>
          </w:rPr>
          <w:delText xml:space="preserve">Guía de </w:delText>
        </w:r>
        <w:r w:rsidR="002F4B70" w:rsidDel="000403C1">
          <w:rPr>
            <w:rFonts w:ascii="Arial Narrow" w:hAnsi="Arial Narrow" w:cs="Arial"/>
            <w:b/>
            <w:bCs/>
            <w:sz w:val="16"/>
            <w:szCs w:val="16"/>
          </w:rPr>
          <w:delText>remisión</w:delText>
        </w:r>
        <w:r w:rsidR="002F4B70" w:rsidRPr="004F5B25" w:rsidDel="000403C1">
          <w:rPr>
            <w:rFonts w:ascii="Arial Narrow" w:hAnsi="Arial Narrow" w:cs="Arial"/>
            <w:sz w:val="16"/>
            <w:szCs w:val="16"/>
          </w:rPr>
          <w:delText xml:space="preserve"> </w:delText>
        </w:r>
        <w:r w:rsidR="002F4B70" w:rsidDel="000403C1">
          <w:rPr>
            <w:rFonts w:ascii="Arial Narrow" w:hAnsi="Arial Narrow" w:cs="Arial"/>
            <w:sz w:val="16"/>
            <w:szCs w:val="16"/>
          </w:rPr>
          <w:delText>001</w:delText>
        </w:r>
        <w:r w:rsidDel="000403C1">
          <w:rPr>
            <w:rFonts w:ascii="Arial Narrow" w:hAnsi="Arial Narrow" w:cs="Arial"/>
            <w:sz w:val="16"/>
            <w:szCs w:val="16"/>
          </w:rPr>
          <w:delText>-837</w:delText>
        </w:r>
      </w:del>
    </w:p>
    <w:p w14:paraId="67F253FE" w14:textId="1553F439" w:rsidR="000C4F37" w:rsidDel="000403C1" w:rsidRDefault="000C4F37">
      <w:pPr>
        <w:tabs>
          <w:tab w:val="left" w:pos="142"/>
          <w:tab w:val="left" w:pos="1276"/>
        </w:tabs>
        <w:autoSpaceDE w:val="0"/>
        <w:autoSpaceDN w:val="0"/>
        <w:adjustRightInd w:val="0"/>
        <w:ind w:left="709"/>
        <w:jc w:val="center"/>
        <w:rPr>
          <w:del w:id="2128" w:author="Usuario de Windows" w:date="2023-03-23T11:28:00Z"/>
          <w:rFonts w:ascii="Arial Narrow" w:hAnsi="Arial Narrow" w:cs="Arial"/>
          <w:b/>
          <w:bCs/>
        </w:rPr>
      </w:pPr>
    </w:p>
    <w:p w14:paraId="3A04394D" w14:textId="50CCFBF5" w:rsidR="000C4F37" w:rsidDel="000403C1" w:rsidRDefault="000C4F37">
      <w:pPr>
        <w:tabs>
          <w:tab w:val="left" w:pos="142"/>
          <w:tab w:val="left" w:pos="1276"/>
        </w:tabs>
        <w:autoSpaceDE w:val="0"/>
        <w:autoSpaceDN w:val="0"/>
        <w:adjustRightInd w:val="0"/>
        <w:ind w:left="709"/>
        <w:jc w:val="center"/>
        <w:rPr>
          <w:del w:id="2129" w:author="Usuario de Windows" w:date="2023-03-23T11:28:00Z"/>
          <w:rFonts w:ascii="Arial Narrow" w:hAnsi="Arial Narrow" w:cs="Arial"/>
          <w:b/>
          <w:bCs/>
        </w:rPr>
      </w:pPr>
    </w:p>
    <w:p w14:paraId="426B6F3D" w14:textId="62EACA42" w:rsidR="000C4F37" w:rsidDel="000403C1" w:rsidRDefault="000C4F37">
      <w:pPr>
        <w:tabs>
          <w:tab w:val="left" w:pos="142"/>
          <w:tab w:val="left" w:pos="1276"/>
        </w:tabs>
        <w:autoSpaceDE w:val="0"/>
        <w:autoSpaceDN w:val="0"/>
        <w:adjustRightInd w:val="0"/>
        <w:ind w:left="709"/>
        <w:jc w:val="center"/>
        <w:rPr>
          <w:del w:id="2130" w:author="Usuario de Windows" w:date="2023-03-23T11:28:00Z"/>
          <w:rFonts w:ascii="Arial Narrow" w:hAnsi="Arial Narrow" w:cs="Arial"/>
          <w:b/>
          <w:bCs/>
        </w:rPr>
      </w:pPr>
    </w:p>
    <w:p w14:paraId="48F33C6D" w14:textId="645E212A" w:rsidR="000C4F37" w:rsidDel="000403C1" w:rsidRDefault="000C4F37">
      <w:pPr>
        <w:tabs>
          <w:tab w:val="left" w:pos="142"/>
          <w:tab w:val="left" w:pos="1276"/>
        </w:tabs>
        <w:autoSpaceDE w:val="0"/>
        <w:autoSpaceDN w:val="0"/>
        <w:adjustRightInd w:val="0"/>
        <w:ind w:left="709"/>
        <w:jc w:val="center"/>
        <w:rPr>
          <w:del w:id="2131" w:author="Usuario de Windows" w:date="2023-03-23T11:28:00Z"/>
          <w:rFonts w:ascii="Arial Narrow" w:hAnsi="Arial Narrow" w:cs="Arial"/>
          <w:b/>
          <w:bCs/>
        </w:rPr>
      </w:pPr>
    </w:p>
    <w:p w14:paraId="250E9047" w14:textId="0A2B2446" w:rsidR="000C4F37" w:rsidDel="000403C1" w:rsidRDefault="000C4F37">
      <w:pPr>
        <w:tabs>
          <w:tab w:val="left" w:pos="142"/>
          <w:tab w:val="left" w:pos="1276"/>
        </w:tabs>
        <w:autoSpaceDE w:val="0"/>
        <w:autoSpaceDN w:val="0"/>
        <w:adjustRightInd w:val="0"/>
        <w:ind w:left="709"/>
        <w:jc w:val="center"/>
        <w:rPr>
          <w:del w:id="2132" w:author="Usuario de Windows" w:date="2023-03-23T11:28:00Z"/>
          <w:rFonts w:ascii="Arial Narrow" w:hAnsi="Arial Narrow" w:cs="Arial"/>
          <w:b/>
          <w:bCs/>
        </w:rPr>
      </w:pPr>
    </w:p>
    <w:p w14:paraId="1A84EFFF" w14:textId="341B4701" w:rsidR="000C4F37" w:rsidDel="000403C1" w:rsidRDefault="000C4F37">
      <w:pPr>
        <w:tabs>
          <w:tab w:val="left" w:pos="142"/>
          <w:tab w:val="left" w:pos="1276"/>
        </w:tabs>
        <w:autoSpaceDE w:val="0"/>
        <w:autoSpaceDN w:val="0"/>
        <w:adjustRightInd w:val="0"/>
        <w:ind w:left="709"/>
        <w:jc w:val="center"/>
        <w:rPr>
          <w:del w:id="2133" w:author="Usuario de Windows" w:date="2023-03-23T11:28:00Z"/>
          <w:rFonts w:ascii="Arial Narrow" w:hAnsi="Arial Narrow" w:cs="Arial"/>
          <w:b/>
          <w:bCs/>
        </w:rPr>
      </w:pPr>
    </w:p>
    <w:p w14:paraId="5E6B0524" w14:textId="157FC656" w:rsidR="000C4F37" w:rsidDel="000403C1" w:rsidRDefault="000C4F37">
      <w:pPr>
        <w:tabs>
          <w:tab w:val="left" w:pos="142"/>
          <w:tab w:val="left" w:pos="1276"/>
        </w:tabs>
        <w:autoSpaceDE w:val="0"/>
        <w:autoSpaceDN w:val="0"/>
        <w:adjustRightInd w:val="0"/>
        <w:ind w:left="709"/>
        <w:jc w:val="center"/>
        <w:rPr>
          <w:del w:id="2134" w:author="Usuario de Windows" w:date="2023-03-23T11:28:00Z"/>
          <w:rFonts w:ascii="Arial Narrow" w:hAnsi="Arial Narrow" w:cs="Arial"/>
          <w:b/>
          <w:bCs/>
        </w:rPr>
      </w:pPr>
    </w:p>
    <w:p w14:paraId="60E9BF11" w14:textId="61E883F8" w:rsidR="000C4F37" w:rsidDel="000403C1" w:rsidRDefault="000C4F37">
      <w:pPr>
        <w:tabs>
          <w:tab w:val="left" w:pos="142"/>
          <w:tab w:val="left" w:pos="1276"/>
        </w:tabs>
        <w:autoSpaceDE w:val="0"/>
        <w:autoSpaceDN w:val="0"/>
        <w:adjustRightInd w:val="0"/>
        <w:ind w:left="709"/>
        <w:jc w:val="center"/>
        <w:rPr>
          <w:del w:id="2135" w:author="Usuario de Windows" w:date="2023-03-23T11:28:00Z"/>
          <w:rFonts w:ascii="Arial Narrow" w:hAnsi="Arial Narrow" w:cs="Arial"/>
          <w:b/>
          <w:bCs/>
        </w:rPr>
      </w:pPr>
    </w:p>
    <w:p w14:paraId="738BA467" w14:textId="301B99CF" w:rsidR="000C4F37" w:rsidDel="000403C1" w:rsidRDefault="000C4F37">
      <w:pPr>
        <w:tabs>
          <w:tab w:val="left" w:pos="142"/>
          <w:tab w:val="left" w:pos="1276"/>
        </w:tabs>
        <w:autoSpaceDE w:val="0"/>
        <w:autoSpaceDN w:val="0"/>
        <w:adjustRightInd w:val="0"/>
        <w:ind w:left="709"/>
        <w:jc w:val="center"/>
        <w:rPr>
          <w:del w:id="2136" w:author="Usuario de Windows" w:date="2023-03-23T11:28:00Z"/>
          <w:rFonts w:ascii="Arial Narrow" w:hAnsi="Arial Narrow" w:cs="Arial"/>
          <w:b/>
          <w:bCs/>
        </w:rPr>
      </w:pPr>
    </w:p>
    <w:p w14:paraId="3C2FDDBA" w14:textId="2DE87670" w:rsidR="000C4F37" w:rsidDel="000403C1" w:rsidRDefault="000C4F37">
      <w:pPr>
        <w:tabs>
          <w:tab w:val="left" w:pos="142"/>
          <w:tab w:val="left" w:pos="1276"/>
        </w:tabs>
        <w:autoSpaceDE w:val="0"/>
        <w:autoSpaceDN w:val="0"/>
        <w:adjustRightInd w:val="0"/>
        <w:ind w:left="709"/>
        <w:jc w:val="center"/>
        <w:rPr>
          <w:del w:id="2137" w:author="Usuario de Windows" w:date="2023-03-23T11:28:00Z"/>
          <w:rFonts w:ascii="Arial Narrow" w:hAnsi="Arial Narrow" w:cs="Arial"/>
          <w:b/>
          <w:bCs/>
        </w:rPr>
      </w:pPr>
    </w:p>
    <w:p w14:paraId="7D1E7EB4" w14:textId="4A14712A" w:rsidR="000C4F37" w:rsidDel="000403C1" w:rsidRDefault="000C4F37">
      <w:pPr>
        <w:tabs>
          <w:tab w:val="left" w:pos="142"/>
          <w:tab w:val="left" w:pos="1276"/>
        </w:tabs>
        <w:autoSpaceDE w:val="0"/>
        <w:autoSpaceDN w:val="0"/>
        <w:adjustRightInd w:val="0"/>
        <w:ind w:left="709"/>
        <w:jc w:val="center"/>
        <w:rPr>
          <w:del w:id="2138" w:author="Usuario de Windows" w:date="2023-03-23T11:28:00Z"/>
          <w:rFonts w:ascii="Arial Narrow" w:hAnsi="Arial Narrow" w:cs="Arial"/>
          <w:b/>
          <w:bCs/>
        </w:rPr>
      </w:pPr>
    </w:p>
    <w:p w14:paraId="1EEDDDA4" w14:textId="0D46473B" w:rsidR="000C4F37" w:rsidDel="000403C1" w:rsidRDefault="000C4F37">
      <w:pPr>
        <w:tabs>
          <w:tab w:val="left" w:pos="142"/>
          <w:tab w:val="left" w:pos="1276"/>
        </w:tabs>
        <w:autoSpaceDE w:val="0"/>
        <w:autoSpaceDN w:val="0"/>
        <w:adjustRightInd w:val="0"/>
        <w:ind w:left="709"/>
        <w:jc w:val="center"/>
        <w:rPr>
          <w:del w:id="2139" w:author="Usuario de Windows" w:date="2023-03-23T11:28:00Z"/>
          <w:rFonts w:ascii="Arial Narrow" w:hAnsi="Arial Narrow" w:cs="Arial"/>
          <w:b/>
          <w:bCs/>
        </w:rPr>
      </w:pPr>
    </w:p>
    <w:p w14:paraId="1C0E1C76" w14:textId="5C275648" w:rsidR="000C4F37" w:rsidDel="000403C1" w:rsidRDefault="000C4F37">
      <w:pPr>
        <w:tabs>
          <w:tab w:val="left" w:pos="142"/>
          <w:tab w:val="left" w:pos="1276"/>
        </w:tabs>
        <w:autoSpaceDE w:val="0"/>
        <w:autoSpaceDN w:val="0"/>
        <w:adjustRightInd w:val="0"/>
        <w:ind w:left="709"/>
        <w:jc w:val="center"/>
        <w:rPr>
          <w:del w:id="2140" w:author="Usuario de Windows" w:date="2023-03-23T11:28:00Z"/>
          <w:rFonts w:ascii="Arial Narrow" w:hAnsi="Arial Narrow" w:cs="Arial"/>
          <w:b/>
          <w:bCs/>
        </w:rPr>
      </w:pPr>
    </w:p>
    <w:p w14:paraId="3F5FA656" w14:textId="6C25FCAB" w:rsidR="000C4F37" w:rsidDel="000403C1" w:rsidRDefault="000C4F37">
      <w:pPr>
        <w:tabs>
          <w:tab w:val="left" w:pos="142"/>
          <w:tab w:val="left" w:pos="1276"/>
        </w:tabs>
        <w:autoSpaceDE w:val="0"/>
        <w:autoSpaceDN w:val="0"/>
        <w:adjustRightInd w:val="0"/>
        <w:ind w:left="709"/>
        <w:jc w:val="center"/>
        <w:rPr>
          <w:del w:id="2141" w:author="Usuario de Windows" w:date="2023-03-23T11:28:00Z"/>
          <w:rFonts w:ascii="Arial Narrow" w:hAnsi="Arial Narrow" w:cs="Arial"/>
          <w:b/>
          <w:bCs/>
        </w:rPr>
      </w:pPr>
    </w:p>
    <w:p w14:paraId="3CB42C3B" w14:textId="29988251" w:rsidR="002F4B70" w:rsidDel="000403C1" w:rsidRDefault="002F4B70">
      <w:pPr>
        <w:tabs>
          <w:tab w:val="left" w:pos="142"/>
          <w:tab w:val="left" w:pos="1276"/>
        </w:tabs>
        <w:autoSpaceDE w:val="0"/>
        <w:autoSpaceDN w:val="0"/>
        <w:adjustRightInd w:val="0"/>
        <w:ind w:left="709"/>
        <w:jc w:val="center"/>
        <w:rPr>
          <w:del w:id="2142" w:author="Usuario de Windows" w:date="2023-03-23T11:28:00Z"/>
          <w:rFonts w:ascii="Arial Narrow" w:hAnsi="Arial Narrow" w:cs="Arial"/>
          <w:b/>
          <w:bCs/>
        </w:rPr>
      </w:pPr>
      <w:del w:id="2143" w:author="Usuario de Windows" w:date="2023-03-23T11:28:00Z">
        <w:r w:rsidRPr="00986622" w:rsidDel="000403C1">
          <w:rPr>
            <w:rFonts w:ascii="Arial Narrow" w:hAnsi="Arial Narrow" w:cs="Arial"/>
            <w:b/>
            <w:bCs/>
          </w:rPr>
          <w:delText xml:space="preserve">Imagen n. ° </w:delText>
        </w:r>
        <w:r w:rsidDel="000403C1">
          <w:rPr>
            <w:rFonts w:ascii="Arial Narrow" w:hAnsi="Arial Narrow" w:cs="Arial"/>
            <w:b/>
            <w:bCs/>
          </w:rPr>
          <w:delText>6</w:delText>
        </w:r>
      </w:del>
    </w:p>
    <w:p w14:paraId="6711A8C6" w14:textId="64C7BC06" w:rsidR="002F4B70" w:rsidDel="000403C1" w:rsidRDefault="002F4B70">
      <w:pPr>
        <w:tabs>
          <w:tab w:val="left" w:pos="142"/>
          <w:tab w:val="left" w:pos="1276"/>
        </w:tabs>
        <w:autoSpaceDE w:val="0"/>
        <w:autoSpaceDN w:val="0"/>
        <w:adjustRightInd w:val="0"/>
        <w:ind w:left="709"/>
        <w:jc w:val="center"/>
        <w:rPr>
          <w:del w:id="2144" w:author="Usuario de Windows" w:date="2023-03-23T11:28:00Z"/>
          <w:rFonts w:ascii="Arial Narrow" w:hAnsi="Arial Narrow" w:cs="Arial"/>
          <w:b/>
          <w:bCs/>
        </w:rPr>
      </w:pPr>
      <w:del w:id="2145" w:author="Usuario de Windows" w:date="2023-03-23T11:28:00Z">
        <w:r w:rsidDel="000403C1">
          <w:rPr>
            <w:rFonts w:ascii="Arial Narrow" w:hAnsi="Arial Narrow" w:cs="Arial"/>
            <w:b/>
            <w:bCs/>
          </w:rPr>
          <w:delText>Captura de pedido de comprobante de salida n.° 4371 de 23 de noviembre de 2022</w:delText>
        </w:r>
      </w:del>
    </w:p>
    <w:p w14:paraId="47EAF5B7" w14:textId="2F5C8814" w:rsidR="002F4B70" w:rsidDel="000403C1" w:rsidRDefault="002F4B70">
      <w:pPr>
        <w:tabs>
          <w:tab w:val="left" w:pos="142"/>
          <w:tab w:val="left" w:pos="1276"/>
        </w:tabs>
        <w:autoSpaceDE w:val="0"/>
        <w:autoSpaceDN w:val="0"/>
        <w:adjustRightInd w:val="0"/>
        <w:ind w:left="709"/>
        <w:jc w:val="center"/>
        <w:rPr>
          <w:del w:id="2146" w:author="Usuario de Windows" w:date="2023-03-23T11:28:00Z"/>
          <w:rFonts w:ascii="Arial Narrow" w:hAnsi="Arial Narrow" w:cs="Arial"/>
          <w:sz w:val="22"/>
          <w:szCs w:val="22"/>
        </w:rPr>
      </w:pPr>
      <w:del w:id="2147" w:author="Usuario de Windows" w:date="2023-03-23T11:28:00Z">
        <w:r w:rsidRPr="00D64DB8" w:rsidDel="000403C1">
          <w:rPr>
            <w:noProof/>
            <w:lang w:eastAsia="es-PE"/>
          </w:rPr>
          <w:drawing>
            <wp:inline distT="0" distB="0" distL="0" distR="0" wp14:anchorId="63253D8F" wp14:editId="525F11F8">
              <wp:extent cx="5618953" cy="5819464"/>
              <wp:effectExtent l="95250" t="0" r="774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3690" t="11029" r="32091"/>
                      <a:stretch/>
                    </pic:blipFill>
                    <pic:spPr bwMode="auto">
                      <a:xfrm rot="5400000">
                        <a:off x="0" y="0"/>
                        <a:ext cx="5701930" cy="5905402"/>
                      </a:xfrm>
                      <a:prstGeom prst="rect">
                        <a:avLst/>
                      </a:prstGeom>
                      <a:ln>
                        <a:noFill/>
                      </a:ln>
                      <a:extLst>
                        <a:ext uri="{53640926-AAD7-44D8-BBD7-CCE9431645EC}">
                          <a14:shadowObscured xmlns:a14="http://schemas.microsoft.com/office/drawing/2010/main"/>
                        </a:ext>
                      </a:extLst>
                    </pic:spPr>
                  </pic:pic>
                </a:graphicData>
              </a:graphic>
            </wp:inline>
          </w:drawing>
        </w:r>
      </w:del>
    </w:p>
    <w:p w14:paraId="1D2C068C" w14:textId="50256DAA" w:rsidR="00794FCD" w:rsidDel="000403C1" w:rsidRDefault="00794FCD">
      <w:pPr>
        <w:tabs>
          <w:tab w:val="left" w:pos="142"/>
          <w:tab w:val="left" w:pos="1276"/>
        </w:tabs>
        <w:autoSpaceDE w:val="0"/>
        <w:autoSpaceDN w:val="0"/>
        <w:adjustRightInd w:val="0"/>
        <w:ind w:left="709"/>
        <w:rPr>
          <w:del w:id="2148" w:author="Usuario de Windows" w:date="2023-03-23T11:28:00Z"/>
          <w:rFonts w:ascii="Arial Narrow" w:hAnsi="Arial Narrow" w:cs="Arial"/>
          <w:sz w:val="22"/>
          <w:szCs w:val="22"/>
        </w:rPr>
      </w:pPr>
      <w:del w:id="2149" w:author="Usuario de Windows" w:date="2023-03-23T11:28:00Z">
        <w:r w:rsidRPr="004F5B25" w:rsidDel="000403C1">
          <w:rPr>
            <w:rFonts w:ascii="Arial Narrow" w:hAnsi="Arial Narrow" w:cs="Arial"/>
            <w:b/>
            <w:bCs/>
            <w:sz w:val="16"/>
            <w:szCs w:val="16"/>
          </w:rPr>
          <w:delText xml:space="preserve">Fuente: </w:delText>
        </w:r>
        <w:r w:rsidRPr="00997E35" w:rsidDel="000403C1">
          <w:rPr>
            <w:rFonts w:ascii="Arial Narrow" w:hAnsi="Arial Narrow" w:cs="Arial"/>
            <w:sz w:val="16"/>
            <w:szCs w:val="16"/>
          </w:rPr>
          <w:delText>Pedido de comprobante de salida</w:delText>
        </w:r>
        <w:r w:rsidRPr="004F5B25" w:rsidDel="000403C1">
          <w:rPr>
            <w:rFonts w:ascii="Arial Narrow" w:hAnsi="Arial Narrow" w:cs="Arial"/>
            <w:sz w:val="16"/>
            <w:szCs w:val="16"/>
          </w:rPr>
          <w:delText xml:space="preserve"> </w:delText>
        </w:r>
        <w:r w:rsidDel="000403C1">
          <w:rPr>
            <w:rFonts w:ascii="Arial Narrow" w:hAnsi="Arial Narrow" w:cs="Arial"/>
            <w:sz w:val="16"/>
            <w:szCs w:val="16"/>
          </w:rPr>
          <w:delText>n.° 4371</w:delText>
        </w:r>
      </w:del>
    </w:p>
    <w:p w14:paraId="3D03E3FA" w14:textId="46ECF6A3" w:rsidR="00794FCD" w:rsidDel="000403C1" w:rsidRDefault="00794FCD">
      <w:pPr>
        <w:tabs>
          <w:tab w:val="left" w:pos="142"/>
          <w:tab w:val="left" w:pos="1276"/>
        </w:tabs>
        <w:autoSpaceDE w:val="0"/>
        <w:autoSpaceDN w:val="0"/>
        <w:adjustRightInd w:val="0"/>
        <w:ind w:left="709"/>
        <w:rPr>
          <w:del w:id="2150" w:author="Usuario de Windows" w:date="2023-03-23T11:28:00Z"/>
          <w:rFonts w:ascii="Arial Narrow" w:hAnsi="Arial Narrow" w:cs="Arial"/>
          <w:sz w:val="22"/>
          <w:szCs w:val="22"/>
        </w:rPr>
      </w:pPr>
    </w:p>
    <w:p w14:paraId="608509D3" w14:textId="0BBEA9ED" w:rsidR="000C4F37" w:rsidDel="000403C1" w:rsidRDefault="000C4F37">
      <w:pPr>
        <w:tabs>
          <w:tab w:val="left" w:pos="142"/>
          <w:tab w:val="left" w:pos="1276"/>
        </w:tabs>
        <w:autoSpaceDE w:val="0"/>
        <w:autoSpaceDN w:val="0"/>
        <w:adjustRightInd w:val="0"/>
        <w:ind w:left="709"/>
        <w:rPr>
          <w:del w:id="2151" w:author="Usuario de Windows" w:date="2023-03-23T11:28:00Z"/>
          <w:rFonts w:ascii="Arial Narrow" w:hAnsi="Arial Narrow" w:cs="Arial"/>
          <w:b/>
          <w:bCs/>
          <w:sz w:val="16"/>
          <w:szCs w:val="16"/>
        </w:rPr>
      </w:pPr>
    </w:p>
    <w:p w14:paraId="0C4D70B9" w14:textId="2C89B35A" w:rsidR="000C4F37" w:rsidDel="000403C1" w:rsidRDefault="000C4F37">
      <w:pPr>
        <w:tabs>
          <w:tab w:val="left" w:pos="142"/>
          <w:tab w:val="left" w:pos="1276"/>
        </w:tabs>
        <w:autoSpaceDE w:val="0"/>
        <w:autoSpaceDN w:val="0"/>
        <w:adjustRightInd w:val="0"/>
        <w:ind w:left="709"/>
        <w:rPr>
          <w:del w:id="2152" w:author="Usuario de Windows" w:date="2023-03-23T11:28:00Z"/>
          <w:rFonts w:ascii="Arial Narrow" w:hAnsi="Arial Narrow" w:cs="Arial"/>
          <w:b/>
          <w:bCs/>
          <w:sz w:val="16"/>
          <w:szCs w:val="16"/>
        </w:rPr>
      </w:pPr>
    </w:p>
    <w:p w14:paraId="3D6D51F2" w14:textId="39B25DC3" w:rsidR="000C4F37" w:rsidDel="000403C1" w:rsidRDefault="000C4F37">
      <w:pPr>
        <w:tabs>
          <w:tab w:val="left" w:pos="142"/>
          <w:tab w:val="left" w:pos="1276"/>
        </w:tabs>
        <w:autoSpaceDE w:val="0"/>
        <w:autoSpaceDN w:val="0"/>
        <w:adjustRightInd w:val="0"/>
        <w:ind w:left="709"/>
        <w:rPr>
          <w:del w:id="2153" w:author="Usuario de Windows" w:date="2023-03-23T11:28:00Z"/>
          <w:rFonts w:ascii="Arial Narrow" w:hAnsi="Arial Narrow" w:cs="Arial"/>
          <w:b/>
          <w:bCs/>
          <w:sz w:val="16"/>
          <w:szCs w:val="16"/>
        </w:rPr>
      </w:pPr>
    </w:p>
    <w:p w14:paraId="3CD8D696" w14:textId="0AC3C20F" w:rsidR="000C4F37" w:rsidDel="000403C1" w:rsidRDefault="000C4F37">
      <w:pPr>
        <w:tabs>
          <w:tab w:val="left" w:pos="142"/>
          <w:tab w:val="left" w:pos="1276"/>
        </w:tabs>
        <w:autoSpaceDE w:val="0"/>
        <w:autoSpaceDN w:val="0"/>
        <w:adjustRightInd w:val="0"/>
        <w:ind w:left="709"/>
        <w:rPr>
          <w:del w:id="2154" w:author="Usuario de Windows" w:date="2023-03-23T11:28:00Z"/>
          <w:rFonts w:ascii="Arial Narrow" w:hAnsi="Arial Narrow" w:cs="Arial"/>
          <w:b/>
          <w:bCs/>
          <w:sz w:val="16"/>
          <w:szCs w:val="16"/>
        </w:rPr>
      </w:pPr>
    </w:p>
    <w:p w14:paraId="7BDBF5D9" w14:textId="12F8601E" w:rsidR="000C4F37" w:rsidDel="000403C1" w:rsidRDefault="000C4F37">
      <w:pPr>
        <w:tabs>
          <w:tab w:val="left" w:pos="142"/>
          <w:tab w:val="left" w:pos="1276"/>
        </w:tabs>
        <w:autoSpaceDE w:val="0"/>
        <w:autoSpaceDN w:val="0"/>
        <w:adjustRightInd w:val="0"/>
        <w:ind w:left="709"/>
        <w:rPr>
          <w:del w:id="2155" w:author="Usuario de Windows" w:date="2023-03-23T11:28:00Z"/>
          <w:rFonts w:ascii="Arial Narrow" w:hAnsi="Arial Narrow" w:cs="Arial"/>
          <w:b/>
          <w:bCs/>
          <w:sz w:val="16"/>
          <w:szCs w:val="16"/>
        </w:rPr>
      </w:pPr>
    </w:p>
    <w:p w14:paraId="0FD93715" w14:textId="5D8C07E2" w:rsidR="000C4F37" w:rsidDel="000403C1" w:rsidRDefault="000C4F37">
      <w:pPr>
        <w:tabs>
          <w:tab w:val="left" w:pos="142"/>
          <w:tab w:val="left" w:pos="1276"/>
        </w:tabs>
        <w:autoSpaceDE w:val="0"/>
        <w:autoSpaceDN w:val="0"/>
        <w:adjustRightInd w:val="0"/>
        <w:ind w:left="709"/>
        <w:rPr>
          <w:del w:id="2156" w:author="Usuario de Windows" w:date="2023-03-23T11:28:00Z"/>
          <w:rFonts w:ascii="Arial Narrow" w:hAnsi="Arial Narrow" w:cs="Arial"/>
          <w:b/>
          <w:bCs/>
          <w:sz w:val="16"/>
          <w:szCs w:val="16"/>
        </w:rPr>
      </w:pPr>
    </w:p>
    <w:p w14:paraId="33DBA091" w14:textId="601750A7" w:rsidR="000C4F37" w:rsidDel="000403C1" w:rsidRDefault="000C4F37">
      <w:pPr>
        <w:tabs>
          <w:tab w:val="left" w:pos="142"/>
          <w:tab w:val="left" w:pos="1276"/>
        </w:tabs>
        <w:autoSpaceDE w:val="0"/>
        <w:autoSpaceDN w:val="0"/>
        <w:adjustRightInd w:val="0"/>
        <w:ind w:left="709"/>
        <w:rPr>
          <w:del w:id="2157" w:author="Usuario de Windows" w:date="2023-03-23T11:28:00Z"/>
          <w:rFonts w:ascii="Arial Narrow" w:hAnsi="Arial Narrow" w:cs="Arial"/>
          <w:b/>
          <w:bCs/>
          <w:sz w:val="16"/>
          <w:szCs w:val="16"/>
        </w:rPr>
      </w:pPr>
    </w:p>
    <w:p w14:paraId="51452B26" w14:textId="797DF18E" w:rsidR="000C4F37" w:rsidDel="000403C1" w:rsidRDefault="000C4F37">
      <w:pPr>
        <w:tabs>
          <w:tab w:val="left" w:pos="142"/>
          <w:tab w:val="left" w:pos="1276"/>
        </w:tabs>
        <w:autoSpaceDE w:val="0"/>
        <w:autoSpaceDN w:val="0"/>
        <w:adjustRightInd w:val="0"/>
        <w:ind w:left="709"/>
        <w:rPr>
          <w:del w:id="2158" w:author="Usuario de Windows" w:date="2023-03-23T11:28:00Z"/>
          <w:rFonts w:ascii="Arial Narrow" w:hAnsi="Arial Narrow" w:cs="Arial"/>
          <w:b/>
          <w:bCs/>
          <w:sz w:val="16"/>
          <w:szCs w:val="16"/>
        </w:rPr>
      </w:pPr>
    </w:p>
    <w:p w14:paraId="256C9ACE" w14:textId="6FA8BB16" w:rsidR="000C4F37" w:rsidDel="000403C1" w:rsidRDefault="000C4F37">
      <w:pPr>
        <w:tabs>
          <w:tab w:val="left" w:pos="142"/>
          <w:tab w:val="left" w:pos="1276"/>
        </w:tabs>
        <w:autoSpaceDE w:val="0"/>
        <w:autoSpaceDN w:val="0"/>
        <w:adjustRightInd w:val="0"/>
        <w:ind w:left="709"/>
        <w:rPr>
          <w:del w:id="2159" w:author="Usuario de Windows" w:date="2023-03-23T11:28:00Z"/>
          <w:rFonts w:ascii="Arial Narrow" w:hAnsi="Arial Narrow" w:cs="Arial"/>
          <w:b/>
          <w:bCs/>
          <w:sz w:val="16"/>
          <w:szCs w:val="16"/>
        </w:rPr>
      </w:pPr>
    </w:p>
    <w:p w14:paraId="6CFF0423" w14:textId="371E276A" w:rsidR="000C4F37" w:rsidDel="000403C1" w:rsidRDefault="000C4F37">
      <w:pPr>
        <w:tabs>
          <w:tab w:val="left" w:pos="142"/>
          <w:tab w:val="left" w:pos="1276"/>
        </w:tabs>
        <w:autoSpaceDE w:val="0"/>
        <w:autoSpaceDN w:val="0"/>
        <w:adjustRightInd w:val="0"/>
        <w:ind w:left="709"/>
        <w:rPr>
          <w:del w:id="2160" w:author="Usuario de Windows" w:date="2023-03-23T11:28:00Z"/>
          <w:rFonts w:ascii="Arial Narrow" w:hAnsi="Arial Narrow" w:cs="Arial"/>
          <w:b/>
          <w:bCs/>
          <w:sz w:val="16"/>
          <w:szCs w:val="16"/>
        </w:rPr>
      </w:pPr>
    </w:p>
    <w:p w14:paraId="7C2CF360" w14:textId="1ADAE10E" w:rsidR="000C4F37" w:rsidDel="000403C1" w:rsidRDefault="000C4F37">
      <w:pPr>
        <w:tabs>
          <w:tab w:val="left" w:pos="142"/>
          <w:tab w:val="left" w:pos="1276"/>
        </w:tabs>
        <w:autoSpaceDE w:val="0"/>
        <w:autoSpaceDN w:val="0"/>
        <w:adjustRightInd w:val="0"/>
        <w:ind w:left="709"/>
        <w:rPr>
          <w:del w:id="2161" w:author="Usuario de Windows" w:date="2023-03-23T11:28:00Z"/>
          <w:rFonts w:ascii="Arial Narrow" w:hAnsi="Arial Narrow" w:cs="Arial"/>
          <w:b/>
          <w:bCs/>
          <w:sz w:val="16"/>
          <w:szCs w:val="16"/>
        </w:rPr>
      </w:pPr>
    </w:p>
    <w:p w14:paraId="7CDD1BAC" w14:textId="59F89DDE" w:rsidR="000C4F37" w:rsidDel="000403C1" w:rsidRDefault="000C4F37">
      <w:pPr>
        <w:tabs>
          <w:tab w:val="left" w:pos="142"/>
          <w:tab w:val="left" w:pos="1276"/>
        </w:tabs>
        <w:autoSpaceDE w:val="0"/>
        <w:autoSpaceDN w:val="0"/>
        <w:adjustRightInd w:val="0"/>
        <w:ind w:left="709"/>
        <w:rPr>
          <w:del w:id="2162" w:author="Usuario de Windows" w:date="2023-03-23T11:28:00Z"/>
          <w:rFonts w:ascii="Arial Narrow" w:hAnsi="Arial Narrow" w:cs="Arial"/>
          <w:b/>
          <w:bCs/>
          <w:sz w:val="16"/>
          <w:szCs w:val="16"/>
        </w:rPr>
      </w:pPr>
    </w:p>
    <w:p w14:paraId="242A7E45" w14:textId="31CD27F0" w:rsidR="000C4F37" w:rsidDel="000403C1" w:rsidRDefault="000C4F37">
      <w:pPr>
        <w:tabs>
          <w:tab w:val="left" w:pos="142"/>
          <w:tab w:val="left" w:pos="1276"/>
        </w:tabs>
        <w:autoSpaceDE w:val="0"/>
        <w:autoSpaceDN w:val="0"/>
        <w:adjustRightInd w:val="0"/>
        <w:ind w:left="709"/>
        <w:rPr>
          <w:del w:id="2163" w:author="Usuario de Windows" w:date="2023-03-23T11:28:00Z"/>
          <w:rFonts w:ascii="Arial Narrow" w:hAnsi="Arial Narrow" w:cs="Arial"/>
          <w:b/>
          <w:bCs/>
          <w:sz w:val="16"/>
          <w:szCs w:val="16"/>
        </w:rPr>
      </w:pPr>
    </w:p>
    <w:p w14:paraId="299D99C6" w14:textId="2681F74F" w:rsidR="000C4F37" w:rsidDel="000403C1" w:rsidRDefault="000C4F37">
      <w:pPr>
        <w:tabs>
          <w:tab w:val="left" w:pos="142"/>
          <w:tab w:val="left" w:pos="1276"/>
        </w:tabs>
        <w:autoSpaceDE w:val="0"/>
        <w:autoSpaceDN w:val="0"/>
        <w:adjustRightInd w:val="0"/>
        <w:ind w:left="709"/>
        <w:rPr>
          <w:del w:id="2164" w:author="Usuario de Windows" w:date="2023-03-23T11:28:00Z"/>
          <w:rFonts w:ascii="Arial Narrow" w:hAnsi="Arial Narrow" w:cs="Arial"/>
          <w:b/>
          <w:bCs/>
          <w:sz w:val="16"/>
          <w:szCs w:val="16"/>
        </w:rPr>
      </w:pPr>
    </w:p>
    <w:p w14:paraId="76073501" w14:textId="62F9525C" w:rsidR="000C4F37" w:rsidDel="000403C1" w:rsidRDefault="000C4F37">
      <w:pPr>
        <w:tabs>
          <w:tab w:val="left" w:pos="142"/>
          <w:tab w:val="left" w:pos="1276"/>
        </w:tabs>
        <w:autoSpaceDE w:val="0"/>
        <w:autoSpaceDN w:val="0"/>
        <w:adjustRightInd w:val="0"/>
        <w:ind w:left="709"/>
        <w:rPr>
          <w:del w:id="2165" w:author="Usuario de Windows" w:date="2023-03-23T11:28:00Z"/>
          <w:rFonts w:ascii="Arial Narrow" w:hAnsi="Arial Narrow" w:cs="Arial"/>
          <w:b/>
          <w:bCs/>
          <w:sz w:val="16"/>
          <w:szCs w:val="16"/>
        </w:rPr>
      </w:pPr>
    </w:p>
    <w:p w14:paraId="548DDCC0" w14:textId="69FF38A4" w:rsidR="00430840" w:rsidRDefault="00794FCD">
      <w:pPr>
        <w:tabs>
          <w:tab w:val="left" w:pos="142"/>
          <w:tab w:val="left" w:pos="1276"/>
        </w:tabs>
        <w:autoSpaceDE w:val="0"/>
        <w:autoSpaceDN w:val="0"/>
        <w:adjustRightInd w:val="0"/>
        <w:ind w:left="993"/>
        <w:jc w:val="both"/>
        <w:rPr>
          <w:rFonts w:ascii="Arial Narrow" w:hAnsi="Arial Narrow" w:cs="Arial"/>
          <w:sz w:val="22"/>
          <w:szCs w:val="22"/>
        </w:rPr>
      </w:pPr>
      <w:r>
        <w:rPr>
          <w:rFonts w:ascii="Arial Narrow" w:hAnsi="Arial Narrow" w:cs="Arial"/>
          <w:sz w:val="22"/>
          <w:szCs w:val="22"/>
        </w:rPr>
        <w:t>A</w:t>
      </w:r>
      <w:r w:rsidR="008875BF">
        <w:rPr>
          <w:rFonts w:ascii="Arial Narrow" w:hAnsi="Arial Narrow" w:cs="Arial"/>
          <w:sz w:val="22"/>
          <w:szCs w:val="22"/>
        </w:rPr>
        <w:t>l respecto la Comisión de Control verific</w:t>
      </w:r>
      <w:del w:id="2166" w:author="Usuario de Windows" w:date="2023-03-23T11:28:00Z">
        <w:r w:rsidR="008875BF" w:rsidDel="000403C1">
          <w:rPr>
            <w:rFonts w:ascii="Arial Narrow" w:hAnsi="Arial Narrow" w:cs="Arial"/>
            <w:sz w:val="22"/>
            <w:szCs w:val="22"/>
          </w:rPr>
          <w:delText>o</w:delText>
        </w:r>
      </w:del>
      <w:ins w:id="2167" w:author="Usuario de Windows" w:date="2023-03-23T11:28:00Z">
        <w:r w:rsidR="000403C1">
          <w:rPr>
            <w:rFonts w:ascii="Arial Narrow" w:hAnsi="Arial Narrow" w:cs="Arial"/>
            <w:sz w:val="22"/>
            <w:szCs w:val="22"/>
          </w:rPr>
          <w:t>ó</w:t>
        </w:r>
      </w:ins>
      <w:r w:rsidR="00430840">
        <w:rPr>
          <w:rFonts w:ascii="Arial Narrow" w:hAnsi="Arial Narrow" w:cs="Arial"/>
          <w:sz w:val="22"/>
          <w:szCs w:val="22"/>
        </w:rPr>
        <w:t xml:space="preserve"> que</w:t>
      </w:r>
      <w:ins w:id="2168" w:author="Usuario de Windows" w:date="2023-03-23T11:29:00Z">
        <w:r w:rsidR="000403C1">
          <w:rPr>
            <w:rFonts w:ascii="Arial Narrow" w:hAnsi="Arial Narrow" w:cs="Arial"/>
            <w:sz w:val="22"/>
            <w:szCs w:val="22"/>
          </w:rPr>
          <w:t>, no obstante</w:t>
        </w:r>
      </w:ins>
      <w:ins w:id="2169" w:author="Usuario de Windows" w:date="2023-03-23T11:30:00Z">
        <w:r w:rsidR="000403C1">
          <w:rPr>
            <w:rFonts w:ascii="Arial Narrow" w:hAnsi="Arial Narrow" w:cs="Arial"/>
            <w:sz w:val="22"/>
            <w:szCs w:val="22"/>
          </w:rPr>
          <w:t xml:space="preserve"> el área usuaria no </w:t>
        </w:r>
      </w:ins>
      <w:ins w:id="2170" w:author="Usuario de Windows" w:date="2023-03-23T12:08:00Z">
        <w:r w:rsidR="000F248C">
          <w:rPr>
            <w:rFonts w:ascii="Arial Narrow" w:hAnsi="Arial Narrow" w:cs="Arial"/>
            <w:sz w:val="22"/>
            <w:szCs w:val="22"/>
          </w:rPr>
          <w:t>dio</w:t>
        </w:r>
      </w:ins>
      <w:ins w:id="2171" w:author="Usuario de Windows" w:date="2023-03-23T11:30:00Z">
        <w:r w:rsidR="000403C1">
          <w:rPr>
            <w:rFonts w:ascii="Arial Narrow" w:hAnsi="Arial Narrow" w:cs="Arial"/>
            <w:sz w:val="22"/>
            <w:szCs w:val="22"/>
          </w:rPr>
          <w:t xml:space="preserve"> conformidad a los bienes entregados por el proveedor,</w:t>
        </w:r>
      </w:ins>
      <w:ins w:id="2172" w:author="Usuario de Windows" w:date="2023-03-23T11:29:00Z">
        <w:r w:rsidR="000403C1">
          <w:rPr>
            <w:rFonts w:ascii="Arial Narrow" w:hAnsi="Arial Narrow" w:cs="Arial"/>
            <w:sz w:val="22"/>
            <w:szCs w:val="22"/>
          </w:rPr>
          <w:t xml:space="preserve"> </w:t>
        </w:r>
      </w:ins>
      <w:del w:id="2173" w:author="Usuario de Windows" w:date="2023-03-23T11:30:00Z">
        <w:r w:rsidR="00430840" w:rsidDel="000403C1">
          <w:rPr>
            <w:rFonts w:ascii="Arial Narrow" w:hAnsi="Arial Narrow" w:cs="Arial"/>
            <w:sz w:val="22"/>
            <w:szCs w:val="22"/>
          </w:rPr>
          <w:delText xml:space="preserve"> </w:delText>
        </w:r>
      </w:del>
      <w:r w:rsidR="00430840">
        <w:rPr>
          <w:rFonts w:ascii="Arial Narrow" w:hAnsi="Arial Narrow" w:cs="Arial"/>
          <w:sz w:val="22"/>
          <w:szCs w:val="22"/>
        </w:rPr>
        <w:t>la Entidad, realiz</w:t>
      </w:r>
      <w:ins w:id="2174" w:author="Usuario de Windows" w:date="2023-03-23T12:08:00Z">
        <w:r w:rsidR="000F248C">
          <w:rPr>
            <w:rFonts w:ascii="Arial Narrow" w:hAnsi="Arial Narrow" w:cs="Arial"/>
            <w:sz w:val="22"/>
            <w:szCs w:val="22"/>
          </w:rPr>
          <w:t>ó</w:t>
        </w:r>
      </w:ins>
      <w:del w:id="2175" w:author="Usuario de Windows" w:date="2023-03-23T12:08:00Z">
        <w:r w:rsidR="00430840" w:rsidDel="000F248C">
          <w:rPr>
            <w:rFonts w:ascii="Arial Narrow" w:hAnsi="Arial Narrow" w:cs="Arial"/>
            <w:sz w:val="22"/>
            <w:szCs w:val="22"/>
          </w:rPr>
          <w:delText>o</w:delText>
        </w:r>
      </w:del>
      <w:r w:rsidR="00430840">
        <w:rPr>
          <w:rFonts w:ascii="Arial Narrow" w:hAnsi="Arial Narrow" w:cs="Arial"/>
          <w:sz w:val="22"/>
          <w:szCs w:val="22"/>
        </w:rPr>
        <w:t xml:space="preserve"> la fase del devengado con </w:t>
      </w:r>
      <w:r w:rsidR="00986622">
        <w:rPr>
          <w:rFonts w:ascii="Arial Narrow" w:hAnsi="Arial Narrow" w:cs="Arial"/>
          <w:sz w:val="22"/>
          <w:szCs w:val="22"/>
        </w:rPr>
        <w:t>e</w:t>
      </w:r>
      <w:r w:rsidR="00430840">
        <w:rPr>
          <w:rFonts w:ascii="Arial Narrow" w:hAnsi="Arial Narrow" w:cs="Arial"/>
          <w:sz w:val="22"/>
          <w:szCs w:val="22"/>
        </w:rPr>
        <w:t xml:space="preserve">l registro SIAF </w:t>
      </w:r>
      <w:proofErr w:type="spellStart"/>
      <w:r w:rsidR="00430840">
        <w:rPr>
          <w:rFonts w:ascii="Arial Narrow" w:hAnsi="Arial Narrow" w:cs="Arial"/>
          <w:sz w:val="22"/>
          <w:szCs w:val="22"/>
        </w:rPr>
        <w:t>n.°</w:t>
      </w:r>
      <w:proofErr w:type="spellEnd"/>
      <w:r w:rsidR="00430840">
        <w:rPr>
          <w:rFonts w:ascii="Arial Narrow" w:hAnsi="Arial Narrow" w:cs="Arial"/>
          <w:sz w:val="22"/>
          <w:szCs w:val="22"/>
        </w:rPr>
        <w:t xml:space="preserve"> 10440</w:t>
      </w:r>
      <w:ins w:id="2176" w:author="Usuario de Windows" w:date="2023-03-23T11:31:00Z">
        <w:r w:rsidR="000403C1">
          <w:rPr>
            <w:rFonts w:ascii="Arial Narrow" w:hAnsi="Arial Narrow" w:cs="Arial"/>
            <w:sz w:val="22"/>
            <w:szCs w:val="22"/>
          </w:rPr>
          <w:t>, registrado el</w:t>
        </w:r>
      </w:ins>
      <w:del w:id="2177" w:author="Usuario de Windows" w:date="2023-03-23T11:31:00Z">
        <w:r w:rsidR="00435B99" w:rsidDel="000403C1">
          <w:rPr>
            <w:rFonts w:ascii="Arial Narrow" w:hAnsi="Arial Narrow" w:cs="Arial"/>
            <w:sz w:val="22"/>
            <w:szCs w:val="22"/>
          </w:rPr>
          <w:delText xml:space="preserve"> de fecha de registro</w:delText>
        </w:r>
      </w:del>
      <w:r w:rsidR="00435B99">
        <w:rPr>
          <w:rFonts w:ascii="Arial Narrow" w:hAnsi="Arial Narrow" w:cs="Arial"/>
          <w:sz w:val="22"/>
          <w:szCs w:val="22"/>
        </w:rPr>
        <w:t xml:space="preserve"> 4 de noviembre de 2022, </w:t>
      </w:r>
      <w:r w:rsidR="00430840">
        <w:rPr>
          <w:rFonts w:ascii="Arial Narrow" w:hAnsi="Arial Narrow" w:cs="Arial"/>
          <w:sz w:val="22"/>
          <w:szCs w:val="22"/>
        </w:rPr>
        <w:t xml:space="preserve">sin que estos previamente cuenten con los documentos </w:t>
      </w:r>
      <w:proofErr w:type="spellStart"/>
      <w:r w:rsidR="00430840">
        <w:rPr>
          <w:rFonts w:ascii="Arial Narrow" w:hAnsi="Arial Narrow" w:cs="Arial"/>
          <w:sz w:val="22"/>
          <w:szCs w:val="22"/>
        </w:rPr>
        <w:t>sustentatorios</w:t>
      </w:r>
      <w:proofErr w:type="spellEnd"/>
      <w:r w:rsidR="00430840">
        <w:rPr>
          <w:rFonts w:ascii="Arial Narrow" w:hAnsi="Arial Narrow" w:cs="Arial"/>
          <w:sz w:val="22"/>
          <w:szCs w:val="22"/>
        </w:rPr>
        <w:t xml:space="preserve"> (informe del funcionario responsable emitiendo la conformidad), documentos con los cuales se acredita la formalización del devengado, siendo el plazo para el giro el 31 de enero de 2023 conforme al siguiente detalle:</w:t>
      </w:r>
    </w:p>
    <w:p w14:paraId="6D3088EB" w14:textId="77777777" w:rsidR="00430840" w:rsidRDefault="00430840">
      <w:pPr>
        <w:tabs>
          <w:tab w:val="left" w:pos="142"/>
          <w:tab w:val="left" w:pos="1276"/>
        </w:tabs>
        <w:autoSpaceDE w:val="0"/>
        <w:autoSpaceDN w:val="0"/>
        <w:adjustRightInd w:val="0"/>
        <w:ind w:left="709"/>
        <w:jc w:val="both"/>
        <w:rPr>
          <w:rFonts w:ascii="Arial Narrow" w:hAnsi="Arial Narrow" w:cs="Arial"/>
          <w:sz w:val="22"/>
          <w:szCs w:val="22"/>
        </w:rPr>
      </w:pPr>
    </w:p>
    <w:p w14:paraId="21791CF4" w14:textId="42836EA1" w:rsidR="00AA3B43" w:rsidRPr="00A95B86" w:rsidRDefault="00A95B86">
      <w:pPr>
        <w:tabs>
          <w:tab w:val="left" w:pos="142"/>
          <w:tab w:val="left" w:pos="1276"/>
        </w:tabs>
        <w:autoSpaceDE w:val="0"/>
        <w:autoSpaceDN w:val="0"/>
        <w:adjustRightInd w:val="0"/>
        <w:ind w:left="709"/>
        <w:jc w:val="center"/>
        <w:rPr>
          <w:rFonts w:ascii="Arial Narrow" w:hAnsi="Arial Narrow" w:cs="Arial"/>
          <w:b/>
          <w:bCs/>
        </w:rPr>
      </w:pPr>
      <w:r w:rsidRPr="00A95B86">
        <w:rPr>
          <w:rFonts w:ascii="Arial Narrow" w:hAnsi="Arial Narrow" w:cs="Arial"/>
          <w:b/>
          <w:bCs/>
        </w:rPr>
        <w:t xml:space="preserve">Cuadro n. ° </w:t>
      </w:r>
      <w:del w:id="2178" w:author="Usuario de Windows" w:date="2023-03-23T11:31:00Z">
        <w:r w:rsidR="00A44079" w:rsidDel="000403C1">
          <w:rPr>
            <w:rFonts w:ascii="Arial Narrow" w:hAnsi="Arial Narrow" w:cs="Arial"/>
            <w:b/>
            <w:bCs/>
          </w:rPr>
          <w:delText>2</w:delText>
        </w:r>
      </w:del>
      <w:ins w:id="2179" w:author="Usuario de Windows" w:date="2023-03-23T11:31:00Z">
        <w:r w:rsidR="000403C1">
          <w:rPr>
            <w:rFonts w:ascii="Arial Narrow" w:hAnsi="Arial Narrow" w:cs="Arial"/>
            <w:b/>
            <w:bCs/>
          </w:rPr>
          <w:t>1</w:t>
        </w:r>
      </w:ins>
    </w:p>
    <w:tbl>
      <w:tblPr>
        <w:tblStyle w:val="Tablaconcuadrcula"/>
        <w:tblW w:w="0" w:type="auto"/>
        <w:tblInd w:w="709" w:type="dxa"/>
        <w:tblLook w:val="04A0" w:firstRow="1" w:lastRow="0" w:firstColumn="1" w:lastColumn="0" w:noHBand="0" w:noVBand="1"/>
        <w:tblPrChange w:id="2180" w:author="NAHIM" w:date="2023-03-23T16:55:00Z">
          <w:tblPr>
            <w:tblStyle w:val="Tablaconcuadrcula"/>
            <w:tblW w:w="0" w:type="auto"/>
            <w:tblInd w:w="709" w:type="dxa"/>
            <w:tblLook w:val="04A0" w:firstRow="1" w:lastRow="0" w:firstColumn="1" w:lastColumn="0" w:noHBand="0" w:noVBand="1"/>
          </w:tblPr>
        </w:tblPrChange>
      </w:tblPr>
      <w:tblGrid>
        <w:gridCol w:w="414"/>
        <w:gridCol w:w="627"/>
        <w:gridCol w:w="1149"/>
        <w:gridCol w:w="545"/>
        <w:gridCol w:w="1273"/>
        <w:gridCol w:w="948"/>
        <w:gridCol w:w="2830"/>
        <w:tblGridChange w:id="2181">
          <w:tblGrid>
            <w:gridCol w:w="414"/>
            <w:gridCol w:w="627"/>
            <w:gridCol w:w="1149"/>
            <w:gridCol w:w="545"/>
            <w:gridCol w:w="1273"/>
            <w:gridCol w:w="948"/>
            <w:gridCol w:w="2830"/>
          </w:tblGrid>
        </w:tblGridChange>
      </w:tblGrid>
      <w:tr w:rsidR="00A95B86" w14:paraId="25C3C515" w14:textId="77777777" w:rsidTr="00D95FFD">
        <w:tc>
          <w:tcPr>
            <w:tcW w:w="414" w:type="dxa"/>
            <w:shd w:val="clear" w:color="auto" w:fill="F2F2F2" w:themeFill="background1" w:themeFillShade="F2"/>
            <w:vAlign w:val="center"/>
            <w:tcPrChange w:id="2182" w:author="NAHIM" w:date="2023-03-23T16:55:00Z">
              <w:tcPr>
                <w:tcW w:w="414" w:type="dxa"/>
              </w:tcPr>
            </w:tcPrChange>
          </w:tcPr>
          <w:p w14:paraId="084AB67A" w14:textId="4D785634" w:rsidR="00A95B86" w:rsidDel="000F248C" w:rsidRDefault="00A95B86">
            <w:pPr>
              <w:tabs>
                <w:tab w:val="left" w:pos="142"/>
                <w:tab w:val="left" w:pos="1276"/>
              </w:tabs>
              <w:autoSpaceDE w:val="0"/>
              <w:autoSpaceDN w:val="0"/>
              <w:adjustRightInd w:val="0"/>
              <w:jc w:val="center"/>
              <w:rPr>
                <w:del w:id="2183" w:author="Usuario de Windows" w:date="2023-03-23T12:06:00Z"/>
                <w:rFonts w:ascii="Arial Narrow" w:hAnsi="Arial Narrow" w:cs="Arial"/>
                <w:b/>
                <w:bCs/>
                <w:sz w:val="16"/>
                <w:szCs w:val="16"/>
              </w:rPr>
              <w:pPrChange w:id="2184" w:author="Usuario de Windows" w:date="2023-03-23T12:07:00Z">
                <w:pPr>
                  <w:tabs>
                    <w:tab w:val="left" w:pos="142"/>
                    <w:tab w:val="left" w:pos="1276"/>
                  </w:tabs>
                  <w:autoSpaceDE w:val="0"/>
                  <w:autoSpaceDN w:val="0"/>
                  <w:adjustRightInd w:val="0"/>
                  <w:jc w:val="both"/>
                </w:pPr>
              </w:pPrChange>
            </w:pPr>
          </w:p>
          <w:p w14:paraId="3EC12F96" w14:textId="387C014D" w:rsidR="00A95B86" w:rsidRPr="00A95B86" w:rsidRDefault="00A95B86">
            <w:pPr>
              <w:tabs>
                <w:tab w:val="left" w:pos="142"/>
                <w:tab w:val="left" w:pos="1276"/>
              </w:tabs>
              <w:autoSpaceDE w:val="0"/>
              <w:autoSpaceDN w:val="0"/>
              <w:adjustRightInd w:val="0"/>
              <w:jc w:val="center"/>
              <w:rPr>
                <w:rFonts w:ascii="Arial Narrow" w:hAnsi="Arial Narrow" w:cs="Arial"/>
                <w:b/>
                <w:bCs/>
                <w:sz w:val="16"/>
                <w:szCs w:val="16"/>
              </w:rPr>
              <w:pPrChange w:id="2185" w:author="Usuario de Windows" w:date="2023-03-23T12:07:00Z">
                <w:pPr>
                  <w:tabs>
                    <w:tab w:val="left" w:pos="142"/>
                    <w:tab w:val="left" w:pos="1276"/>
                  </w:tabs>
                  <w:autoSpaceDE w:val="0"/>
                  <w:autoSpaceDN w:val="0"/>
                  <w:adjustRightInd w:val="0"/>
                  <w:jc w:val="both"/>
                </w:pPr>
              </w:pPrChange>
            </w:pPr>
            <w:proofErr w:type="spellStart"/>
            <w:r w:rsidRPr="00A95B86">
              <w:rPr>
                <w:rFonts w:ascii="Arial Narrow" w:hAnsi="Arial Narrow" w:cs="Arial"/>
                <w:b/>
                <w:bCs/>
                <w:sz w:val="16"/>
                <w:szCs w:val="16"/>
              </w:rPr>
              <w:t>N°</w:t>
            </w:r>
            <w:proofErr w:type="spellEnd"/>
          </w:p>
        </w:tc>
        <w:tc>
          <w:tcPr>
            <w:tcW w:w="627" w:type="dxa"/>
            <w:shd w:val="clear" w:color="auto" w:fill="F2F2F2" w:themeFill="background1" w:themeFillShade="F2"/>
            <w:vAlign w:val="center"/>
            <w:tcPrChange w:id="2186" w:author="NAHIM" w:date="2023-03-23T16:55:00Z">
              <w:tcPr>
                <w:tcW w:w="627" w:type="dxa"/>
              </w:tcPr>
            </w:tcPrChange>
          </w:tcPr>
          <w:p w14:paraId="46A5CF6B" w14:textId="1C8FF863" w:rsidR="00A95B86" w:rsidDel="000F248C" w:rsidRDefault="00A95B86">
            <w:pPr>
              <w:tabs>
                <w:tab w:val="left" w:pos="142"/>
                <w:tab w:val="left" w:pos="1276"/>
              </w:tabs>
              <w:autoSpaceDE w:val="0"/>
              <w:autoSpaceDN w:val="0"/>
              <w:adjustRightInd w:val="0"/>
              <w:jc w:val="center"/>
              <w:rPr>
                <w:del w:id="2187" w:author="Usuario de Windows" w:date="2023-03-23T12:06:00Z"/>
                <w:rFonts w:ascii="Arial Narrow" w:hAnsi="Arial Narrow" w:cs="Arial"/>
                <w:b/>
                <w:bCs/>
                <w:sz w:val="16"/>
                <w:szCs w:val="16"/>
              </w:rPr>
              <w:pPrChange w:id="2188" w:author="Usuario de Windows" w:date="2023-03-23T12:07:00Z">
                <w:pPr>
                  <w:tabs>
                    <w:tab w:val="left" w:pos="142"/>
                    <w:tab w:val="left" w:pos="1276"/>
                  </w:tabs>
                  <w:autoSpaceDE w:val="0"/>
                  <w:autoSpaceDN w:val="0"/>
                  <w:adjustRightInd w:val="0"/>
                  <w:jc w:val="both"/>
                </w:pPr>
              </w:pPrChange>
            </w:pPr>
          </w:p>
          <w:p w14:paraId="144B549A" w14:textId="258CB44A" w:rsidR="00A95B86" w:rsidRPr="00A95B86" w:rsidRDefault="005E153D">
            <w:pPr>
              <w:tabs>
                <w:tab w:val="left" w:pos="142"/>
                <w:tab w:val="left" w:pos="1276"/>
              </w:tabs>
              <w:autoSpaceDE w:val="0"/>
              <w:autoSpaceDN w:val="0"/>
              <w:adjustRightInd w:val="0"/>
              <w:jc w:val="center"/>
              <w:rPr>
                <w:rFonts w:ascii="Arial Narrow" w:hAnsi="Arial Narrow" w:cs="Arial"/>
                <w:b/>
                <w:bCs/>
                <w:sz w:val="16"/>
                <w:szCs w:val="16"/>
              </w:rPr>
              <w:pPrChange w:id="2189" w:author="Usuario de Windows" w:date="2023-03-23T12:07:00Z">
                <w:pPr>
                  <w:tabs>
                    <w:tab w:val="left" w:pos="142"/>
                    <w:tab w:val="left" w:pos="1276"/>
                  </w:tabs>
                  <w:autoSpaceDE w:val="0"/>
                  <w:autoSpaceDN w:val="0"/>
                  <w:adjustRightInd w:val="0"/>
                  <w:jc w:val="both"/>
                </w:pPr>
              </w:pPrChange>
            </w:pPr>
            <w:proofErr w:type="spellStart"/>
            <w:r w:rsidRPr="00A95B86">
              <w:rPr>
                <w:rFonts w:ascii="Arial Narrow" w:hAnsi="Arial Narrow" w:cs="Arial"/>
                <w:b/>
                <w:bCs/>
                <w:sz w:val="16"/>
                <w:szCs w:val="16"/>
              </w:rPr>
              <w:t>Exp</w:t>
            </w:r>
            <w:proofErr w:type="spellEnd"/>
            <w:r w:rsidRPr="00A95B86">
              <w:rPr>
                <w:rFonts w:ascii="Arial Narrow" w:hAnsi="Arial Narrow" w:cs="Arial"/>
                <w:b/>
                <w:bCs/>
                <w:sz w:val="16"/>
                <w:szCs w:val="16"/>
              </w:rPr>
              <w:t xml:space="preserve"> </w:t>
            </w:r>
            <w:proofErr w:type="spellStart"/>
            <w:r w:rsidRPr="00A95B86">
              <w:rPr>
                <w:rFonts w:ascii="Arial Narrow" w:hAnsi="Arial Narrow" w:cs="Arial"/>
                <w:b/>
                <w:bCs/>
                <w:sz w:val="16"/>
                <w:szCs w:val="16"/>
              </w:rPr>
              <w:t>siaf</w:t>
            </w:r>
            <w:proofErr w:type="spellEnd"/>
          </w:p>
        </w:tc>
        <w:tc>
          <w:tcPr>
            <w:tcW w:w="1149" w:type="dxa"/>
            <w:shd w:val="clear" w:color="auto" w:fill="F2F2F2" w:themeFill="background1" w:themeFillShade="F2"/>
            <w:vAlign w:val="center"/>
            <w:tcPrChange w:id="2190" w:author="NAHIM" w:date="2023-03-23T16:55:00Z">
              <w:tcPr>
                <w:tcW w:w="1149" w:type="dxa"/>
              </w:tcPr>
            </w:tcPrChange>
          </w:tcPr>
          <w:p w14:paraId="11151A37" w14:textId="5A38AC3B" w:rsidR="00A95B86" w:rsidDel="000F248C" w:rsidRDefault="00A95B86">
            <w:pPr>
              <w:tabs>
                <w:tab w:val="left" w:pos="142"/>
                <w:tab w:val="left" w:pos="1276"/>
              </w:tabs>
              <w:autoSpaceDE w:val="0"/>
              <w:autoSpaceDN w:val="0"/>
              <w:adjustRightInd w:val="0"/>
              <w:jc w:val="center"/>
              <w:rPr>
                <w:del w:id="2191" w:author="Usuario de Windows" w:date="2023-03-23T12:07:00Z"/>
                <w:rFonts w:ascii="Arial Narrow" w:hAnsi="Arial Narrow" w:cs="Arial"/>
                <w:b/>
                <w:bCs/>
                <w:sz w:val="16"/>
                <w:szCs w:val="16"/>
              </w:rPr>
            </w:pPr>
          </w:p>
          <w:p w14:paraId="28F959E2" w14:textId="34DAFA67" w:rsidR="00A95B86" w:rsidRPr="00A95B86" w:rsidRDefault="005E153D">
            <w:pPr>
              <w:tabs>
                <w:tab w:val="left" w:pos="142"/>
                <w:tab w:val="left" w:pos="1276"/>
              </w:tabs>
              <w:autoSpaceDE w:val="0"/>
              <w:autoSpaceDN w:val="0"/>
              <w:adjustRightInd w:val="0"/>
              <w:jc w:val="center"/>
              <w:rPr>
                <w:rFonts w:ascii="Arial Narrow" w:hAnsi="Arial Narrow" w:cs="Arial"/>
                <w:b/>
                <w:bCs/>
                <w:sz w:val="16"/>
                <w:szCs w:val="16"/>
              </w:rPr>
            </w:pPr>
            <w:r w:rsidRPr="00A95B86">
              <w:rPr>
                <w:rFonts w:ascii="Arial Narrow" w:hAnsi="Arial Narrow" w:cs="Arial"/>
                <w:b/>
                <w:bCs/>
                <w:sz w:val="16"/>
                <w:szCs w:val="16"/>
              </w:rPr>
              <w:t>tipo de documento</w:t>
            </w:r>
          </w:p>
        </w:tc>
        <w:tc>
          <w:tcPr>
            <w:tcW w:w="545" w:type="dxa"/>
            <w:shd w:val="clear" w:color="auto" w:fill="F2F2F2" w:themeFill="background1" w:themeFillShade="F2"/>
            <w:vAlign w:val="center"/>
            <w:tcPrChange w:id="2192" w:author="NAHIM" w:date="2023-03-23T16:55:00Z">
              <w:tcPr>
                <w:tcW w:w="545" w:type="dxa"/>
              </w:tcPr>
            </w:tcPrChange>
          </w:tcPr>
          <w:p w14:paraId="723D65EC" w14:textId="4B342B19" w:rsidR="00A95B86" w:rsidDel="000F248C" w:rsidRDefault="00A95B86">
            <w:pPr>
              <w:tabs>
                <w:tab w:val="left" w:pos="142"/>
                <w:tab w:val="left" w:pos="1276"/>
              </w:tabs>
              <w:autoSpaceDE w:val="0"/>
              <w:autoSpaceDN w:val="0"/>
              <w:adjustRightInd w:val="0"/>
              <w:jc w:val="center"/>
              <w:rPr>
                <w:del w:id="2193" w:author="Usuario de Windows" w:date="2023-03-23T12:07:00Z"/>
                <w:rFonts w:ascii="Arial Narrow" w:hAnsi="Arial Narrow" w:cs="Arial"/>
                <w:b/>
                <w:bCs/>
                <w:sz w:val="16"/>
                <w:szCs w:val="16"/>
              </w:rPr>
            </w:pPr>
          </w:p>
          <w:p w14:paraId="00FA06F3" w14:textId="42D0F7D0" w:rsidR="00A95B86" w:rsidRPr="00A95B86" w:rsidRDefault="00A95B86">
            <w:pPr>
              <w:tabs>
                <w:tab w:val="left" w:pos="142"/>
                <w:tab w:val="left" w:pos="1276"/>
              </w:tabs>
              <w:autoSpaceDE w:val="0"/>
              <w:autoSpaceDN w:val="0"/>
              <w:adjustRightInd w:val="0"/>
              <w:jc w:val="center"/>
              <w:rPr>
                <w:rFonts w:ascii="Arial Narrow" w:hAnsi="Arial Narrow" w:cs="Arial"/>
                <w:b/>
                <w:bCs/>
                <w:sz w:val="16"/>
                <w:szCs w:val="16"/>
              </w:rPr>
            </w:pPr>
            <w:proofErr w:type="spellStart"/>
            <w:r>
              <w:rPr>
                <w:rFonts w:ascii="Arial Narrow" w:hAnsi="Arial Narrow" w:cs="Arial"/>
                <w:b/>
                <w:bCs/>
                <w:sz w:val="16"/>
                <w:szCs w:val="16"/>
              </w:rPr>
              <w:t>N°</w:t>
            </w:r>
            <w:proofErr w:type="spellEnd"/>
            <w:r>
              <w:rPr>
                <w:rFonts w:ascii="Arial Narrow" w:hAnsi="Arial Narrow" w:cs="Arial"/>
                <w:b/>
                <w:bCs/>
                <w:sz w:val="16"/>
                <w:szCs w:val="16"/>
              </w:rPr>
              <w:t xml:space="preserve"> </w:t>
            </w:r>
            <w:proofErr w:type="spellStart"/>
            <w:r w:rsidR="005E153D">
              <w:rPr>
                <w:rFonts w:ascii="Arial Narrow" w:hAnsi="Arial Narrow" w:cs="Arial"/>
                <w:b/>
                <w:bCs/>
                <w:sz w:val="16"/>
                <w:szCs w:val="16"/>
              </w:rPr>
              <w:t>doc</w:t>
            </w:r>
            <w:proofErr w:type="spellEnd"/>
          </w:p>
        </w:tc>
        <w:tc>
          <w:tcPr>
            <w:tcW w:w="1273" w:type="dxa"/>
            <w:shd w:val="clear" w:color="auto" w:fill="F2F2F2" w:themeFill="background1" w:themeFillShade="F2"/>
            <w:vAlign w:val="center"/>
            <w:tcPrChange w:id="2194" w:author="NAHIM" w:date="2023-03-23T16:55:00Z">
              <w:tcPr>
                <w:tcW w:w="1273" w:type="dxa"/>
              </w:tcPr>
            </w:tcPrChange>
          </w:tcPr>
          <w:p w14:paraId="681D9D96" w14:textId="2B664BDB" w:rsidR="00A95B86" w:rsidDel="000F248C" w:rsidRDefault="00A95B86">
            <w:pPr>
              <w:tabs>
                <w:tab w:val="left" w:pos="142"/>
                <w:tab w:val="left" w:pos="1276"/>
              </w:tabs>
              <w:autoSpaceDE w:val="0"/>
              <w:autoSpaceDN w:val="0"/>
              <w:adjustRightInd w:val="0"/>
              <w:jc w:val="center"/>
              <w:rPr>
                <w:del w:id="2195" w:author="Usuario de Windows" w:date="2023-03-23T12:07:00Z"/>
                <w:rFonts w:ascii="Arial Narrow" w:hAnsi="Arial Narrow" w:cs="Arial"/>
                <w:b/>
                <w:bCs/>
                <w:sz w:val="16"/>
                <w:szCs w:val="16"/>
              </w:rPr>
            </w:pPr>
          </w:p>
          <w:p w14:paraId="12E95592" w14:textId="00AB9FC4" w:rsidR="00A95B86" w:rsidRPr="00A95B86" w:rsidRDefault="005E153D">
            <w:pPr>
              <w:tabs>
                <w:tab w:val="left" w:pos="142"/>
                <w:tab w:val="left" w:pos="1276"/>
              </w:tabs>
              <w:autoSpaceDE w:val="0"/>
              <w:autoSpaceDN w:val="0"/>
              <w:adjustRightInd w:val="0"/>
              <w:jc w:val="center"/>
              <w:rPr>
                <w:rFonts w:ascii="Arial Narrow" w:hAnsi="Arial Narrow" w:cs="Arial"/>
                <w:b/>
                <w:bCs/>
                <w:sz w:val="16"/>
                <w:szCs w:val="16"/>
              </w:rPr>
            </w:pPr>
            <w:r>
              <w:rPr>
                <w:rFonts w:ascii="Arial Narrow" w:hAnsi="Arial Narrow" w:cs="Arial"/>
                <w:b/>
                <w:bCs/>
                <w:sz w:val="16"/>
                <w:szCs w:val="16"/>
              </w:rPr>
              <w:t>Proveedor</w:t>
            </w:r>
          </w:p>
        </w:tc>
        <w:tc>
          <w:tcPr>
            <w:tcW w:w="948" w:type="dxa"/>
            <w:shd w:val="clear" w:color="auto" w:fill="F2F2F2" w:themeFill="background1" w:themeFillShade="F2"/>
            <w:vAlign w:val="center"/>
            <w:tcPrChange w:id="2196" w:author="NAHIM" w:date="2023-03-23T16:55:00Z">
              <w:tcPr>
                <w:tcW w:w="948" w:type="dxa"/>
              </w:tcPr>
            </w:tcPrChange>
          </w:tcPr>
          <w:p w14:paraId="75AA0AE0" w14:textId="0E78C802" w:rsidR="00A95B86" w:rsidDel="000F248C" w:rsidRDefault="00A95B86">
            <w:pPr>
              <w:tabs>
                <w:tab w:val="left" w:pos="142"/>
                <w:tab w:val="left" w:pos="1276"/>
              </w:tabs>
              <w:autoSpaceDE w:val="0"/>
              <w:autoSpaceDN w:val="0"/>
              <w:adjustRightInd w:val="0"/>
              <w:jc w:val="center"/>
              <w:rPr>
                <w:del w:id="2197" w:author="Usuario de Windows" w:date="2023-03-23T12:07:00Z"/>
                <w:rFonts w:ascii="Arial Narrow" w:hAnsi="Arial Narrow" w:cs="Arial"/>
                <w:b/>
                <w:bCs/>
                <w:sz w:val="16"/>
                <w:szCs w:val="16"/>
              </w:rPr>
            </w:pPr>
          </w:p>
          <w:p w14:paraId="1C848BD9" w14:textId="09CF38CA" w:rsidR="00A95B86" w:rsidRPr="00A95B86" w:rsidRDefault="005E153D">
            <w:pPr>
              <w:tabs>
                <w:tab w:val="left" w:pos="142"/>
                <w:tab w:val="left" w:pos="1276"/>
              </w:tabs>
              <w:autoSpaceDE w:val="0"/>
              <w:autoSpaceDN w:val="0"/>
              <w:adjustRightInd w:val="0"/>
              <w:jc w:val="center"/>
              <w:rPr>
                <w:rFonts w:ascii="Arial Narrow" w:hAnsi="Arial Narrow" w:cs="Arial"/>
                <w:b/>
                <w:bCs/>
                <w:sz w:val="16"/>
                <w:szCs w:val="16"/>
              </w:rPr>
            </w:pPr>
            <w:r>
              <w:rPr>
                <w:rFonts w:ascii="Arial Narrow" w:hAnsi="Arial Narrow" w:cs="Arial"/>
                <w:b/>
                <w:bCs/>
                <w:sz w:val="16"/>
                <w:szCs w:val="16"/>
              </w:rPr>
              <w:t>Importe</w:t>
            </w:r>
            <w:del w:id="2198" w:author="NAHIM" w:date="2023-03-23T16:30:00Z">
              <w:r w:rsidDel="005E153D">
                <w:rPr>
                  <w:rFonts w:ascii="Arial Narrow" w:hAnsi="Arial Narrow" w:cs="Arial"/>
                  <w:b/>
                  <w:bCs/>
                  <w:sz w:val="16"/>
                  <w:szCs w:val="16"/>
                </w:rPr>
                <w:delText xml:space="preserve"> </w:delText>
              </w:r>
              <w:r w:rsidR="00A95B86" w:rsidDel="005E153D">
                <w:rPr>
                  <w:rFonts w:ascii="Arial Narrow" w:hAnsi="Arial Narrow" w:cs="Arial"/>
                  <w:b/>
                  <w:bCs/>
                  <w:sz w:val="16"/>
                  <w:szCs w:val="16"/>
                </w:rPr>
                <w:delText>S/</w:delText>
              </w:r>
            </w:del>
          </w:p>
        </w:tc>
        <w:tc>
          <w:tcPr>
            <w:tcW w:w="2830" w:type="dxa"/>
            <w:shd w:val="clear" w:color="auto" w:fill="F2F2F2" w:themeFill="background1" w:themeFillShade="F2"/>
            <w:vAlign w:val="center"/>
            <w:tcPrChange w:id="2199" w:author="NAHIM" w:date="2023-03-23T16:55:00Z">
              <w:tcPr>
                <w:tcW w:w="2830" w:type="dxa"/>
              </w:tcPr>
            </w:tcPrChange>
          </w:tcPr>
          <w:p w14:paraId="435E2A35" w14:textId="4A9DB816" w:rsidR="00A95B86" w:rsidDel="000F248C" w:rsidRDefault="00A95B86">
            <w:pPr>
              <w:tabs>
                <w:tab w:val="left" w:pos="142"/>
                <w:tab w:val="left" w:pos="1276"/>
              </w:tabs>
              <w:autoSpaceDE w:val="0"/>
              <w:autoSpaceDN w:val="0"/>
              <w:adjustRightInd w:val="0"/>
              <w:jc w:val="center"/>
              <w:rPr>
                <w:del w:id="2200" w:author="Usuario de Windows" w:date="2023-03-23T12:07:00Z"/>
                <w:rFonts w:ascii="Arial Narrow" w:hAnsi="Arial Narrow" w:cs="Arial"/>
                <w:b/>
                <w:bCs/>
                <w:sz w:val="16"/>
                <w:szCs w:val="16"/>
              </w:rPr>
            </w:pPr>
          </w:p>
          <w:p w14:paraId="23F5BF97" w14:textId="06F25A91" w:rsidR="00A95B86" w:rsidRPr="00A95B86" w:rsidRDefault="005E153D">
            <w:pPr>
              <w:tabs>
                <w:tab w:val="left" w:pos="142"/>
                <w:tab w:val="left" w:pos="1276"/>
              </w:tabs>
              <w:autoSpaceDE w:val="0"/>
              <w:autoSpaceDN w:val="0"/>
              <w:adjustRightInd w:val="0"/>
              <w:jc w:val="center"/>
              <w:rPr>
                <w:rFonts w:ascii="Arial Narrow" w:hAnsi="Arial Narrow" w:cs="Arial"/>
                <w:b/>
                <w:bCs/>
                <w:sz w:val="16"/>
                <w:szCs w:val="16"/>
              </w:rPr>
            </w:pPr>
            <w:del w:id="2201" w:author="NAHIM" w:date="2023-03-23T16:55:00Z">
              <w:r w:rsidDel="00A74E04">
                <w:rPr>
                  <w:rFonts w:ascii="Arial Narrow" w:hAnsi="Arial Narrow" w:cs="Arial"/>
                  <w:b/>
                  <w:bCs/>
                  <w:sz w:val="16"/>
                  <w:szCs w:val="16"/>
                </w:rPr>
                <w:delText>Observacion</w:delText>
              </w:r>
            </w:del>
            <w:ins w:id="2202" w:author="NAHIM" w:date="2023-03-23T16:55:00Z">
              <w:r w:rsidR="00A74E04">
                <w:rPr>
                  <w:rFonts w:ascii="Arial Narrow" w:hAnsi="Arial Narrow" w:cs="Arial"/>
                  <w:b/>
                  <w:bCs/>
                  <w:sz w:val="16"/>
                  <w:szCs w:val="16"/>
                </w:rPr>
                <w:t>Observación</w:t>
              </w:r>
            </w:ins>
          </w:p>
        </w:tc>
      </w:tr>
      <w:tr w:rsidR="00A95B86" w14:paraId="02211D31" w14:textId="77777777" w:rsidTr="00D95FFD">
        <w:tc>
          <w:tcPr>
            <w:tcW w:w="414" w:type="dxa"/>
            <w:vAlign w:val="center"/>
            <w:tcPrChange w:id="2203" w:author="NAHIM" w:date="2023-03-23T16:55:00Z">
              <w:tcPr>
                <w:tcW w:w="414" w:type="dxa"/>
              </w:tcPr>
            </w:tcPrChange>
          </w:tcPr>
          <w:p w14:paraId="626C81D1" w14:textId="50442624" w:rsidR="00A95B86" w:rsidRPr="00A95B86" w:rsidRDefault="00A95B86">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1</w:t>
            </w:r>
          </w:p>
        </w:tc>
        <w:tc>
          <w:tcPr>
            <w:tcW w:w="627" w:type="dxa"/>
            <w:vAlign w:val="center"/>
            <w:tcPrChange w:id="2204" w:author="NAHIM" w:date="2023-03-23T16:55:00Z">
              <w:tcPr>
                <w:tcW w:w="627" w:type="dxa"/>
              </w:tcPr>
            </w:tcPrChange>
          </w:tcPr>
          <w:p w14:paraId="77BD268C" w14:textId="67E4FB2A" w:rsidR="00A95B86" w:rsidRPr="00A95B86" w:rsidRDefault="00A95B86">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10440</w:t>
            </w:r>
          </w:p>
        </w:tc>
        <w:tc>
          <w:tcPr>
            <w:tcW w:w="1149" w:type="dxa"/>
            <w:vAlign w:val="center"/>
            <w:tcPrChange w:id="2205" w:author="NAHIM" w:date="2023-03-23T16:55:00Z">
              <w:tcPr>
                <w:tcW w:w="1149" w:type="dxa"/>
              </w:tcPr>
            </w:tcPrChange>
          </w:tcPr>
          <w:p w14:paraId="2E7CB582" w14:textId="6CDAE572" w:rsidR="00A95B86" w:rsidRPr="00A95B86" w:rsidRDefault="00A95B86">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Orden de Compra</w:t>
            </w:r>
          </w:p>
        </w:tc>
        <w:tc>
          <w:tcPr>
            <w:tcW w:w="545" w:type="dxa"/>
            <w:vAlign w:val="center"/>
            <w:tcPrChange w:id="2206" w:author="NAHIM" w:date="2023-03-23T16:55:00Z">
              <w:tcPr>
                <w:tcW w:w="545" w:type="dxa"/>
              </w:tcPr>
            </w:tcPrChange>
          </w:tcPr>
          <w:p w14:paraId="014BFE64" w14:textId="4BAE1299" w:rsidR="00A95B86" w:rsidRPr="00A95B86" w:rsidRDefault="00A95B86">
            <w:pPr>
              <w:tabs>
                <w:tab w:val="left" w:pos="142"/>
                <w:tab w:val="left" w:pos="1276"/>
              </w:tabs>
              <w:autoSpaceDE w:val="0"/>
              <w:autoSpaceDN w:val="0"/>
              <w:adjustRightInd w:val="0"/>
              <w:jc w:val="both"/>
              <w:rPr>
                <w:rFonts w:ascii="Arial Narrow" w:hAnsi="Arial Narrow" w:cs="Arial"/>
                <w:sz w:val="18"/>
                <w:szCs w:val="18"/>
              </w:rPr>
            </w:pPr>
            <w:r w:rsidRPr="00A95B86">
              <w:rPr>
                <w:rFonts w:ascii="Arial Narrow" w:hAnsi="Arial Narrow" w:cs="Arial"/>
                <w:sz w:val="18"/>
                <w:szCs w:val="18"/>
              </w:rPr>
              <w:t>3961</w:t>
            </w:r>
          </w:p>
        </w:tc>
        <w:tc>
          <w:tcPr>
            <w:tcW w:w="1273" w:type="dxa"/>
            <w:vAlign w:val="center"/>
            <w:tcPrChange w:id="2207" w:author="NAHIM" w:date="2023-03-23T16:55:00Z">
              <w:tcPr>
                <w:tcW w:w="1273" w:type="dxa"/>
              </w:tcPr>
            </w:tcPrChange>
          </w:tcPr>
          <w:p w14:paraId="5B6B04B7" w14:textId="44D20B33" w:rsidR="00A95B86" w:rsidRPr="00A95B86" w:rsidRDefault="00A95B86">
            <w:pPr>
              <w:tabs>
                <w:tab w:val="left" w:pos="142"/>
                <w:tab w:val="left" w:pos="1276"/>
              </w:tabs>
              <w:autoSpaceDE w:val="0"/>
              <w:autoSpaceDN w:val="0"/>
              <w:adjustRightInd w:val="0"/>
              <w:rPr>
                <w:rFonts w:ascii="Arial Narrow" w:hAnsi="Arial Narrow" w:cs="Arial"/>
                <w:sz w:val="18"/>
                <w:szCs w:val="18"/>
              </w:rPr>
            </w:pPr>
            <w:r w:rsidRPr="00A95B86">
              <w:rPr>
                <w:rFonts w:ascii="Arial Narrow" w:hAnsi="Arial Narrow" w:cs="Arial"/>
                <w:sz w:val="18"/>
                <w:szCs w:val="18"/>
              </w:rPr>
              <w:t>Industrias Te</w:t>
            </w:r>
            <w:ins w:id="2208" w:author="Usuario de Windows" w:date="2023-03-23T11:29:00Z">
              <w:r w:rsidR="000403C1">
                <w:rPr>
                  <w:rFonts w:ascii="Arial Narrow" w:hAnsi="Arial Narrow" w:cs="Arial"/>
                  <w:sz w:val="18"/>
                  <w:szCs w:val="18"/>
                </w:rPr>
                <w:t>c</w:t>
              </w:r>
            </w:ins>
            <w:r w:rsidRPr="00A95B86">
              <w:rPr>
                <w:rFonts w:ascii="Arial Narrow" w:hAnsi="Arial Narrow" w:cs="Arial"/>
                <w:sz w:val="18"/>
                <w:szCs w:val="18"/>
              </w:rPr>
              <w:t>no</w:t>
            </w:r>
            <w:del w:id="2209" w:author="Usuario de Windows" w:date="2023-03-23T11:29:00Z">
              <w:r w:rsidRPr="00A95B86" w:rsidDel="000403C1">
                <w:rPr>
                  <w:rFonts w:ascii="Arial Narrow" w:hAnsi="Arial Narrow" w:cs="Arial"/>
                  <w:sz w:val="18"/>
                  <w:szCs w:val="18"/>
                </w:rPr>
                <w:delText>c</w:delText>
              </w:r>
            </w:del>
            <w:r w:rsidRPr="00A95B86">
              <w:rPr>
                <w:rFonts w:ascii="Arial Narrow" w:hAnsi="Arial Narrow" w:cs="Arial"/>
                <w:sz w:val="18"/>
                <w:szCs w:val="18"/>
              </w:rPr>
              <w:t>dura SAC</w:t>
            </w:r>
          </w:p>
        </w:tc>
        <w:tc>
          <w:tcPr>
            <w:tcW w:w="948" w:type="dxa"/>
            <w:vAlign w:val="center"/>
            <w:tcPrChange w:id="2210" w:author="NAHIM" w:date="2023-03-23T16:55:00Z">
              <w:tcPr>
                <w:tcW w:w="948" w:type="dxa"/>
              </w:tcPr>
            </w:tcPrChange>
          </w:tcPr>
          <w:p w14:paraId="46CF7BE0" w14:textId="77777777" w:rsidR="00A95B86" w:rsidRDefault="00A95B86">
            <w:pPr>
              <w:tabs>
                <w:tab w:val="left" w:pos="142"/>
                <w:tab w:val="left" w:pos="1276"/>
              </w:tabs>
              <w:autoSpaceDE w:val="0"/>
              <w:autoSpaceDN w:val="0"/>
              <w:adjustRightInd w:val="0"/>
              <w:jc w:val="right"/>
              <w:rPr>
                <w:rFonts w:ascii="Arial Narrow" w:hAnsi="Arial Narrow" w:cs="Arial"/>
                <w:sz w:val="18"/>
                <w:szCs w:val="18"/>
              </w:rPr>
            </w:pPr>
          </w:p>
          <w:p w14:paraId="33A0B7C6" w14:textId="67F1F427" w:rsidR="00A95B86" w:rsidRPr="00A95B86" w:rsidRDefault="00A95B86">
            <w:pPr>
              <w:tabs>
                <w:tab w:val="left" w:pos="142"/>
                <w:tab w:val="left" w:pos="1276"/>
              </w:tabs>
              <w:autoSpaceDE w:val="0"/>
              <w:autoSpaceDN w:val="0"/>
              <w:adjustRightInd w:val="0"/>
              <w:jc w:val="right"/>
              <w:rPr>
                <w:rFonts w:ascii="Arial Narrow" w:hAnsi="Arial Narrow" w:cs="Arial"/>
                <w:sz w:val="18"/>
                <w:szCs w:val="18"/>
              </w:rPr>
            </w:pPr>
            <w:r>
              <w:rPr>
                <w:rFonts w:ascii="Arial Narrow" w:hAnsi="Arial Narrow" w:cs="Arial"/>
                <w:sz w:val="18"/>
                <w:szCs w:val="18"/>
              </w:rPr>
              <w:t>74</w:t>
            </w:r>
            <w:del w:id="2211" w:author="Usuario de Windows" w:date="2023-03-23T11:31:00Z">
              <w:r w:rsidDel="000403C1">
                <w:rPr>
                  <w:rFonts w:ascii="Arial Narrow" w:hAnsi="Arial Narrow" w:cs="Arial"/>
                  <w:sz w:val="18"/>
                  <w:szCs w:val="18"/>
                </w:rPr>
                <w:delText>,</w:delText>
              </w:r>
            </w:del>
            <w:ins w:id="2212" w:author="Usuario de Windows" w:date="2023-03-23T11:31:00Z">
              <w:r w:rsidR="000403C1">
                <w:rPr>
                  <w:rFonts w:ascii="Arial Narrow" w:hAnsi="Arial Narrow" w:cs="Arial"/>
                  <w:sz w:val="18"/>
                  <w:szCs w:val="18"/>
                </w:rPr>
                <w:t xml:space="preserve"> </w:t>
              </w:r>
            </w:ins>
            <w:r>
              <w:rPr>
                <w:rFonts w:ascii="Arial Narrow" w:hAnsi="Arial Narrow" w:cs="Arial"/>
                <w:sz w:val="18"/>
                <w:szCs w:val="18"/>
              </w:rPr>
              <w:t>000</w:t>
            </w:r>
            <w:del w:id="2213" w:author="Usuario de Windows" w:date="2023-03-23T11:31:00Z">
              <w:r w:rsidDel="000403C1">
                <w:rPr>
                  <w:rFonts w:ascii="Arial Narrow" w:hAnsi="Arial Narrow" w:cs="Arial"/>
                  <w:sz w:val="18"/>
                  <w:szCs w:val="18"/>
                </w:rPr>
                <w:delText>.</w:delText>
              </w:r>
            </w:del>
            <w:ins w:id="2214" w:author="Usuario de Windows" w:date="2023-03-23T11:31:00Z">
              <w:r w:rsidR="000403C1">
                <w:rPr>
                  <w:rFonts w:ascii="Arial Narrow" w:hAnsi="Arial Narrow" w:cs="Arial"/>
                  <w:sz w:val="18"/>
                  <w:szCs w:val="18"/>
                </w:rPr>
                <w:t>,</w:t>
              </w:r>
            </w:ins>
            <w:r>
              <w:rPr>
                <w:rFonts w:ascii="Arial Narrow" w:hAnsi="Arial Narrow" w:cs="Arial"/>
                <w:sz w:val="18"/>
                <w:szCs w:val="18"/>
              </w:rPr>
              <w:t>00</w:t>
            </w:r>
          </w:p>
        </w:tc>
        <w:tc>
          <w:tcPr>
            <w:tcW w:w="2830" w:type="dxa"/>
            <w:vAlign w:val="center"/>
            <w:tcPrChange w:id="2215" w:author="NAHIM" w:date="2023-03-23T16:55:00Z">
              <w:tcPr>
                <w:tcW w:w="2830" w:type="dxa"/>
              </w:tcPr>
            </w:tcPrChange>
          </w:tcPr>
          <w:p w14:paraId="37B6FD53" w14:textId="313641D4" w:rsidR="00A95B86" w:rsidRPr="00A95B86" w:rsidRDefault="00A95B86">
            <w:pPr>
              <w:tabs>
                <w:tab w:val="left" w:pos="142"/>
                <w:tab w:val="left" w:pos="1276"/>
              </w:tabs>
              <w:autoSpaceDE w:val="0"/>
              <w:autoSpaceDN w:val="0"/>
              <w:adjustRightInd w:val="0"/>
              <w:jc w:val="both"/>
              <w:rPr>
                <w:rFonts w:ascii="Arial Narrow" w:hAnsi="Arial Narrow" w:cs="Arial"/>
                <w:sz w:val="18"/>
                <w:szCs w:val="18"/>
              </w:rPr>
            </w:pPr>
            <w:r>
              <w:rPr>
                <w:rFonts w:ascii="Arial Narrow" w:hAnsi="Arial Narrow" w:cs="Arial"/>
                <w:sz w:val="18"/>
                <w:szCs w:val="18"/>
              </w:rPr>
              <w:t>No cuenta con el informe de conformidad del área usuaria, Residente de obra y Supervisor.</w:t>
            </w:r>
          </w:p>
        </w:tc>
      </w:tr>
      <w:tr w:rsidR="00A95B86" w14:paraId="1A189649" w14:textId="77777777" w:rsidTr="00D95FFD">
        <w:tc>
          <w:tcPr>
            <w:tcW w:w="4008" w:type="dxa"/>
            <w:gridSpan w:val="5"/>
            <w:vAlign w:val="center"/>
            <w:tcPrChange w:id="2216" w:author="NAHIM" w:date="2023-03-23T16:55:00Z">
              <w:tcPr>
                <w:tcW w:w="4008" w:type="dxa"/>
                <w:gridSpan w:val="5"/>
              </w:tcPr>
            </w:tcPrChange>
          </w:tcPr>
          <w:p w14:paraId="5061A0D0" w14:textId="349C249C" w:rsidR="00A95B86" w:rsidRPr="00076282" w:rsidRDefault="00422801">
            <w:pPr>
              <w:tabs>
                <w:tab w:val="left" w:pos="142"/>
                <w:tab w:val="left" w:pos="1276"/>
              </w:tabs>
              <w:autoSpaceDE w:val="0"/>
              <w:autoSpaceDN w:val="0"/>
              <w:adjustRightInd w:val="0"/>
              <w:jc w:val="center"/>
              <w:rPr>
                <w:rFonts w:ascii="Arial Narrow" w:hAnsi="Arial Narrow" w:cs="Arial"/>
                <w:b/>
                <w:bCs/>
                <w:sz w:val="16"/>
                <w:szCs w:val="16"/>
              </w:rPr>
            </w:pPr>
            <w:r>
              <w:rPr>
                <w:rFonts w:ascii="Arial Narrow" w:hAnsi="Arial Narrow" w:cs="Arial"/>
                <w:b/>
                <w:bCs/>
                <w:sz w:val="16"/>
                <w:szCs w:val="16"/>
              </w:rPr>
              <w:t>TOTAL</w:t>
            </w:r>
            <w:del w:id="2217" w:author="Usuario de Windows" w:date="2023-03-23T11:31:00Z">
              <w:r w:rsidDel="000403C1">
                <w:rPr>
                  <w:rFonts w:ascii="Arial Narrow" w:hAnsi="Arial Narrow" w:cs="Arial"/>
                  <w:b/>
                  <w:bCs/>
                  <w:sz w:val="16"/>
                  <w:szCs w:val="16"/>
                </w:rPr>
                <w:delText>,</w:delText>
              </w:r>
            </w:del>
            <w:r w:rsidR="00076282">
              <w:rPr>
                <w:rFonts w:ascii="Arial Narrow" w:hAnsi="Arial Narrow" w:cs="Arial"/>
                <w:b/>
                <w:bCs/>
                <w:sz w:val="16"/>
                <w:szCs w:val="16"/>
              </w:rPr>
              <w:t xml:space="preserve"> S/</w:t>
            </w:r>
          </w:p>
        </w:tc>
        <w:tc>
          <w:tcPr>
            <w:tcW w:w="948" w:type="dxa"/>
            <w:vAlign w:val="center"/>
            <w:tcPrChange w:id="2218" w:author="NAHIM" w:date="2023-03-23T16:55:00Z">
              <w:tcPr>
                <w:tcW w:w="948" w:type="dxa"/>
              </w:tcPr>
            </w:tcPrChange>
          </w:tcPr>
          <w:p w14:paraId="4C6332BD" w14:textId="335A91E7" w:rsidR="00A95B86" w:rsidRPr="00076282" w:rsidRDefault="00A95B86">
            <w:pPr>
              <w:tabs>
                <w:tab w:val="left" w:pos="142"/>
                <w:tab w:val="left" w:pos="1276"/>
              </w:tabs>
              <w:autoSpaceDE w:val="0"/>
              <w:autoSpaceDN w:val="0"/>
              <w:adjustRightInd w:val="0"/>
              <w:jc w:val="right"/>
              <w:rPr>
                <w:rFonts w:ascii="Arial Narrow" w:hAnsi="Arial Narrow" w:cs="Arial"/>
                <w:b/>
                <w:bCs/>
                <w:sz w:val="18"/>
                <w:szCs w:val="18"/>
              </w:rPr>
            </w:pPr>
            <w:r w:rsidRPr="00076282">
              <w:rPr>
                <w:rFonts w:ascii="Arial Narrow" w:hAnsi="Arial Narrow" w:cs="Arial"/>
                <w:b/>
                <w:bCs/>
                <w:sz w:val="18"/>
                <w:szCs w:val="18"/>
              </w:rPr>
              <w:t>74</w:t>
            </w:r>
            <w:del w:id="2219" w:author="Usuario de Windows" w:date="2023-03-23T11:31:00Z">
              <w:r w:rsidRPr="00076282" w:rsidDel="000403C1">
                <w:rPr>
                  <w:rFonts w:ascii="Arial Narrow" w:hAnsi="Arial Narrow" w:cs="Arial"/>
                  <w:b/>
                  <w:bCs/>
                  <w:sz w:val="18"/>
                  <w:szCs w:val="18"/>
                </w:rPr>
                <w:delText>,</w:delText>
              </w:r>
            </w:del>
            <w:ins w:id="2220" w:author="Usuario de Windows" w:date="2023-03-23T11:31:00Z">
              <w:r w:rsidR="000403C1">
                <w:rPr>
                  <w:rFonts w:ascii="Arial Narrow" w:hAnsi="Arial Narrow" w:cs="Arial"/>
                  <w:b/>
                  <w:bCs/>
                  <w:sz w:val="18"/>
                  <w:szCs w:val="18"/>
                </w:rPr>
                <w:t xml:space="preserve"> </w:t>
              </w:r>
            </w:ins>
            <w:r w:rsidRPr="00076282">
              <w:rPr>
                <w:rFonts w:ascii="Arial Narrow" w:hAnsi="Arial Narrow" w:cs="Arial"/>
                <w:b/>
                <w:bCs/>
                <w:sz w:val="18"/>
                <w:szCs w:val="18"/>
              </w:rPr>
              <w:t>000</w:t>
            </w:r>
            <w:ins w:id="2221" w:author="Usuario de Windows" w:date="2023-03-23T11:31:00Z">
              <w:r w:rsidR="000403C1">
                <w:rPr>
                  <w:rFonts w:ascii="Arial Narrow" w:hAnsi="Arial Narrow" w:cs="Arial"/>
                  <w:b/>
                  <w:bCs/>
                  <w:sz w:val="18"/>
                  <w:szCs w:val="18"/>
                </w:rPr>
                <w:t>,</w:t>
              </w:r>
            </w:ins>
            <w:del w:id="2222" w:author="Usuario de Windows" w:date="2023-03-23T11:31:00Z">
              <w:r w:rsidRPr="00076282" w:rsidDel="000403C1">
                <w:rPr>
                  <w:rFonts w:ascii="Arial Narrow" w:hAnsi="Arial Narrow" w:cs="Arial"/>
                  <w:b/>
                  <w:bCs/>
                  <w:sz w:val="18"/>
                  <w:szCs w:val="18"/>
                </w:rPr>
                <w:delText>.</w:delText>
              </w:r>
            </w:del>
            <w:r w:rsidRPr="00076282">
              <w:rPr>
                <w:rFonts w:ascii="Arial Narrow" w:hAnsi="Arial Narrow" w:cs="Arial"/>
                <w:b/>
                <w:bCs/>
                <w:sz w:val="18"/>
                <w:szCs w:val="18"/>
              </w:rPr>
              <w:t>00</w:t>
            </w:r>
          </w:p>
        </w:tc>
        <w:tc>
          <w:tcPr>
            <w:tcW w:w="2830" w:type="dxa"/>
            <w:vAlign w:val="center"/>
            <w:tcPrChange w:id="2223" w:author="NAHIM" w:date="2023-03-23T16:55:00Z">
              <w:tcPr>
                <w:tcW w:w="2830" w:type="dxa"/>
              </w:tcPr>
            </w:tcPrChange>
          </w:tcPr>
          <w:p w14:paraId="149E5B13" w14:textId="77777777" w:rsidR="00A95B86" w:rsidRPr="00A95B86" w:rsidRDefault="00A95B86">
            <w:pPr>
              <w:tabs>
                <w:tab w:val="left" w:pos="142"/>
                <w:tab w:val="left" w:pos="1276"/>
              </w:tabs>
              <w:autoSpaceDE w:val="0"/>
              <w:autoSpaceDN w:val="0"/>
              <w:adjustRightInd w:val="0"/>
              <w:jc w:val="both"/>
              <w:rPr>
                <w:rFonts w:ascii="Arial Narrow" w:hAnsi="Arial Narrow" w:cs="Arial"/>
                <w:sz w:val="16"/>
                <w:szCs w:val="16"/>
              </w:rPr>
            </w:pPr>
          </w:p>
        </w:tc>
      </w:tr>
    </w:tbl>
    <w:p w14:paraId="63C34A32" w14:textId="511F19BE" w:rsidR="00AA3B43" w:rsidRPr="00422801" w:rsidRDefault="00422801">
      <w:pPr>
        <w:tabs>
          <w:tab w:val="left" w:pos="142"/>
          <w:tab w:val="left" w:pos="1276"/>
        </w:tabs>
        <w:autoSpaceDE w:val="0"/>
        <w:autoSpaceDN w:val="0"/>
        <w:adjustRightInd w:val="0"/>
        <w:ind w:left="709"/>
        <w:jc w:val="both"/>
        <w:rPr>
          <w:rFonts w:ascii="Arial Narrow" w:hAnsi="Arial Narrow" w:cs="Arial"/>
          <w:sz w:val="16"/>
          <w:szCs w:val="16"/>
        </w:rPr>
      </w:pPr>
      <w:r w:rsidRPr="00435B99">
        <w:rPr>
          <w:rFonts w:ascii="Arial Narrow" w:hAnsi="Arial Narrow" w:cs="Arial"/>
          <w:b/>
          <w:bCs/>
          <w:sz w:val="16"/>
          <w:szCs w:val="16"/>
        </w:rPr>
        <w:t>Fuente</w:t>
      </w:r>
      <w:r>
        <w:rPr>
          <w:rFonts w:ascii="Arial Narrow" w:hAnsi="Arial Narrow" w:cs="Arial"/>
          <w:sz w:val="16"/>
          <w:szCs w:val="16"/>
        </w:rPr>
        <w:t>: Orden de Compra n. ° 3961</w:t>
      </w:r>
    </w:p>
    <w:p w14:paraId="261D0A5B" w14:textId="65354F68" w:rsidR="00A95B86" w:rsidDel="000403C1" w:rsidRDefault="00A95B86">
      <w:pPr>
        <w:tabs>
          <w:tab w:val="left" w:pos="142"/>
          <w:tab w:val="left" w:pos="1276"/>
        </w:tabs>
        <w:autoSpaceDE w:val="0"/>
        <w:autoSpaceDN w:val="0"/>
        <w:adjustRightInd w:val="0"/>
        <w:ind w:left="709"/>
        <w:jc w:val="both"/>
        <w:rPr>
          <w:del w:id="2224" w:author="Usuario de Windows" w:date="2023-03-23T11:31:00Z"/>
          <w:rFonts w:ascii="Arial Narrow" w:hAnsi="Arial Narrow" w:cs="Arial"/>
          <w:sz w:val="22"/>
          <w:szCs w:val="22"/>
        </w:rPr>
      </w:pPr>
    </w:p>
    <w:p w14:paraId="47711392" w14:textId="7FCFFF42" w:rsidR="00435B99" w:rsidDel="000403C1" w:rsidRDefault="00435B99">
      <w:pPr>
        <w:tabs>
          <w:tab w:val="left" w:pos="142"/>
          <w:tab w:val="left" w:pos="1276"/>
        </w:tabs>
        <w:autoSpaceDE w:val="0"/>
        <w:autoSpaceDN w:val="0"/>
        <w:adjustRightInd w:val="0"/>
        <w:ind w:left="709"/>
        <w:jc w:val="center"/>
        <w:rPr>
          <w:del w:id="2225" w:author="Usuario de Windows" w:date="2023-03-23T11:32:00Z"/>
          <w:rFonts w:ascii="Arial Narrow" w:hAnsi="Arial Narrow" w:cs="Arial"/>
          <w:b/>
          <w:bCs/>
        </w:rPr>
      </w:pPr>
      <w:del w:id="2226" w:author="Usuario de Windows" w:date="2023-03-23T11:32:00Z">
        <w:r w:rsidRPr="00986622" w:rsidDel="000403C1">
          <w:rPr>
            <w:rFonts w:ascii="Arial Narrow" w:hAnsi="Arial Narrow" w:cs="Arial"/>
            <w:b/>
            <w:bCs/>
          </w:rPr>
          <w:delText xml:space="preserve">Imagen n. ° </w:delText>
        </w:r>
        <w:r w:rsidDel="000403C1">
          <w:rPr>
            <w:rFonts w:ascii="Arial Narrow" w:hAnsi="Arial Narrow" w:cs="Arial"/>
            <w:b/>
            <w:bCs/>
          </w:rPr>
          <w:delText>3</w:delText>
        </w:r>
      </w:del>
    </w:p>
    <w:p w14:paraId="580896F0" w14:textId="451CB607" w:rsidR="00435B99" w:rsidDel="000403C1" w:rsidRDefault="00435B99">
      <w:pPr>
        <w:tabs>
          <w:tab w:val="left" w:pos="142"/>
          <w:tab w:val="left" w:pos="1276"/>
        </w:tabs>
        <w:autoSpaceDE w:val="0"/>
        <w:autoSpaceDN w:val="0"/>
        <w:adjustRightInd w:val="0"/>
        <w:ind w:left="709"/>
        <w:jc w:val="center"/>
        <w:rPr>
          <w:del w:id="2227" w:author="Usuario de Windows" w:date="2023-03-23T11:32:00Z"/>
          <w:rFonts w:ascii="Arial Narrow" w:hAnsi="Arial Narrow" w:cs="Arial"/>
          <w:b/>
          <w:bCs/>
        </w:rPr>
      </w:pPr>
      <w:del w:id="2228" w:author="Usuario de Windows" w:date="2023-03-23T11:32:00Z">
        <w:r w:rsidDel="000403C1">
          <w:rPr>
            <w:rFonts w:ascii="Arial Narrow" w:hAnsi="Arial Narrow" w:cs="Arial"/>
            <w:b/>
            <w:bCs/>
          </w:rPr>
          <w:delText>Captura de pantalla del expediente SIAF n.° 10440, orden e compra n.° 3961, devengado el 4 de noviembre de 2022</w:delText>
        </w:r>
      </w:del>
    </w:p>
    <w:p w14:paraId="0FE17A9A" w14:textId="2FD37186" w:rsidR="005C5990" w:rsidDel="000403C1" w:rsidRDefault="00163A1E">
      <w:pPr>
        <w:jc w:val="right"/>
        <w:rPr>
          <w:del w:id="2229" w:author="Usuario de Windows" w:date="2023-03-23T11:32:00Z"/>
          <w:rFonts w:ascii="Arial Narrow" w:hAnsi="Arial Narrow" w:cs="Arial"/>
          <w:sz w:val="22"/>
          <w:szCs w:val="22"/>
        </w:rPr>
      </w:pPr>
      <w:del w:id="2230" w:author="Usuario de Windows" w:date="2023-03-23T11:32:00Z">
        <w:r w:rsidDel="000403C1">
          <w:rPr>
            <w:noProof/>
            <w:lang w:eastAsia="es-PE"/>
          </w:rPr>
          <w:drawing>
            <wp:inline distT="0" distB="0" distL="0" distR="0" wp14:anchorId="34424C89" wp14:editId="44F24B2C">
              <wp:extent cx="4980940" cy="3261864"/>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5979" b="20362"/>
                      <a:stretch/>
                    </pic:blipFill>
                    <pic:spPr bwMode="auto">
                      <a:xfrm>
                        <a:off x="0" y="0"/>
                        <a:ext cx="5085730" cy="3330488"/>
                      </a:xfrm>
                      <a:prstGeom prst="rect">
                        <a:avLst/>
                      </a:prstGeom>
                      <a:ln>
                        <a:noFill/>
                      </a:ln>
                      <a:extLst>
                        <a:ext uri="{53640926-AAD7-44D8-BBD7-CCE9431645EC}">
                          <a14:shadowObscured xmlns:a14="http://schemas.microsoft.com/office/drawing/2010/main"/>
                        </a:ext>
                      </a:extLst>
                    </pic:spPr>
                  </pic:pic>
                </a:graphicData>
              </a:graphic>
            </wp:inline>
          </w:drawing>
        </w:r>
      </w:del>
    </w:p>
    <w:p w14:paraId="39BD37D5" w14:textId="15A0BC9E" w:rsidR="00E7082E" w:rsidDel="000403C1" w:rsidRDefault="00E7082E">
      <w:pPr>
        <w:tabs>
          <w:tab w:val="left" w:pos="142"/>
          <w:tab w:val="left" w:pos="1276"/>
        </w:tabs>
        <w:autoSpaceDE w:val="0"/>
        <w:autoSpaceDN w:val="0"/>
        <w:adjustRightInd w:val="0"/>
        <w:ind w:left="709"/>
        <w:rPr>
          <w:del w:id="2231" w:author="Usuario de Windows" w:date="2023-03-23T11:32:00Z"/>
          <w:rFonts w:ascii="Arial Narrow" w:hAnsi="Arial Narrow" w:cs="Arial"/>
          <w:sz w:val="16"/>
          <w:szCs w:val="16"/>
        </w:rPr>
      </w:pPr>
      <w:del w:id="2232" w:author="Usuario de Windows" w:date="2023-03-23T11:32:00Z">
        <w:r w:rsidRPr="004F5B25" w:rsidDel="000403C1">
          <w:rPr>
            <w:rFonts w:ascii="Arial Narrow" w:hAnsi="Arial Narrow" w:cs="Arial"/>
            <w:b/>
            <w:bCs/>
            <w:sz w:val="16"/>
            <w:szCs w:val="16"/>
          </w:rPr>
          <w:delText xml:space="preserve">Fuente: </w:delText>
        </w:r>
        <w:r w:rsidRPr="00E7082E" w:rsidDel="000403C1">
          <w:rPr>
            <w:rFonts w:ascii="Arial Narrow" w:hAnsi="Arial Narrow" w:cs="Arial"/>
            <w:bCs/>
            <w:sz w:val="16"/>
            <w:szCs w:val="16"/>
          </w:rPr>
          <w:delText xml:space="preserve">Reporte </w:delText>
        </w:r>
        <w:r w:rsidDel="000403C1">
          <w:rPr>
            <w:rFonts w:ascii="Arial Narrow" w:hAnsi="Arial Narrow" w:cs="Arial"/>
            <w:bCs/>
            <w:sz w:val="16"/>
            <w:szCs w:val="16"/>
          </w:rPr>
          <w:delText>Si</w:delText>
        </w:r>
        <w:r w:rsidRPr="00E7082E" w:rsidDel="000403C1">
          <w:rPr>
            <w:rFonts w:ascii="Arial Narrow" w:hAnsi="Arial Narrow" w:cs="Arial"/>
            <w:bCs/>
            <w:sz w:val="16"/>
            <w:szCs w:val="16"/>
          </w:rPr>
          <w:delText>af</w:delText>
        </w:r>
        <w:r w:rsidRPr="00E7082E" w:rsidDel="000403C1">
          <w:rPr>
            <w:rFonts w:ascii="Arial Narrow" w:hAnsi="Arial Narrow" w:cs="Arial"/>
            <w:sz w:val="16"/>
            <w:szCs w:val="16"/>
          </w:rPr>
          <w:delText xml:space="preserve"> </w:delText>
        </w:r>
        <w:r w:rsidDel="000403C1">
          <w:rPr>
            <w:rFonts w:ascii="Arial Narrow" w:hAnsi="Arial Narrow" w:cs="Arial"/>
            <w:sz w:val="16"/>
            <w:szCs w:val="16"/>
          </w:rPr>
          <w:delText>10440</w:delText>
        </w:r>
      </w:del>
    </w:p>
    <w:p w14:paraId="2069AAA8" w14:textId="4B2F8957" w:rsidR="00017B37" w:rsidRPr="004F5B25" w:rsidDel="000403C1" w:rsidRDefault="00017B37">
      <w:pPr>
        <w:tabs>
          <w:tab w:val="left" w:pos="142"/>
          <w:tab w:val="left" w:pos="1276"/>
        </w:tabs>
        <w:autoSpaceDE w:val="0"/>
        <w:autoSpaceDN w:val="0"/>
        <w:adjustRightInd w:val="0"/>
        <w:ind w:left="709"/>
        <w:rPr>
          <w:del w:id="2233" w:author="Usuario de Windows" w:date="2023-03-23T11:32:00Z"/>
          <w:rFonts w:ascii="Arial Narrow" w:hAnsi="Arial Narrow" w:cs="Arial"/>
          <w:sz w:val="16"/>
          <w:szCs w:val="16"/>
        </w:rPr>
      </w:pPr>
      <w:del w:id="2234" w:author="Usuario de Windows" w:date="2023-03-23T11:32:00Z">
        <w:r w:rsidDel="000403C1">
          <w:rPr>
            <w:rFonts w:ascii="Arial Narrow" w:hAnsi="Arial Narrow" w:cs="Arial"/>
            <w:sz w:val="16"/>
            <w:szCs w:val="16"/>
          </w:rPr>
          <w:delText>(</w:delText>
        </w:r>
        <w:r w:rsidR="00943F34" w:rsidDel="000403C1">
          <w:rPr>
            <w:rFonts w:ascii="Arial Narrow" w:hAnsi="Arial Narrow" w:cs="Arial"/>
            <w:sz w:val="16"/>
            <w:szCs w:val="16"/>
          </w:rPr>
          <w:delText>*) Cabe precisar que el devengado se encuentra anulado</w:delText>
        </w:r>
      </w:del>
    </w:p>
    <w:p w14:paraId="2C785B53" w14:textId="520D53F3" w:rsidR="005C5990" w:rsidRDefault="005C5990">
      <w:pPr>
        <w:tabs>
          <w:tab w:val="left" w:pos="142"/>
          <w:tab w:val="left" w:pos="1276"/>
        </w:tabs>
        <w:autoSpaceDE w:val="0"/>
        <w:autoSpaceDN w:val="0"/>
        <w:adjustRightInd w:val="0"/>
        <w:ind w:left="709"/>
        <w:jc w:val="center"/>
        <w:rPr>
          <w:rFonts w:ascii="Arial Narrow" w:hAnsi="Arial Narrow" w:cs="Arial"/>
          <w:sz w:val="22"/>
          <w:szCs w:val="22"/>
        </w:rPr>
      </w:pPr>
    </w:p>
    <w:p w14:paraId="2A364ED7" w14:textId="77777777" w:rsidR="0008642E" w:rsidRDefault="00955C0B">
      <w:pPr>
        <w:tabs>
          <w:tab w:val="left" w:pos="142"/>
          <w:tab w:val="left" w:pos="1276"/>
        </w:tabs>
        <w:autoSpaceDE w:val="0"/>
        <w:autoSpaceDN w:val="0"/>
        <w:adjustRightInd w:val="0"/>
        <w:ind w:left="993"/>
        <w:jc w:val="both"/>
        <w:rPr>
          <w:ins w:id="2235" w:author="Usuario de Windows" w:date="2023-03-23T11:35:00Z"/>
          <w:rFonts w:ascii="Arial Narrow" w:hAnsi="Arial Narrow" w:cs="Arial"/>
          <w:sz w:val="22"/>
          <w:szCs w:val="22"/>
        </w:rPr>
      </w:pPr>
      <w:del w:id="2236" w:author="Usuario de Windows" w:date="2023-03-23T11:32:00Z">
        <w:r w:rsidDel="000403C1">
          <w:rPr>
            <w:rFonts w:ascii="Arial Narrow" w:hAnsi="Arial Narrow" w:cs="Arial"/>
            <w:sz w:val="22"/>
            <w:szCs w:val="22"/>
          </w:rPr>
          <w:delText>De l</w:delText>
        </w:r>
        <w:r w:rsidR="00A80792" w:rsidDel="000403C1">
          <w:rPr>
            <w:rFonts w:ascii="Arial Narrow" w:hAnsi="Arial Narrow" w:cs="Arial"/>
            <w:sz w:val="22"/>
            <w:szCs w:val="22"/>
          </w:rPr>
          <w:delText>o expuesto</w:delText>
        </w:r>
      </w:del>
      <w:ins w:id="2237" w:author="Usuario de Windows" w:date="2023-03-23T11:32:00Z">
        <w:r w:rsidR="000403C1">
          <w:rPr>
            <w:rFonts w:ascii="Arial Narrow" w:hAnsi="Arial Narrow" w:cs="Arial"/>
            <w:sz w:val="22"/>
            <w:szCs w:val="22"/>
          </w:rPr>
          <w:t>Asimismo,</w:t>
        </w:r>
      </w:ins>
      <w:ins w:id="2238" w:author="Usuario de Windows" w:date="2023-03-23T11:34:00Z">
        <w:r w:rsidR="0008642E">
          <w:rPr>
            <w:rFonts w:ascii="Arial Narrow" w:hAnsi="Arial Narrow" w:cs="Arial"/>
            <w:sz w:val="22"/>
            <w:szCs w:val="22"/>
          </w:rPr>
          <w:t xml:space="preserve"> </w:t>
        </w:r>
      </w:ins>
      <w:del w:id="2239" w:author="Usuario de Windows" w:date="2023-03-23T11:33:00Z">
        <w:r w:rsidR="00A80792" w:rsidDel="000403C1">
          <w:rPr>
            <w:rFonts w:ascii="Arial Narrow" w:hAnsi="Arial Narrow" w:cs="Arial"/>
            <w:sz w:val="22"/>
            <w:szCs w:val="22"/>
          </w:rPr>
          <w:delText xml:space="preserve"> la Comisión de Control también</w:delText>
        </w:r>
      </w:del>
      <w:ins w:id="2240" w:author="Usuario de Windows" w:date="2023-03-23T11:33:00Z">
        <w:r w:rsidR="000403C1">
          <w:rPr>
            <w:rFonts w:ascii="Arial Narrow" w:hAnsi="Arial Narrow" w:cs="Arial"/>
            <w:sz w:val="22"/>
            <w:szCs w:val="22"/>
          </w:rPr>
          <w:t>se verificó en el Módulo Administrativo del SIAF que</w:t>
        </w:r>
      </w:ins>
      <w:ins w:id="2241" w:author="Usuario de Windows" w:date="2023-03-23T11:34:00Z">
        <w:r w:rsidR="0008642E">
          <w:rPr>
            <w:rFonts w:ascii="Arial Narrow" w:hAnsi="Arial Narrow" w:cs="Arial"/>
            <w:sz w:val="22"/>
            <w:szCs w:val="22"/>
          </w:rPr>
          <w:t>,</w:t>
        </w:r>
      </w:ins>
      <w:ins w:id="2242" w:author="Usuario de Windows" w:date="2023-03-23T11:33:00Z">
        <w:r w:rsidR="000403C1">
          <w:rPr>
            <w:rFonts w:ascii="Arial Narrow" w:hAnsi="Arial Narrow" w:cs="Arial"/>
            <w:sz w:val="22"/>
            <w:szCs w:val="22"/>
          </w:rPr>
          <w:t xml:space="preserve"> a la fecha</w:t>
        </w:r>
      </w:ins>
      <w:ins w:id="2243" w:author="Usuario de Windows" w:date="2023-03-23T11:34:00Z">
        <w:r w:rsidR="0008642E">
          <w:rPr>
            <w:rFonts w:ascii="Arial Narrow" w:hAnsi="Arial Narrow" w:cs="Arial"/>
            <w:sz w:val="22"/>
            <w:szCs w:val="22"/>
          </w:rPr>
          <w:t>, el devengado de</w:t>
        </w:r>
      </w:ins>
      <w:del w:id="2244" w:author="Usuario de Windows" w:date="2023-03-23T11:33:00Z">
        <w:r w:rsidR="00A80792" w:rsidDel="000403C1">
          <w:rPr>
            <w:rFonts w:ascii="Arial Narrow" w:hAnsi="Arial Narrow" w:cs="Arial"/>
            <w:sz w:val="22"/>
            <w:szCs w:val="22"/>
          </w:rPr>
          <w:delText xml:space="preserve"> ha verificado</w:delText>
        </w:r>
      </w:del>
      <w:del w:id="2245" w:author="Usuario de Windows" w:date="2023-03-23T11:34:00Z">
        <w:r w:rsidR="00A80792" w:rsidDel="0008642E">
          <w:rPr>
            <w:rFonts w:ascii="Arial Narrow" w:hAnsi="Arial Narrow" w:cs="Arial"/>
            <w:sz w:val="22"/>
            <w:szCs w:val="22"/>
          </w:rPr>
          <w:delText xml:space="preserve"> </w:delText>
        </w:r>
      </w:del>
      <w:del w:id="2246" w:author="Usuario de Windows" w:date="2023-03-23T11:33:00Z">
        <w:r w:rsidR="00A80792" w:rsidDel="000403C1">
          <w:rPr>
            <w:rFonts w:ascii="Arial Narrow" w:hAnsi="Arial Narrow" w:cs="Arial"/>
            <w:sz w:val="22"/>
            <w:szCs w:val="22"/>
          </w:rPr>
          <w:delText xml:space="preserve">en el Módulo Administrativo del SIAF </w:delText>
        </w:r>
      </w:del>
      <w:del w:id="2247" w:author="Usuario de Windows" w:date="2023-03-23T11:34:00Z">
        <w:r w:rsidR="00A80792" w:rsidDel="0008642E">
          <w:rPr>
            <w:rFonts w:ascii="Arial Narrow" w:hAnsi="Arial Narrow" w:cs="Arial"/>
            <w:sz w:val="22"/>
            <w:szCs w:val="22"/>
          </w:rPr>
          <w:delText>la</w:delText>
        </w:r>
      </w:del>
      <w:ins w:id="2248" w:author="Usuario de Windows" w:date="2023-03-23T11:34:00Z">
        <w:r w:rsidR="0008642E">
          <w:rPr>
            <w:rFonts w:ascii="Arial Narrow" w:hAnsi="Arial Narrow" w:cs="Arial"/>
            <w:sz w:val="22"/>
            <w:szCs w:val="22"/>
          </w:rPr>
          <w:t>l</w:t>
        </w:r>
      </w:ins>
      <w:del w:id="2249" w:author="Usuario de Windows" w:date="2023-03-23T11:34:00Z">
        <w:r w:rsidR="00A80792" w:rsidDel="0008642E">
          <w:rPr>
            <w:rFonts w:ascii="Arial Narrow" w:hAnsi="Arial Narrow" w:cs="Arial"/>
            <w:sz w:val="22"/>
            <w:szCs w:val="22"/>
          </w:rPr>
          <w:delText xml:space="preserve"> anulación del devengado, </w:delText>
        </w:r>
        <w:r w:rsidR="00B218A3" w:rsidDel="0008642E">
          <w:rPr>
            <w:rFonts w:ascii="Arial Narrow" w:hAnsi="Arial Narrow" w:cs="Arial"/>
            <w:sz w:val="22"/>
            <w:szCs w:val="22"/>
          </w:rPr>
          <w:delText>d</w:delText>
        </w:r>
        <w:r w:rsidR="00A80792" w:rsidDel="0008642E">
          <w:rPr>
            <w:rFonts w:ascii="Arial Narrow" w:hAnsi="Arial Narrow" w:cs="Arial"/>
            <w:sz w:val="22"/>
            <w:szCs w:val="22"/>
          </w:rPr>
          <w:delText>el</w:delText>
        </w:r>
      </w:del>
      <w:r w:rsidR="00A80792">
        <w:rPr>
          <w:rFonts w:ascii="Arial Narrow" w:hAnsi="Arial Narrow" w:cs="Arial"/>
          <w:sz w:val="22"/>
          <w:szCs w:val="22"/>
        </w:rPr>
        <w:t xml:space="preserve"> registro administrativo </w:t>
      </w:r>
      <w:proofErr w:type="spellStart"/>
      <w:r w:rsidR="00A80792">
        <w:rPr>
          <w:rFonts w:ascii="Arial Narrow" w:hAnsi="Arial Narrow" w:cs="Arial"/>
          <w:sz w:val="22"/>
          <w:szCs w:val="22"/>
        </w:rPr>
        <w:t>Siaf</w:t>
      </w:r>
      <w:proofErr w:type="spellEnd"/>
      <w:r w:rsidR="00A80792">
        <w:rPr>
          <w:rFonts w:ascii="Arial Narrow" w:hAnsi="Arial Narrow" w:cs="Arial"/>
          <w:sz w:val="22"/>
          <w:szCs w:val="22"/>
        </w:rPr>
        <w:t xml:space="preserve"> </w:t>
      </w:r>
      <w:proofErr w:type="spellStart"/>
      <w:r w:rsidR="00A80792">
        <w:rPr>
          <w:rFonts w:ascii="Arial Narrow" w:hAnsi="Arial Narrow" w:cs="Arial"/>
          <w:sz w:val="22"/>
          <w:szCs w:val="22"/>
        </w:rPr>
        <w:t>n.°</w:t>
      </w:r>
      <w:proofErr w:type="spellEnd"/>
      <w:r w:rsidR="00A80792">
        <w:rPr>
          <w:rFonts w:ascii="Arial Narrow" w:hAnsi="Arial Narrow" w:cs="Arial"/>
          <w:sz w:val="22"/>
          <w:szCs w:val="22"/>
        </w:rPr>
        <w:t xml:space="preserve"> 10440 por el importe de </w:t>
      </w:r>
      <w:ins w:id="2250" w:author="Usuario de Windows" w:date="2023-03-23T09:12:00Z">
        <w:r w:rsidR="002C29F2">
          <w:rPr>
            <w:rFonts w:ascii="Arial Narrow" w:hAnsi="Arial Narrow" w:cs="Arial"/>
            <w:sz w:val="22"/>
            <w:szCs w:val="22"/>
          </w:rPr>
          <w:t xml:space="preserve">S/ </w:t>
        </w:r>
      </w:ins>
      <w:r w:rsidR="00A80792">
        <w:rPr>
          <w:rFonts w:ascii="Arial Narrow" w:hAnsi="Arial Narrow" w:cs="Arial"/>
          <w:sz w:val="22"/>
          <w:szCs w:val="22"/>
        </w:rPr>
        <w:t>74 000</w:t>
      </w:r>
      <w:del w:id="2251" w:author="Usuario de Windows" w:date="2023-03-23T09:12:00Z">
        <w:r w:rsidR="00A80792" w:rsidDel="002C29F2">
          <w:rPr>
            <w:rFonts w:ascii="Arial Narrow" w:hAnsi="Arial Narrow" w:cs="Arial"/>
            <w:sz w:val="22"/>
            <w:szCs w:val="22"/>
          </w:rPr>
          <w:delText>.</w:delText>
        </w:r>
      </w:del>
      <w:ins w:id="2252" w:author="Usuario de Windows" w:date="2023-03-23T09:12:00Z">
        <w:r w:rsidR="002C29F2">
          <w:rPr>
            <w:rFonts w:ascii="Arial Narrow" w:hAnsi="Arial Narrow" w:cs="Arial"/>
            <w:sz w:val="22"/>
            <w:szCs w:val="22"/>
          </w:rPr>
          <w:t>,</w:t>
        </w:r>
      </w:ins>
      <w:r w:rsidR="00A80792">
        <w:rPr>
          <w:rFonts w:ascii="Arial Narrow" w:hAnsi="Arial Narrow" w:cs="Arial"/>
          <w:sz w:val="22"/>
          <w:szCs w:val="22"/>
        </w:rPr>
        <w:t xml:space="preserve">00, </w:t>
      </w:r>
      <w:ins w:id="2253" w:author="Usuario de Windows" w:date="2023-03-23T11:34:00Z">
        <w:r w:rsidR="0008642E">
          <w:rPr>
            <w:rFonts w:ascii="Arial Narrow" w:hAnsi="Arial Narrow" w:cs="Arial"/>
            <w:sz w:val="22"/>
            <w:szCs w:val="22"/>
          </w:rPr>
          <w:t xml:space="preserve"> se encuentra anulado</w:t>
        </w:r>
      </w:ins>
      <w:del w:id="2254" w:author="Usuario de Windows" w:date="2023-03-23T11:35:00Z">
        <w:r w:rsidR="00A80792" w:rsidDel="0008642E">
          <w:rPr>
            <w:rFonts w:ascii="Arial Narrow" w:hAnsi="Arial Narrow" w:cs="Arial"/>
            <w:sz w:val="22"/>
            <w:szCs w:val="22"/>
          </w:rPr>
          <w:delText>anulación registrada con fecha 30 de enero de 2023,</w:delText>
        </w:r>
        <w:r w:rsidR="00B218A3" w:rsidDel="0008642E">
          <w:rPr>
            <w:rFonts w:ascii="Arial Narrow" w:hAnsi="Arial Narrow" w:cs="Arial"/>
            <w:sz w:val="22"/>
            <w:szCs w:val="22"/>
          </w:rPr>
          <w:delText xml:space="preserve"> al respecto </w:delText>
        </w:r>
        <w:r w:rsidR="00784151" w:rsidDel="0008642E">
          <w:rPr>
            <w:rFonts w:ascii="Arial Narrow" w:hAnsi="Arial Narrow" w:cs="Arial"/>
            <w:sz w:val="22"/>
            <w:szCs w:val="22"/>
          </w:rPr>
          <w:delText>no se tiene evidencia</w:delText>
        </w:r>
      </w:del>
      <w:ins w:id="2255" w:author="Usuario de Windows" w:date="2023-03-23T11:35:00Z">
        <w:r w:rsidR="0008642E">
          <w:rPr>
            <w:rFonts w:ascii="Arial Narrow" w:hAnsi="Arial Narrow" w:cs="Arial"/>
            <w:sz w:val="22"/>
            <w:szCs w:val="22"/>
          </w:rPr>
          <w:t xml:space="preserve"> sin sustento apropiado de la referida anulación, como se muestra en la imagen siguiente:</w:t>
        </w:r>
      </w:ins>
      <w:del w:id="2256" w:author="Usuario de Windows" w:date="2023-03-23T11:35:00Z">
        <w:r w:rsidR="00784151" w:rsidDel="0008642E">
          <w:rPr>
            <w:rFonts w:ascii="Arial Narrow" w:hAnsi="Arial Narrow" w:cs="Arial"/>
            <w:sz w:val="22"/>
            <w:szCs w:val="22"/>
          </w:rPr>
          <w:delText xml:space="preserve"> de la justificación </w:delText>
        </w:r>
        <w:r w:rsidR="00C83D2C" w:rsidDel="0008642E">
          <w:rPr>
            <w:rFonts w:ascii="Arial Narrow" w:hAnsi="Arial Narrow" w:cs="Arial"/>
            <w:sz w:val="22"/>
            <w:szCs w:val="22"/>
          </w:rPr>
          <w:delText xml:space="preserve">o sustento del registro anulado, a continuación, se </w:delText>
        </w:r>
        <w:r w:rsidR="00FF0B32" w:rsidDel="0008642E">
          <w:rPr>
            <w:rFonts w:ascii="Arial Narrow" w:hAnsi="Arial Narrow" w:cs="Arial"/>
            <w:sz w:val="22"/>
            <w:szCs w:val="22"/>
          </w:rPr>
          <w:delText>muestra</w:delText>
        </w:r>
        <w:r w:rsidR="00C83D2C" w:rsidDel="0008642E">
          <w:rPr>
            <w:rFonts w:ascii="Arial Narrow" w:hAnsi="Arial Narrow" w:cs="Arial"/>
            <w:sz w:val="22"/>
            <w:szCs w:val="22"/>
          </w:rPr>
          <w:delText xml:space="preserve"> la pantalla del sia</w:delText>
        </w:r>
      </w:del>
    </w:p>
    <w:p w14:paraId="3068E8A6" w14:textId="6FA87D42" w:rsidR="00A95B86" w:rsidRDefault="00C83D2C">
      <w:pPr>
        <w:tabs>
          <w:tab w:val="left" w:pos="142"/>
          <w:tab w:val="left" w:pos="1276"/>
        </w:tabs>
        <w:autoSpaceDE w:val="0"/>
        <w:autoSpaceDN w:val="0"/>
        <w:adjustRightInd w:val="0"/>
        <w:ind w:left="993"/>
        <w:jc w:val="both"/>
        <w:rPr>
          <w:ins w:id="2257" w:author="NAHIM" w:date="2023-03-23T17:00:00Z"/>
          <w:rFonts w:ascii="Arial Narrow" w:hAnsi="Arial Narrow" w:cs="Arial"/>
          <w:sz w:val="22"/>
          <w:szCs w:val="22"/>
        </w:rPr>
      </w:pPr>
      <w:del w:id="2258" w:author="Usuario de Windows" w:date="2023-03-23T11:35:00Z">
        <w:r w:rsidDel="0008642E">
          <w:rPr>
            <w:rFonts w:ascii="Arial Narrow" w:hAnsi="Arial Narrow" w:cs="Arial"/>
            <w:sz w:val="22"/>
            <w:szCs w:val="22"/>
          </w:rPr>
          <w:delText>f.</w:delText>
        </w:r>
      </w:del>
    </w:p>
    <w:p w14:paraId="2DDA3055" w14:textId="77777777" w:rsidR="006411BB" w:rsidRDefault="006411BB">
      <w:pPr>
        <w:tabs>
          <w:tab w:val="left" w:pos="142"/>
          <w:tab w:val="left" w:pos="1276"/>
        </w:tabs>
        <w:autoSpaceDE w:val="0"/>
        <w:autoSpaceDN w:val="0"/>
        <w:adjustRightInd w:val="0"/>
        <w:ind w:left="993"/>
        <w:jc w:val="both"/>
        <w:rPr>
          <w:rFonts w:ascii="Arial Narrow" w:hAnsi="Arial Narrow" w:cs="Arial"/>
          <w:sz w:val="22"/>
          <w:szCs w:val="22"/>
        </w:rPr>
      </w:pPr>
    </w:p>
    <w:p w14:paraId="79B4A1C6" w14:textId="703F48D5" w:rsidR="000403C1" w:rsidRDefault="000403C1" w:rsidP="000403C1">
      <w:pPr>
        <w:tabs>
          <w:tab w:val="left" w:pos="142"/>
          <w:tab w:val="left" w:pos="1276"/>
        </w:tabs>
        <w:autoSpaceDE w:val="0"/>
        <w:autoSpaceDN w:val="0"/>
        <w:adjustRightInd w:val="0"/>
        <w:ind w:left="709"/>
        <w:jc w:val="center"/>
        <w:rPr>
          <w:ins w:id="2259" w:author="Usuario de Windows" w:date="2023-03-23T11:32:00Z"/>
          <w:rFonts w:ascii="Arial Narrow" w:hAnsi="Arial Narrow" w:cs="Arial"/>
          <w:b/>
          <w:bCs/>
        </w:rPr>
      </w:pPr>
      <w:ins w:id="2260" w:author="Usuario de Windows" w:date="2023-03-23T11:32:00Z">
        <w:r w:rsidRPr="00986622">
          <w:rPr>
            <w:rFonts w:ascii="Arial Narrow" w:hAnsi="Arial Narrow" w:cs="Arial"/>
            <w:b/>
            <w:bCs/>
          </w:rPr>
          <w:lastRenderedPageBreak/>
          <w:t xml:space="preserve">Imagen </w:t>
        </w:r>
        <w:proofErr w:type="spellStart"/>
        <w:r w:rsidRPr="00986622">
          <w:rPr>
            <w:rFonts w:ascii="Arial Narrow" w:hAnsi="Arial Narrow" w:cs="Arial"/>
            <w:b/>
            <w:bCs/>
          </w:rPr>
          <w:t>n.°</w:t>
        </w:r>
        <w:proofErr w:type="spellEnd"/>
        <w:r w:rsidRPr="00986622">
          <w:rPr>
            <w:rFonts w:ascii="Arial Narrow" w:hAnsi="Arial Narrow" w:cs="Arial"/>
            <w:b/>
            <w:bCs/>
          </w:rPr>
          <w:t xml:space="preserve"> </w:t>
        </w:r>
        <w:r>
          <w:rPr>
            <w:rFonts w:ascii="Arial Narrow" w:hAnsi="Arial Narrow" w:cs="Arial"/>
            <w:b/>
            <w:bCs/>
          </w:rPr>
          <w:t>4</w:t>
        </w:r>
      </w:ins>
    </w:p>
    <w:p w14:paraId="21AF2610" w14:textId="77777777" w:rsidR="000403C1" w:rsidRDefault="000403C1" w:rsidP="000403C1">
      <w:pPr>
        <w:tabs>
          <w:tab w:val="left" w:pos="142"/>
          <w:tab w:val="left" w:pos="1276"/>
        </w:tabs>
        <w:autoSpaceDE w:val="0"/>
        <w:autoSpaceDN w:val="0"/>
        <w:adjustRightInd w:val="0"/>
        <w:ind w:left="709"/>
        <w:jc w:val="center"/>
        <w:rPr>
          <w:ins w:id="2261" w:author="Usuario de Windows" w:date="2023-03-23T11:32:00Z"/>
          <w:rFonts w:ascii="Arial Narrow" w:hAnsi="Arial Narrow" w:cs="Arial"/>
          <w:b/>
          <w:bCs/>
        </w:rPr>
      </w:pPr>
      <w:ins w:id="2262" w:author="Usuario de Windows" w:date="2023-03-23T11:32:00Z">
        <w:r>
          <w:rPr>
            <w:rFonts w:ascii="Arial Narrow" w:hAnsi="Arial Narrow" w:cs="Arial"/>
            <w:b/>
            <w:bCs/>
          </w:rPr>
          <w:t xml:space="preserve">Captura de pantalla del expediente SIAF </w:t>
        </w:r>
        <w:proofErr w:type="spellStart"/>
        <w:r>
          <w:rPr>
            <w:rFonts w:ascii="Arial Narrow" w:hAnsi="Arial Narrow" w:cs="Arial"/>
            <w:b/>
            <w:bCs/>
          </w:rPr>
          <w:t>n.°</w:t>
        </w:r>
        <w:proofErr w:type="spellEnd"/>
        <w:r>
          <w:rPr>
            <w:rFonts w:ascii="Arial Narrow" w:hAnsi="Arial Narrow" w:cs="Arial"/>
            <w:b/>
            <w:bCs/>
          </w:rPr>
          <w:t xml:space="preserve"> 10440, orden de compra </w:t>
        </w:r>
        <w:proofErr w:type="spellStart"/>
        <w:r>
          <w:rPr>
            <w:rFonts w:ascii="Arial Narrow" w:hAnsi="Arial Narrow" w:cs="Arial"/>
            <w:b/>
            <w:bCs/>
          </w:rPr>
          <w:t>n.°</w:t>
        </w:r>
        <w:proofErr w:type="spellEnd"/>
        <w:r>
          <w:rPr>
            <w:rFonts w:ascii="Arial Narrow" w:hAnsi="Arial Narrow" w:cs="Arial"/>
            <w:b/>
            <w:bCs/>
          </w:rPr>
          <w:t xml:space="preserve"> 3961, devengado el 4 de noviembre de 2022</w:t>
        </w:r>
      </w:ins>
    </w:p>
    <w:p w14:paraId="5753F479" w14:textId="12D0318F" w:rsidR="000403C1" w:rsidRDefault="000403C1" w:rsidP="00413423">
      <w:pPr>
        <w:ind w:left="851"/>
        <w:rPr>
          <w:ins w:id="2263" w:author="Usuario de Windows" w:date="2023-03-23T11:32:00Z"/>
          <w:rFonts w:ascii="Arial Narrow" w:hAnsi="Arial Narrow" w:cs="Arial"/>
          <w:sz w:val="22"/>
          <w:szCs w:val="22"/>
        </w:rPr>
        <w:pPrChange w:id="2264" w:author="NAHIM" w:date="2023-03-23T16:54:00Z">
          <w:pPr>
            <w:jc w:val="right"/>
          </w:pPr>
        </w:pPrChange>
      </w:pPr>
      <w:ins w:id="2265" w:author="Usuario de Windows" w:date="2023-03-23T11:32:00Z">
        <w:r>
          <w:rPr>
            <w:noProof/>
            <w:lang w:eastAsia="es-PE"/>
          </w:rPr>
          <w:drawing>
            <wp:inline distT="0" distB="0" distL="0" distR="0" wp14:anchorId="75F7B3BB" wp14:editId="2A45DDB7">
              <wp:extent cx="4901843" cy="3210067"/>
              <wp:effectExtent l="38100" t="38100" r="32385" b="2857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5979" b="20362"/>
                      <a:stretch/>
                    </pic:blipFill>
                    <pic:spPr bwMode="auto">
                      <a:xfrm>
                        <a:off x="0" y="0"/>
                        <a:ext cx="5030902" cy="3294584"/>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ins>
    </w:p>
    <w:p w14:paraId="4AD6BCCB" w14:textId="173B5032" w:rsidR="000403C1" w:rsidRDefault="000403C1" w:rsidP="0008642E">
      <w:pPr>
        <w:tabs>
          <w:tab w:val="left" w:pos="142"/>
          <w:tab w:val="left" w:pos="1276"/>
        </w:tabs>
        <w:autoSpaceDE w:val="0"/>
        <w:autoSpaceDN w:val="0"/>
        <w:adjustRightInd w:val="0"/>
        <w:ind w:left="1134"/>
        <w:rPr>
          <w:ins w:id="2266" w:author="Usuario de Windows" w:date="2023-03-23T11:32:00Z"/>
          <w:rFonts w:ascii="Arial Narrow" w:hAnsi="Arial Narrow" w:cs="Arial"/>
          <w:sz w:val="16"/>
          <w:szCs w:val="16"/>
        </w:rPr>
      </w:pPr>
      <w:ins w:id="2267" w:author="Usuario de Windows" w:date="2023-03-23T11:32:00Z">
        <w:r w:rsidRPr="004F5B25">
          <w:rPr>
            <w:rFonts w:ascii="Arial Narrow" w:hAnsi="Arial Narrow" w:cs="Arial"/>
            <w:b/>
            <w:bCs/>
            <w:sz w:val="16"/>
            <w:szCs w:val="16"/>
          </w:rPr>
          <w:t xml:space="preserve">Fuente: </w:t>
        </w:r>
        <w:r w:rsidRPr="00E7082E">
          <w:rPr>
            <w:rFonts w:ascii="Arial Narrow" w:hAnsi="Arial Narrow" w:cs="Arial"/>
            <w:bCs/>
            <w:sz w:val="16"/>
            <w:szCs w:val="16"/>
          </w:rPr>
          <w:t xml:space="preserve">Reporte </w:t>
        </w:r>
        <w:proofErr w:type="spellStart"/>
        <w:r w:rsidR="00A74E04">
          <w:rPr>
            <w:rFonts w:ascii="Arial Narrow" w:hAnsi="Arial Narrow" w:cs="Arial"/>
            <w:bCs/>
            <w:sz w:val="16"/>
            <w:szCs w:val="16"/>
          </w:rPr>
          <w:t>si</w:t>
        </w:r>
        <w:r w:rsidR="00A74E04" w:rsidRPr="00E7082E">
          <w:rPr>
            <w:rFonts w:ascii="Arial Narrow" w:hAnsi="Arial Narrow" w:cs="Arial"/>
            <w:bCs/>
            <w:sz w:val="16"/>
            <w:szCs w:val="16"/>
          </w:rPr>
          <w:t>af</w:t>
        </w:r>
        <w:proofErr w:type="spellEnd"/>
        <w:r w:rsidR="00A74E04" w:rsidRPr="00E7082E">
          <w:rPr>
            <w:rFonts w:ascii="Arial Narrow" w:hAnsi="Arial Narrow" w:cs="Arial"/>
            <w:sz w:val="16"/>
            <w:szCs w:val="16"/>
          </w:rPr>
          <w:t xml:space="preserve"> </w:t>
        </w:r>
        <w:r>
          <w:rPr>
            <w:rFonts w:ascii="Arial Narrow" w:hAnsi="Arial Narrow" w:cs="Arial"/>
            <w:sz w:val="16"/>
            <w:szCs w:val="16"/>
          </w:rPr>
          <w:t>10440</w:t>
        </w:r>
      </w:ins>
    </w:p>
    <w:p w14:paraId="2B1594BC" w14:textId="77777777" w:rsidR="000403C1" w:rsidRPr="004F5B25" w:rsidRDefault="000403C1" w:rsidP="0008642E">
      <w:pPr>
        <w:tabs>
          <w:tab w:val="left" w:pos="142"/>
          <w:tab w:val="left" w:pos="1276"/>
        </w:tabs>
        <w:autoSpaceDE w:val="0"/>
        <w:autoSpaceDN w:val="0"/>
        <w:adjustRightInd w:val="0"/>
        <w:ind w:left="1134"/>
        <w:rPr>
          <w:ins w:id="2268" w:author="Usuario de Windows" w:date="2023-03-23T11:32:00Z"/>
          <w:rFonts w:ascii="Arial Narrow" w:hAnsi="Arial Narrow" w:cs="Arial"/>
          <w:sz w:val="16"/>
          <w:szCs w:val="16"/>
        </w:rPr>
      </w:pPr>
      <w:ins w:id="2269" w:author="Usuario de Windows" w:date="2023-03-23T11:32:00Z">
        <w:r>
          <w:rPr>
            <w:rFonts w:ascii="Arial Narrow" w:hAnsi="Arial Narrow" w:cs="Arial"/>
            <w:sz w:val="16"/>
            <w:szCs w:val="16"/>
          </w:rPr>
          <w:t>(*) Cabe precisar que el devengado se encuentra anulado</w:t>
        </w:r>
      </w:ins>
    </w:p>
    <w:p w14:paraId="50B99D15" w14:textId="075F70D8" w:rsidR="00784151" w:rsidDel="000F248C" w:rsidRDefault="00784151">
      <w:pPr>
        <w:tabs>
          <w:tab w:val="left" w:pos="142"/>
          <w:tab w:val="left" w:pos="1276"/>
        </w:tabs>
        <w:autoSpaceDE w:val="0"/>
        <w:autoSpaceDN w:val="0"/>
        <w:adjustRightInd w:val="0"/>
        <w:jc w:val="both"/>
        <w:rPr>
          <w:del w:id="2270" w:author="Usuario de Windows" w:date="2023-03-23T11:36:00Z"/>
          <w:rFonts w:ascii="Arial Narrow" w:hAnsi="Arial Narrow" w:cs="Arial"/>
          <w:sz w:val="22"/>
          <w:szCs w:val="22"/>
        </w:rPr>
        <w:pPrChange w:id="2271" w:author="Usuario de Windows" w:date="2023-03-23T11:37:00Z">
          <w:pPr>
            <w:tabs>
              <w:tab w:val="left" w:pos="142"/>
              <w:tab w:val="left" w:pos="1276"/>
            </w:tabs>
            <w:autoSpaceDE w:val="0"/>
            <w:autoSpaceDN w:val="0"/>
            <w:adjustRightInd w:val="0"/>
            <w:ind w:left="709"/>
            <w:jc w:val="both"/>
          </w:pPr>
        </w:pPrChange>
      </w:pPr>
    </w:p>
    <w:p w14:paraId="7F2CD885" w14:textId="77777777" w:rsidR="000F248C" w:rsidRDefault="000F248C">
      <w:pPr>
        <w:tabs>
          <w:tab w:val="left" w:pos="142"/>
          <w:tab w:val="left" w:pos="1276"/>
        </w:tabs>
        <w:autoSpaceDE w:val="0"/>
        <w:autoSpaceDN w:val="0"/>
        <w:adjustRightInd w:val="0"/>
        <w:ind w:left="709"/>
        <w:jc w:val="both"/>
        <w:rPr>
          <w:ins w:id="2272" w:author="Usuario de Windows" w:date="2023-03-23T12:08:00Z"/>
          <w:rFonts w:ascii="Arial Narrow" w:hAnsi="Arial Narrow" w:cs="Arial"/>
          <w:sz w:val="22"/>
          <w:szCs w:val="22"/>
        </w:rPr>
      </w:pPr>
    </w:p>
    <w:p w14:paraId="767B6A90" w14:textId="77777777" w:rsidR="000F248C" w:rsidRDefault="000F248C">
      <w:pPr>
        <w:tabs>
          <w:tab w:val="left" w:pos="142"/>
          <w:tab w:val="left" w:pos="1276"/>
        </w:tabs>
        <w:autoSpaceDE w:val="0"/>
        <w:autoSpaceDN w:val="0"/>
        <w:adjustRightInd w:val="0"/>
        <w:ind w:left="709"/>
        <w:jc w:val="both"/>
        <w:rPr>
          <w:ins w:id="2273" w:author="Usuario de Windows" w:date="2023-03-23T12:08:00Z"/>
          <w:rFonts w:ascii="Arial Narrow" w:hAnsi="Arial Narrow" w:cs="Arial"/>
          <w:sz w:val="22"/>
          <w:szCs w:val="22"/>
        </w:rPr>
      </w:pPr>
    </w:p>
    <w:p w14:paraId="77B40714" w14:textId="77777777" w:rsidR="000F248C" w:rsidRDefault="000F248C">
      <w:pPr>
        <w:tabs>
          <w:tab w:val="left" w:pos="142"/>
          <w:tab w:val="left" w:pos="1276"/>
        </w:tabs>
        <w:autoSpaceDE w:val="0"/>
        <w:autoSpaceDN w:val="0"/>
        <w:adjustRightInd w:val="0"/>
        <w:ind w:left="709"/>
        <w:jc w:val="both"/>
        <w:rPr>
          <w:ins w:id="2274" w:author="Usuario de Windows" w:date="2023-03-23T12:08:00Z"/>
          <w:rFonts w:ascii="Arial Narrow" w:hAnsi="Arial Narrow" w:cs="Arial"/>
          <w:sz w:val="22"/>
          <w:szCs w:val="22"/>
        </w:rPr>
      </w:pPr>
    </w:p>
    <w:p w14:paraId="50807257" w14:textId="77777777" w:rsidR="000F248C" w:rsidRDefault="000F248C">
      <w:pPr>
        <w:tabs>
          <w:tab w:val="left" w:pos="142"/>
          <w:tab w:val="left" w:pos="1276"/>
        </w:tabs>
        <w:autoSpaceDE w:val="0"/>
        <w:autoSpaceDN w:val="0"/>
        <w:adjustRightInd w:val="0"/>
        <w:ind w:left="709"/>
        <w:jc w:val="both"/>
        <w:rPr>
          <w:ins w:id="2275" w:author="Usuario de Windows" w:date="2023-03-23T12:08:00Z"/>
          <w:rFonts w:ascii="Arial Narrow" w:hAnsi="Arial Narrow" w:cs="Arial"/>
          <w:sz w:val="22"/>
          <w:szCs w:val="22"/>
        </w:rPr>
      </w:pPr>
    </w:p>
    <w:p w14:paraId="6AAF58FB" w14:textId="77777777" w:rsidR="000F248C" w:rsidRDefault="000F248C">
      <w:pPr>
        <w:tabs>
          <w:tab w:val="left" w:pos="142"/>
          <w:tab w:val="left" w:pos="1276"/>
        </w:tabs>
        <w:autoSpaceDE w:val="0"/>
        <w:autoSpaceDN w:val="0"/>
        <w:adjustRightInd w:val="0"/>
        <w:ind w:left="709"/>
        <w:jc w:val="both"/>
        <w:rPr>
          <w:ins w:id="2276" w:author="Usuario de Windows" w:date="2023-03-23T12:08:00Z"/>
          <w:rFonts w:ascii="Arial Narrow" w:hAnsi="Arial Narrow" w:cs="Arial"/>
          <w:sz w:val="22"/>
          <w:szCs w:val="22"/>
        </w:rPr>
      </w:pPr>
    </w:p>
    <w:p w14:paraId="63F58C2B" w14:textId="77777777" w:rsidR="000F248C" w:rsidRDefault="000F248C">
      <w:pPr>
        <w:tabs>
          <w:tab w:val="left" w:pos="142"/>
          <w:tab w:val="left" w:pos="1276"/>
        </w:tabs>
        <w:autoSpaceDE w:val="0"/>
        <w:autoSpaceDN w:val="0"/>
        <w:adjustRightInd w:val="0"/>
        <w:ind w:left="709"/>
        <w:jc w:val="both"/>
        <w:rPr>
          <w:ins w:id="2277" w:author="Usuario de Windows" w:date="2023-03-23T12:08:00Z"/>
          <w:rFonts w:ascii="Arial Narrow" w:hAnsi="Arial Narrow" w:cs="Arial"/>
          <w:sz w:val="22"/>
          <w:szCs w:val="22"/>
        </w:rPr>
      </w:pPr>
    </w:p>
    <w:p w14:paraId="5E0F388B" w14:textId="77777777" w:rsidR="000F248C" w:rsidRDefault="000F248C">
      <w:pPr>
        <w:tabs>
          <w:tab w:val="left" w:pos="142"/>
          <w:tab w:val="left" w:pos="1276"/>
        </w:tabs>
        <w:autoSpaceDE w:val="0"/>
        <w:autoSpaceDN w:val="0"/>
        <w:adjustRightInd w:val="0"/>
        <w:ind w:left="709"/>
        <w:jc w:val="both"/>
        <w:rPr>
          <w:ins w:id="2278" w:author="Usuario de Windows" w:date="2023-03-23T12:08:00Z"/>
          <w:rFonts w:ascii="Arial Narrow" w:hAnsi="Arial Narrow" w:cs="Arial"/>
          <w:sz w:val="22"/>
          <w:szCs w:val="22"/>
        </w:rPr>
      </w:pPr>
    </w:p>
    <w:p w14:paraId="08F90E0E" w14:textId="00A88546" w:rsidR="000F248C" w:rsidRDefault="000F248C">
      <w:pPr>
        <w:tabs>
          <w:tab w:val="left" w:pos="142"/>
          <w:tab w:val="left" w:pos="1276"/>
        </w:tabs>
        <w:autoSpaceDE w:val="0"/>
        <w:autoSpaceDN w:val="0"/>
        <w:adjustRightInd w:val="0"/>
        <w:ind w:left="709"/>
        <w:jc w:val="both"/>
        <w:rPr>
          <w:ins w:id="2279" w:author="NAHIM" w:date="2023-03-23T17:00:00Z"/>
          <w:rFonts w:ascii="Arial Narrow" w:hAnsi="Arial Narrow" w:cs="Arial"/>
          <w:sz w:val="22"/>
          <w:szCs w:val="22"/>
        </w:rPr>
      </w:pPr>
    </w:p>
    <w:p w14:paraId="5C0D88DF" w14:textId="5FCE1875" w:rsidR="006411BB" w:rsidRDefault="006411BB">
      <w:pPr>
        <w:tabs>
          <w:tab w:val="left" w:pos="142"/>
          <w:tab w:val="left" w:pos="1276"/>
        </w:tabs>
        <w:autoSpaceDE w:val="0"/>
        <w:autoSpaceDN w:val="0"/>
        <w:adjustRightInd w:val="0"/>
        <w:ind w:left="709"/>
        <w:jc w:val="both"/>
        <w:rPr>
          <w:ins w:id="2280" w:author="NAHIM" w:date="2023-03-23T17:00:00Z"/>
          <w:rFonts w:ascii="Arial Narrow" w:hAnsi="Arial Narrow" w:cs="Arial"/>
          <w:sz w:val="22"/>
          <w:szCs w:val="22"/>
        </w:rPr>
      </w:pPr>
    </w:p>
    <w:p w14:paraId="008D3459" w14:textId="3C9023E8" w:rsidR="006411BB" w:rsidRDefault="006411BB">
      <w:pPr>
        <w:tabs>
          <w:tab w:val="left" w:pos="142"/>
          <w:tab w:val="left" w:pos="1276"/>
        </w:tabs>
        <w:autoSpaceDE w:val="0"/>
        <w:autoSpaceDN w:val="0"/>
        <w:adjustRightInd w:val="0"/>
        <w:ind w:left="709"/>
        <w:jc w:val="both"/>
        <w:rPr>
          <w:ins w:id="2281" w:author="NAHIM" w:date="2023-03-23T17:00:00Z"/>
          <w:rFonts w:ascii="Arial Narrow" w:hAnsi="Arial Narrow" w:cs="Arial"/>
          <w:sz w:val="22"/>
          <w:szCs w:val="22"/>
        </w:rPr>
      </w:pPr>
    </w:p>
    <w:p w14:paraId="00BE5FFD" w14:textId="6CCAA8DA" w:rsidR="006411BB" w:rsidRDefault="006411BB">
      <w:pPr>
        <w:tabs>
          <w:tab w:val="left" w:pos="142"/>
          <w:tab w:val="left" w:pos="1276"/>
        </w:tabs>
        <w:autoSpaceDE w:val="0"/>
        <w:autoSpaceDN w:val="0"/>
        <w:adjustRightInd w:val="0"/>
        <w:ind w:left="709"/>
        <w:jc w:val="both"/>
        <w:rPr>
          <w:ins w:id="2282" w:author="NAHIM" w:date="2023-03-23T17:00:00Z"/>
          <w:rFonts w:ascii="Arial Narrow" w:hAnsi="Arial Narrow" w:cs="Arial"/>
          <w:sz w:val="22"/>
          <w:szCs w:val="22"/>
        </w:rPr>
      </w:pPr>
    </w:p>
    <w:p w14:paraId="35BCACCE" w14:textId="078568E3" w:rsidR="006411BB" w:rsidRDefault="006411BB">
      <w:pPr>
        <w:tabs>
          <w:tab w:val="left" w:pos="142"/>
          <w:tab w:val="left" w:pos="1276"/>
        </w:tabs>
        <w:autoSpaceDE w:val="0"/>
        <w:autoSpaceDN w:val="0"/>
        <w:adjustRightInd w:val="0"/>
        <w:ind w:left="709"/>
        <w:jc w:val="both"/>
        <w:rPr>
          <w:ins w:id="2283" w:author="NAHIM" w:date="2023-03-23T17:00:00Z"/>
          <w:rFonts w:ascii="Arial Narrow" w:hAnsi="Arial Narrow" w:cs="Arial"/>
          <w:sz w:val="22"/>
          <w:szCs w:val="22"/>
        </w:rPr>
      </w:pPr>
    </w:p>
    <w:p w14:paraId="24157920" w14:textId="50BD75D6" w:rsidR="006411BB" w:rsidRDefault="006411BB">
      <w:pPr>
        <w:tabs>
          <w:tab w:val="left" w:pos="142"/>
          <w:tab w:val="left" w:pos="1276"/>
        </w:tabs>
        <w:autoSpaceDE w:val="0"/>
        <w:autoSpaceDN w:val="0"/>
        <w:adjustRightInd w:val="0"/>
        <w:ind w:left="709"/>
        <w:jc w:val="both"/>
        <w:rPr>
          <w:ins w:id="2284" w:author="NAHIM" w:date="2023-03-23T17:00:00Z"/>
          <w:rFonts w:ascii="Arial Narrow" w:hAnsi="Arial Narrow" w:cs="Arial"/>
          <w:sz w:val="22"/>
          <w:szCs w:val="22"/>
        </w:rPr>
      </w:pPr>
    </w:p>
    <w:p w14:paraId="0F5E6278" w14:textId="6A605F3F" w:rsidR="006411BB" w:rsidRDefault="006411BB">
      <w:pPr>
        <w:tabs>
          <w:tab w:val="left" w:pos="142"/>
          <w:tab w:val="left" w:pos="1276"/>
        </w:tabs>
        <w:autoSpaceDE w:val="0"/>
        <w:autoSpaceDN w:val="0"/>
        <w:adjustRightInd w:val="0"/>
        <w:ind w:left="709"/>
        <w:jc w:val="both"/>
        <w:rPr>
          <w:ins w:id="2285" w:author="NAHIM" w:date="2023-03-23T17:00:00Z"/>
          <w:rFonts w:ascii="Arial Narrow" w:hAnsi="Arial Narrow" w:cs="Arial"/>
          <w:sz w:val="22"/>
          <w:szCs w:val="22"/>
        </w:rPr>
      </w:pPr>
    </w:p>
    <w:p w14:paraId="0E32DCDD" w14:textId="4B6D4088" w:rsidR="006411BB" w:rsidRDefault="006411BB">
      <w:pPr>
        <w:tabs>
          <w:tab w:val="left" w:pos="142"/>
          <w:tab w:val="left" w:pos="1276"/>
        </w:tabs>
        <w:autoSpaceDE w:val="0"/>
        <w:autoSpaceDN w:val="0"/>
        <w:adjustRightInd w:val="0"/>
        <w:ind w:left="709"/>
        <w:jc w:val="both"/>
        <w:rPr>
          <w:ins w:id="2286" w:author="NAHIM" w:date="2023-03-23T17:00:00Z"/>
          <w:rFonts w:ascii="Arial Narrow" w:hAnsi="Arial Narrow" w:cs="Arial"/>
          <w:sz w:val="22"/>
          <w:szCs w:val="22"/>
        </w:rPr>
      </w:pPr>
    </w:p>
    <w:p w14:paraId="39517956" w14:textId="0D634F1C" w:rsidR="006411BB" w:rsidRDefault="006411BB">
      <w:pPr>
        <w:tabs>
          <w:tab w:val="left" w:pos="142"/>
          <w:tab w:val="left" w:pos="1276"/>
        </w:tabs>
        <w:autoSpaceDE w:val="0"/>
        <w:autoSpaceDN w:val="0"/>
        <w:adjustRightInd w:val="0"/>
        <w:ind w:left="709"/>
        <w:jc w:val="both"/>
        <w:rPr>
          <w:ins w:id="2287" w:author="NAHIM" w:date="2023-03-23T17:00:00Z"/>
          <w:rFonts w:ascii="Arial Narrow" w:hAnsi="Arial Narrow" w:cs="Arial"/>
          <w:sz w:val="22"/>
          <w:szCs w:val="22"/>
        </w:rPr>
      </w:pPr>
    </w:p>
    <w:p w14:paraId="35DE95F3" w14:textId="04DFB884" w:rsidR="006411BB" w:rsidRDefault="006411BB">
      <w:pPr>
        <w:tabs>
          <w:tab w:val="left" w:pos="142"/>
          <w:tab w:val="left" w:pos="1276"/>
        </w:tabs>
        <w:autoSpaceDE w:val="0"/>
        <w:autoSpaceDN w:val="0"/>
        <w:adjustRightInd w:val="0"/>
        <w:ind w:left="709"/>
        <w:jc w:val="both"/>
        <w:rPr>
          <w:ins w:id="2288" w:author="NAHIM" w:date="2023-03-23T17:00:00Z"/>
          <w:rFonts w:ascii="Arial Narrow" w:hAnsi="Arial Narrow" w:cs="Arial"/>
          <w:sz w:val="22"/>
          <w:szCs w:val="22"/>
        </w:rPr>
      </w:pPr>
    </w:p>
    <w:p w14:paraId="15B65F58" w14:textId="494A039F" w:rsidR="006411BB" w:rsidRDefault="006411BB">
      <w:pPr>
        <w:tabs>
          <w:tab w:val="left" w:pos="142"/>
          <w:tab w:val="left" w:pos="1276"/>
        </w:tabs>
        <w:autoSpaceDE w:val="0"/>
        <w:autoSpaceDN w:val="0"/>
        <w:adjustRightInd w:val="0"/>
        <w:ind w:left="709"/>
        <w:jc w:val="both"/>
        <w:rPr>
          <w:ins w:id="2289" w:author="NAHIM" w:date="2023-03-23T17:00:00Z"/>
          <w:rFonts w:ascii="Arial Narrow" w:hAnsi="Arial Narrow" w:cs="Arial"/>
          <w:sz w:val="22"/>
          <w:szCs w:val="22"/>
        </w:rPr>
      </w:pPr>
    </w:p>
    <w:p w14:paraId="3779D89C" w14:textId="23A518F6" w:rsidR="006411BB" w:rsidRDefault="006411BB">
      <w:pPr>
        <w:tabs>
          <w:tab w:val="left" w:pos="142"/>
          <w:tab w:val="left" w:pos="1276"/>
        </w:tabs>
        <w:autoSpaceDE w:val="0"/>
        <w:autoSpaceDN w:val="0"/>
        <w:adjustRightInd w:val="0"/>
        <w:ind w:left="709"/>
        <w:jc w:val="both"/>
        <w:rPr>
          <w:ins w:id="2290" w:author="NAHIM" w:date="2023-03-23T17:00:00Z"/>
          <w:rFonts w:ascii="Arial Narrow" w:hAnsi="Arial Narrow" w:cs="Arial"/>
          <w:sz w:val="22"/>
          <w:szCs w:val="22"/>
        </w:rPr>
      </w:pPr>
    </w:p>
    <w:p w14:paraId="0FBB6099" w14:textId="27E81317" w:rsidR="006411BB" w:rsidRDefault="006411BB">
      <w:pPr>
        <w:tabs>
          <w:tab w:val="left" w:pos="142"/>
          <w:tab w:val="left" w:pos="1276"/>
        </w:tabs>
        <w:autoSpaceDE w:val="0"/>
        <w:autoSpaceDN w:val="0"/>
        <w:adjustRightInd w:val="0"/>
        <w:ind w:left="709"/>
        <w:jc w:val="both"/>
        <w:rPr>
          <w:ins w:id="2291" w:author="NAHIM" w:date="2023-03-23T17:00:00Z"/>
          <w:rFonts w:ascii="Arial Narrow" w:hAnsi="Arial Narrow" w:cs="Arial"/>
          <w:sz w:val="22"/>
          <w:szCs w:val="22"/>
        </w:rPr>
      </w:pPr>
    </w:p>
    <w:p w14:paraId="0D310EEF" w14:textId="390CF9C1" w:rsidR="006411BB" w:rsidRDefault="006411BB">
      <w:pPr>
        <w:tabs>
          <w:tab w:val="left" w:pos="142"/>
          <w:tab w:val="left" w:pos="1276"/>
        </w:tabs>
        <w:autoSpaceDE w:val="0"/>
        <w:autoSpaceDN w:val="0"/>
        <w:adjustRightInd w:val="0"/>
        <w:ind w:left="709"/>
        <w:jc w:val="both"/>
        <w:rPr>
          <w:ins w:id="2292" w:author="NAHIM" w:date="2023-03-23T17:00:00Z"/>
          <w:rFonts w:ascii="Arial Narrow" w:hAnsi="Arial Narrow" w:cs="Arial"/>
          <w:sz w:val="22"/>
          <w:szCs w:val="22"/>
        </w:rPr>
      </w:pPr>
    </w:p>
    <w:p w14:paraId="41D632C9" w14:textId="206CC92B" w:rsidR="006411BB" w:rsidRDefault="006411BB">
      <w:pPr>
        <w:tabs>
          <w:tab w:val="left" w:pos="142"/>
          <w:tab w:val="left" w:pos="1276"/>
        </w:tabs>
        <w:autoSpaceDE w:val="0"/>
        <w:autoSpaceDN w:val="0"/>
        <w:adjustRightInd w:val="0"/>
        <w:ind w:left="709"/>
        <w:jc w:val="both"/>
        <w:rPr>
          <w:ins w:id="2293" w:author="NAHIM" w:date="2023-03-23T17:00:00Z"/>
          <w:rFonts w:ascii="Arial Narrow" w:hAnsi="Arial Narrow" w:cs="Arial"/>
          <w:sz w:val="22"/>
          <w:szCs w:val="22"/>
        </w:rPr>
      </w:pPr>
    </w:p>
    <w:p w14:paraId="086E46F3" w14:textId="14832220" w:rsidR="006411BB" w:rsidRDefault="006411BB">
      <w:pPr>
        <w:tabs>
          <w:tab w:val="left" w:pos="142"/>
          <w:tab w:val="left" w:pos="1276"/>
        </w:tabs>
        <w:autoSpaceDE w:val="0"/>
        <w:autoSpaceDN w:val="0"/>
        <w:adjustRightInd w:val="0"/>
        <w:ind w:left="709"/>
        <w:jc w:val="both"/>
        <w:rPr>
          <w:ins w:id="2294" w:author="NAHIM" w:date="2023-03-23T17:00:00Z"/>
          <w:rFonts w:ascii="Arial Narrow" w:hAnsi="Arial Narrow" w:cs="Arial"/>
          <w:sz w:val="22"/>
          <w:szCs w:val="22"/>
        </w:rPr>
      </w:pPr>
    </w:p>
    <w:p w14:paraId="05C0E073" w14:textId="559ECB3E" w:rsidR="006411BB" w:rsidRDefault="006411BB">
      <w:pPr>
        <w:tabs>
          <w:tab w:val="left" w:pos="142"/>
          <w:tab w:val="left" w:pos="1276"/>
        </w:tabs>
        <w:autoSpaceDE w:val="0"/>
        <w:autoSpaceDN w:val="0"/>
        <w:adjustRightInd w:val="0"/>
        <w:ind w:left="709"/>
        <w:jc w:val="both"/>
        <w:rPr>
          <w:ins w:id="2295" w:author="NAHIM" w:date="2023-03-23T17:00:00Z"/>
          <w:rFonts w:ascii="Arial Narrow" w:hAnsi="Arial Narrow" w:cs="Arial"/>
          <w:sz w:val="22"/>
          <w:szCs w:val="22"/>
        </w:rPr>
      </w:pPr>
    </w:p>
    <w:p w14:paraId="47E7E862" w14:textId="1E6274AD" w:rsidR="006411BB" w:rsidRDefault="006411BB">
      <w:pPr>
        <w:tabs>
          <w:tab w:val="left" w:pos="142"/>
          <w:tab w:val="left" w:pos="1276"/>
        </w:tabs>
        <w:autoSpaceDE w:val="0"/>
        <w:autoSpaceDN w:val="0"/>
        <w:adjustRightInd w:val="0"/>
        <w:ind w:left="709"/>
        <w:jc w:val="both"/>
        <w:rPr>
          <w:ins w:id="2296" w:author="NAHIM" w:date="2023-03-23T17:00:00Z"/>
          <w:rFonts w:ascii="Arial Narrow" w:hAnsi="Arial Narrow" w:cs="Arial"/>
          <w:sz w:val="22"/>
          <w:szCs w:val="22"/>
        </w:rPr>
      </w:pPr>
    </w:p>
    <w:p w14:paraId="4222D03D" w14:textId="77777777" w:rsidR="006411BB" w:rsidRDefault="006411BB">
      <w:pPr>
        <w:tabs>
          <w:tab w:val="left" w:pos="142"/>
          <w:tab w:val="left" w:pos="1276"/>
        </w:tabs>
        <w:autoSpaceDE w:val="0"/>
        <w:autoSpaceDN w:val="0"/>
        <w:adjustRightInd w:val="0"/>
        <w:ind w:left="709"/>
        <w:jc w:val="both"/>
        <w:rPr>
          <w:ins w:id="2297" w:author="Usuario de Windows" w:date="2023-03-23T12:08:00Z"/>
          <w:rFonts w:ascii="Arial Narrow" w:hAnsi="Arial Narrow" w:cs="Arial"/>
          <w:sz w:val="22"/>
          <w:szCs w:val="22"/>
        </w:rPr>
      </w:pPr>
    </w:p>
    <w:p w14:paraId="559CF598" w14:textId="749FC0BB" w:rsidR="000F248C" w:rsidDel="005934EE" w:rsidRDefault="000F248C">
      <w:pPr>
        <w:tabs>
          <w:tab w:val="left" w:pos="142"/>
          <w:tab w:val="left" w:pos="1276"/>
        </w:tabs>
        <w:autoSpaceDE w:val="0"/>
        <w:autoSpaceDN w:val="0"/>
        <w:adjustRightInd w:val="0"/>
        <w:ind w:left="709"/>
        <w:jc w:val="center"/>
        <w:rPr>
          <w:del w:id="2298" w:author="NAHIM" w:date="2023-03-23T16:54:00Z"/>
          <w:rFonts w:ascii="Arial Narrow" w:hAnsi="Arial Narrow" w:cs="Arial"/>
          <w:sz w:val="22"/>
          <w:szCs w:val="22"/>
        </w:rPr>
      </w:pPr>
    </w:p>
    <w:p w14:paraId="2FB1C8FC" w14:textId="77777777" w:rsidR="005934EE" w:rsidRDefault="005934EE">
      <w:pPr>
        <w:tabs>
          <w:tab w:val="left" w:pos="142"/>
          <w:tab w:val="left" w:pos="1276"/>
        </w:tabs>
        <w:autoSpaceDE w:val="0"/>
        <w:autoSpaceDN w:val="0"/>
        <w:adjustRightInd w:val="0"/>
        <w:ind w:left="709"/>
        <w:jc w:val="both"/>
        <w:rPr>
          <w:ins w:id="2299" w:author="NAHIM" w:date="2023-03-23T16:54:00Z"/>
          <w:rFonts w:ascii="Arial Narrow" w:hAnsi="Arial Narrow" w:cs="Arial"/>
          <w:sz w:val="22"/>
          <w:szCs w:val="22"/>
        </w:rPr>
      </w:pPr>
    </w:p>
    <w:p w14:paraId="01869F24" w14:textId="2A06BECB" w:rsidR="000F248C" w:rsidDel="005934EE" w:rsidRDefault="000F248C">
      <w:pPr>
        <w:tabs>
          <w:tab w:val="left" w:pos="142"/>
          <w:tab w:val="left" w:pos="1276"/>
        </w:tabs>
        <w:autoSpaceDE w:val="0"/>
        <w:autoSpaceDN w:val="0"/>
        <w:adjustRightInd w:val="0"/>
        <w:ind w:left="709"/>
        <w:jc w:val="both"/>
        <w:rPr>
          <w:ins w:id="2300" w:author="Usuario de Windows" w:date="2023-03-23T12:08:00Z"/>
          <w:del w:id="2301" w:author="NAHIM" w:date="2023-03-23T16:54:00Z"/>
          <w:rFonts w:ascii="Arial Narrow" w:hAnsi="Arial Narrow" w:cs="Arial"/>
          <w:sz w:val="22"/>
          <w:szCs w:val="22"/>
        </w:rPr>
      </w:pPr>
    </w:p>
    <w:p w14:paraId="6590D3EE" w14:textId="5226C653" w:rsidR="004C7E22" w:rsidDel="005934EE" w:rsidRDefault="004C7E22">
      <w:pPr>
        <w:tabs>
          <w:tab w:val="left" w:pos="142"/>
          <w:tab w:val="left" w:pos="1276"/>
        </w:tabs>
        <w:autoSpaceDE w:val="0"/>
        <w:autoSpaceDN w:val="0"/>
        <w:adjustRightInd w:val="0"/>
        <w:ind w:left="709"/>
        <w:jc w:val="both"/>
        <w:rPr>
          <w:ins w:id="2302" w:author="Usuario de Windows" w:date="2023-03-23T12:08:00Z"/>
          <w:del w:id="2303" w:author="NAHIM" w:date="2023-03-23T16:54:00Z"/>
          <w:rFonts w:ascii="Arial Narrow" w:hAnsi="Arial Narrow" w:cs="Arial"/>
          <w:sz w:val="22"/>
          <w:szCs w:val="22"/>
        </w:rPr>
      </w:pPr>
    </w:p>
    <w:p w14:paraId="55A5BBEA" w14:textId="52FAD045" w:rsidR="000F248C" w:rsidDel="005934EE" w:rsidRDefault="000F248C">
      <w:pPr>
        <w:tabs>
          <w:tab w:val="left" w:pos="142"/>
          <w:tab w:val="left" w:pos="1276"/>
        </w:tabs>
        <w:autoSpaceDE w:val="0"/>
        <w:autoSpaceDN w:val="0"/>
        <w:adjustRightInd w:val="0"/>
        <w:ind w:left="709"/>
        <w:jc w:val="both"/>
        <w:rPr>
          <w:ins w:id="2304" w:author="Usuario de Windows" w:date="2023-03-23T12:08:00Z"/>
          <w:del w:id="2305" w:author="NAHIM" w:date="2023-03-23T16:54:00Z"/>
          <w:rFonts w:ascii="Arial Narrow" w:hAnsi="Arial Narrow" w:cs="Arial"/>
          <w:sz w:val="22"/>
          <w:szCs w:val="22"/>
        </w:rPr>
      </w:pPr>
    </w:p>
    <w:p w14:paraId="5226F17C" w14:textId="0438F933" w:rsidR="000F248C" w:rsidDel="005934EE" w:rsidRDefault="000F248C">
      <w:pPr>
        <w:tabs>
          <w:tab w:val="left" w:pos="142"/>
          <w:tab w:val="left" w:pos="1276"/>
        </w:tabs>
        <w:autoSpaceDE w:val="0"/>
        <w:autoSpaceDN w:val="0"/>
        <w:adjustRightInd w:val="0"/>
        <w:ind w:left="709"/>
        <w:jc w:val="both"/>
        <w:rPr>
          <w:ins w:id="2306" w:author="Usuario de Windows" w:date="2023-03-23T12:08:00Z"/>
          <w:del w:id="2307" w:author="NAHIM" w:date="2023-03-23T16:54:00Z"/>
          <w:rFonts w:ascii="Arial Narrow" w:hAnsi="Arial Narrow" w:cs="Arial"/>
          <w:sz w:val="22"/>
          <w:szCs w:val="22"/>
        </w:rPr>
      </w:pPr>
    </w:p>
    <w:p w14:paraId="3B69B4BC" w14:textId="3265F544" w:rsidR="0008642E" w:rsidDel="005934EE" w:rsidRDefault="0008642E">
      <w:pPr>
        <w:tabs>
          <w:tab w:val="left" w:pos="142"/>
          <w:tab w:val="left" w:pos="1276"/>
        </w:tabs>
        <w:autoSpaceDE w:val="0"/>
        <w:autoSpaceDN w:val="0"/>
        <w:adjustRightInd w:val="0"/>
        <w:jc w:val="both"/>
        <w:rPr>
          <w:ins w:id="2308" w:author="Usuario de Windows" w:date="2023-03-23T11:37:00Z"/>
          <w:del w:id="2309" w:author="NAHIM" w:date="2023-03-23T16:54:00Z"/>
          <w:rFonts w:ascii="Arial Narrow" w:hAnsi="Arial Narrow" w:cs="Arial"/>
          <w:sz w:val="22"/>
          <w:szCs w:val="22"/>
        </w:rPr>
        <w:pPrChange w:id="2310" w:author="Usuario de Windows" w:date="2023-03-23T11:37:00Z">
          <w:pPr>
            <w:tabs>
              <w:tab w:val="left" w:pos="142"/>
              <w:tab w:val="left" w:pos="1276"/>
            </w:tabs>
            <w:autoSpaceDE w:val="0"/>
            <w:autoSpaceDN w:val="0"/>
            <w:adjustRightInd w:val="0"/>
            <w:ind w:left="709"/>
            <w:jc w:val="both"/>
          </w:pPr>
        </w:pPrChange>
      </w:pPr>
    </w:p>
    <w:p w14:paraId="065DE73B" w14:textId="7378B9B3" w:rsidR="001D5654" w:rsidDel="0008642E" w:rsidRDefault="001D5654">
      <w:pPr>
        <w:tabs>
          <w:tab w:val="left" w:pos="142"/>
          <w:tab w:val="left" w:pos="1276"/>
        </w:tabs>
        <w:autoSpaceDE w:val="0"/>
        <w:autoSpaceDN w:val="0"/>
        <w:adjustRightInd w:val="0"/>
        <w:ind w:left="709"/>
        <w:jc w:val="both"/>
        <w:rPr>
          <w:del w:id="2311" w:author="Usuario de Windows" w:date="2023-03-23T11:36:00Z"/>
          <w:rFonts w:ascii="Arial Narrow" w:hAnsi="Arial Narrow" w:cs="Arial"/>
          <w:sz w:val="22"/>
          <w:szCs w:val="22"/>
        </w:rPr>
      </w:pPr>
    </w:p>
    <w:p w14:paraId="5E269A63" w14:textId="797900CF" w:rsidR="001D5654" w:rsidDel="0008642E" w:rsidRDefault="001D5654">
      <w:pPr>
        <w:tabs>
          <w:tab w:val="left" w:pos="142"/>
          <w:tab w:val="left" w:pos="1276"/>
        </w:tabs>
        <w:autoSpaceDE w:val="0"/>
        <w:autoSpaceDN w:val="0"/>
        <w:adjustRightInd w:val="0"/>
        <w:ind w:left="709"/>
        <w:jc w:val="both"/>
        <w:rPr>
          <w:del w:id="2312" w:author="Usuario de Windows" w:date="2023-03-23T11:36:00Z"/>
          <w:rFonts w:ascii="Arial Narrow" w:hAnsi="Arial Narrow" w:cs="Arial"/>
          <w:sz w:val="22"/>
          <w:szCs w:val="22"/>
        </w:rPr>
      </w:pPr>
    </w:p>
    <w:p w14:paraId="6F1DFA1A" w14:textId="3220FDE9" w:rsidR="001D5654" w:rsidDel="0008642E" w:rsidRDefault="001D5654">
      <w:pPr>
        <w:tabs>
          <w:tab w:val="left" w:pos="142"/>
          <w:tab w:val="left" w:pos="1276"/>
        </w:tabs>
        <w:autoSpaceDE w:val="0"/>
        <w:autoSpaceDN w:val="0"/>
        <w:adjustRightInd w:val="0"/>
        <w:ind w:left="709"/>
        <w:jc w:val="both"/>
        <w:rPr>
          <w:del w:id="2313" w:author="Usuario de Windows" w:date="2023-03-23T11:36:00Z"/>
          <w:rFonts w:ascii="Arial Narrow" w:hAnsi="Arial Narrow" w:cs="Arial"/>
          <w:sz w:val="22"/>
          <w:szCs w:val="22"/>
        </w:rPr>
      </w:pPr>
    </w:p>
    <w:p w14:paraId="334B931E" w14:textId="36B99F19" w:rsidR="00722F21" w:rsidDel="0008642E" w:rsidRDefault="00722F21">
      <w:pPr>
        <w:tabs>
          <w:tab w:val="left" w:pos="142"/>
          <w:tab w:val="left" w:pos="1276"/>
        </w:tabs>
        <w:autoSpaceDE w:val="0"/>
        <w:autoSpaceDN w:val="0"/>
        <w:adjustRightInd w:val="0"/>
        <w:ind w:left="709"/>
        <w:jc w:val="both"/>
        <w:rPr>
          <w:del w:id="2314" w:author="Usuario de Windows" w:date="2023-03-23T11:36:00Z"/>
          <w:rFonts w:ascii="Arial Narrow" w:hAnsi="Arial Narrow" w:cs="Arial"/>
          <w:sz w:val="22"/>
          <w:szCs w:val="22"/>
        </w:rPr>
      </w:pPr>
    </w:p>
    <w:p w14:paraId="080562CE" w14:textId="0A19588E" w:rsidR="00722F21" w:rsidDel="0008642E" w:rsidRDefault="00722F21">
      <w:pPr>
        <w:tabs>
          <w:tab w:val="left" w:pos="142"/>
          <w:tab w:val="left" w:pos="1276"/>
        </w:tabs>
        <w:autoSpaceDE w:val="0"/>
        <w:autoSpaceDN w:val="0"/>
        <w:adjustRightInd w:val="0"/>
        <w:ind w:left="709"/>
        <w:jc w:val="both"/>
        <w:rPr>
          <w:del w:id="2315" w:author="Usuario de Windows" w:date="2023-03-23T11:36:00Z"/>
          <w:rFonts w:ascii="Arial Narrow" w:hAnsi="Arial Narrow" w:cs="Arial"/>
          <w:sz w:val="22"/>
          <w:szCs w:val="22"/>
        </w:rPr>
      </w:pPr>
    </w:p>
    <w:p w14:paraId="474E5730" w14:textId="320162FF" w:rsidR="001D5654" w:rsidDel="0008642E" w:rsidRDefault="001D5654">
      <w:pPr>
        <w:tabs>
          <w:tab w:val="left" w:pos="142"/>
          <w:tab w:val="left" w:pos="1276"/>
        </w:tabs>
        <w:autoSpaceDE w:val="0"/>
        <w:autoSpaceDN w:val="0"/>
        <w:adjustRightInd w:val="0"/>
        <w:ind w:left="709"/>
        <w:jc w:val="both"/>
        <w:rPr>
          <w:del w:id="2316" w:author="Usuario de Windows" w:date="2023-03-23T11:38:00Z"/>
          <w:rFonts w:ascii="Arial Narrow" w:hAnsi="Arial Narrow" w:cs="Arial"/>
          <w:sz w:val="22"/>
          <w:szCs w:val="22"/>
        </w:rPr>
      </w:pPr>
    </w:p>
    <w:p w14:paraId="5011CE38" w14:textId="0B3B9212" w:rsidR="00784151" w:rsidRDefault="00784151">
      <w:pPr>
        <w:tabs>
          <w:tab w:val="left" w:pos="142"/>
          <w:tab w:val="left" w:pos="1276"/>
        </w:tabs>
        <w:autoSpaceDE w:val="0"/>
        <w:autoSpaceDN w:val="0"/>
        <w:adjustRightInd w:val="0"/>
        <w:ind w:left="709"/>
        <w:jc w:val="center"/>
        <w:rPr>
          <w:rFonts w:ascii="Arial Narrow" w:hAnsi="Arial Narrow" w:cs="Arial"/>
          <w:b/>
          <w:bCs/>
        </w:rPr>
      </w:pPr>
      <w:r w:rsidRPr="00986622">
        <w:rPr>
          <w:rFonts w:ascii="Arial Narrow" w:hAnsi="Arial Narrow" w:cs="Arial"/>
          <w:b/>
          <w:bCs/>
        </w:rPr>
        <w:t xml:space="preserve">Imagen n. ° </w:t>
      </w:r>
      <w:del w:id="2317" w:author="Usuario de Windows" w:date="2023-03-23T11:35:00Z">
        <w:r w:rsidDel="0008642E">
          <w:rPr>
            <w:rFonts w:ascii="Arial Narrow" w:hAnsi="Arial Narrow" w:cs="Arial"/>
            <w:b/>
            <w:bCs/>
          </w:rPr>
          <w:delText>4</w:delText>
        </w:r>
      </w:del>
      <w:ins w:id="2318" w:author="Usuario de Windows" w:date="2023-03-23T11:36:00Z">
        <w:r w:rsidR="0008642E">
          <w:rPr>
            <w:rFonts w:ascii="Arial Narrow" w:hAnsi="Arial Narrow" w:cs="Arial"/>
            <w:b/>
            <w:bCs/>
          </w:rPr>
          <w:t>5</w:t>
        </w:r>
      </w:ins>
    </w:p>
    <w:p w14:paraId="562109FE" w14:textId="5C77F2DB" w:rsidR="00784151" w:rsidRDefault="00784151">
      <w:pPr>
        <w:tabs>
          <w:tab w:val="left" w:pos="142"/>
          <w:tab w:val="left" w:pos="1276"/>
        </w:tabs>
        <w:autoSpaceDE w:val="0"/>
        <w:autoSpaceDN w:val="0"/>
        <w:adjustRightInd w:val="0"/>
        <w:ind w:left="709"/>
        <w:jc w:val="center"/>
        <w:rPr>
          <w:rFonts w:ascii="Arial Narrow" w:hAnsi="Arial Narrow" w:cs="Arial"/>
          <w:b/>
          <w:bCs/>
        </w:rPr>
      </w:pPr>
      <w:r>
        <w:rPr>
          <w:rFonts w:ascii="Arial Narrow" w:hAnsi="Arial Narrow" w:cs="Arial"/>
          <w:b/>
          <w:bCs/>
        </w:rPr>
        <w:t xml:space="preserve">Captura de pantalla de anulación del expediente SIAF </w:t>
      </w:r>
      <w:proofErr w:type="spellStart"/>
      <w:r>
        <w:rPr>
          <w:rFonts w:ascii="Arial Narrow" w:hAnsi="Arial Narrow" w:cs="Arial"/>
          <w:b/>
          <w:bCs/>
        </w:rPr>
        <w:t>n.°</w:t>
      </w:r>
      <w:proofErr w:type="spellEnd"/>
      <w:r>
        <w:rPr>
          <w:rFonts w:ascii="Arial Narrow" w:hAnsi="Arial Narrow" w:cs="Arial"/>
          <w:b/>
          <w:bCs/>
        </w:rPr>
        <w:t xml:space="preserve"> 10440, anulado el 30 de enero de 2023</w:t>
      </w:r>
    </w:p>
    <w:p w14:paraId="60C64EBA" w14:textId="455BA4D3" w:rsidR="00784151" w:rsidRDefault="00784151">
      <w:pPr>
        <w:tabs>
          <w:tab w:val="left" w:pos="142"/>
          <w:tab w:val="left" w:pos="1276"/>
        </w:tabs>
        <w:autoSpaceDE w:val="0"/>
        <w:autoSpaceDN w:val="0"/>
        <w:adjustRightInd w:val="0"/>
        <w:ind w:left="709"/>
        <w:jc w:val="center"/>
        <w:rPr>
          <w:rFonts w:ascii="Arial Narrow" w:hAnsi="Arial Narrow" w:cs="Arial"/>
          <w:sz w:val="22"/>
          <w:szCs w:val="22"/>
        </w:rPr>
      </w:pPr>
      <w:r>
        <w:rPr>
          <w:noProof/>
          <w:lang w:eastAsia="es-PE"/>
        </w:rPr>
        <w:drawing>
          <wp:inline distT="0" distB="0" distL="0" distR="0" wp14:anchorId="67CF0539" wp14:editId="4D62E8BE">
            <wp:extent cx="4270968" cy="3583959"/>
            <wp:effectExtent l="38100" t="38100" r="34925" b="355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812" t="17160" r="26837" b="15123"/>
                    <a:stretch/>
                  </pic:blipFill>
                  <pic:spPr bwMode="auto">
                    <a:xfrm>
                      <a:off x="0" y="0"/>
                      <a:ext cx="4281428" cy="3592737"/>
                    </a:xfrm>
                    <a:prstGeom prst="rect">
                      <a:avLst/>
                    </a:prstGeom>
                    <a:ln w="22225">
                      <a:solidFill>
                        <a:schemeClr val="tx1"/>
                      </a:solidFill>
                    </a:ln>
                    <a:extLst>
                      <a:ext uri="{53640926-AAD7-44D8-BBD7-CCE9431645EC}">
                        <a14:shadowObscured xmlns:a14="http://schemas.microsoft.com/office/drawing/2010/main"/>
                      </a:ext>
                    </a:extLst>
                  </pic:spPr>
                </pic:pic>
              </a:graphicData>
            </a:graphic>
          </wp:inline>
        </w:drawing>
      </w:r>
    </w:p>
    <w:p w14:paraId="4B82A9C3" w14:textId="6CD300B9" w:rsidR="00784151" w:rsidRDefault="00784151" w:rsidP="0008642E">
      <w:pPr>
        <w:tabs>
          <w:tab w:val="left" w:pos="142"/>
          <w:tab w:val="left" w:pos="1276"/>
        </w:tabs>
        <w:autoSpaceDE w:val="0"/>
        <w:autoSpaceDN w:val="0"/>
        <w:adjustRightInd w:val="0"/>
        <w:ind w:left="1276"/>
        <w:jc w:val="both"/>
        <w:rPr>
          <w:rFonts w:ascii="Arial Narrow" w:hAnsi="Arial Narrow" w:cs="Arial"/>
          <w:sz w:val="16"/>
          <w:szCs w:val="16"/>
        </w:rPr>
      </w:pPr>
      <w:r>
        <w:rPr>
          <w:rFonts w:ascii="Arial Narrow" w:hAnsi="Arial Narrow" w:cs="Arial"/>
          <w:sz w:val="22"/>
          <w:szCs w:val="22"/>
        </w:rPr>
        <w:t xml:space="preserve">     </w:t>
      </w:r>
      <w:r w:rsidRPr="00435B99">
        <w:rPr>
          <w:rFonts w:ascii="Arial Narrow" w:hAnsi="Arial Narrow" w:cs="Arial"/>
          <w:b/>
          <w:bCs/>
          <w:sz w:val="16"/>
          <w:szCs w:val="16"/>
        </w:rPr>
        <w:t>Fuente</w:t>
      </w:r>
      <w:r>
        <w:rPr>
          <w:rFonts w:ascii="Arial Narrow" w:hAnsi="Arial Narrow" w:cs="Arial"/>
          <w:sz w:val="16"/>
          <w:szCs w:val="16"/>
        </w:rPr>
        <w:t xml:space="preserve">: Consulta web de expediente </w:t>
      </w:r>
      <w:proofErr w:type="spellStart"/>
      <w:r>
        <w:rPr>
          <w:rFonts w:ascii="Arial Narrow" w:hAnsi="Arial Narrow" w:cs="Arial"/>
          <w:sz w:val="16"/>
          <w:szCs w:val="16"/>
        </w:rPr>
        <w:t>siaf</w:t>
      </w:r>
      <w:proofErr w:type="spellEnd"/>
      <w:r>
        <w:rPr>
          <w:rFonts w:ascii="Arial Narrow" w:hAnsi="Arial Narrow" w:cs="Arial"/>
          <w:sz w:val="16"/>
          <w:szCs w:val="16"/>
        </w:rPr>
        <w:t xml:space="preserve">. </w:t>
      </w:r>
      <w:proofErr w:type="spellStart"/>
      <w:r>
        <w:rPr>
          <w:rFonts w:ascii="Arial Narrow" w:hAnsi="Arial Narrow" w:cs="Arial"/>
          <w:sz w:val="16"/>
          <w:szCs w:val="16"/>
        </w:rPr>
        <w:t>N.°</w:t>
      </w:r>
      <w:proofErr w:type="spellEnd"/>
      <w:r>
        <w:rPr>
          <w:rFonts w:ascii="Arial Narrow" w:hAnsi="Arial Narrow" w:cs="Arial"/>
          <w:sz w:val="16"/>
          <w:szCs w:val="16"/>
        </w:rPr>
        <w:t xml:space="preserve"> 1440-2022</w:t>
      </w:r>
    </w:p>
    <w:p w14:paraId="75CFAFAA" w14:textId="3B9313B4" w:rsidR="00784151" w:rsidRDefault="00784151">
      <w:pPr>
        <w:tabs>
          <w:tab w:val="left" w:pos="142"/>
          <w:tab w:val="left" w:pos="1276"/>
        </w:tabs>
        <w:autoSpaceDE w:val="0"/>
        <w:autoSpaceDN w:val="0"/>
        <w:adjustRightInd w:val="0"/>
        <w:ind w:left="709"/>
        <w:jc w:val="both"/>
        <w:rPr>
          <w:rFonts w:ascii="Arial Narrow" w:hAnsi="Arial Narrow" w:cs="Arial"/>
          <w:sz w:val="16"/>
          <w:szCs w:val="16"/>
        </w:rPr>
      </w:pPr>
    </w:p>
    <w:p w14:paraId="40B7B4DA" w14:textId="4B4DDEAF" w:rsidR="008216FC" w:rsidDel="005E2A26" w:rsidRDefault="008216FC">
      <w:pPr>
        <w:tabs>
          <w:tab w:val="left" w:pos="142"/>
          <w:tab w:val="left" w:pos="1276"/>
        </w:tabs>
        <w:autoSpaceDE w:val="0"/>
        <w:autoSpaceDN w:val="0"/>
        <w:adjustRightInd w:val="0"/>
        <w:ind w:left="993"/>
        <w:jc w:val="both"/>
        <w:rPr>
          <w:del w:id="2319" w:author="Usuario de Windows" w:date="2023-03-23T12:15:00Z"/>
          <w:rFonts w:ascii="Arial Narrow" w:hAnsi="Arial Narrow" w:cs="Arial"/>
          <w:sz w:val="22"/>
          <w:szCs w:val="22"/>
        </w:rPr>
      </w:pPr>
    </w:p>
    <w:p w14:paraId="10EE0EB2" w14:textId="389AFCE1" w:rsidR="009C7321" w:rsidDel="0008642E" w:rsidRDefault="00784151">
      <w:pPr>
        <w:tabs>
          <w:tab w:val="left" w:pos="142"/>
          <w:tab w:val="left" w:pos="1276"/>
        </w:tabs>
        <w:autoSpaceDE w:val="0"/>
        <w:autoSpaceDN w:val="0"/>
        <w:adjustRightInd w:val="0"/>
        <w:ind w:left="993"/>
        <w:jc w:val="both"/>
        <w:rPr>
          <w:del w:id="2320" w:author="Usuario de Windows" w:date="2023-03-23T11:39:00Z"/>
          <w:rFonts w:ascii="Arial Narrow" w:hAnsi="Arial Narrow" w:cs="Arial"/>
          <w:sz w:val="22"/>
          <w:szCs w:val="22"/>
        </w:rPr>
      </w:pPr>
      <w:del w:id="2321" w:author="Usuario de Windows" w:date="2023-03-23T11:39:00Z">
        <w:r w:rsidDel="0008642E">
          <w:rPr>
            <w:rFonts w:ascii="Arial Narrow" w:hAnsi="Arial Narrow" w:cs="Arial"/>
            <w:sz w:val="22"/>
            <w:szCs w:val="22"/>
          </w:rPr>
          <w:delText xml:space="preserve">De lo </w:delText>
        </w:r>
      </w:del>
      <w:del w:id="2322" w:author="Usuario de Windows" w:date="2023-03-23T11:38:00Z">
        <w:r w:rsidR="00972931" w:rsidDel="0008642E">
          <w:rPr>
            <w:rFonts w:ascii="Arial Narrow" w:hAnsi="Arial Narrow" w:cs="Arial"/>
            <w:sz w:val="22"/>
            <w:szCs w:val="22"/>
          </w:rPr>
          <w:delText xml:space="preserve">informado </w:delText>
        </w:r>
      </w:del>
      <w:del w:id="2323" w:author="Usuario de Windows" w:date="2023-03-23T11:39:00Z">
        <w:r w:rsidR="00972931" w:rsidDel="0008642E">
          <w:rPr>
            <w:rFonts w:ascii="Arial Narrow" w:hAnsi="Arial Narrow" w:cs="Arial"/>
            <w:sz w:val="22"/>
            <w:szCs w:val="22"/>
          </w:rPr>
          <w:delText>anteriormente se puede advertir que el responsable designado por la Entidad realiz</w:delText>
        </w:r>
      </w:del>
      <w:del w:id="2324" w:author="Usuario de Windows" w:date="2023-03-23T11:38:00Z">
        <w:r w:rsidR="00972931" w:rsidDel="0008642E">
          <w:rPr>
            <w:rFonts w:ascii="Arial Narrow" w:hAnsi="Arial Narrow" w:cs="Arial"/>
            <w:sz w:val="22"/>
            <w:szCs w:val="22"/>
          </w:rPr>
          <w:delText>o</w:delText>
        </w:r>
      </w:del>
      <w:del w:id="2325" w:author="Usuario de Windows" w:date="2023-03-23T11:39:00Z">
        <w:r w:rsidR="00972931" w:rsidDel="0008642E">
          <w:rPr>
            <w:rFonts w:ascii="Arial Narrow" w:hAnsi="Arial Narrow" w:cs="Arial"/>
            <w:sz w:val="22"/>
            <w:szCs w:val="22"/>
          </w:rPr>
          <w:delText xml:space="preserve"> los registros de devengados sin que, las áreas usuarias dieran la conformidad de haber recibido el bien, lo que puede originar el pago a los proveedores sin cumplir sus obligaciones contractuales en perjuicio de la Entidad. Asimismo, retrasos injustificados en la entrega de bienes y servicios y no se aplique penalidades respectivas.</w:delText>
        </w:r>
      </w:del>
    </w:p>
    <w:p w14:paraId="4DC815C9" w14:textId="2CE40E4B" w:rsidR="009C7321" w:rsidDel="0008642E" w:rsidRDefault="009C7321">
      <w:pPr>
        <w:tabs>
          <w:tab w:val="left" w:pos="142"/>
          <w:tab w:val="left" w:pos="1276"/>
        </w:tabs>
        <w:autoSpaceDE w:val="0"/>
        <w:autoSpaceDN w:val="0"/>
        <w:adjustRightInd w:val="0"/>
        <w:ind w:left="709"/>
        <w:jc w:val="both"/>
        <w:rPr>
          <w:del w:id="2326" w:author="Usuario de Windows" w:date="2023-03-23T11:40:00Z"/>
          <w:rFonts w:ascii="Arial Narrow" w:hAnsi="Arial Narrow" w:cs="Arial"/>
          <w:sz w:val="22"/>
          <w:szCs w:val="22"/>
        </w:rPr>
      </w:pPr>
    </w:p>
    <w:p w14:paraId="2BC0E63A" w14:textId="77777777" w:rsidR="009C7321" w:rsidRDefault="009C7321">
      <w:pPr>
        <w:tabs>
          <w:tab w:val="left" w:pos="142"/>
          <w:tab w:val="left" w:pos="1276"/>
        </w:tabs>
        <w:autoSpaceDE w:val="0"/>
        <w:autoSpaceDN w:val="0"/>
        <w:adjustRightInd w:val="0"/>
        <w:ind w:left="709"/>
        <w:jc w:val="both"/>
        <w:rPr>
          <w:rFonts w:ascii="Arial Narrow" w:hAnsi="Arial Narrow" w:cs="Arial"/>
          <w:sz w:val="22"/>
          <w:szCs w:val="22"/>
        </w:rPr>
      </w:pPr>
      <w:r>
        <w:rPr>
          <w:rFonts w:ascii="Arial Narrow" w:hAnsi="Arial Narrow" w:cs="Arial"/>
          <w:sz w:val="22"/>
          <w:szCs w:val="22"/>
        </w:rPr>
        <w:t>Los hechos anteriormente expuestos contravienen la normativa siguiente:</w:t>
      </w:r>
    </w:p>
    <w:p w14:paraId="02AD553A" w14:textId="77777777" w:rsidR="009C7321" w:rsidRDefault="009C7321">
      <w:pPr>
        <w:tabs>
          <w:tab w:val="left" w:pos="142"/>
          <w:tab w:val="left" w:pos="1276"/>
        </w:tabs>
        <w:autoSpaceDE w:val="0"/>
        <w:autoSpaceDN w:val="0"/>
        <w:adjustRightInd w:val="0"/>
        <w:ind w:left="709"/>
        <w:jc w:val="both"/>
        <w:rPr>
          <w:rFonts w:ascii="Arial Narrow" w:hAnsi="Arial Narrow" w:cs="Arial"/>
          <w:sz w:val="22"/>
          <w:szCs w:val="22"/>
        </w:rPr>
      </w:pPr>
    </w:p>
    <w:p w14:paraId="4B81A7AE" w14:textId="1717BA75" w:rsidR="00CF7EFA" w:rsidRPr="00CF7EFA" w:rsidRDefault="009C7321">
      <w:pPr>
        <w:pStyle w:val="Prrafodelista"/>
        <w:numPr>
          <w:ilvl w:val="0"/>
          <w:numId w:val="45"/>
        </w:numPr>
        <w:tabs>
          <w:tab w:val="left" w:pos="142"/>
          <w:tab w:val="left" w:pos="1276"/>
        </w:tabs>
        <w:autoSpaceDE w:val="0"/>
        <w:autoSpaceDN w:val="0"/>
        <w:adjustRightInd w:val="0"/>
        <w:spacing w:line="240" w:lineRule="auto"/>
        <w:jc w:val="both"/>
        <w:rPr>
          <w:rFonts w:ascii="Arial Narrow" w:hAnsi="Arial Narrow" w:cs="Arial"/>
        </w:rPr>
        <w:pPrChange w:id="2327" w:author="Usuario de Windows" w:date="2023-03-22T12:32:00Z">
          <w:pPr>
            <w:pStyle w:val="Prrafodelista"/>
            <w:numPr>
              <w:numId w:val="45"/>
            </w:numPr>
            <w:tabs>
              <w:tab w:val="left" w:pos="142"/>
              <w:tab w:val="left" w:pos="1276"/>
            </w:tabs>
            <w:autoSpaceDE w:val="0"/>
            <w:autoSpaceDN w:val="0"/>
            <w:adjustRightInd w:val="0"/>
            <w:ind w:left="1485" w:hanging="360"/>
            <w:jc w:val="both"/>
          </w:pPr>
        </w:pPrChange>
      </w:pPr>
      <w:r>
        <w:rPr>
          <w:rFonts w:ascii="Arial Narrow" w:hAnsi="Arial Narrow" w:cs="Arial"/>
          <w:b/>
          <w:bCs/>
        </w:rPr>
        <w:t>Decreto Le</w:t>
      </w:r>
      <w:r w:rsidR="00636164">
        <w:rPr>
          <w:rFonts w:ascii="Arial Narrow" w:hAnsi="Arial Narrow" w:cs="Arial"/>
          <w:b/>
          <w:bCs/>
        </w:rPr>
        <w:t xml:space="preserve">gislativo </w:t>
      </w:r>
      <w:proofErr w:type="spellStart"/>
      <w:r w:rsidR="00CF7EFA">
        <w:rPr>
          <w:rFonts w:ascii="Arial Narrow" w:hAnsi="Arial Narrow" w:cs="Arial"/>
          <w:b/>
          <w:bCs/>
        </w:rPr>
        <w:t>n.°</w:t>
      </w:r>
      <w:proofErr w:type="spellEnd"/>
      <w:r w:rsidR="00CF7EFA">
        <w:rPr>
          <w:rFonts w:ascii="Arial Narrow" w:hAnsi="Arial Narrow" w:cs="Arial"/>
          <w:b/>
          <w:bCs/>
        </w:rPr>
        <w:t xml:space="preserve"> 1440, Decreto </w:t>
      </w:r>
      <w:r w:rsidR="00330998">
        <w:rPr>
          <w:rFonts w:ascii="Arial Narrow" w:hAnsi="Arial Narrow" w:cs="Arial"/>
          <w:b/>
          <w:bCs/>
        </w:rPr>
        <w:t xml:space="preserve">Legislativo </w:t>
      </w:r>
      <w:r w:rsidR="00CF7EFA">
        <w:rPr>
          <w:rFonts w:ascii="Arial Narrow" w:hAnsi="Arial Narrow" w:cs="Arial"/>
          <w:b/>
          <w:bCs/>
        </w:rPr>
        <w:t>del Sistema Nacional de Presupuesto, publicado 16 de setiembre de 2018.</w:t>
      </w:r>
    </w:p>
    <w:p w14:paraId="4203B6A0" w14:textId="77777777" w:rsidR="004B40E8" w:rsidRDefault="004B40E8">
      <w:pPr>
        <w:pStyle w:val="Prrafodelista"/>
        <w:tabs>
          <w:tab w:val="left" w:pos="142"/>
          <w:tab w:val="left" w:pos="1276"/>
        </w:tabs>
        <w:autoSpaceDE w:val="0"/>
        <w:autoSpaceDN w:val="0"/>
        <w:adjustRightInd w:val="0"/>
        <w:spacing w:line="240" w:lineRule="auto"/>
        <w:ind w:left="1485"/>
        <w:jc w:val="both"/>
        <w:rPr>
          <w:rFonts w:ascii="Arial Narrow" w:hAnsi="Arial Narrow" w:cs="Arial"/>
          <w:b/>
          <w:bCs/>
          <w:i/>
          <w:iCs/>
        </w:rPr>
        <w:pPrChange w:id="2328" w:author="Usuario de Windows" w:date="2023-03-22T12:32:00Z">
          <w:pPr>
            <w:pStyle w:val="Prrafodelista"/>
            <w:tabs>
              <w:tab w:val="left" w:pos="142"/>
              <w:tab w:val="left" w:pos="1276"/>
            </w:tabs>
            <w:autoSpaceDE w:val="0"/>
            <w:autoSpaceDN w:val="0"/>
            <w:adjustRightInd w:val="0"/>
            <w:ind w:left="1485"/>
            <w:jc w:val="both"/>
          </w:pPr>
        </w:pPrChange>
      </w:pPr>
    </w:p>
    <w:p w14:paraId="764CD2C5" w14:textId="4CDE6EE0" w:rsidR="00CF7EFA" w:rsidRDefault="004B40E8">
      <w:pPr>
        <w:pStyle w:val="Prrafodelista"/>
        <w:tabs>
          <w:tab w:val="left" w:pos="142"/>
          <w:tab w:val="left" w:pos="1276"/>
        </w:tabs>
        <w:autoSpaceDE w:val="0"/>
        <w:autoSpaceDN w:val="0"/>
        <w:adjustRightInd w:val="0"/>
        <w:spacing w:line="240" w:lineRule="auto"/>
        <w:ind w:left="1485"/>
        <w:jc w:val="both"/>
        <w:rPr>
          <w:rFonts w:ascii="Arial Narrow" w:eastAsia="Times New Roman" w:hAnsi="Arial Narrow" w:cs="Arial"/>
          <w:lang w:eastAsia="es-ES"/>
        </w:rPr>
        <w:pPrChange w:id="2329" w:author="Usuario de Windows" w:date="2023-03-22T12:32:00Z">
          <w:pPr>
            <w:pStyle w:val="Prrafodelista"/>
            <w:tabs>
              <w:tab w:val="left" w:pos="142"/>
              <w:tab w:val="left" w:pos="1276"/>
            </w:tabs>
            <w:autoSpaceDE w:val="0"/>
            <w:autoSpaceDN w:val="0"/>
            <w:adjustRightInd w:val="0"/>
            <w:ind w:left="1485"/>
            <w:jc w:val="both"/>
          </w:pPr>
        </w:pPrChange>
      </w:pPr>
      <w:r w:rsidRPr="00CF7EFA">
        <w:rPr>
          <w:rFonts w:ascii="Arial Narrow" w:hAnsi="Arial Narrow" w:cs="Arial"/>
          <w:b/>
          <w:bCs/>
          <w:i/>
          <w:iCs/>
        </w:rPr>
        <w:t>Artículo</w:t>
      </w:r>
      <w:r w:rsidR="00CF7EFA" w:rsidRPr="00CF7EFA">
        <w:rPr>
          <w:rFonts w:ascii="Arial Narrow" w:hAnsi="Arial Narrow" w:cs="Arial"/>
          <w:b/>
          <w:bCs/>
          <w:i/>
          <w:iCs/>
        </w:rPr>
        <w:t xml:space="preserve"> 43. Devengado</w:t>
      </w:r>
    </w:p>
    <w:p w14:paraId="0BD9A453" w14:textId="3164AAC4" w:rsidR="00991B9D" w:rsidRDefault="00CF7EFA">
      <w:pPr>
        <w:pStyle w:val="Prrafodelista"/>
        <w:tabs>
          <w:tab w:val="left" w:pos="142"/>
          <w:tab w:val="left" w:pos="1276"/>
        </w:tabs>
        <w:autoSpaceDE w:val="0"/>
        <w:autoSpaceDN w:val="0"/>
        <w:adjustRightInd w:val="0"/>
        <w:spacing w:line="240" w:lineRule="auto"/>
        <w:ind w:left="1485"/>
        <w:jc w:val="both"/>
        <w:rPr>
          <w:rFonts w:ascii="Arial Narrow" w:eastAsia="Times New Roman" w:hAnsi="Arial Narrow" w:cs="Arial"/>
          <w:i/>
          <w:iCs/>
          <w:lang w:eastAsia="es-ES"/>
        </w:rPr>
        <w:pPrChange w:id="2330" w:author="Usuario de Windows" w:date="2023-03-22T12:32:00Z">
          <w:pPr>
            <w:pStyle w:val="Prrafodelista"/>
            <w:tabs>
              <w:tab w:val="left" w:pos="142"/>
              <w:tab w:val="left" w:pos="1276"/>
            </w:tabs>
            <w:autoSpaceDE w:val="0"/>
            <w:autoSpaceDN w:val="0"/>
            <w:adjustRightInd w:val="0"/>
            <w:ind w:left="1485"/>
            <w:jc w:val="both"/>
          </w:pPr>
        </w:pPrChange>
      </w:pPr>
      <w:r w:rsidRPr="00CF7EFA">
        <w:rPr>
          <w:rFonts w:ascii="Arial Narrow" w:eastAsia="Times New Roman" w:hAnsi="Arial Narrow" w:cs="Arial"/>
          <w:i/>
          <w:iCs/>
          <w:lang w:eastAsia="es-ES"/>
        </w:rPr>
        <w:t>43.1 El devengado es el acto mediante el cual se reconoce una obligación de pago, derivada de un gasto aprobado y comprometido, que se produce previa acreditación documental ante el órgano competente de la realización</w:t>
      </w:r>
      <w:r>
        <w:rPr>
          <w:rFonts w:ascii="Arial Narrow" w:eastAsia="Times New Roman" w:hAnsi="Arial Narrow" w:cs="Arial"/>
          <w:i/>
          <w:iCs/>
          <w:lang w:eastAsia="es-ES"/>
        </w:rPr>
        <w:t xml:space="preserve"> de la prestación o el derecho de acreedor. El reconocimiento de la obligación debe afectarse al presupuesto institucional, forma definitiva</w:t>
      </w:r>
      <w:r w:rsidR="00991B9D">
        <w:rPr>
          <w:rFonts w:ascii="Arial Narrow" w:eastAsia="Times New Roman" w:hAnsi="Arial Narrow" w:cs="Arial"/>
          <w:i/>
          <w:iCs/>
          <w:lang w:eastAsia="es-ES"/>
        </w:rPr>
        <w:t>.</w:t>
      </w:r>
    </w:p>
    <w:p w14:paraId="7DF7E011" w14:textId="77777777" w:rsidR="00991B9D" w:rsidRDefault="00991B9D">
      <w:pPr>
        <w:pStyle w:val="Prrafodelista"/>
        <w:tabs>
          <w:tab w:val="left" w:pos="142"/>
          <w:tab w:val="left" w:pos="1276"/>
        </w:tabs>
        <w:autoSpaceDE w:val="0"/>
        <w:autoSpaceDN w:val="0"/>
        <w:adjustRightInd w:val="0"/>
        <w:spacing w:line="240" w:lineRule="auto"/>
        <w:ind w:left="1485"/>
        <w:jc w:val="both"/>
        <w:rPr>
          <w:rFonts w:ascii="Arial Narrow" w:eastAsia="Times New Roman" w:hAnsi="Arial Narrow" w:cs="Arial"/>
          <w:i/>
          <w:iCs/>
          <w:lang w:eastAsia="es-ES"/>
        </w:rPr>
        <w:pPrChange w:id="2331" w:author="Usuario de Windows" w:date="2023-03-22T12:32:00Z">
          <w:pPr>
            <w:pStyle w:val="Prrafodelista"/>
            <w:tabs>
              <w:tab w:val="left" w:pos="142"/>
              <w:tab w:val="left" w:pos="1276"/>
            </w:tabs>
            <w:autoSpaceDE w:val="0"/>
            <w:autoSpaceDN w:val="0"/>
            <w:adjustRightInd w:val="0"/>
            <w:ind w:left="1485"/>
            <w:jc w:val="both"/>
          </w:pPr>
        </w:pPrChange>
      </w:pPr>
    </w:p>
    <w:p w14:paraId="2E955182" w14:textId="295BD53A" w:rsidR="00991B9D" w:rsidRDefault="00991B9D">
      <w:pPr>
        <w:pStyle w:val="Prrafodelista"/>
        <w:tabs>
          <w:tab w:val="left" w:pos="142"/>
          <w:tab w:val="left" w:pos="1276"/>
        </w:tabs>
        <w:autoSpaceDE w:val="0"/>
        <w:autoSpaceDN w:val="0"/>
        <w:adjustRightInd w:val="0"/>
        <w:spacing w:line="240" w:lineRule="auto"/>
        <w:ind w:left="1485"/>
        <w:jc w:val="both"/>
        <w:rPr>
          <w:rFonts w:ascii="Arial Narrow" w:eastAsia="Times New Roman" w:hAnsi="Arial Narrow" w:cs="Arial"/>
          <w:i/>
          <w:iCs/>
          <w:lang w:eastAsia="es-ES"/>
        </w:rPr>
        <w:pPrChange w:id="2332" w:author="Usuario de Windows" w:date="2023-03-22T12:32:00Z">
          <w:pPr>
            <w:pStyle w:val="Prrafodelista"/>
            <w:tabs>
              <w:tab w:val="left" w:pos="142"/>
              <w:tab w:val="left" w:pos="1276"/>
            </w:tabs>
            <w:autoSpaceDE w:val="0"/>
            <w:autoSpaceDN w:val="0"/>
            <w:adjustRightInd w:val="0"/>
            <w:ind w:left="1485"/>
            <w:jc w:val="both"/>
          </w:pPr>
        </w:pPrChange>
      </w:pPr>
      <w:r>
        <w:rPr>
          <w:rFonts w:ascii="Arial Narrow" w:eastAsia="Times New Roman" w:hAnsi="Arial Narrow" w:cs="Arial"/>
          <w:i/>
          <w:iCs/>
          <w:lang w:eastAsia="es-ES"/>
        </w:rPr>
        <w:t>43.2 Para efectos del registro presupuestal del devengado, el área usuaria, bajo responsabilidad, deberá verificar el ingreso real de los bienes, la efectiva prestación de los servicios o la ejecución de obra, como acción previa a la conformidad correspondiente.</w:t>
      </w:r>
    </w:p>
    <w:p w14:paraId="430FDF06" w14:textId="52EBB18F" w:rsidR="00991B9D" w:rsidRDefault="00991B9D">
      <w:pPr>
        <w:pStyle w:val="Prrafodelista"/>
        <w:tabs>
          <w:tab w:val="left" w:pos="142"/>
          <w:tab w:val="left" w:pos="1276"/>
        </w:tabs>
        <w:autoSpaceDE w:val="0"/>
        <w:autoSpaceDN w:val="0"/>
        <w:adjustRightInd w:val="0"/>
        <w:spacing w:line="240" w:lineRule="auto"/>
        <w:ind w:left="1485"/>
        <w:jc w:val="both"/>
        <w:rPr>
          <w:rFonts w:ascii="Arial Narrow" w:eastAsia="Times New Roman" w:hAnsi="Arial Narrow" w:cs="Arial"/>
          <w:i/>
          <w:iCs/>
          <w:lang w:eastAsia="es-ES"/>
        </w:rPr>
        <w:pPrChange w:id="2333" w:author="Usuario de Windows" w:date="2023-03-22T12:32:00Z">
          <w:pPr>
            <w:pStyle w:val="Prrafodelista"/>
            <w:tabs>
              <w:tab w:val="left" w:pos="142"/>
              <w:tab w:val="left" w:pos="1276"/>
            </w:tabs>
            <w:autoSpaceDE w:val="0"/>
            <w:autoSpaceDN w:val="0"/>
            <w:adjustRightInd w:val="0"/>
            <w:ind w:left="1485"/>
            <w:jc w:val="both"/>
          </w:pPr>
        </w:pPrChange>
      </w:pPr>
    </w:p>
    <w:p w14:paraId="3707A69F" w14:textId="6B0335B9" w:rsidR="00991B9D" w:rsidDel="00D92B09" w:rsidRDefault="00991B9D">
      <w:pPr>
        <w:pStyle w:val="Prrafodelista"/>
        <w:tabs>
          <w:tab w:val="left" w:pos="142"/>
          <w:tab w:val="left" w:pos="1276"/>
        </w:tabs>
        <w:autoSpaceDE w:val="0"/>
        <w:autoSpaceDN w:val="0"/>
        <w:adjustRightInd w:val="0"/>
        <w:spacing w:line="240" w:lineRule="auto"/>
        <w:ind w:left="1485"/>
        <w:jc w:val="both"/>
        <w:rPr>
          <w:del w:id="2334" w:author="NAHIM" w:date="2023-03-23T12:50:00Z"/>
          <w:rFonts w:ascii="Arial Narrow" w:eastAsia="Times New Roman" w:hAnsi="Arial Narrow" w:cs="Arial"/>
          <w:i/>
          <w:iCs/>
          <w:lang w:eastAsia="es-ES"/>
        </w:rPr>
        <w:pPrChange w:id="2335" w:author="Usuario de Windows" w:date="2023-03-22T12:32:00Z">
          <w:pPr>
            <w:pStyle w:val="Prrafodelista"/>
            <w:tabs>
              <w:tab w:val="left" w:pos="142"/>
              <w:tab w:val="left" w:pos="1276"/>
            </w:tabs>
            <w:autoSpaceDE w:val="0"/>
            <w:autoSpaceDN w:val="0"/>
            <w:adjustRightInd w:val="0"/>
            <w:ind w:left="1485"/>
            <w:jc w:val="both"/>
          </w:pPr>
        </w:pPrChange>
      </w:pPr>
      <w:r>
        <w:rPr>
          <w:rFonts w:ascii="Arial Narrow" w:eastAsia="Times New Roman" w:hAnsi="Arial Narrow" w:cs="Arial"/>
          <w:i/>
          <w:iCs/>
          <w:lang w:eastAsia="es-ES"/>
        </w:rPr>
        <w:t>43.3 El reconocimiento de devengados que no cumplan con los criterios señalados en el párrafo 43.2, dará lugar a responsabilidad administrativa, civil o penal, según corresponda del Titular de la Entidad y del responsable del área usuaria y de la oficina de administración o la que haga sus veces en la Entidad.</w:t>
      </w:r>
    </w:p>
    <w:p w14:paraId="1C5179BC" w14:textId="66AD786A" w:rsidR="00D92B09" w:rsidRDefault="00D92B09">
      <w:pPr>
        <w:pStyle w:val="Prrafodelista"/>
        <w:tabs>
          <w:tab w:val="left" w:pos="142"/>
          <w:tab w:val="left" w:pos="1276"/>
        </w:tabs>
        <w:autoSpaceDE w:val="0"/>
        <w:autoSpaceDN w:val="0"/>
        <w:adjustRightInd w:val="0"/>
        <w:spacing w:line="240" w:lineRule="auto"/>
        <w:ind w:left="1485"/>
        <w:jc w:val="both"/>
        <w:rPr>
          <w:ins w:id="2336" w:author="NAHIM" w:date="2023-03-23T12:50:00Z"/>
          <w:rFonts w:ascii="Arial Narrow" w:eastAsia="Times New Roman" w:hAnsi="Arial Narrow" w:cs="Arial"/>
          <w:i/>
          <w:iCs/>
          <w:lang w:eastAsia="es-ES"/>
        </w:rPr>
      </w:pPr>
    </w:p>
    <w:p w14:paraId="27F178C4" w14:textId="77777777" w:rsidR="00D92B09" w:rsidRDefault="00D92B09">
      <w:pPr>
        <w:pStyle w:val="Prrafodelista"/>
        <w:tabs>
          <w:tab w:val="left" w:pos="142"/>
          <w:tab w:val="left" w:pos="1276"/>
        </w:tabs>
        <w:autoSpaceDE w:val="0"/>
        <w:autoSpaceDN w:val="0"/>
        <w:adjustRightInd w:val="0"/>
        <w:spacing w:line="240" w:lineRule="auto"/>
        <w:ind w:left="1485"/>
        <w:jc w:val="both"/>
        <w:rPr>
          <w:rFonts w:ascii="Arial Narrow" w:eastAsia="Times New Roman" w:hAnsi="Arial Narrow" w:cs="Arial"/>
          <w:i/>
          <w:iCs/>
          <w:lang w:eastAsia="es-ES"/>
        </w:rPr>
        <w:pPrChange w:id="2337" w:author="Usuario de Windows" w:date="2023-03-22T12:32:00Z">
          <w:pPr>
            <w:pStyle w:val="Prrafodelista"/>
            <w:tabs>
              <w:tab w:val="left" w:pos="142"/>
              <w:tab w:val="left" w:pos="1276"/>
            </w:tabs>
            <w:autoSpaceDE w:val="0"/>
            <w:autoSpaceDN w:val="0"/>
            <w:adjustRightInd w:val="0"/>
            <w:ind w:left="1485"/>
            <w:jc w:val="both"/>
          </w:pPr>
        </w:pPrChange>
      </w:pPr>
    </w:p>
    <w:p w14:paraId="3910F5B0" w14:textId="227AC80F" w:rsidR="00991B9D" w:rsidDel="005E2A26" w:rsidRDefault="004B40E8">
      <w:pPr>
        <w:pStyle w:val="Prrafodelista"/>
        <w:tabs>
          <w:tab w:val="left" w:pos="142"/>
          <w:tab w:val="left" w:pos="1276"/>
        </w:tabs>
        <w:autoSpaceDE w:val="0"/>
        <w:autoSpaceDN w:val="0"/>
        <w:adjustRightInd w:val="0"/>
        <w:spacing w:line="240" w:lineRule="auto"/>
        <w:ind w:left="1485"/>
        <w:jc w:val="both"/>
        <w:rPr>
          <w:del w:id="2338" w:author="Usuario de Windows" w:date="2023-03-23T12:16:00Z"/>
          <w:rFonts w:ascii="Arial Narrow" w:eastAsia="Times New Roman" w:hAnsi="Arial Narrow" w:cs="Arial"/>
          <w:i/>
          <w:iCs/>
          <w:lang w:eastAsia="es-ES"/>
        </w:rPr>
        <w:pPrChange w:id="2339" w:author="Usuario de Windows" w:date="2023-03-22T12:32:00Z">
          <w:pPr>
            <w:pStyle w:val="Prrafodelista"/>
            <w:tabs>
              <w:tab w:val="left" w:pos="142"/>
              <w:tab w:val="left" w:pos="1276"/>
            </w:tabs>
            <w:autoSpaceDE w:val="0"/>
            <w:autoSpaceDN w:val="0"/>
            <w:adjustRightInd w:val="0"/>
            <w:ind w:left="1485"/>
            <w:jc w:val="both"/>
          </w:pPr>
        </w:pPrChange>
      </w:pPr>
      <w:del w:id="2340" w:author="Usuario de Windows" w:date="2023-03-23T12:16:00Z">
        <w:r w:rsidDel="005E2A26">
          <w:rPr>
            <w:rFonts w:ascii="Arial Narrow" w:eastAsia="Times New Roman" w:hAnsi="Arial Narrow" w:cs="Arial"/>
            <w:i/>
            <w:iCs/>
            <w:lang w:eastAsia="es-ES"/>
          </w:rPr>
          <w:delText xml:space="preserve">43.4 El devengado es regulado de forma </w:delText>
        </w:r>
        <w:r w:rsidR="00F6689F" w:rsidDel="005E2A26">
          <w:rPr>
            <w:rFonts w:ascii="Arial Narrow" w:eastAsia="Times New Roman" w:hAnsi="Arial Narrow" w:cs="Arial"/>
            <w:i/>
            <w:iCs/>
            <w:lang w:eastAsia="es-ES"/>
          </w:rPr>
          <w:delText>específica</w:delText>
        </w:r>
        <w:r w:rsidDel="005E2A26">
          <w:rPr>
            <w:rFonts w:ascii="Arial Narrow" w:eastAsia="Times New Roman" w:hAnsi="Arial Narrow" w:cs="Arial"/>
            <w:i/>
            <w:iCs/>
            <w:lang w:eastAsia="es-ES"/>
          </w:rPr>
          <w:delText xml:space="preserve"> por las normas del Sistema Nacional de Tesorería, en coordinación con los Sistemas de la Administración Financiera del Sector Publico, según corresponda.</w:delText>
        </w:r>
      </w:del>
    </w:p>
    <w:p w14:paraId="55514F14" w14:textId="5B599FF2" w:rsidR="005E2A26" w:rsidDel="005E2A26" w:rsidRDefault="005E2A26">
      <w:pPr>
        <w:pStyle w:val="Prrafodelista"/>
        <w:tabs>
          <w:tab w:val="left" w:pos="142"/>
          <w:tab w:val="left" w:pos="1276"/>
        </w:tabs>
        <w:autoSpaceDE w:val="0"/>
        <w:autoSpaceDN w:val="0"/>
        <w:adjustRightInd w:val="0"/>
        <w:spacing w:line="240" w:lineRule="auto"/>
        <w:ind w:left="1485"/>
        <w:jc w:val="both"/>
        <w:rPr>
          <w:del w:id="2341" w:author="Usuario de Windows" w:date="2023-03-23T12:16:00Z"/>
          <w:rFonts w:ascii="Arial Narrow" w:eastAsia="Times New Roman" w:hAnsi="Arial Narrow" w:cs="Arial"/>
          <w:i/>
          <w:iCs/>
          <w:lang w:eastAsia="es-ES"/>
        </w:rPr>
        <w:pPrChange w:id="2342" w:author="Usuario de Windows" w:date="2023-03-22T12:32:00Z">
          <w:pPr>
            <w:pStyle w:val="Prrafodelista"/>
            <w:tabs>
              <w:tab w:val="left" w:pos="142"/>
              <w:tab w:val="left" w:pos="1276"/>
            </w:tabs>
            <w:autoSpaceDE w:val="0"/>
            <w:autoSpaceDN w:val="0"/>
            <w:adjustRightInd w:val="0"/>
            <w:ind w:left="1485"/>
            <w:jc w:val="both"/>
          </w:pPr>
        </w:pPrChange>
      </w:pPr>
    </w:p>
    <w:p w14:paraId="52A6773F" w14:textId="5CE3135D" w:rsidR="004B40E8" w:rsidRPr="00CF7EFA" w:rsidRDefault="004B40E8">
      <w:pPr>
        <w:pStyle w:val="Prrafodelista"/>
        <w:numPr>
          <w:ilvl w:val="0"/>
          <w:numId w:val="45"/>
        </w:numPr>
        <w:tabs>
          <w:tab w:val="left" w:pos="142"/>
          <w:tab w:val="left" w:pos="1276"/>
        </w:tabs>
        <w:autoSpaceDE w:val="0"/>
        <w:autoSpaceDN w:val="0"/>
        <w:adjustRightInd w:val="0"/>
        <w:spacing w:line="240" w:lineRule="auto"/>
        <w:jc w:val="both"/>
        <w:rPr>
          <w:rFonts w:ascii="Arial Narrow" w:hAnsi="Arial Narrow" w:cs="Arial"/>
        </w:rPr>
        <w:pPrChange w:id="2343" w:author="Usuario de Windows" w:date="2023-03-22T12:32:00Z">
          <w:pPr>
            <w:pStyle w:val="Prrafodelista"/>
            <w:numPr>
              <w:numId w:val="45"/>
            </w:numPr>
            <w:tabs>
              <w:tab w:val="left" w:pos="142"/>
              <w:tab w:val="left" w:pos="1276"/>
            </w:tabs>
            <w:autoSpaceDE w:val="0"/>
            <w:autoSpaceDN w:val="0"/>
            <w:adjustRightInd w:val="0"/>
            <w:ind w:left="1485" w:hanging="360"/>
            <w:jc w:val="both"/>
          </w:pPr>
        </w:pPrChange>
      </w:pPr>
      <w:r>
        <w:rPr>
          <w:rFonts w:ascii="Arial Narrow" w:hAnsi="Arial Narrow" w:cs="Arial"/>
          <w:b/>
          <w:bCs/>
        </w:rPr>
        <w:t xml:space="preserve">Decreto Legislativo </w:t>
      </w:r>
      <w:proofErr w:type="spellStart"/>
      <w:r>
        <w:rPr>
          <w:rFonts w:ascii="Arial Narrow" w:hAnsi="Arial Narrow" w:cs="Arial"/>
          <w:b/>
          <w:bCs/>
        </w:rPr>
        <w:t>n.°</w:t>
      </w:r>
      <w:proofErr w:type="spellEnd"/>
      <w:r>
        <w:rPr>
          <w:rFonts w:ascii="Arial Narrow" w:hAnsi="Arial Narrow" w:cs="Arial"/>
          <w:b/>
          <w:bCs/>
        </w:rPr>
        <w:t xml:space="preserve"> 1441, Decreto </w:t>
      </w:r>
      <w:r w:rsidR="00330998">
        <w:rPr>
          <w:rFonts w:ascii="Arial Narrow" w:hAnsi="Arial Narrow" w:cs="Arial"/>
          <w:b/>
          <w:bCs/>
        </w:rPr>
        <w:t xml:space="preserve">Legislativo </w:t>
      </w:r>
      <w:r>
        <w:rPr>
          <w:rFonts w:ascii="Arial Narrow" w:hAnsi="Arial Narrow" w:cs="Arial"/>
          <w:b/>
          <w:bCs/>
        </w:rPr>
        <w:t>del Sistema Nacional de Tesorería, publicado 16 de setiembre de 2018.</w:t>
      </w:r>
    </w:p>
    <w:p w14:paraId="01583C0C" w14:textId="77777777" w:rsidR="004B40E8" w:rsidRDefault="004B40E8">
      <w:pPr>
        <w:pStyle w:val="Prrafodelista"/>
        <w:tabs>
          <w:tab w:val="left" w:pos="142"/>
          <w:tab w:val="left" w:pos="1276"/>
        </w:tabs>
        <w:autoSpaceDE w:val="0"/>
        <w:autoSpaceDN w:val="0"/>
        <w:adjustRightInd w:val="0"/>
        <w:spacing w:line="240" w:lineRule="auto"/>
        <w:ind w:left="1485"/>
        <w:jc w:val="both"/>
        <w:rPr>
          <w:rFonts w:ascii="Arial Narrow" w:hAnsi="Arial Narrow" w:cs="Arial"/>
          <w:b/>
          <w:bCs/>
          <w:i/>
          <w:iCs/>
        </w:rPr>
        <w:pPrChange w:id="2344" w:author="Usuario de Windows" w:date="2023-03-22T12:32:00Z">
          <w:pPr>
            <w:pStyle w:val="Prrafodelista"/>
            <w:tabs>
              <w:tab w:val="left" w:pos="142"/>
              <w:tab w:val="left" w:pos="1276"/>
            </w:tabs>
            <w:autoSpaceDE w:val="0"/>
            <w:autoSpaceDN w:val="0"/>
            <w:adjustRightInd w:val="0"/>
            <w:ind w:left="1485"/>
            <w:jc w:val="both"/>
          </w:pPr>
        </w:pPrChange>
      </w:pPr>
    </w:p>
    <w:p w14:paraId="2F3D02F0" w14:textId="02D54893" w:rsidR="004B40E8" w:rsidRDefault="003E03AC">
      <w:pPr>
        <w:pStyle w:val="Prrafodelista"/>
        <w:tabs>
          <w:tab w:val="left" w:pos="142"/>
          <w:tab w:val="left" w:pos="1276"/>
        </w:tabs>
        <w:autoSpaceDE w:val="0"/>
        <w:autoSpaceDN w:val="0"/>
        <w:adjustRightInd w:val="0"/>
        <w:spacing w:line="240" w:lineRule="auto"/>
        <w:ind w:left="1485"/>
        <w:jc w:val="both"/>
        <w:rPr>
          <w:rFonts w:ascii="Arial Narrow" w:hAnsi="Arial Narrow" w:cs="Arial"/>
          <w:b/>
          <w:bCs/>
          <w:i/>
          <w:iCs/>
        </w:rPr>
        <w:pPrChange w:id="2345" w:author="Usuario de Windows" w:date="2023-03-22T12:32:00Z">
          <w:pPr>
            <w:pStyle w:val="Prrafodelista"/>
            <w:tabs>
              <w:tab w:val="left" w:pos="142"/>
              <w:tab w:val="left" w:pos="1276"/>
            </w:tabs>
            <w:autoSpaceDE w:val="0"/>
            <w:autoSpaceDN w:val="0"/>
            <w:adjustRightInd w:val="0"/>
            <w:ind w:left="1485"/>
            <w:jc w:val="both"/>
          </w:pPr>
        </w:pPrChange>
      </w:pPr>
      <w:r w:rsidRPr="00CF7EFA">
        <w:rPr>
          <w:rFonts w:ascii="Arial Narrow" w:hAnsi="Arial Narrow" w:cs="Arial"/>
          <w:b/>
          <w:bCs/>
          <w:i/>
          <w:iCs/>
        </w:rPr>
        <w:lastRenderedPageBreak/>
        <w:t>Artículo</w:t>
      </w:r>
      <w:r w:rsidR="004B40E8" w:rsidRPr="00CF7EFA">
        <w:rPr>
          <w:rFonts w:ascii="Arial Narrow" w:hAnsi="Arial Narrow" w:cs="Arial"/>
          <w:b/>
          <w:bCs/>
          <w:i/>
          <w:iCs/>
        </w:rPr>
        <w:t xml:space="preserve"> </w:t>
      </w:r>
      <w:r w:rsidR="004B40E8">
        <w:rPr>
          <w:rFonts w:ascii="Arial Narrow" w:hAnsi="Arial Narrow" w:cs="Arial"/>
          <w:b/>
          <w:bCs/>
          <w:i/>
          <w:iCs/>
        </w:rPr>
        <w:t>17</w:t>
      </w:r>
      <w:ins w:id="2346" w:author="Usuario de Windows" w:date="2023-03-23T12:15:00Z">
        <w:r w:rsidR="005E2A26">
          <w:rPr>
            <w:rFonts w:ascii="Arial Narrow" w:hAnsi="Arial Narrow" w:cs="Arial"/>
            <w:b/>
            <w:bCs/>
            <w:i/>
            <w:iCs/>
          </w:rPr>
          <w:t>°</w:t>
        </w:r>
      </w:ins>
      <w:r w:rsidR="004B40E8" w:rsidRPr="00CF7EFA">
        <w:rPr>
          <w:rFonts w:ascii="Arial Narrow" w:hAnsi="Arial Narrow" w:cs="Arial"/>
          <w:b/>
          <w:bCs/>
          <w:i/>
          <w:iCs/>
        </w:rPr>
        <w:t xml:space="preserve">. </w:t>
      </w:r>
      <w:r w:rsidR="004B40E8">
        <w:rPr>
          <w:rFonts w:ascii="Arial Narrow" w:hAnsi="Arial Narrow" w:cs="Arial"/>
          <w:b/>
          <w:bCs/>
          <w:i/>
          <w:iCs/>
        </w:rPr>
        <w:t>Gestión de pagos</w:t>
      </w:r>
    </w:p>
    <w:p w14:paraId="28A23261" w14:textId="1AAAD597" w:rsidR="004B40E8" w:rsidRDefault="004B40E8">
      <w:pPr>
        <w:pStyle w:val="Prrafodelista"/>
        <w:tabs>
          <w:tab w:val="left" w:pos="142"/>
          <w:tab w:val="left" w:pos="1276"/>
        </w:tabs>
        <w:autoSpaceDE w:val="0"/>
        <w:autoSpaceDN w:val="0"/>
        <w:adjustRightInd w:val="0"/>
        <w:spacing w:line="240" w:lineRule="auto"/>
        <w:ind w:left="1485"/>
        <w:jc w:val="both"/>
        <w:rPr>
          <w:rFonts w:ascii="Arial Narrow" w:hAnsi="Arial Narrow" w:cs="Arial"/>
          <w:b/>
          <w:bCs/>
          <w:i/>
          <w:iCs/>
        </w:rPr>
        <w:pPrChange w:id="2347" w:author="Usuario de Windows" w:date="2023-03-22T12:32:00Z">
          <w:pPr>
            <w:pStyle w:val="Prrafodelista"/>
            <w:tabs>
              <w:tab w:val="left" w:pos="142"/>
              <w:tab w:val="left" w:pos="1276"/>
            </w:tabs>
            <w:autoSpaceDE w:val="0"/>
            <w:autoSpaceDN w:val="0"/>
            <w:adjustRightInd w:val="0"/>
            <w:ind w:left="1485"/>
            <w:jc w:val="both"/>
          </w:pPr>
        </w:pPrChange>
      </w:pPr>
      <w:r>
        <w:rPr>
          <w:rFonts w:ascii="Arial Narrow" w:hAnsi="Arial Narrow" w:cs="Arial"/>
          <w:b/>
          <w:bCs/>
          <w:i/>
          <w:iCs/>
        </w:rPr>
        <w:t>(...)</w:t>
      </w:r>
    </w:p>
    <w:p w14:paraId="26D0C8AA" w14:textId="6E22305B" w:rsidR="004B40E8" w:rsidRDefault="004B40E8">
      <w:pPr>
        <w:pStyle w:val="Prrafodelista"/>
        <w:tabs>
          <w:tab w:val="left" w:pos="142"/>
          <w:tab w:val="left" w:pos="1276"/>
        </w:tabs>
        <w:autoSpaceDE w:val="0"/>
        <w:autoSpaceDN w:val="0"/>
        <w:adjustRightInd w:val="0"/>
        <w:spacing w:line="240" w:lineRule="auto"/>
        <w:ind w:left="1485"/>
        <w:jc w:val="both"/>
        <w:rPr>
          <w:rFonts w:ascii="Arial Narrow" w:hAnsi="Arial Narrow" w:cs="Arial"/>
          <w:i/>
          <w:iCs/>
        </w:rPr>
        <w:pPrChange w:id="2348" w:author="Usuario de Windows" w:date="2023-03-22T12:32:00Z">
          <w:pPr>
            <w:pStyle w:val="Prrafodelista"/>
            <w:tabs>
              <w:tab w:val="left" w:pos="142"/>
              <w:tab w:val="left" w:pos="1276"/>
            </w:tabs>
            <w:autoSpaceDE w:val="0"/>
            <w:autoSpaceDN w:val="0"/>
            <w:adjustRightInd w:val="0"/>
            <w:ind w:left="1485"/>
            <w:jc w:val="both"/>
          </w:pPr>
        </w:pPrChange>
      </w:pPr>
      <w:r w:rsidRPr="005C3506">
        <w:rPr>
          <w:rFonts w:ascii="Arial Narrow" w:hAnsi="Arial Narrow" w:cs="Arial"/>
          <w:i/>
          <w:iCs/>
        </w:rPr>
        <w:t>17.6 El</w:t>
      </w:r>
      <w:r>
        <w:rPr>
          <w:rFonts w:ascii="Arial Narrow" w:hAnsi="Arial Narrow" w:cs="Arial"/>
          <w:i/>
          <w:iCs/>
        </w:rPr>
        <w:t xml:space="preserve"> Director General de Administración o Gerente de Finanzas, o quien haga sus veces en </w:t>
      </w:r>
      <w:r w:rsidR="003E03AC">
        <w:rPr>
          <w:rFonts w:ascii="Arial Narrow" w:hAnsi="Arial Narrow" w:cs="Arial"/>
          <w:i/>
          <w:iCs/>
        </w:rPr>
        <w:t>l</w:t>
      </w:r>
      <w:r>
        <w:rPr>
          <w:rFonts w:ascii="Arial Narrow" w:hAnsi="Arial Narrow" w:cs="Arial"/>
          <w:i/>
          <w:iCs/>
        </w:rPr>
        <w:t xml:space="preserve">a entidad, debe establecer los procedimientos necesarios para el procesamiento de la documentación </w:t>
      </w:r>
      <w:proofErr w:type="spellStart"/>
      <w:r w:rsidR="003E03AC">
        <w:rPr>
          <w:rFonts w:ascii="Arial Narrow" w:hAnsi="Arial Narrow" w:cs="Arial"/>
          <w:i/>
          <w:iCs/>
        </w:rPr>
        <w:t>sustentantoria</w:t>
      </w:r>
      <w:proofErr w:type="spellEnd"/>
      <w:r>
        <w:rPr>
          <w:rFonts w:ascii="Arial Narrow" w:hAnsi="Arial Narrow" w:cs="Arial"/>
          <w:i/>
          <w:iCs/>
        </w:rPr>
        <w:t xml:space="preserve"> de la obligación a cancelar, así como para que las áreas relacionadas con la formalización del devengado cumpla, bajo responsabilidad, con </w:t>
      </w:r>
      <w:r w:rsidR="00C9399B">
        <w:rPr>
          <w:rFonts w:ascii="Arial Narrow" w:hAnsi="Arial Narrow" w:cs="Arial"/>
          <w:i/>
          <w:iCs/>
        </w:rPr>
        <w:t>l</w:t>
      </w:r>
      <w:r>
        <w:rPr>
          <w:rFonts w:ascii="Arial Narrow" w:hAnsi="Arial Narrow" w:cs="Arial"/>
          <w:i/>
          <w:iCs/>
        </w:rPr>
        <w:t xml:space="preserve">a </w:t>
      </w:r>
      <w:r w:rsidR="00C9399B">
        <w:rPr>
          <w:rFonts w:ascii="Arial Narrow" w:hAnsi="Arial Narrow" w:cs="Arial"/>
          <w:i/>
          <w:iCs/>
        </w:rPr>
        <w:t xml:space="preserve">presentación </w:t>
      </w:r>
      <w:r>
        <w:rPr>
          <w:rFonts w:ascii="Arial Narrow" w:hAnsi="Arial Narrow" w:cs="Arial"/>
          <w:i/>
          <w:iCs/>
        </w:rPr>
        <w:t xml:space="preserve">de dicha documentación </w:t>
      </w:r>
      <w:r w:rsidR="00C9399B">
        <w:rPr>
          <w:rFonts w:ascii="Arial Narrow" w:hAnsi="Arial Narrow" w:cs="Arial"/>
          <w:i/>
          <w:iCs/>
        </w:rPr>
        <w:t xml:space="preserve">con la suficiente anticipación a las fechas o cronogramas de pago, asegurando la oportuna y adecuada atención del mismo. </w:t>
      </w:r>
    </w:p>
    <w:p w14:paraId="55BBB816" w14:textId="1D9207CD" w:rsidR="007B5D93" w:rsidRDefault="007B5D93">
      <w:pPr>
        <w:pStyle w:val="Prrafodelista"/>
        <w:tabs>
          <w:tab w:val="left" w:pos="142"/>
          <w:tab w:val="left" w:pos="1276"/>
        </w:tabs>
        <w:autoSpaceDE w:val="0"/>
        <w:autoSpaceDN w:val="0"/>
        <w:adjustRightInd w:val="0"/>
        <w:spacing w:line="240" w:lineRule="auto"/>
        <w:ind w:left="1485"/>
        <w:jc w:val="both"/>
        <w:rPr>
          <w:rFonts w:ascii="Arial Narrow" w:eastAsia="Times New Roman" w:hAnsi="Arial Narrow" w:cs="Arial"/>
          <w:i/>
          <w:iCs/>
          <w:lang w:eastAsia="es-ES"/>
        </w:rPr>
        <w:pPrChange w:id="2349" w:author="Usuario de Windows" w:date="2023-03-22T12:32:00Z">
          <w:pPr>
            <w:pStyle w:val="Prrafodelista"/>
            <w:tabs>
              <w:tab w:val="left" w:pos="142"/>
              <w:tab w:val="left" w:pos="1276"/>
            </w:tabs>
            <w:autoSpaceDE w:val="0"/>
            <w:autoSpaceDN w:val="0"/>
            <w:adjustRightInd w:val="0"/>
            <w:ind w:left="1485"/>
            <w:jc w:val="both"/>
          </w:pPr>
        </w:pPrChange>
      </w:pPr>
    </w:p>
    <w:p w14:paraId="3AC2B697" w14:textId="394B880B" w:rsidR="007B5D93" w:rsidRPr="00CF7EFA" w:rsidRDefault="007B5D93">
      <w:pPr>
        <w:pStyle w:val="Prrafodelista"/>
        <w:numPr>
          <w:ilvl w:val="0"/>
          <w:numId w:val="45"/>
        </w:numPr>
        <w:tabs>
          <w:tab w:val="left" w:pos="142"/>
          <w:tab w:val="left" w:pos="1276"/>
        </w:tabs>
        <w:autoSpaceDE w:val="0"/>
        <w:autoSpaceDN w:val="0"/>
        <w:adjustRightInd w:val="0"/>
        <w:spacing w:line="240" w:lineRule="auto"/>
        <w:jc w:val="both"/>
        <w:rPr>
          <w:rFonts w:ascii="Arial Narrow" w:hAnsi="Arial Narrow" w:cs="Arial"/>
        </w:rPr>
        <w:pPrChange w:id="2350" w:author="Usuario de Windows" w:date="2023-03-22T12:32:00Z">
          <w:pPr>
            <w:pStyle w:val="Prrafodelista"/>
            <w:numPr>
              <w:numId w:val="45"/>
            </w:numPr>
            <w:tabs>
              <w:tab w:val="left" w:pos="142"/>
              <w:tab w:val="left" w:pos="1276"/>
            </w:tabs>
            <w:autoSpaceDE w:val="0"/>
            <w:autoSpaceDN w:val="0"/>
            <w:adjustRightInd w:val="0"/>
            <w:ind w:left="1485" w:hanging="360"/>
            <w:jc w:val="both"/>
          </w:pPr>
        </w:pPrChange>
      </w:pPr>
      <w:r>
        <w:rPr>
          <w:rFonts w:ascii="Arial Narrow" w:hAnsi="Arial Narrow" w:cs="Arial"/>
          <w:b/>
          <w:bCs/>
        </w:rPr>
        <w:t xml:space="preserve">Directiva de Tesorería </w:t>
      </w:r>
      <w:proofErr w:type="spellStart"/>
      <w:r>
        <w:rPr>
          <w:rFonts w:ascii="Arial Narrow" w:hAnsi="Arial Narrow" w:cs="Arial"/>
          <w:b/>
          <w:bCs/>
        </w:rPr>
        <w:t>n.°</w:t>
      </w:r>
      <w:proofErr w:type="spellEnd"/>
      <w:r>
        <w:rPr>
          <w:rFonts w:ascii="Arial Narrow" w:hAnsi="Arial Narrow" w:cs="Arial"/>
          <w:b/>
          <w:bCs/>
        </w:rPr>
        <w:t xml:space="preserve"> 001-2007-EF/77.15 aprobado con la Resolución Directoral </w:t>
      </w:r>
      <w:proofErr w:type="spellStart"/>
      <w:r>
        <w:rPr>
          <w:rFonts w:ascii="Arial Narrow" w:hAnsi="Arial Narrow" w:cs="Arial"/>
          <w:b/>
          <w:bCs/>
        </w:rPr>
        <w:t>N.°</w:t>
      </w:r>
      <w:proofErr w:type="spellEnd"/>
      <w:r>
        <w:rPr>
          <w:rFonts w:ascii="Arial Narrow" w:hAnsi="Arial Narrow" w:cs="Arial"/>
          <w:b/>
          <w:bCs/>
        </w:rPr>
        <w:t xml:space="preserve"> 002-2007-EF-77.15 de 24 de enero de 2007.</w:t>
      </w:r>
    </w:p>
    <w:p w14:paraId="5AE391A6" w14:textId="77777777" w:rsidR="007B5D93" w:rsidRDefault="007B5D93">
      <w:pPr>
        <w:pStyle w:val="Prrafodelista"/>
        <w:tabs>
          <w:tab w:val="left" w:pos="142"/>
          <w:tab w:val="left" w:pos="1276"/>
        </w:tabs>
        <w:autoSpaceDE w:val="0"/>
        <w:autoSpaceDN w:val="0"/>
        <w:adjustRightInd w:val="0"/>
        <w:spacing w:line="240" w:lineRule="auto"/>
        <w:ind w:left="1485"/>
        <w:jc w:val="both"/>
        <w:rPr>
          <w:rFonts w:ascii="Arial Narrow" w:hAnsi="Arial Narrow" w:cs="Arial"/>
          <w:b/>
          <w:bCs/>
          <w:i/>
          <w:iCs/>
        </w:rPr>
        <w:pPrChange w:id="2351" w:author="Usuario de Windows" w:date="2023-03-22T12:32:00Z">
          <w:pPr>
            <w:pStyle w:val="Prrafodelista"/>
            <w:tabs>
              <w:tab w:val="left" w:pos="142"/>
              <w:tab w:val="left" w:pos="1276"/>
            </w:tabs>
            <w:autoSpaceDE w:val="0"/>
            <w:autoSpaceDN w:val="0"/>
            <w:adjustRightInd w:val="0"/>
            <w:ind w:left="1485"/>
            <w:jc w:val="both"/>
          </w:pPr>
        </w:pPrChange>
      </w:pPr>
    </w:p>
    <w:p w14:paraId="6757827E" w14:textId="1133639D" w:rsidR="007B5D93" w:rsidRDefault="007B5D93">
      <w:pPr>
        <w:pStyle w:val="Prrafodelista"/>
        <w:tabs>
          <w:tab w:val="left" w:pos="142"/>
          <w:tab w:val="left" w:pos="1276"/>
        </w:tabs>
        <w:autoSpaceDE w:val="0"/>
        <w:autoSpaceDN w:val="0"/>
        <w:adjustRightInd w:val="0"/>
        <w:spacing w:line="240" w:lineRule="auto"/>
        <w:ind w:left="1485"/>
        <w:jc w:val="both"/>
        <w:rPr>
          <w:rFonts w:ascii="Arial Narrow" w:hAnsi="Arial Narrow" w:cs="Arial"/>
          <w:b/>
          <w:bCs/>
          <w:i/>
          <w:iCs/>
        </w:rPr>
        <w:pPrChange w:id="2352" w:author="Usuario de Windows" w:date="2023-03-22T12:32:00Z">
          <w:pPr>
            <w:pStyle w:val="Prrafodelista"/>
            <w:tabs>
              <w:tab w:val="left" w:pos="142"/>
              <w:tab w:val="left" w:pos="1276"/>
            </w:tabs>
            <w:autoSpaceDE w:val="0"/>
            <w:autoSpaceDN w:val="0"/>
            <w:adjustRightInd w:val="0"/>
            <w:ind w:left="1485"/>
            <w:jc w:val="both"/>
          </w:pPr>
        </w:pPrChange>
      </w:pPr>
      <w:bookmarkStart w:id="2353" w:name="_Hlk130072749"/>
      <w:r w:rsidRPr="00CF7EFA">
        <w:rPr>
          <w:rFonts w:ascii="Arial Narrow" w:hAnsi="Arial Narrow" w:cs="Arial"/>
          <w:b/>
          <w:bCs/>
          <w:i/>
          <w:iCs/>
        </w:rPr>
        <w:t xml:space="preserve">Artículo </w:t>
      </w:r>
      <w:r>
        <w:rPr>
          <w:rFonts w:ascii="Arial Narrow" w:hAnsi="Arial Narrow" w:cs="Arial"/>
          <w:b/>
          <w:bCs/>
          <w:i/>
          <w:iCs/>
        </w:rPr>
        <w:t>9</w:t>
      </w:r>
      <w:ins w:id="2354" w:author="Usuario de Windows" w:date="2023-03-23T12:14:00Z">
        <w:r w:rsidR="005E2A26">
          <w:rPr>
            <w:rFonts w:ascii="Arial Narrow" w:hAnsi="Arial Narrow" w:cs="Arial"/>
            <w:b/>
            <w:bCs/>
            <w:i/>
            <w:iCs/>
          </w:rPr>
          <w:t>°</w:t>
        </w:r>
      </w:ins>
      <w:r w:rsidRPr="00CF7EFA">
        <w:rPr>
          <w:rFonts w:ascii="Arial Narrow" w:hAnsi="Arial Narrow" w:cs="Arial"/>
          <w:b/>
          <w:bCs/>
          <w:i/>
          <w:iCs/>
        </w:rPr>
        <w:t xml:space="preserve">. </w:t>
      </w:r>
      <w:r>
        <w:rPr>
          <w:rFonts w:ascii="Arial Narrow" w:hAnsi="Arial Narrow" w:cs="Arial"/>
          <w:b/>
          <w:bCs/>
          <w:i/>
          <w:iCs/>
        </w:rPr>
        <w:t xml:space="preserve">Formalización </w:t>
      </w:r>
      <w:bookmarkEnd w:id="2353"/>
      <w:r>
        <w:rPr>
          <w:rFonts w:ascii="Arial Narrow" w:hAnsi="Arial Narrow" w:cs="Arial"/>
          <w:b/>
          <w:bCs/>
          <w:i/>
          <w:iCs/>
        </w:rPr>
        <w:t xml:space="preserve">del Gasto Devengado </w:t>
      </w:r>
    </w:p>
    <w:p w14:paraId="51657561" w14:textId="3C54E0EE" w:rsidR="007B5D93" w:rsidRDefault="007B5D93">
      <w:pPr>
        <w:pStyle w:val="Prrafodelista"/>
        <w:tabs>
          <w:tab w:val="left" w:pos="142"/>
          <w:tab w:val="left" w:pos="1276"/>
        </w:tabs>
        <w:autoSpaceDE w:val="0"/>
        <w:autoSpaceDN w:val="0"/>
        <w:adjustRightInd w:val="0"/>
        <w:spacing w:line="240" w:lineRule="auto"/>
        <w:ind w:left="1485"/>
        <w:jc w:val="both"/>
        <w:rPr>
          <w:rFonts w:ascii="Arial Narrow" w:hAnsi="Arial Narrow" w:cs="Arial"/>
          <w:b/>
          <w:bCs/>
          <w:i/>
          <w:iCs/>
        </w:rPr>
        <w:pPrChange w:id="2355" w:author="Usuario de Windows" w:date="2023-03-22T12:32:00Z">
          <w:pPr>
            <w:pStyle w:val="Prrafodelista"/>
            <w:tabs>
              <w:tab w:val="left" w:pos="142"/>
              <w:tab w:val="left" w:pos="1276"/>
            </w:tabs>
            <w:autoSpaceDE w:val="0"/>
            <w:autoSpaceDN w:val="0"/>
            <w:adjustRightInd w:val="0"/>
            <w:ind w:left="1485"/>
            <w:jc w:val="both"/>
          </w:pPr>
        </w:pPrChange>
      </w:pPr>
    </w:p>
    <w:p w14:paraId="3BFC291D" w14:textId="0DF30DF3" w:rsidR="00102164" w:rsidRDefault="007B5D93">
      <w:pPr>
        <w:pStyle w:val="Prrafodelista"/>
        <w:tabs>
          <w:tab w:val="left" w:pos="142"/>
          <w:tab w:val="left" w:pos="1276"/>
        </w:tabs>
        <w:autoSpaceDE w:val="0"/>
        <w:autoSpaceDN w:val="0"/>
        <w:adjustRightInd w:val="0"/>
        <w:spacing w:line="240" w:lineRule="auto"/>
        <w:ind w:left="1485"/>
        <w:jc w:val="both"/>
        <w:rPr>
          <w:rFonts w:ascii="Arial Narrow" w:hAnsi="Arial Narrow" w:cs="Arial"/>
          <w:i/>
          <w:iCs/>
        </w:rPr>
        <w:pPrChange w:id="2356" w:author="Usuario de Windows" w:date="2023-03-22T12:32:00Z">
          <w:pPr>
            <w:pStyle w:val="Prrafodelista"/>
            <w:tabs>
              <w:tab w:val="left" w:pos="142"/>
              <w:tab w:val="left" w:pos="1276"/>
            </w:tabs>
            <w:autoSpaceDE w:val="0"/>
            <w:autoSpaceDN w:val="0"/>
            <w:adjustRightInd w:val="0"/>
            <w:ind w:left="1485"/>
            <w:jc w:val="both"/>
          </w:pPr>
        </w:pPrChange>
      </w:pPr>
      <w:r w:rsidRPr="005C3506">
        <w:rPr>
          <w:rFonts w:ascii="Arial Narrow" w:hAnsi="Arial Narrow" w:cs="Arial"/>
          <w:i/>
          <w:iCs/>
        </w:rPr>
        <w:t>“9.1</w:t>
      </w:r>
      <w:r>
        <w:rPr>
          <w:rFonts w:ascii="Arial Narrow" w:hAnsi="Arial Narrow" w:cs="Arial"/>
          <w:b/>
          <w:bCs/>
          <w:i/>
          <w:iCs/>
        </w:rPr>
        <w:t xml:space="preserve"> </w:t>
      </w:r>
      <w:r>
        <w:rPr>
          <w:rFonts w:ascii="Arial Narrow" w:hAnsi="Arial Narrow" w:cs="Arial"/>
          <w:i/>
          <w:iCs/>
        </w:rPr>
        <w:t>El Gasto Devengado se formaliza cuando se otorga la conformidad con alguno de los document</w:t>
      </w:r>
      <w:r w:rsidR="005C3506">
        <w:rPr>
          <w:rFonts w:ascii="Arial Narrow" w:hAnsi="Arial Narrow" w:cs="Arial"/>
          <w:i/>
          <w:iCs/>
        </w:rPr>
        <w:t xml:space="preserve">os establecidos en el </w:t>
      </w:r>
      <w:r w:rsidR="003E03AC">
        <w:rPr>
          <w:rFonts w:ascii="Arial Narrow" w:hAnsi="Arial Narrow" w:cs="Arial"/>
          <w:i/>
          <w:iCs/>
        </w:rPr>
        <w:t>artículo</w:t>
      </w:r>
      <w:r w:rsidR="005C3506">
        <w:rPr>
          <w:rFonts w:ascii="Arial Narrow" w:hAnsi="Arial Narrow" w:cs="Arial"/>
          <w:i/>
          <w:iCs/>
        </w:rPr>
        <w:t xml:space="preserve"> precedente luego de haberse verificado, por parte del área responsable, una de las siguientes condiciones</w:t>
      </w:r>
      <w:r w:rsidR="00102164">
        <w:rPr>
          <w:rFonts w:ascii="Arial Narrow" w:hAnsi="Arial Narrow" w:cs="Arial"/>
          <w:i/>
          <w:iCs/>
        </w:rPr>
        <w:t>:</w:t>
      </w:r>
    </w:p>
    <w:p w14:paraId="1B1DBC05" w14:textId="1F84F5E2" w:rsidR="00102164" w:rsidRDefault="00102164">
      <w:pPr>
        <w:pStyle w:val="Prrafodelista"/>
        <w:numPr>
          <w:ilvl w:val="0"/>
          <w:numId w:val="47"/>
        </w:numPr>
        <w:tabs>
          <w:tab w:val="left" w:pos="142"/>
          <w:tab w:val="left" w:pos="1276"/>
        </w:tabs>
        <w:autoSpaceDE w:val="0"/>
        <w:autoSpaceDN w:val="0"/>
        <w:adjustRightInd w:val="0"/>
        <w:spacing w:line="240" w:lineRule="auto"/>
        <w:jc w:val="both"/>
        <w:rPr>
          <w:rFonts w:ascii="Arial Narrow" w:hAnsi="Arial Narrow" w:cs="Arial"/>
          <w:i/>
          <w:iCs/>
        </w:rPr>
        <w:pPrChange w:id="2357" w:author="Usuario de Windows" w:date="2023-03-22T12:32:00Z">
          <w:pPr>
            <w:pStyle w:val="Prrafodelista"/>
            <w:numPr>
              <w:numId w:val="47"/>
            </w:numPr>
            <w:tabs>
              <w:tab w:val="left" w:pos="142"/>
              <w:tab w:val="left" w:pos="1276"/>
            </w:tabs>
            <w:autoSpaceDE w:val="0"/>
            <w:autoSpaceDN w:val="0"/>
            <w:adjustRightInd w:val="0"/>
            <w:ind w:left="1845" w:hanging="360"/>
            <w:jc w:val="both"/>
          </w:pPr>
        </w:pPrChange>
      </w:pPr>
      <w:r>
        <w:rPr>
          <w:rFonts w:ascii="Arial Narrow" w:hAnsi="Arial Narrow" w:cs="Arial"/>
          <w:i/>
          <w:iCs/>
        </w:rPr>
        <w:t>La recepción satisfactoria de los bienes</w:t>
      </w:r>
    </w:p>
    <w:p w14:paraId="7B0EBF69" w14:textId="4AD9AF59" w:rsidR="00102164" w:rsidRDefault="00102164">
      <w:pPr>
        <w:pStyle w:val="Prrafodelista"/>
        <w:numPr>
          <w:ilvl w:val="0"/>
          <w:numId w:val="47"/>
        </w:numPr>
        <w:tabs>
          <w:tab w:val="left" w:pos="142"/>
          <w:tab w:val="left" w:pos="1276"/>
        </w:tabs>
        <w:autoSpaceDE w:val="0"/>
        <w:autoSpaceDN w:val="0"/>
        <w:adjustRightInd w:val="0"/>
        <w:spacing w:line="240" w:lineRule="auto"/>
        <w:jc w:val="both"/>
        <w:rPr>
          <w:rFonts w:ascii="Arial Narrow" w:hAnsi="Arial Narrow" w:cs="Arial"/>
          <w:i/>
          <w:iCs/>
        </w:rPr>
        <w:pPrChange w:id="2358" w:author="Usuario de Windows" w:date="2023-03-22T12:32:00Z">
          <w:pPr>
            <w:pStyle w:val="Prrafodelista"/>
            <w:numPr>
              <w:numId w:val="47"/>
            </w:numPr>
            <w:tabs>
              <w:tab w:val="left" w:pos="142"/>
              <w:tab w:val="left" w:pos="1276"/>
            </w:tabs>
            <w:autoSpaceDE w:val="0"/>
            <w:autoSpaceDN w:val="0"/>
            <w:adjustRightInd w:val="0"/>
            <w:ind w:left="1845" w:hanging="360"/>
            <w:jc w:val="both"/>
          </w:pPr>
        </w:pPrChange>
      </w:pPr>
      <w:r>
        <w:rPr>
          <w:rFonts w:ascii="Arial Narrow" w:hAnsi="Arial Narrow" w:cs="Arial"/>
          <w:i/>
          <w:iCs/>
        </w:rPr>
        <w:t>La prestación satisfactoria de los servicios</w:t>
      </w:r>
    </w:p>
    <w:p w14:paraId="14679669" w14:textId="614F9619" w:rsidR="00102164" w:rsidRDefault="00102164">
      <w:pPr>
        <w:pStyle w:val="Prrafodelista"/>
        <w:numPr>
          <w:ilvl w:val="0"/>
          <w:numId w:val="47"/>
        </w:numPr>
        <w:tabs>
          <w:tab w:val="left" w:pos="142"/>
          <w:tab w:val="left" w:pos="1276"/>
        </w:tabs>
        <w:autoSpaceDE w:val="0"/>
        <w:autoSpaceDN w:val="0"/>
        <w:adjustRightInd w:val="0"/>
        <w:spacing w:line="240" w:lineRule="auto"/>
        <w:jc w:val="both"/>
        <w:rPr>
          <w:rFonts w:ascii="Arial Narrow" w:hAnsi="Arial Narrow" w:cs="Arial"/>
          <w:i/>
          <w:iCs/>
        </w:rPr>
        <w:pPrChange w:id="2359" w:author="Usuario de Windows" w:date="2023-03-22T12:32:00Z">
          <w:pPr>
            <w:pStyle w:val="Prrafodelista"/>
            <w:numPr>
              <w:numId w:val="47"/>
            </w:numPr>
            <w:tabs>
              <w:tab w:val="left" w:pos="142"/>
              <w:tab w:val="left" w:pos="1276"/>
            </w:tabs>
            <w:autoSpaceDE w:val="0"/>
            <w:autoSpaceDN w:val="0"/>
            <w:adjustRightInd w:val="0"/>
            <w:ind w:left="1845" w:hanging="360"/>
            <w:jc w:val="both"/>
          </w:pPr>
        </w:pPrChange>
      </w:pPr>
      <w:r>
        <w:rPr>
          <w:rFonts w:ascii="Arial Narrow" w:hAnsi="Arial Narrow" w:cs="Arial"/>
          <w:i/>
          <w:iCs/>
        </w:rPr>
        <w:t>El cumplimiento de los términos contractuales en los casos que contemplan adelantos pagos contra entrega o entregas periódicas de las prestaciones en la oportunidad u oportunidades establecidas en las bases o en el contrato;</w:t>
      </w:r>
    </w:p>
    <w:p w14:paraId="5A52FFD3" w14:textId="213A01BD" w:rsidR="00102164" w:rsidRPr="00AA5312" w:rsidRDefault="00102164">
      <w:pPr>
        <w:tabs>
          <w:tab w:val="left" w:pos="142"/>
          <w:tab w:val="left" w:pos="1276"/>
        </w:tabs>
        <w:autoSpaceDE w:val="0"/>
        <w:autoSpaceDN w:val="0"/>
        <w:adjustRightInd w:val="0"/>
        <w:ind w:left="1485"/>
        <w:jc w:val="both"/>
        <w:rPr>
          <w:rFonts w:ascii="Arial Narrow" w:hAnsi="Arial Narrow" w:cs="Arial"/>
          <w:i/>
          <w:iCs/>
          <w:sz w:val="22"/>
        </w:rPr>
      </w:pPr>
      <w:r w:rsidRPr="00AA5312">
        <w:rPr>
          <w:rFonts w:ascii="Arial Narrow" w:hAnsi="Arial Narrow" w:cs="Arial"/>
          <w:i/>
          <w:iCs/>
          <w:sz w:val="22"/>
        </w:rPr>
        <w:t>9.2 El Gasto Devengado es registrado afectando en forma definitiva la Especifica de Gastos Comprometido, con lo cual queda reconocida la obligación de pago”.</w:t>
      </w:r>
    </w:p>
    <w:p w14:paraId="4961647C" w14:textId="3858C50F" w:rsidR="00102164" w:rsidRDefault="00102164">
      <w:pPr>
        <w:tabs>
          <w:tab w:val="left" w:pos="142"/>
          <w:tab w:val="left" w:pos="1276"/>
        </w:tabs>
        <w:autoSpaceDE w:val="0"/>
        <w:autoSpaceDN w:val="0"/>
        <w:adjustRightInd w:val="0"/>
        <w:ind w:left="1485"/>
        <w:jc w:val="both"/>
        <w:rPr>
          <w:rFonts w:ascii="Arial Narrow" w:hAnsi="Arial Narrow" w:cs="Arial"/>
          <w:i/>
          <w:iCs/>
        </w:rPr>
      </w:pPr>
    </w:p>
    <w:p w14:paraId="408CAC63" w14:textId="15734972" w:rsidR="00102164" w:rsidRDefault="004C0389">
      <w:pPr>
        <w:tabs>
          <w:tab w:val="left" w:pos="142"/>
          <w:tab w:val="left" w:pos="1276"/>
        </w:tabs>
        <w:autoSpaceDE w:val="0"/>
        <w:autoSpaceDN w:val="0"/>
        <w:adjustRightInd w:val="0"/>
        <w:ind w:left="1560"/>
        <w:jc w:val="both"/>
        <w:rPr>
          <w:rFonts w:ascii="Arial Narrow" w:hAnsi="Arial Narrow" w:cs="Arial"/>
          <w:b/>
          <w:bCs/>
          <w:i/>
          <w:iCs/>
          <w:sz w:val="22"/>
          <w:szCs w:val="22"/>
        </w:rPr>
      </w:pPr>
      <w:r w:rsidRPr="004C0389">
        <w:rPr>
          <w:rFonts w:ascii="Arial Narrow" w:hAnsi="Arial Narrow" w:cs="Arial"/>
          <w:b/>
          <w:bCs/>
          <w:i/>
          <w:iCs/>
          <w:sz w:val="22"/>
          <w:szCs w:val="22"/>
        </w:rPr>
        <w:t xml:space="preserve">Artículo </w:t>
      </w:r>
      <w:r>
        <w:rPr>
          <w:rFonts w:ascii="Arial Narrow" w:hAnsi="Arial Narrow" w:cs="Arial"/>
          <w:b/>
          <w:bCs/>
          <w:i/>
          <w:iCs/>
          <w:sz w:val="22"/>
          <w:szCs w:val="22"/>
        </w:rPr>
        <w:t>13</w:t>
      </w:r>
      <w:ins w:id="2360" w:author="Usuario de Windows" w:date="2023-03-23T12:14:00Z">
        <w:r w:rsidR="005E2A26">
          <w:rPr>
            <w:rFonts w:ascii="Arial Narrow" w:hAnsi="Arial Narrow" w:cs="Arial"/>
            <w:b/>
            <w:bCs/>
            <w:i/>
            <w:iCs/>
            <w:sz w:val="22"/>
            <w:szCs w:val="22"/>
          </w:rPr>
          <w:t>°</w:t>
        </w:r>
      </w:ins>
      <w:r w:rsidRPr="004C0389">
        <w:rPr>
          <w:rFonts w:ascii="Arial Narrow" w:hAnsi="Arial Narrow" w:cs="Arial"/>
          <w:b/>
          <w:bCs/>
          <w:i/>
          <w:iCs/>
          <w:sz w:val="22"/>
          <w:szCs w:val="22"/>
        </w:rPr>
        <w:t xml:space="preserve">. </w:t>
      </w:r>
      <w:r>
        <w:rPr>
          <w:rFonts w:ascii="Arial Narrow" w:hAnsi="Arial Narrow" w:cs="Arial"/>
          <w:b/>
          <w:bCs/>
          <w:i/>
          <w:iCs/>
          <w:sz w:val="22"/>
          <w:szCs w:val="22"/>
        </w:rPr>
        <w:t>Autorización del devengado y oportunidad para la presentación de documentos para proceso de pagos</w:t>
      </w:r>
    </w:p>
    <w:p w14:paraId="16C1E907" w14:textId="2815822B" w:rsidR="00F93A8B" w:rsidRDefault="00F93A8B">
      <w:pPr>
        <w:tabs>
          <w:tab w:val="left" w:pos="142"/>
          <w:tab w:val="left" w:pos="1276"/>
        </w:tabs>
        <w:autoSpaceDE w:val="0"/>
        <w:autoSpaceDN w:val="0"/>
        <w:adjustRightInd w:val="0"/>
        <w:ind w:left="1560"/>
        <w:jc w:val="both"/>
        <w:rPr>
          <w:rFonts w:ascii="Arial Narrow" w:hAnsi="Arial Narrow" w:cs="Arial"/>
          <w:b/>
          <w:bCs/>
          <w:i/>
          <w:iCs/>
          <w:sz w:val="22"/>
          <w:szCs w:val="22"/>
        </w:rPr>
      </w:pPr>
    </w:p>
    <w:p w14:paraId="5C2F702E" w14:textId="04889836" w:rsidR="00F93A8B" w:rsidRDefault="00F93A8B">
      <w:pPr>
        <w:tabs>
          <w:tab w:val="left" w:pos="142"/>
          <w:tab w:val="left" w:pos="1276"/>
        </w:tabs>
        <w:autoSpaceDE w:val="0"/>
        <w:autoSpaceDN w:val="0"/>
        <w:adjustRightInd w:val="0"/>
        <w:ind w:left="1560"/>
        <w:jc w:val="both"/>
        <w:rPr>
          <w:rFonts w:ascii="Arial Narrow" w:hAnsi="Arial Narrow" w:cs="Arial"/>
          <w:i/>
          <w:iCs/>
          <w:sz w:val="22"/>
          <w:szCs w:val="22"/>
        </w:rPr>
      </w:pPr>
      <w:r>
        <w:rPr>
          <w:rFonts w:ascii="Arial Narrow" w:hAnsi="Arial Narrow" w:cs="Arial"/>
          <w:i/>
          <w:iCs/>
          <w:sz w:val="22"/>
          <w:szCs w:val="22"/>
        </w:rPr>
        <w:t>“13.1 La autorización de los devengados o quien haga sus veces debe:</w:t>
      </w:r>
    </w:p>
    <w:p w14:paraId="0BB44827" w14:textId="55B54C33" w:rsidR="00F93A8B" w:rsidRDefault="00F93A8B">
      <w:pPr>
        <w:pStyle w:val="Prrafodelista"/>
        <w:numPr>
          <w:ilvl w:val="0"/>
          <w:numId w:val="48"/>
        </w:numPr>
        <w:tabs>
          <w:tab w:val="left" w:pos="142"/>
          <w:tab w:val="left" w:pos="1276"/>
        </w:tabs>
        <w:autoSpaceDE w:val="0"/>
        <w:autoSpaceDN w:val="0"/>
        <w:adjustRightInd w:val="0"/>
        <w:spacing w:line="240" w:lineRule="auto"/>
        <w:jc w:val="both"/>
        <w:rPr>
          <w:rFonts w:ascii="Arial Narrow" w:hAnsi="Arial Narrow" w:cs="Arial"/>
          <w:i/>
          <w:iCs/>
        </w:rPr>
        <w:pPrChange w:id="2361" w:author="Usuario de Windows" w:date="2023-03-22T12:32:00Z">
          <w:pPr>
            <w:pStyle w:val="Prrafodelista"/>
            <w:numPr>
              <w:numId w:val="48"/>
            </w:numPr>
            <w:tabs>
              <w:tab w:val="left" w:pos="142"/>
              <w:tab w:val="left" w:pos="1276"/>
            </w:tabs>
            <w:autoSpaceDE w:val="0"/>
            <w:autoSpaceDN w:val="0"/>
            <w:adjustRightInd w:val="0"/>
            <w:ind w:left="1920" w:hanging="360"/>
            <w:jc w:val="both"/>
          </w:pPr>
        </w:pPrChange>
      </w:pPr>
      <w:r>
        <w:rPr>
          <w:rFonts w:ascii="Arial Narrow" w:hAnsi="Arial Narrow" w:cs="Arial"/>
          <w:i/>
          <w:iCs/>
        </w:rPr>
        <w:t>Establecer los procedimientos necesarios para efectuar una eficiente programación de sus gastos.</w:t>
      </w:r>
    </w:p>
    <w:p w14:paraId="191196E3" w14:textId="77777777" w:rsidR="00F93A8B" w:rsidRDefault="00F93A8B">
      <w:pPr>
        <w:pStyle w:val="Prrafodelista"/>
        <w:numPr>
          <w:ilvl w:val="0"/>
          <w:numId w:val="48"/>
        </w:numPr>
        <w:tabs>
          <w:tab w:val="left" w:pos="142"/>
          <w:tab w:val="left" w:pos="1276"/>
        </w:tabs>
        <w:autoSpaceDE w:val="0"/>
        <w:autoSpaceDN w:val="0"/>
        <w:adjustRightInd w:val="0"/>
        <w:spacing w:line="240" w:lineRule="auto"/>
        <w:jc w:val="both"/>
        <w:rPr>
          <w:rFonts w:ascii="Arial Narrow" w:hAnsi="Arial Narrow" w:cs="Arial"/>
          <w:i/>
          <w:iCs/>
        </w:rPr>
        <w:pPrChange w:id="2362" w:author="Usuario de Windows" w:date="2023-03-22T12:32:00Z">
          <w:pPr>
            <w:pStyle w:val="Prrafodelista"/>
            <w:numPr>
              <w:numId w:val="48"/>
            </w:numPr>
            <w:tabs>
              <w:tab w:val="left" w:pos="142"/>
              <w:tab w:val="left" w:pos="1276"/>
            </w:tabs>
            <w:autoSpaceDE w:val="0"/>
            <w:autoSpaceDN w:val="0"/>
            <w:adjustRightInd w:val="0"/>
            <w:ind w:left="1920" w:hanging="360"/>
            <w:jc w:val="both"/>
          </w:pPr>
        </w:pPrChange>
      </w:pPr>
      <w:r>
        <w:rPr>
          <w:rFonts w:ascii="Arial Narrow" w:hAnsi="Arial Narrow" w:cs="Arial"/>
          <w:i/>
          <w:iCs/>
        </w:rPr>
        <w:t>Asegurar la oportuna y adecuada elaboración de la documentación necesaria para que se proceda al pago de las obligaciones.</w:t>
      </w:r>
    </w:p>
    <w:p w14:paraId="0743FA2E" w14:textId="4BD178A8" w:rsidR="00F93A8B" w:rsidRDefault="00F93A8B">
      <w:pPr>
        <w:pStyle w:val="Prrafodelista"/>
        <w:numPr>
          <w:ilvl w:val="0"/>
          <w:numId w:val="48"/>
        </w:numPr>
        <w:tabs>
          <w:tab w:val="left" w:pos="142"/>
          <w:tab w:val="left" w:pos="1276"/>
        </w:tabs>
        <w:autoSpaceDE w:val="0"/>
        <w:autoSpaceDN w:val="0"/>
        <w:adjustRightInd w:val="0"/>
        <w:spacing w:line="240" w:lineRule="auto"/>
        <w:jc w:val="both"/>
        <w:rPr>
          <w:rFonts w:ascii="Arial Narrow" w:hAnsi="Arial Narrow" w:cs="Arial"/>
          <w:i/>
          <w:iCs/>
        </w:rPr>
        <w:pPrChange w:id="2363" w:author="Usuario de Windows" w:date="2023-03-22T12:32:00Z">
          <w:pPr>
            <w:pStyle w:val="Prrafodelista"/>
            <w:numPr>
              <w:numId w:val="48"/>
            </w:numPr>
            <w:tabs>
              <w:tab w:val="left" w:pos="142"/>
              <w:tab w:val="left" w:pos="1276"/>
            </w:tabs>
            <w:autoSpaceDE w:val="0"/>
            <w:autoSpaceDN w:val="0"/>
            <w:adjustRightInd w:val="0"/>
            <w:ind w:left="1920" w:hanging="360"/>
            <w:jc w:val="both"/>
          </w:pPr>
        </w:pPrChange>
      </w:pPr>
      <w:r>
        <w:rPr>
          <w:rFonts w:ascii="Arial Narrow" w:hAnsi="Arial Narrow" w:cs="Arial"/>
          <w:i/>
          <w:iCs/>
        </w:rPr>
        <w:t xml:space="preserve">Impartir </w:t>
      </w:r>
      <w:r w:rsidR="003E03AC">
        <w:rPr>
          <w:rFonts w:ascii="Arial Narrow" w:hAnsi="Arial Narrow" w:cs="Arial"/>
          <w:i/>
          <w:iCs/>
        </w:rPr>
        <w:t>la directiva necesaria</w:t>
      </w:r>
      <w:r>
        <w:rPr>
          <w:rFonts w:ascii="Arial Narrow" w:hAnsi="Arial Narrow" w:cs="Arial"/>
          <w:i/>
          <w:iCs/>
        </w:rPr>
        <w:t xml:space="preserve"> a las oficinas relacionadas con la formalización del Gastos Devengado, tales como Logística y Personal o a aquellas que hagan sus veces, para que cumplan con la presentación de los documentos a la Oficina de Tesorería con la suficiente anticipación a las fechas previstas para la oportuna y adecuada atención del pago </w:t>
      </w:r>
      <w:r w:rsidR="00D61DC9">
        <w:rPr>
          <w:rFonts w:ascii="Arial Narrow" w:hAnsi="Arial Narrow" w:cs="Arial"/>
          <w:i/>
          <w:iCs/>
        </w:rPr>
        <w:t>correspondiente</w:t>
      </w:r>
      <w:r>
        <w:rPr>
          <w:rFonts w:ascii="Arial Narrow" w:hAnsi="Arial Narrow" w:cs="Arial"/>
          <w:i/>
          <w:iCs/>
        </w:rPr>
        <w:t>”</w:t>
      </w:r>
      <w:r w:rsidR="00D61DC9">
        <w:rPr>
          <w:rFonts w:ascii="Arial Narrow" w:hAnsi="Arial Narrow" w:cs="Arial"/>
          <w:i/>
          <w:iCs/>
        </w:rPr>
        <w:t>.</w:t>
      </w:r>
    </w:p>
    <w:p w14:paraId="440522D2" w14:textId="427CDE8C" w:rsidR="0008642E" w:rsidRDefault="00D61DC9">
      <w:pPr>
        <w:tabs>
          <w:tab w:val="left" w:pos="142"/>
          <w:tab w:val="left" w:pos="1276"/>
        </w:tabs>
        <w:autoSpaceDE w:val="0"/>
        <w:autoSpaceDN w:val="0"/>
        <w:adjustRightInd w:val="0"/>
        <w:ind w:left="709"/>
        <w:jc w:val="both"/>
        <w:rPr>
          <w:ins w:id="2364" w:author="Usuario de Windows" w:date="2023-03-23T11:40:00Z"/>
          <w:rFonts w:ascii="Arial Narrow" w:hAnsi="Arial Narrow" w:cs="Arial"/>
          <w:sz w:val="22"/>
          <w:szCs w:val="22"/>
        </w:rPr>
        <w:pPrChange w:id="2365" w:author="Usuario de Windows" w:date="2023-03-23T11:40:00Z">
          <w:pPr>
            <w:tabs>
              <w:tab w:val="left" w:pos="142"/>
              <w:tab w:val="left" w:pos="1276"/>
            </w:tabs>
            <w:autoSpaceDE w:val="0"/>
            <w:autoSpaceDN w:val="0"/>
            <w:adjustRightInd w:val="0"/>
            <w:ind w:left="993"/>
            <w:jc w:val="both"/>
          </w:pPr>
        </w:pPrChange>
      </w:pPr>
      <w:r w:rsidRPr="00D840BF">
        <w:rPr>
          <w:rFonts w:ascii="Arial Narrow" w:hAnsi="Arial Narrow" w:cs="Arial"/>
          <w:sz w:val="22"/>
          <w:szCs w:val="22"/>
        </w:rPr>
        <w:t xml:space="preserve">La situación </w:t>
      </w:r>
      <w:r w:rsidR="00C653CD">
        <w:rPr>
          <w:rFonts w:ascii="Arial Narrow" w:hAnsi="Arial Narrow" w:cs="Arial"/>
          <w:sz w:val="22"/>
          <w:szCs w:val="22"/>
        </w:rPr>
        <w:t xml:space="preserve">expuesta </w:t>
      </w:r>
      <w:ins w:id="2366" w:author="Usuario de Windows" w:date="2023-03-23T11:40:00Z">
        <w:r w:rsidR="0008642E">
          <w:rPr>
            <w:rFonts w:ascii="Arial Narrow" w:hAnsi="Arial Narrow" w:cs="Arial"/>
            <w:sz w:val="22"/>
            <w:szCs w:val="22"/>
          </w:rPr>
          <w:t>puede originar el pago a los proveedores sin cumplir sus obligaciones contractuales en perjuicio de la Entidad</w:t>
        </w:r>
      </w:ins>
      <w:ins w:id="2367" w:author="Usuario de Windows" w:date="2023-03-23T11:41:00Z">
        <w:r w:rsidR="0008642E">
          <w:rPr>
            <w:rFonts w:ascii="Arial Narrow" w:hAnsi="Arial Narrow" w:cs="Arial"/>
            <w:sz w:val="22"/>
            <w:szCs w:val="22"/>
          </w:rPr>
          <w:t>; así como</w:t>
        </w:r>
      </w:ins>
      <w:ins w:id="2368" w:author="Usuario de Windows" w:date="2023-03-23T11:40:00Z">
        <w:r w:rsidR="0008642E">
          <w:rPr>
            <w:rFonts w:ascii="Arial Narrow" w:hAnsi="Arial Narrow" w:cs="Arial"/>
            <w:sz w:val="22"/>
            <w:szCs w:val="22"/>
          </w:rPr>
          <w:t>, retrasos injustificados en la entrega de bienes y servicios y no se aplique penalidades respectivas.</w:t>
        </w:r>
      </w:ins>
    </w:p>
    <w:p w14:paraId="5B8CF836" w14:textId="77777777" w:rsidR="00D92B09" w:rsidRDefault="00D92B09">
      <w:pPr>
        <w:tabs>
          <w:tab w:val="left" w:pos="142"/>
          <w:tab w:val="left" w:pos="1276"/>
        </w:tabs>
        <w:autoSpaceDE w:val="0"/>
        <w:autoSpaceDN w:val="0"/>
        <w:adjustRightInd w:val="0"/>
        <w:ind w:left="709"/>
        <w:jc w:val="both"/>
        <w:rPr>
          <w:ins w:id="2369" w:author="Usuario de Windows" w:date="2023-03-23T11:40:00Z"/>
          <w:rFonts w:ascii="Arial Narrow" w:hAnsi="Arial Narrow" w:cs="Arial"/>
          <w:sz w:val="22"/>
          <w:szCs w:val="22"/>
        </w:rPr>
      </w:pPr>
    </w:p>
    <w:p w14:paraId="6E372795" w14:textId="52B77BF5" w:rsidR="00D61DC9" w:rsidDel="0008642E" w:rsidRDefault="00330998">
      <w:pPr>
        <w:tabs>
          <w:tab w:val="left" w:pos="142"/>
          <w:tab w:val="left" w:pos="1276"/>
        </w:tabs>
        <w:autoSpaceDE w:val="0"/>
        <w:autoSpaceDN w:val="0"/>
        <w:adjustRightInd w:val="0"/>
        <w:ind w:left="709"/>
        <w:jc w:val="both"/>
        <w:rPr>
          <w:del w:id="2370" w:author="Usuario de Windows" w:date="2023-03-23T11:41:00Z"/>
          <w:rFonts w:ascii="Arial Narrow" w:hAnsi="Arial Narrow" w:cs="Arial"/>
          <w:sz w:val="22"/>
          <w:szCs w:val="22"/>
        </w:rPr>
      </w:pPr>
      <w:del w:id="2371" w:author="Usuario de Windows" w:date="2023-03-23T11:41:00Z">
        <w:r w:rsidDel="0008642E">
          <w:rPr>
            <w:rFonts w:ascii="Arial Narrow" w:hAnsi="Arial Narrow" w:cs="Arial"/>
            <w:sz w:val="22"/>
            <w:szCs w:val="22"/>
          </w:rPr>
          <w:delText>de</w:delText>
        </w:r>
        <w:r w:rsidR="00C653CD" w:rsidDel="0008642E">
          <w:rPr>
            <w:rFonts w:ascii="Arial Narrow" w:hAnsi="Arial Narrow" w:cs="Arial"/>
            <w:sz w:val="22"/>
            <w:szCs w:val="22"/>
          </w:rPr>
          <w:delText xml:space="preserve"> registrar la fase del devengado en el SIAF-SP, </w:delText>
        </w:r>
        <w:r w:rsidDel="0008642E">
          <w:rPr>
            <w:rFonts w:ascii="Arial Narrow" w:hAnsi="Arial Narrow" w:cs="Arial"/>
            <w:sz w:val="22"/>
            <w:szCs w:val="22"/>
          </w:rPr>
          <w:delText xml:space="preserve">sin que este </w:delText>
        </w:r>
        <w:r w:rsidR="00C653CD" w:rsidDel="0008642E">
          <w:rPr>
            <w:rFonts w:ascii="Arial Narrow" w:hAnsi="Arial Narrow" w:cs="Arial"/>
            <w:sz w:val="22"/>
            <w:szCs w:val="22"/>
          </w:rPr>
          <w:delText xml:space="preserve">cuente con el total de la documentación </w:delText>
        </w:r>
        <w:r w:rsidR="003E03AC" w:rsidDel="0008642E">
          <w:rPr>
            <w:rFonts w:ascii="Arial Narrow" w:hAnsi="Arial Narrow" w:cs="Arial"/>
            <w:sz w:val="22"/>
            <w:szCs w:val="22"/>
          </w:rPr>
          <w:delText>sustentantoria</w:delText>
        </w:r>
        <w:r w:rsidR="00C653CD" w:rsidDel="0008642E">
          <w:rPr>
            <w:rFonts w:ascii="Arial Narrow" w:hAnsi="Arial Narrow" w:cs="Arial"/>
            <w:sz w:val="22"/>
            <w:szCs w:val="22"/>
          </w:rPr>
          <w:delText xml:space="preserve"> correspondiente </w:delText>
        </w:r>
        <w:r w:rsidR="00960795" w:rsidDel="0008642E">
          <w:rPr>
            <w:rFonts w:ascii="Arial Narrow" w:hAnsi="Arial Narrow" w:cs="Arial"/>
            <w:sz w:val="22"/>
            <w:szCs w:val="22"/>
          </w:rPr>
          <w:delText>que acredite la recepción satisfactoria de los bienes, podría generar el riesgo de incumplimiento de los objetivos institucionales, afectando los intereses económicos de la Entidad e incluso los proveedores pueden efectuar acciones legales y por ende se origine contingencias económicas a la Entidad.</w:delText>
        </w:r>
        <w:r w:rsidR="00C653CD" w:rsidDel="0008642E">
          <w:rPr>
            <w:rFonts w:ascii="Arial Narrow" w:hAnsi="Arial Narrow" w:cs="Arial"/>
            <w:sz w:val="22"/>
            <w:szCs w:val="22"/>
          </w:rPr>
          <w:delText xml:space="preserve"> </w:delText>
        </w:r>
        <w:bookmarkStart w:id="2372" w:name="_Toc130468187"/>
        <w:bookmarkStart w:id="2373" w:name="_Toc130472988"/>
        <w:bookmarkStart w:id="2374" w:name="_Toc130480998"/>
        <w:bookmarkStart w:id="2375" w:name="_Toc130481071"/>
        <w:bookmarkStart w:id="2376" w:name="_Toc130481144"/>
        <w:bookmarkStart w:id="2377" w:name="_Toc130481217"/>
        <w:bookmarkStart w:id="2378" w:name="_Toc130481290"/>
        <w:bookmarkStart w:id="2379" w:name="_Toc130481363"/>
        <w:bookmarkStart w:id="2380" w:name="_Toc130481430"/>
        <w:bookmarkStart w:id="2381" w:name="_Toc130481503"/>
        <w:bookmarkStart w:id="2382" w:name="_Toc130481710"/>
        <w:bookmarkStart w:id="2383" w:name="_Toc130483002"/>
        <w:bookmarkEnd w:id="2372"/>
        <w:bookmarkEnd w:id="2373"/>
        <w:bookmarkEnd w:id="2374"/>
        <w:bookmarkEnd w:id="2375"/>
        <w:bookmarkEnd w:id="2376"/>
        <w:bookmarkEnd w:id="2377"/>
        <w:bookmarkEnd w:id="2378"/>
        <w:bookmarkEnd w:id="2379"/>
        <w:bookmarkEnd w:id="2380"/>
        <w:bookmarkEnd w:id="2381"/>
        <w:bookmarkEnd w:id="2382"/>
        <w:bookmarkEnd w:id="2383"/>
      </w:del>
    </w:p>
    <w:p w14:paraId="75147913" w14:textId="4B727574" w:rsidR="00633930" w:rsidDel="0008642E" w:rsidRDefault="00633930">
      <w:pPr>
        <w:tabs>
          <w:tab w:val="left" w:pos="142"/>
          <w:tab w:val="left" w:pos="1276"/>
        </w:tabs>
        <w:autoSpaceDE w:val="0"/>
        <w:autoSpaceDN w:val="0"/>
        <w:adjustRightInd w:val="0"/>
        <w:ind w:left="709"/>
        <w:jc w:val="both"/>
        <w:rPr>
          <w:del w:id="2384" w:author="Usuario de Windows" w:date="2023-03-23T11:42:00Z"/>
          <w:rFonts w:ascii="Arial Narrow" w:hAnsi="Arial Narrow" w:cs="Arial"/>
          <w:sz w:val="22"/>
          <w:szCs w:val="22"/>
        </w:rPr>
      </w:pPr>
      <w:bookmarkStart w:id="2385" w:name="_Toc130468188"/>
      <w:bookmarkStart w:id="2386" w:name="_Toc130472989"/>
      <w:bookmarkStart w:id="2387" w:name="_Toc130480999"/>
      <w:bookmarkStart w:id="2388" w:name="_Toc130481072"/>
      <w:bookmarkStart w:id="2389" w:name="_Toc130481145"/>
      <w:bookmarkStart w:id="2390" w:name="_Toc130481218"/>
      <w:bookmarkStart w:id="2391" w:name="_Toc130481291"/>
      <w:bookmarkStart w:id="2392" w:name="_Toc130481364"/>
      <w:bookmarkStart w:id="2393" w:name="_Toc130481431"/>
      <w:bookmarkStart w:id="2394" w:name="_Toc130481504"/>
      <w:bookmarkStart w:id="2395" w:name="_Toc130481711"/>
      <w:bookmarkStart w:id="2396" w:name="_Toc130483003"/>
      <w:bookmarkEnd w:id="2385"/>
      <w:bookmarkEnd w:id="2386"/>
      <w:bookmarkEnd w:id="2387"/>
      <w:bookmarkEnd w:id="2388"/>
      <w:bookmarkEnd w:id="2389"/>
      <w:bookmarkEnd w:id="2390"/>
      <w:bookmarkEnd w:id="2391"/>
      <w:bookmarkEnd w:id="2392"/>
      <w:bookmarkEnd w:id="2393"/>
      <w:bookmarkEnd w:id="2394"/>
      <w:bookmarkEnd w:id="2395"/>
      <w:bookmarkEnd w:id="2396"/>
    </w:p>
    <w:p w14:paraId="188CE57C" w14:textId="7A991611" w:rsidR="00056E22" w:rsidRPr="00113FB2" w:rsidDel="0008642E" w:rsidRDefault="00056E22">
      <w:pPr>
        <w:pStyle w:val="Prrafodelista"/>
        <w:numPr>
          <w:ilvl w:val="0"/>
          <w:numId w:val="49"/>
        </w:numPr>
        <w:tabs>
          <w:tab w:val="left" w:pos="142"/>
          <w:tab w:val="left" w:pos="709"/>
        </w:tabs>
        <w:autoSpaceDE w:val="0"/>
        <w:autoSpaceDN w:val="0"/>
        <w:adjustRightInd w:val="0"/>
        <w:spacing w:after="0" w:line="240" w:lineRule="auto"/>
        <w:ind w:left="993"/>
        <w:jc w:val="both"/>
        <w:rPr>
          <w:del w:id="2397" w:author="Usuario de Windows" w:date="2023-03-23T11:42:00Z"/>
          <w:rFonts w:ascii="Arial Narrow" w:hAnsi="Arial Narrow" w:cs="Arial"/>
          <w:b/>
          <w:bCs/>
        </w:rPr>
      </w:pPr>
      <w:del w:id="2398" w:author="Usuario de Windows" w:date="2023-03-23T11:42:00Z">
        <w:r w:rsidRPr="00113FB2" w:rsidDel="0008642E">
          <w:rPr>
            <w:rFonts w:ascii="Arial Narrow" w:hAnsi="Arial Narrow" w:cs="Arial"/>
            <w:b/>
            <w:bCs/>
          </w:rPr>
          <w:delText>ESPECIFICACIONES TÉCNICAS IMPRECISAS LO QUE PUEDE LLEVAR A UNA ADQUISICIÓN DEL BIEN QUE NO CUMPLA CON EL OBJETIVO O FINALIDAD PUBLICA Y POSIBLE INCUMPLIMIENTO CON LO DISPUESTO EN EL CAPÍTULO II ACTUACIONES PREPARATORIAS, ARTICULO 16. REQUERIMIENTO DE LEY 30225 Y EL REGLAMENTO DE CONTRATACIONES CON EL ESTADO.</w:delText>
        </w:r>
        <w:bookmarkStart w:id="2399" w:name="_Toc130468189"/>
        <w:bookmarkStart w:id="2400" w:name="_Toc130472990"/>
        <w:bookmarkStart w:id="2401" w:name="_Toc130481000"/>
        <w:bookmarkStart w:id="2402" w:name="_Toc130481073"/>
        <w:bookmarkStart w:id="2403" w:name="_Toc130481146"/>
        <w:bookmarkStart w:id="2404" w:name="_Toc130481219"/>
        <w:bookmarkStart w:id="2405" w:name="_Toc130481292"/>
        <w:bookmarkStart w:id="2406" w:name="_Toc130481365"/>
        <w:bookmarkStart w:id="2407" w:name="_Toc130481432"/>
        <w:bookmarkStart w:id="2408" w:name="_Toc130481505"/>
        <w:bookmarkStart w:id="2409" w:name="_Toc130481712"/>
        <w:bookmarkStart w:id="2410" w:name="_Toc130483004"/>
        <w:bookmarkEnd w:id="2399"/>
        <w:bookmarkEnd w:id="2400"/>
        <w:bookmarkEnd w:id="2401"/>
        <w:bookmarkEnd w:id="2402"/>
        <w:bookmarkEnd w:id="2403"/>
        <w:bookmarkEnd w:id="2404"/>
        <w:bookmarkEnd w:id="2405"/>
        <w:bookmarkEnd w:id="2406"/>
        <w:bookmarkEnd w:id="2407"/>
        <w:bookmarkEnd w:id="2408"/>
        <w:bookmarkEnd w:id="2409"/>
        <w:bookmarkEnd w:id="2410"/>
      </w:del>
    </w:p>
    <w:p w14:paraId="704C93C8" w14:textId="5DF08AE7" w:rsidR="00056E22" w:rsidRPr="00113FB2" w:rsidDel="0008642E" w:rsidRDefault="00056E22">
      <w:pPr>
        <w:tabs>
          <w:tab w:val="left" w:pos="142"/>
          <w:tab w:val="left" w:pos="1276"/>
        </w:tabs>
        <w:autoSpaceDE w:val="0"/>
        <w:autoSpaceDN w:val="0"/>
        <w:adjustRightInd w:val="0"/>
        <w:jc w:val="both"/>
        <w:rPr>
          <w:del w:id="2411" w:author="Usuario de Windows" w:date="2023-03-23T11:42:00Z"/>
          <w:rFonts w:ascii="Arial Narrow" w:hAnsi="Arial Narrow" w:cs="Arial"/>
        </w:rPr>
      </w:pPr>
      <w:bookmarkStart w:id="2412" w:name="_Toc130468190"/>
      <w:bookmarkStart w:id="2413" w:name="_Toc130472991"/>
      <w:bookmarkStart w:id="2414" w:name="_Toc130481001"/>
      <w:bookmarkStart w:id="2415" w:name="_Toc130481074"/>
      <w:bookmarkStart w:id="2416" w:name="_Toc130481147"/>
      <w:bookmarkStart w:id="2417" w:name="_Toc130481220"/>
      <w:bookmarkStart w:id="2418" w:name="_Toc130481293"/>
      <w:bookmarkStart w:id="2419" w:name="_Toc130481366"/>
      <w:bookmarkStart w:id="2420" w:name="_Toc130481433"/>
      <w:bookmarkStart w:id="2421" w:name="_Toc130481506"/>
      <w:bookmarkStart w:id="2422" w:name="_Toc130481713"/>
      <w:bookmarkStart w:id="2423" w:name="_Toc130483005"/>
      <w:bookmarkEnd w:id="2412"/>
      <w:bookmarkEnd w:id="2413"/>
      <w:bookmarkEnd w:id="2414"/>
      <w:bookmarkEnd w:id="2415"/>
      <w:bookmarkEnd w:id="2416"/>
      <w:bookmarkEnd w:id="2417"/>
      <w:bookmarkEnd w:id="2418"/>
      <w:bookmarkEnd w:id="2419"/>
      <w:bookmarkEnd w:id="2420"/>
      <w:bookmarkEnd w:id="2421"/>
      <w:bookmarkEnd w:id="2422"/>
      <w:bookmarkEnd w:id="2423"/>
    </w:p>
    <w:p w14:paraId="44CE5E06" w14:textId="56E1615A" w:rsidR="00056E22" w:rsidRPr="00113FB2" w:rsidDel="0008642E" w:rsidRDefault="00056E22">
      <w:pPr>
        <w:pStyle w:val="Prrafodelista"/>
        <w:tabs>
          <w:tab w:val="left" w:pos="142"/>
          <w:tab w:val="left" w:pos="1276"/>
        </w:tabs>
        <w:autoSpaceDE w:val="0"/>
        <w:autoSpaceDN w:val="0"/>
        <w:adjustRightInd w:val="0"/>
        <w:spacing w:after="0" w:line="240" w:lineRule="auto"/>
        <w:ind w:left="993"/>
        <w:jc w:val="both"/>
        <w:rPr>
          <w:del w:id="2424" w:author="Usuario de Windows" w:date="2023-03-23T11:42:00Z"/>
          <w:rFonts w:ascii="Arial Narrow" w:hAnsi="Arial Narrow" w:cs="Arial"/>
        </w:rPr>
      </w:pPr>
      <w:del w:id="2425" w:author="Usuario de Windows" w:date="2023-03-23T11:42:00Z">
        <w:r w:rsidRPr="00113FB2" w:rsidDel="0008642E">
          <w:rPr>
            <w:rFonts w:ascii="Arial Narrow" w:hAnsi="Arial Narrow" w:cs="Arial"/>
          </w:rPr>
          <w:delText>En referencia a las bases integradas publicadas el 2/09/2022 en el portal del SEACE, en la página 21 de la adjudicación simplificada as-sm-106-2022-grap-2, se observa las especificaciones técnicas con las que se llevó el proceso en mención. Estas especificaciones técnicas cuentan con la firma y sello del Residente de Proyecto, Asistente Técnico y Supervisor de proyectos sociales se observa:</w:delText>
        </w:r>
        <w:bookmarkStart w:id="2426" w:name="_Toc130468191"/>
        <w:bookmarkStart w:id="2427" w:name="_Toc130472992"/>
        <w:bookmarkStart w:id="2428" w:name="_Toc130481002"/>
        <w:bookmarkStart w:id="2429" w:name="_Toc130481075"/>
        <w:bookmarkStart w:id="2430" w:name="_Toc130481148"/>
        <w:bookmarkStart w:id="2431" w:name="_Toc130481221"/>
        <w:bookmarkStart w:id="2432" w:name="_Toc130481294"/>
        <w:bookmarkStart w:id="2433" w:name="_Toc130481367"/>
        <w:bookmarkStart w:id="2434" w:name="_Toc130481434"/>
        <w:bookmarkStart w:id="2435" w:name="_Toc130481507"/>
        <w:bookmarkStart w:id="2436" w:name="_Toc130481714"/>
        <w:bookmarkStart w:id="2437" w:name="_Toc130483006"/>
        <w:bookmarkEnd w:id="2426"/>
        <w:bookmarkEnd w:id="2427"/>
        <w:bookmarkEnd w:id="2428"/>
        <w:bookmarkEnd w:id="2429"/>
        <w:bookmarkEnd w:id="2430"/>
        <w:bookmarkEnd w:id="2431"/>
        <w:bookmarkEnd w:id="2432"/>
        <w:bookmarkEnd w:id="2433"/>
        <w:bookmarkEnd w:id="2434"/>
        <w:bookmarkEnd w:id="2435"/>
        <w:bookmarkEnd w:id="2436"/>
        <w:bookmarkEnd w:id="2437"/>
      </w:del>
    </w:p>
    <w:p w14:paraId="3BF9DFE0" w14:textId="1F609C3A" w:rsidR="00056E22" w:rsidRPr="00113FB2" w:rsidDel="0008642E" w:rsidRDefault="00056E22">
      <w:pPr>
        <w:pStyle w:val="Prrafodelista"/>
        <w:tabs>
          <w:tab w:val="left" w:pos="142"/>
          <w:tab w:val="left" w:pos="1276"/>
        </w:tabs>
        <w:autoSpaceDE w:val="0"/>
        <w:autoSpaceDN w:val="0"/>
        <w:adjustRightInd w:val="0"/>
        <w:spacing w:after="0" w:line="240" w:lineRule="auto"/>
        <w:ind w:left="993"/>
        <w:jc w:val="both"/>
        <w:rPr>
          <w:del w:id="2438" w:author="Usuario de Windows" w:date="2023-03-23T11:42:00Z"/>
          <w:rFonts w:ascii="Arial Narrow" w:hAnsi="Arial Narrow" w:cs="Arial"/>
        </w:rPr>
      </w:pPr>
      <w:bookmarkStart w:id="2439" w:name="_Toc130468192"/>
      <w:bookmarkStart w:id="2440" w:name="_Toc130472993"/>
      <w:bookmarkStart w:id="2441" w:name="_Toc130481003"/>
      <w:bookmarkStart w:id="2442" w:name="_Toc130481076"/>
      <w:bookmarkStart w:id="2443" w:name="_Toc130481149"/>
      <w:bookmarkStart w:id="2444" w:name="_Toc130481222"/>
      <w:bookmarkStart w:id="2445" w:name="_Toc130481295"/>
      <w:bookmarkStart w:id="2446" w:name="_Toc130481368"/>
      <w:bookmarkStart w:id="2447" w:name="_Toc130481435"/>
      <w:bookmarkStart w:id="2448" w:name="_Toc130481508"/>
      <w:bookmarkStart w:id="2449" w:name="_Toc130481715"/>
      <w:bookmarkStart w:id="2450" w:name="_Toc130483007"/>
      <w:bookmarkEnd w:id="2439"/>
      <w:bookmarkEnd w:id="2440"/>
      <w:bookmarkEnd w:id="2441"/>
      <w:bookmarkEnd w:id="2442"/>
      <w:bookmarkEnd w:id="2443"/>
      <w:bookmarkEnd w:id="2444"/>
      <w:bookmarkEnd w:id="2445"/>
      <w:bookmarkEnd w:id="2446"/>
      <w:bookmarkEnd w:id="2447"/>
      <w:bookmarkEnd w:id="2448"/>
      <w:bookmarkEnd w:id="2449"/>
      <w:bookmarkEnd w:id="2450"/>
    </w:p>
    <w:p w14:paraId="7C0E6A17" w14:textId="7DB383C1" w:rsidR="00056E22" w:rsidRPr="00113FB2" w:rsidDel="0008642E" w:rsidRDefault="00056E22">
      <w:pPr>
        <w:pStyle w:val="Prrafodelista"/>
        <w:tabs>
          <w:tab w:val="left" w:pos="142"/>
          <w:tab w:val="left" w:pos="1276"/>
        </w:tabs>
        <w:autoSpaceDE w:val="0"/>
        <w:autoSpaceDN w:val="0"/>
        <w:adjustRightInd w:val="0"/>
        <w:spacing w:after="0" w:line="240" w:lineRule="auto"/>
        <w:ind w:left="993"/>
        <w:jc w:val="both"/>
        <w:rPr>
          <w:del w:id="2451" w:author="Usuario de Windows" w:date="2023-03-23T11:42:00Z"/>
          <w:rFonts w:ascii="Arial Narrow" w:hAnsi="Arial Narrow" w:cs="Arial"/>
        </w:rPr>
      </w:pPr>
      <w:del w:id="2452" w:author="Usuario de Windows" w:date="2023-03-23T11:42:00Z">
        <w:r w:rsidRPr="00113FB2" w:rsidDel="0008642E">
          <w:rPr>
            <w:rFonts w:ascii="Arial Narrow" w:hAnsi="Arial Narrow" w:cs="Arial"/>
          </w:rPr>
          <w:delText>En el punto primero denominación de la contratación se indica adquisición de gabinete de carga de portátiles de acuerdo a diseño; no se observa que en las especificaciones técnicas publicadas para el proceso de adquisición diseño de referencia, tan solo se colocó una imagen referencial sin cortes que hagan referencia a algún diseño.</w:delText>
        </w:r>
        <w:bookmarkStart w:id="2453" w:name="_Toc130468193"/>
        <w:bookmarkStart w:id="2454" w:name="_Toc130472994"/>
        <w:bookmarkStart w:id="2455" w:name="_Toc130481004"/>
        <w:bookmarkStart w:id="2456" w:name="_Toc130481077"/>
        <w:bookmarkStart w:id="2457" w:name="_Toc130481150"/>
        <w:bookmarkStart w:id="2458" w:name="_Toc130481223"/>
        <w:bookmarkStart w:id="2459" w:name="_Toc130481296"/>
        <w:bookmarkStart w:id="2460" w:name="_Toc130481369"/>
        <w:bookmarkStart w:id="2461" w:name="_Toc130481436"/>
        <w:bookmarkStart w:id="2462" w:name="_Toc130481509"/>
        <w:bookmarkStart w:id="2463" w:name="_Toc130481716"/>
        <w:bookmarkStart w:id="2464" w:name="_Toc130483008"/>
        <w:bookmarkEnd w:id="2453"/>
        <w:bookmarkEnd w:id="2454"/>
        <w:bookmarkEnd w:id="2455"/>
        <w:bookmarkEnd w:id="2456"/>
        <w:bookmarkEnd w:id="2457"/>
        <w:bookmarkEnd w:id="2458"/>
        <w:bookmarkEnd w:id="2459"/>
        <w:bookmarkEnd w:id="2460"/>
        <w:bookmarkEnd w:id="2461"/>
        <w:bookmarkEnd w:id="2462"/>
        <w:bookmarkEnd w:id="2463"/>
        <w:bookmarkEnd w:id="2464"/>
      </w:del>
    </w:p>
    <w:p w14:paraId="5008ECC4" w14:textId="6AD27CCB" w:rsidR="00056E22" w:rsidRPr="00113FB2" w:rsidDel="0008642E" w:rsidRDefault="00056E22">
      <w:pPr>
        <w:pStyle w:val="Prrafodelista"/>
        <w:tabs>
          <w:tab w:val="left" w:pos="142"/>
          <w:tab w:val="left" w:pos="1276"/>
        </w:tabs>
        <w:autoSpaceDE w:val="0"/>
        <w:autoSpaceDN w:val="0"/>
        <w:adjustRightInd w:val="0"/>
        <w:spacing w:after="0" w:line="240" w:lineRule="auto"/>
        <w:ind w:left="993"/>
        <w:jc w:val="both"/>
        <w:rPr>
          <w:del w:id="2465" w:author="Usuario de Windows" w:date="2023-03-23T11:42:00Z"/>
          <w:rFonts w:ascii="Arial Narrow" w:hAnsi="Arial Narrow" w:cs="Arial"/>
        </w:rPr>
      </w:pPr>
      <w:bookmarkStart w:id="2466" w:name="_Toc130468194"/>
      <w:bookmarkStart w:id="2467" w:name="_Toc130472995"/>
      <w:bookmarkStart w:id="2468" w:name="_Toc130481005"/>
      <w:bookmarkStart w:id="2469" w:name="_Toc130481078"/>
      <w:bookmarkStart w:id="2470" w:name="_Toc130481151"/>
      <w:bookmarkStart w:id="2471" w:name="_Toc130481224"/>
      <w:bookmarkStart w:id="2472" w:name="_Toc130481297"/>
      <w:bookmarkStart w:id="2473" w:name="_Toc130481370"/>
      <w:bookmarkStart w:id="2474" w:name="_Toc130481437"/>
      <w:bookmarkStart w:id="2475" w:name="_Toc130481510"/>
      <w:bookmarkStart w:id="2476" w:name="_Toc130481717"/>
      <w:bookmarkStart w:id="2477" w:name="_Toc130483009"/>
      <w:bookmarkEnd w:id="2466"/>
      <w:bookmarkEnd w:id="2467"/>
      <w:bookmarkEnd w:id="2468"/>
      <w:bookmarkEnd w:id="2469"/>
      <w:bookmarkEnd w:id="2470"/>
      <w:bookmarkEnd w:id="2471"/>
      <w:bookmarkEnd w:id="2472"/>
      <w:bookmarkEnd w:id="2473"/>
      <w:bookmarkEnd w:id="2474"/>
      <w:bookmarkEnd w:id="2475"/>
      <w:bookmarkEnd w:id="2476"/>
      <w:bookmarkEnd w:id="2477"/>
    </w:p>
    <w:p w14:paraId="016FF126" w14:textId="3491780F" w:rsidR="00056E22" w:rsidRPr="00113FB2" w:rsidDel="0008642E" w:rsidRDefault="00056E22">
      <w:pPr>
        <w:pStyle w:val="Prrafodelista"/>
        <w:tabs>
          <w:tab w:val="left" w:pos="142"/>
          <w:tab w:val="left" w:pos="1276"/>
        </w:tabs>
        <w:autoSpaceDE w:val="0"/>
        <w:autoSpaceDN w:val="0"/>
        <w:adjustRightInd w:val="0"/>
        <w:spacing w:after="0" w:line="240" w:lineRule="auto"/>
        <w:ind w:left="993"/>
        <w:jc w:val="both"/>
        <w:rPr>
          <w:del w:id="2478" w:author="Usuario de Windows" w:date="2023-03-23T11:42:00Z"/>
          <w:rFonts w:ascii="Arial Narrow" w:hAnsi="Arial Narrow" w:cs="Arial"/>
        </w:rPr>
      </w:pPr>
      <w:del w:id="2479" w:author="Usuario de Windows" w:date="2023-03-23T11:42:00Z">
        <w:r w:rsidRPr="00113FB2" w:rsidDel="0008642E">
          <w:rPr>
            <w:rFonts w:ascii="Arial Narrow" w:hAnsi="Arial Narrow" w:cs="Arial"/>
          </w:rPr>
          <w:delText>En el punto 5. Características técnicas; Certificación se solicita CE-EMC, UL, Proceso de fabricación ISO9001, lo que se entendería que se habría solicitado estas tres características. Por otro lado, en el punto 10. Recepción y conformidad que El Informe de Conformidad será emitido por el coordinador y supervisor del proyecto por el monto total (…) Además del informe el contratista debe de presentar:</w:delText>
        </w:r>
        <w:bookmarkStart w:id="2480" w:name="_Toc130468195"/>
        <w:bookmarkStart w:id="2481" w:name="_Toc130472996"/>
        <w:bookmarkStart w:id="2482" w:name="_Toc130481006"/>
        <w:bookmarkStart w:id="2483" w:name="_Toc130481079"/>
        <w:bookmarkStart w:id="2484" w:name="_Toc130481152"/>
        <w:bookmarkStart w:id="2485" w:name="_Toc130481225"/>
        <w:bookmarkStart w:id="2486" w:name="_Toc130481298"/>
        <w:bookmarkStart w:id="2487" w:name="_Toc130481371"/>
        <w:bookmarkStart w:id="2488" w:name="_Toc130481438"/>
        <w:bookmarkStart w:id="2489" w:name="_Toc130481511"/>
        <w:bookmarkStart w:id="2490" w:name="_Toc130481718"/>
        <w:bookmarkStart w:id="2491" w:name="_Toc130483010"/>
        <w:bookmarkEnd w:id="2480"/>
        <w:bookmarkEnd w:id="2481"/>
        <w:bookmarkEnd w:id="2482"/>
        <w:bookmarkEnd w:id="2483"/>
        <w:bookmarkEnd w:id="2484"/>
        <w:bookmarkEnd w:id="2485"/>
        <w:bookmarkEnd w:id="2486"/>
        <w:bookmarkEnd w:id="2487"/>
        <w:bookmarkEnd w:id="2488"/>
        <w:bookmarkEnd w:id="2489"/>
        <w:bookmarkEnd w:id="2490"/>
        <w:bookmarkEnd w:id="2491"/>
      </w:del>
    </w:p>
    <w:p w14:paraId="3E82FF65" w14:textId="4BB7B269" w:rsidR="00056E22" w:rsidRPr="00113FB2" w:rsidDel="0008642E" w:rsidRDefault="00056E22">
      <w:pPr>
        <w:pStyle w:val="Prrafodelista"/>
        <w:numPr>
          <w:ilvl w:val="0"/>
          <w:numId w:val="51"/>
        </w:numPr>
        <w:tabs>
          <w:tab w:val="left" w:pos="142"/>
          <w:tab w:val="left" w:pos="1276"/>
        </w:tabs>
        <w:autoSpaceDE w:val="0"/>
        <w:autoSpaceDN w:val="0"/>
        <w:adjustRightInd w:val="0"/>
        <w:spacing w:after="0" w:line="240" w:lineRule="auto"/>
        <w:jc w:val="both"/>
        <w:rPr>
          <w:del w:id="2492" w:author="Usuario de Windows" w:date="2023-03-23T11:42:00Z"/>
          <w:rFonts w:ascii="Arial Narrow" w:hAnsi="Arial Narrow" w:cs="Arial"/>
        </w:rPr>
      </w:pPr>
      <w:del w:id="2493" w:author="Usuario de Windows" w:date="2023-03-23T11:42:00Z">
        <w:r w:rsidRPr="00113FB2" w:rsidDel="0008642E">
          <w:rPr>
            <w:rFonts w:ascii="Arial Narrow" w:hAnsi="Arial Narrow" w:cs="Arial"/>
          </w:rPr>
          <w:delText>El certificado de garantía</w:delText>
        </w:r>
        <w:bookmarkStart w:id="2494" w:name="_Toc130468196"/>
        <w:bookmarkStart w:id="2495" w:name="_Toc130472997"/>
        <w:bookmarkStart w:id="2496" w:name="_Toc130481007"/>
        <w:bookmarkStart w:id="2497" w:name="_Toc130481080"/>
        <w:bookmarkStart w:id="2498" w:name="_Toc130481153"/>
        <w:bookmarkStart w:id="2499" w:name="_Toc130481226"/>
        <w:bookmarkStart w:id="2500" w:name="_Toc130481299"/>
        <w:bookmarkStart w:id="2501" w:name="_Toc130481372"/>
        <w:bookmarkStart w:id="2502" w:name="_Toc130481439"/>
        <w:bookmarkStart w:id="2503" w:name="_Toc130481512"/>
        <w:bookmarkStart w:id="2504" w:name="_Toc130481719"/>
        <w:bookmarkStart w:id="2505" w:name="_Toc130483011"/>
        <w:bookmarkEnd w:id="2494"/>
        <w:bookmarkEnd w:id="2495"/>
        <w:bookmarkEnd w:id="2496"/>
        <w:bookmarkEnd w:id="2497"/>
        <w:bookmarkEnd w:id="2498"/>
        <w:bookmarkEnd w:id="2499"/>
        <w:bookmarkEnd w:id="2500"/>
        <w:bookmarkEnd w:id="2501"/>
        <w:bookmarkEnd w:id="2502"/>
        <w:bookmarkEnd w:id="2503"/>
        <w:bookmarkEnd w:id="2504"/>
        <w:bookmarkEnd w:id="2505"/>
      </w:del>
    </w:p>
    <w:p w14:paraId="428C8F33" w14:textId="15489657" w:rsidR="00056E22" w:rsidRPr="00113FB2" w:rsidDel="0008642E" w:rsidRDefault="00056E22">
      <w:pPr>
        <w:pStyle w:val="Prrafodelista"/>
        <w:numPr>
          <w:ilvl w:val="0"/>
          <w:numId w:val="51"/>
        </w:numPr>
        <w:tabs>
          <w:tab w:val="left" w:pos="142"/>
          <w:tab w:val="left" w:pos="1276"/>
        </w:tabs>
        <w:autoSpaceDE w:val="0"/>
        <w:autoSpaceDN w:val="0"/>
        <w:adjustRightInd w:val="0"/>
        <w:spacing w:after="0" w:line="240" w:lineRule="auto"/>
        <w:jc w:val="both"/>
        <w:rPr>
          <w:del w:id="2506" w:author="Usuario de Windows" w:date="2023-03-23T11:42:00Z"/>
          <w:rFonts w:ascii="Arial Narrow" w:hAnsi="Arial Narrow" w:cs="Arial"/>
        </w:rPr>
      </w:pPr>
      <w:del w:id="2507" w:author="Usuario de Windows" w:date="2023-03-23T11:42:00Z">
        <w:r w:rsidRPr="00113FB2" w:rsidDel="0008642E">
          <w:rPr>
            <w:rFonts w:ascii="Arial Narrow" w:hAnsi="Arial Narrow" w:cs="Arial"/>
          </w:rPr>
          <w:delText>Copia del certificado del bien, deberá adjuntar el documento sustenta torios de la certificación CE-EMC y/o UL y/o proceso de fabricación del bien.</w:delText>
        </w:r>
        <w:bookmarkStart w:id="2508" w:name="_Toc130468197"/>
        <w:bookmarkStart w:id="2509" w:name="_Toc130472998"/>
        <w:bookmarkStart w:id="2510" w:name="_Toc130481008"/>
        <w:bookmarkStart w:id="2511" w:name="_Toc130481081"/>
        <w:bookmarkStart w:id="2512" w:name="_Toc130481154"/>
        <w:bookmarkStart w:id="2513" w:name="_Toc130481227"/>
        <w:bookmarkStart w:id="2514" w:name="_Toc130481300"/>
        <w:bookmarkStart w:id="2515" w:name="_Toc130481373"/>
        <w:bookmarkStart w:id="2516" w:name="_Toc130481440"/>
        <w:bookmarkStart w:id="2517" w:name="_Toc130481513"/>
        <w:bookmarkStart w:id="2518" w:name="_Toc130481720"/>
        <w:bookmarkStart w:id="2519" w:name="_Toc130483012"/>
        <w:bookmarkEnd w:id="2508"/>
        <w:bookmarkEnd w:id="2509"/>
        <w:bookmarkEnd w:id="2510"/>
        <w:bookmarkEnd w:id="2511"/>
        <w:bookmarkEnd w:id="2512"/>
        <w:bookmarkEnd w:id="2513"/>
        <w:bookmarkEnd w:id="2514"/>
        <w:bookmarkEnd w:id="2515"/>
        <w:bookmarkEnd w:id="2516"/>
        <w:bookmarkEnd w:id="2517"/>
        <w:bookmarkEnd w:id="2518"/>
        <w:bookmarkEnd w:id="2519"/>
      </w:del>
    </w:p>
    <w:p w14:paraId="119BED5E" w14:textId="1CBC3517" w:rsidR="003C76ED" w:rsidRPr="003C76ED" w:rsidDel="0008642E" w:rsidRDefault="003C76ED">
      <w:pPr>
        <w:pStyle w:val="Prrafodelista"/>
        <w:tabs>
          <w:tab w:val="left" w:pos="142"/>
          <w:tab w:val="left" w:pos="1276"/>
        </w:tabs>
        <w:autoSpaceDE w:val="0"/>
        <w:autoSpaceDN w:val="0"/>
        <w:adjustRightInd w:val="0"/>
        <w:spacing w:line="240" w:lineRule="auto"/>
        <w:ind w:left="993"/>
        <w:jc w:val="both"/>
        <w:rPr>
          <w:del w:id="2520" w:author="Usuario de Windows" w:date="2023-03-23T11:42:00Z"/>
          <w:rFonts w:ascii="Arial Narrow" w:hAnsi="Arial Narrow" w:cs="Arial"/>
        </w:rPr>
        <w:pPrChange w:id="2521" w:author="Usuario de Windows" w:date="2023-03-22T12:32:00Z">
          <w:pPr>
            <w:pStyle w:val="Prrafodelista"/>
            <w:tabs>
              <w:tab w:val="left" w:pos="142"/>
              <w:tab w:val="left" w:pos="1276"/>
            </w:tabs>
            <w:autoSpaceDE w:val="0"/>
            <w:autoSpaceDN w:val="0"/>
            <w:adjustRightInd w:val="0"/>
            <w:ind w:left="993"/>
            <w:jc w:val="both"/>
          </w:pPr>
        </w:pPrChange>
      </w:pPr>
      <w:bookmarkStart w:id="2522" w:name="_Toc130468198"/>
      <w:bookmarkStart w:id="2523" w:name="_Toc130472999"/>
      <w:bookmarkStart w:id="2524" w:name="_Toc130481009"/>
      <w:bookmarkStart w:id="2525" w:name="_Toc130481082"/>
      <w:bookmarkStart w:id="2526" w:name="_Toc130481155"/>
      <w:bookmarkStart w:id="2527" w:name="_Toc130481228"/>
      <w:bookmarkStart w:id="2528" w:name="_Toc130481301"/>
      <w:bookmarkStart w:id="2529" w:name="_Toc130481374"/>
      <w:bookmarkStart w:id="2530" w:name="_Toc130481441"/>
      <w:bookmarkStart w:id="2531" w:name="_Toc130481514"/>
      <w:bookmarkStart w:id="2532" w:name="_Toc130481721"/>
      <w:bookmarkStart w:id="2533" w:name="_Toc130483013"/>
      <w:bookmarkEnd w:id="2522"/>
      <w:bookmarkEnd w:id="2523"/>
      <w:bookmarkEnd w:id="2524"/>
      <w:bookmarkEnd w:id="2525"/>
      <w:bookmarkEnd w:id="2526"/>
      <w:bookmarkEnd w:id="2527"/>
      <w:bookmarkEnd w:id="2528"/>
      <w:bookmarkEnd w:id="2529"/>
      <w:bookmarkEnd w:id="2530"/>
      <w:bookmarkEnd w:id="2531"/>
      <w:bookmarkEnd w:id="2532"/>
      <w:bookmarkEnd w:id="2533"/>
    </w:p>
    <w:p w14:paraId="25EDF0DD" w14:textId="1A78BADE" w:rsidR="003C76ED" w:rsidRPr="003C76ED" w:rsidDel="0008642E" w:rsidRDefault="003C76ED">
      <w:pPr>
        <w:pStyle w:val="Prrafodelista"/>
        <w:tabs>
          <w:tab w:val="left" w:pos="142"/>
          <w:tab w:val="left" w:pos="1276"/>
        </w:tabs>
        <w:autoSpaceDE w:val="0"/>
        <w:autoSpaceDN w:val="0"/>
        <w:adjustRightInd w:val="0"/>
        <w:spacing w:line="240" w:lineRule="auto"/>
        <w:ind w:left="993"/>
        <w:jc w:val="both"/>
        <w:rPr>
          <w:del w:id="2534" w:author="Usuario de Windows" w:date="2023-03-23T11:42:00Z"/>
          <w:rFonts w:ascii="Arial Narrow" w:hAnsi="Arial Narrow" w:cs="Arial"/>
        </w:rPr>
        <w:pPrChange w:id="2535" w:author="Usuario de Windows" w:date="2023-03-22T12:32:00Z">
          <w:pPr>
            <w:pStyle w:val="Prrafodelista"/>
            <w:tabs>
              <w:tab w:val="left" w:pos="142"/>
              <w:tab w:val="left" w:pos="1276"/>
            </w:tabs>
            <w:autoSpaceDE w:val="0"/>
            <w:autoSpaceDN w:val="0"/>
            <w:adjustRightInd w:val="0"/>
            <w:ind w:left="993"/>
            <w:jc w:val="both"/>
          </w:pPr>
        </w:pPrChange>
      </w:pPr>
      <w:del w:id="2536" w:author="Usuario de Windows" w:date="2023-03-23T11:42:00Z">
        <w:r w:rsidRPr="003C76ED" w:rsidDel="0008642E">
          <w:rPr>
            <w:rFonts w:ascii="Arial Narrow" w:hAnsi="Arial Narrow" w:cs="Arial"/>
          </w:rPr>
          <w:delText xml:space="preserve">Se observa también que se solicita una certificación CE-ECM que por sus siglas hace referencia a (Compatibilidad Electromagnética), visto que las especificaciones técnicas no hacen referencia a un dispositivo que genere campo electromagnético como transformadores, condensadores, bobinas, etc. No aplicaría este tipo de certificación para dichos equipos de carga. </w:delText>
        </w:r>
        <w:bookmarkStart w:id="2537" w:name="_Toc130468199"/>
        <w:bookmarkStart w:id="2538" w:name="_Toc130473000"/>
        <w:bookmarkStart w:id="2539" w:name="_Toc130481010"/>
        <w:bookmarkStart w:id="2540" w:name="_Toc130481083"/>
        <w:bookmarkStart w:id="2541" w:name="_Toc130481156"/>
        <w:bookmarkStart w:id="2542" w:name="_Toc130481229"/>
        <w:bookmarkStart w:id="2543" w:name="_Toc130481302"/>
        <w:bookmarkStart w:id="2544" w:name="_Toc130481375"/>
        <w:bookmarkStart w:id="2545" w:name="_Toc130481442"/>
        <w:bookmarkStart w:id="2546" w:name="_Toc130481515"/>
        <w:bookmarkStart w:id="2547" w:name="_Toc130481722"/>
        <w:bookmarkStart w:id="2548" w:name="_Toc130483014"/>
        <w:bookmarkEnd w:id="2537"/>
        <w:bookmarkEnd w:id="2538"/>
        <w:bookmarkEnd w:id="2539"/>
        <w:bookmarkEnd w:id="2540"/>
        <w:bookmarkEnd w:id="2541"/>
        <w:bookmarkEnd w:id="2542"/>
        <w:bookmarkEnd w:id="2543"/>
        <w:bookmarkEnd w:id="2544"/>
        <w:bookmarkEnd w:id="2545"/>
        <w:bookmarkEnd w:id="2546"/>
        <w:bookmarkEnd w:id="2547"/>
        <w:bookmarkEnd w:id="2548"/>
      </w:del>
    </w:p>
    <w:p w14:paraId="343E0D3A" w14:textId="24A59032" w:rsidR="003C76ED" w:rsidRPr="003C76ED" w:rsidDel="0008642E" w:rsidRDefault="003C76ED">
      <w:pPr>
        <w:pStyle w:val="Prrafodelista"/>
        <w:tabs>
          <w:tab w:val="left" w:pos="142"/>
          <w:tab w:val="left" w:pos="1276"/>
        </w:tabs>
        <w:autoSpaceDE w:val="0"/>
        <w:autoSpaceDN w:val="0"/>
        <w:adjustRightInd w:val="0"/>
        <w:spacing w:line="240" w:lineRule="auto"/>
        <w:ind w:left="993"/>
        <w:jc w:val="both"/>
        <w:rPr>
          <w:del w:id="2549" w:author="Usuario de Windows" w:date="2023-03-23T11:42:00Z"/>
          <w:rFonts w:ascii="Arial Narrow" w:hAnsi="Arial Narrow" w:cs="Arial"/>
        </w:rPr>
        <w:pPrChange w:id="2550" w:author="Usuario de Windows" w:date="2023-03-22T12:32:00Z">
          <w:pPr>
            <w:pStyle w:val="Prrafodelista"/>
            <w:tabs>
              <w:tab w:val="left" w:pos="142"/>
              <w:tab w:val="left" w:pos="1276"/>
            </w:tabs>
            <w:autoSpaceDE w:val="0"/>
            <w:autoSpaceDN w:val="0"/>
            <w:adjustRightInd w:val="0"/>
            <w:ind w:left="993"/>
            <w:jc w:val="both"/>
          </w:pPr>
        </w:pPrChange>
      </w:pPr>
      <w:bookmarkStart w:id="2551" w:name="_Toc130468200"/>
      <w:bookmarkStart w:id="2552" w:name="_Toc130473001"/>
      <w:bookmarkStart w:id="2553" w:name="_Toc130481011"/>
      <w:bookmarkStart w:id="2554" w:name="_Toc130481084"/>
      <w:bookmarkStart w:id="2555" w:name="_Toc130481157"/>
      <w:bookmarkStart w:id="2556" w:name="_Toc130481230"/>
      <w:bookmarkStart w:id="2557" w:name="_Toc130481303"/>
      <w:bookmarkStart w:id="2558" w:name="_Toc130481376"/>
      <w:bookmarkStart w:id="2559" w:name="_Toc130481443"/>
      <w:bookmarkStart w:id="2560" w:name="_Toc130481516"/>
      <w:bookmarkStart w:id="2561" w:name="_Toc130481723"/>
      <w:bookmarkStart w:id="2562" w:name="_Toc130483015"/>
      <w:bookmarkEnd w:id="2551"/>
      <w:bookmarkEnd w:id="2552"/>
      <w:bookmarkEnd w:id="2553"/>
      <w:bookmarkEnd w:id="2554"/>
      <w:bookmarkEnd w:id="2555"/>
      <w:bookmarkEnd w:id="2556"/>
      <w:bookmarkEnd w:id="2557"/>
      <w:bookmarkEnd w:id="2558"/>
      <w:bookmarkEnd w:id="2559"/>
      <w:bookmarkEnd w:id="2560"/>
      <w:bookmarkEnd w:id="2561"/>
      <w:bookmarkEnd w:id="2562"/>
    </w:p>
    <w:p w14:paraId="4B8E33B9" w14:textId="64EF2124" w:rsidR="003C76ED" w:rsidRPr="003C76ED" w:rsidDel="0008642E" w:rsidRDefault="003C76ED">
      <w:pPr>
        <w:pStyle w:val="Prrafodelista"/>
        <w:tabs>
          <w:tab w:val="left" w:pos="142"/>
          <w:tab w:val="left" w:pos="1276"/>
        </w:tabs>
        <w:autoSpaceDE w:val="0"/>
        <w:autoSpaceDN w:val="0"/>
        <w:adjustRightInd w:val="0"/>
        <w:spacing w:line="240" w:lineRule="auto"/>
        <w:ind w:left="993"/>
        <w:jc w:val="both"/>
        <w:rPr>
          <w:del w:id="2563" w:author="Usuario de Windows" w:date="2023-03-23T11:42:00Z"/>
          <w:rFonts w:ascii="Arial Narrow" w:hAnsi="Arial Narrow" w:cs="Arial"/>
        </w:rPr>
        <w:pPrChange w:id="2564" w:author="Usuario de Windows" w:date="2023-03-22T12:32:00Z">
          <w:pPr>
            <w:pStyle w:val="Prrafodelista"/>
            <w:tabs>
              <w:tab w:val="left" w:pos="142"/>
              <w:tab w:val="left" w:pos="1276"/>
            </w:tabs>
            <w:autoSpaceDE w:val="0"/>
            <w:autoSpaceDN w:val="0"/>
            <w:adjustRightInd w:val="0"/>
            <w:ind w:left="993"/>
            <w:jc w:val="both"/>
          </w:pPr>
        </w:pPrChange>
      </w:pPr>
      <w:del w:id="2565" w:author="Usuario de Windows" w:date="2023-03-23T11:42:00Z">
        <w:r w:rsidRPr="003C76ED" w:rsidDel="0008642E">
          <w:rPr>
            <w:rFonts w:ascii="Arial Narrow" w:hAnsi="Arial Narrow" w:cs="Arial"/>
          </w:rPr>
          <w:delText>De la misma manera se solicita también paralelo a esta certificación el marcado CE que hace referencia a la Conformidad Europea para ciertos productos industriales, y es validad para países miembros de la Unión Europea. Dicha marca no permitiría participar a empresas de otros continentes.</w:delText>
        </w:r>
        <w:bookmarkStart w:id="2566" w:name="_Toc130468201"/>
        <w:bookmarkStart w:id="2567" w:name="_Toc130473002"/>
        <w:bookmarkStart w:id="2568" w:name="_Toc130481012"/>
        <w:bookmarkStart w:id="2569" w:name="_Toc130481085"/>
        <w:bookmarkStart w:id="2570" w:name="_Toc130481158"/>
        <w:bookmarkStart w:id="2571" w:name="_Toc130481231"/>
        <w:bookmarkStart w:id="2572" w:name="_Toc130481304"/>
        <w:bookmarkStart w:id="2573" w:name="_Toc130481377"/>
        <w:bookmarkStart w:id="2574" w:name="_Toc130481444"/>
        <w:bookmarkStart w:id="2575" w:name="_Toc130481517"/>
        <w:bookmarkStart w:id="2576" w:name="_Toc130481724"/>
        <w:bookmarkStart w:id="2577" w:name="_Toc130483016"/>
        <w:bookmarkEnd w:id="2566"/>
        <w:bookmarkEnd w:id="2567"/>
        <w:bookmarkEnd w:id="2568"/>
        <w:bookmarkEnd w:id="2569"/>
        <w:bookmarkEnd w:id="2570"/>
        <w:bookmarkEnd w:id="2571"/>
        <w:bookmarkEnd w:id="2572"/>
        <w:bookmarkEnd w:id="2573"/>
        <w:bookmarkEnd w:id="2574"/>
        <w:bookmarkEnd w:id="2575"/>
        <w:bookmarkEnd w:id="2576"/>
        <w:bookmarkEnd w:id="2577"/>
      </w:del>
    </w:p>
    <w:p w14:paraId="29632F41" w14:textId="44D74ECD" w:rsidR="003C76ED" w:rsidRPr="003C76ED" w:rsidDel="0008642E" w:rsidRDefault="003C76ED">
      <w:pPr>
        <w:pStyle w:val="Prrafodelista"/>
        <w:tabs>
          <w:tab w:val="left" w:pos="142"/>
          <w:tab w:val="left" w:pos="1276"/>
        </w:tabs>
        <w:autoSpaceDE w:val="0"/>
        <w:autoSpaceDN w:val="0"/>
        <w:adjustRightInd w:val="0"/>
        <w:spacing w:line="240" w:lineRule="auto"/>
        <w:ind w:left="993"/>
        <w:jc w:val="both"/>
        <w:rPr>
          <w:del w:id="2578" w:author="Usuario de Windows" w:date="2023-03-23T11:42:00Z"/>
          <w:rFonts w:ascii="Arial Narrow" w:hAnsi="Arial Narrow" w:cs="Arial"/>
        </w:rPr>
        <w:pPrChange w:id="2579" w:author="Usuario de Windows" w:date="2023-03-22T12:32:00Z">
          <w:pPr>
            <w:pStyle w:val="Prrafodelista"/>
            <w:tabs>
              <w:tab w:val="left" w:pos="142"/>
              <w:tab w:val="left" w:pos="1276"/>
            </w:tabs>
            <w:autoSpaceDE w:val="0"/>
            <w:autoSpaceDN w:val="0"/>
            <w:adjustRightInd w:val="0"/>
            <w:ind w:left="993"/>
            <w:jc w:val="both"/>
          </w:pPr>
        </w:pPrChange>
      </w:pPr>
      <w:bookmarkStart w:id="2580" w:name="_Toc130468202"/>
      <w:bookmarkStart w:id="2581" w:name="_Toc130473003"/>
      <w:bookmarkStart w:id="2582" w:name="_Toc130481013"/>
      <w:bookmarkStart w:id="2583" w:name="_Toc130481086"/>
      <w:bookmarkStart w:id="2584" w:name="_Toc130481159"/>
      <w:bookmarkStart w:id="2585" w:name="_Toc130481232"/>
      <w:bookmarkStart w:id="2586" w:name="_Toc130481305"/>
      <w:bookmarkStart w:id="2587" w:name="_Toc130481378"/>
      <w:bookmarkStart w:id="2588" w:name="_Toc130481445"/>
      <w:bookmarkStart w:id="2589" w:name="_Toc130481518"/>
      <w:bookmarkStart w:id="2590" w:name="_Toc130481725"/>
      <w:bookmarkStart w:id="2591" w:name="_Toc130483017"/>
      <w:bookmarkEnd w:id="2580"/>
      <w:bookmarkEnd w:id="2581"/>
      <w:bookmarkEnd w:id="2582"/>
      <w:bookmarkEnd w:id="2583"/>
      <w:bookmarkEnd w:id="2584"/>
      <w:bookmarkEnd w:id="2585"/>
      <w:bookmarkEnd w:id="2586"/>
      <w:bookmarkEnd w:id="2587"/>
      <w:bookmarkEnd w:id="2588"/>
      <w:bookmarkEnd w:id="2589"/>
      <w:bookmarkEnd w:id="2590"/>
      <w:bookmarkEnd w:id="2591"/>
    </w:p>
    <w:p w14:paraId="5D188B6E" w14:textId="12F6D775" w:rsidR="003C76ED" w:rsidRPr="003C76ED" w:rsidDel="0008642E" w:rsidRDefault="003C76ED">
      <w:pPr>
        <w:pStyle w:val="Prrafodelista"/>
        <w:tabs>
          <w:tab w:val="left" w:pos="142"/>
          <w:tab w:val="left" w:pos="1276"/>
        </w:tabs>
        <w:autoSpaceDE w:val="0"/>
        <w:autoSpaceDN w:val="0"/>
        <w:adjustRightInd w:val="0"/>
        <w:spacing w:line="240" w:lineRule="auto"/>
        <w:ind w:left="993"/>
        <w:jc w:val="both"/>
        <w:rPr>
          <w:del w:id="2592" w:author="Usuario de Windows" w:date="2023-03-23T11:42:00Z"/>
          <w:rFonts w:ascii="Arial Narrow" w:hAnsi="Arial Narrow" w:cs="Arial"/>
        </w:rPr>
        <w:pPrChange w:id="2593" w:author="Usuario de Windows" w:date="2023-03-22T12:32:00Z">
          <w:pPr>
            <w:pStyle w:val="Prrafodelista"/>
            <w:tabs>
              <w:tab w:val="left" w:pos="142"/>
              <w:tab w:val="left" w:pos="1276"/>
            </w:tabs>
            <w:autoSpaceDE w:val="0"/>
            <w:autoSpaceDN w:val="0"/>
            <w:adjustRightInd w:val="0"/>
            <w:ind w:left="993"/>
            <w:jc w:val="both"/>
          </w:pPr>
        </w:pPrChange>
      </w:pPr>
      <w:del w:id="2594" w:author="Usuario de Windows" w:date="2023-03-23T11:42:00Z">
        <w:r w:rsidRPr="003C76ED" w:rsidDel="0008642E">
          <w:rPr>
            <w:rFonts w:ascii="Arial Narrow" w:hAnsi="Arial Narrow" w:cs="Arial"/>
          </w:rPr>
          <w:delText>Se solicita también en las especificaciones técnicas una certificación UL que hace referencia a requisitos de seguridad de EE. UU. y Canadá. Estas certificaciones se encontrarían generalmente en productos importados.</w:delText>
        </w:r>
        <w:bookmarkStart w:id="2595" w:name="_Toc130468203"/>
        <w:bookmarkStart w:id="2596" w:name="_Toc130473004"/>
        <w:bookmarkStart w:id="2597" w:name="_Toc130481014"/>
        <w:bookmarkStart w:id="2598" w:name="_Toc130481087"/>
        <w:bookmarkStart w:id="2599" w:name="_Toc130481160"/>
        <w:bookmarkStart w:id="2600" w:name="_Toc130481233"/>
        <w:bookmarkStart w:id="2601" w:name="_Toc130481306"/>
        <w:bookmarkStart w:id="2602" w:name="_Toc130481379"/>
        <w:bookmarkStart w:id="2603" w:name="_Toc130481446"/>
        <w:bookmarkStart w:id="2604" w:name="_Toc130481519"/>
        <w:bookmarkStart w:id="2605" w:name="_Toc130481726"/>
        <w:bookmarkStart w:id="2606" w:name="_Toc130483018"/>
        <w:bookmarkEnd w:id="2595"/>
        <w:bookmarkEnd w:id="2596"/>
        <w:bookmarkEnd w:id="2597"/>
        <w:bookmarkEnd w:id="2598"/>
        <w:bookmarkEnd w:id="2599"/>
        <w:bookmarkEnd w:id="2600"/>
        <w:bookmarkEnd w:id="2601"/>
        <w:bookmarkEnd w:id="2602"/>
        <w:bookmarkEnd w:id="2603"/>
        <w:bookmarkEnd w:id="2604"/>
        <w:bookmarkEnd w:id="2605"/>
        <w:bookmarkEnd w:id="2606"/>
      </w:del>
    </w:p>
    <w:p w14:paraId="11A9EB5B" w14:textId="22B453D6" w:rsidR="003C76ED" w:rsidRPr="003C76ED" w:rsidDel="0008642E" w:rsidRDefault="003C76ED">
      <w:pPr>
        <w:pStyle w:val="Prrafodelista"/>
        <w:tabs>
          <w:tab w:val="left" w:pos="142"/>
          <w:tab w:val="left" w:pos="1276"/>
        </w:tabs>
        <w:autoSpaceDE w:val="0"/>
        <w:autoSpaceDN w:val="0"/>
        <w:adjustRightInd w:val="0"/>
        <w:spacing w:line="240" w:lineRule="auto"/>
        <w:ind w:left="993"/>
        <w:jc w:val="both"/>
        <w:rPr>
          <w:del w:id="2607" w:author="Usuario de Windows" w:date="2023-03-23T11:42:00Z"/>
          <w:rFonts w:ascii="Arial Narrow" w:hAnsi="Arial Narrow" w:cs="Arial"/>
        </w:rPr>
        <w:pPrChange w:id="2608" w:author="Usuario de Windows" w:date="2023-03-22T12:32:00Z">
          <w:pPr>
            <w:pStyle w:val="Prrafodelista"/>
            <w:tabs>
              <w:tab w:val="left" w:pos="142"/>
              <w:tab w:val="left" w:pos="1276"/>
            </w:tabs>
            <w:autoSpaceDE w:val="0"/>
            <w:autoSpaceDN w:val="0"/>
            <w:adjustRightInd w:val="0"/>
            <w:ind w:left="993"/>
            <w:jc w:val="both"/>
          </w:pPr>
        </w:pPrChange>
      </w:pPr>
      <w:bookmarkStart w:id="2609" w:name="_Toc130468204"/>
      <w:bookmarkStart w:id="2610" w:name="_Toc130473005"/>
      <w:bookmarkStart w:id="2611" w:name="_Toc130481015"/>
      <w:bookmarkStart w:id="2612" w:name="_Toc130481088"/>
      <w:bookmarkStart w:id="2613" w:name="_Toc130481161"/>
      <w:bookmarkStart w:id="2614" w:name="_Toc130481234"/>
      <w:bookmarkStart w:id="2615" w:name="_Toc130481307"/>
      <w:bookmarkStart w:id="2616" w:name="_Toc130481380"/>
      <w:bookmarkStart w:id="2617" w:name="_Toc130481447"/>
      <w:bookmarkStart w:id="2618" w:name="_Toc130481520"/>
      <w:bookmarkStart w:id="2619" w:name="_Toc130481727"/>
      <w:bookmarkStart w:id="2620" w:name="_Toc130483019"/>
      <w:bookmarkEnd w:id="2609"/>
      <w:bookmarkEnd w:id="2610"/>
      <w:bookmarkEnd w:id="2611"/>
      <w:bookmarkEnd w:id="2612"/>
      <w:bookmarkEnd w:id="2613"/>
      <w:bookmarkEnd w:id="2614"/>
      <w:bookmarkEnd w:id="2615"/>
      <w:bookmarkEnd w:id="2616"/>
      <w:bookmarkEnd w:id="2617"/>
      <w:bookmarkEnd w:id="2618"/>
      <w:bookmarkEnd w:id="2619"/>
      <w:bookmarkEnd w:id="2620"/>
    </w:p>
    <w:p w14:paraId="3EB6C738" w14:textId="5202DE0F" w:rsidR="003C76ED" w:rsidRPr="003C76ED" w:rsidDel="0008642E" w:rsidRDefault="003C76ED">
      <w:pPr>
        <w:pStyle w:val="Prrafodelista"/>
        <w:tabs>
          <w:tab w:val="left" w:pos="142"/>
          <w:tab w:val="left" w:pos="1276"/>
        </w:tabs>
        <w:autoSpaceDE w:val="0"/>
        <w:autoSpaceDN w:val="0"/>
        <w:adjustRightInd w:val="0"/>
        <w:spacing w:line="240" w:lineRule="auto"/>
        <w:ind w:left="993"/>
        <w:jc w:val="both"/>
        <w:rPr>
          <w:del w:id="2621" w:author="Usuario de Windows" w:date="2023-03-23T11:42:00Z"/>
          <w:rFonts w:ascii="Arial Narrow" w:hAnsi="Arial Narrow" w:cs="Arial"/>
        </w:rPr>
        <w:pPrChange w:id="2622" w:author="Usuario de Windows" w:date="2023-03-22T12:32:00Z">
          <w:pPr>
            <w:pStyle w:val="Prrafodelista"/>
            <w:tabs>
              <w:tab w:val="left" w:pos="142"/>
              <w:tab w:val="left" w:pos="1276"/>
            </w:tabs>
            <w:autoSpaceDE w:val="0"/>
            <w:autoSpaceDN w:val="0"/>
            <w:adjustRightInd w:val="0"/>
            <w:ind w:left="993"/>
            <w:jc w:val="both"/>
          </w:pPr>
        </w:pPrChange>
      </w:pPr>
      <w:del w:id="2623" w:author="Usuario de Windows" w:date="2023-03-23T11:42:00Z">
        <w:r w:rsidRPr="003C76ED" w:rsidDel="0008642E">
          <w:rPr>
            <w:rFonts w:ascii="Arial Narrow" w:hAnsi="Arial Narrow" w:cs="Arial"/>
          </w:rPr>
          <w:delText xml:space="preserve">Esto se debe de entender que el área usuaria en relación al conector lógico utilizado, el proveedor podía presentar las tres certificaciones o solo una de ellas para poder cumplir con el proceso de recepción. Además, que lo requerido en las especificaciones técnicas serian excluyentes para empresas Nacionales.  </w:delText>
        </w:r>
        <w:bookmarkStart w:id="2624" w:name="_Toc130468205"/>
        <w:bookmarkStart w:id="2625" w:name="_Toc130473006"/>
        <w:bookmarkStart w:id="2626" w:name="_Toc130481016"/>
        <w:bookmarkStart w:id="2627" w:name="_Toc130481089"/>
        <w:bookmarkStart w:id="2628" w:name="_Toc130481162"/>
        <w:bookmarkStart w:id="2629" w:name="_Toc130481235"/>
        <w:bookmarkStart w:id="2630" w:name="_Toc130481308"/>
        <w:bookmarkStart w:id="2631" w:name="_Toc130481381"/>
        <w:bookmarkStart w:id="2632" w:name="_Toc130481448"/>
        <w:bookmarkStart w:id="2633" w:name="_Toc130481521"/>
        <w:bookmarkStart w:id="2634" w:name="_Toc130481728"/>
        <w:bookmarkStart w:id="2635" w:name="_Toc130483020"/>
        <w:bookmarkEnd w:id="2624"/>
        <w:bookmarkEnd w:id="2625"/>
        <w:bookmarkEnd w:id="2626"/>
        <w:bookmarkEnd w:id="2627"/>
        <w:bookmarkEnd w:id="2628"/>
        <w:bookmarkEnd w:id="2629"/>
        <w:bookmarkEnd w:id="2630"/>
        <w:bookmarkEnd w:id="2631"/>
        <w:bookmarkEnd w:id="2632"/>
        <w:bookmarkEnd w:id="2633"/>
        <w:bookmarkEnd w:id="2634"/>
        <w:bookmarkEnd w:id="2635"/>
      </w:del>
    </w:p>
    <w:p w14:paraId="05057BED" w14:textId="530DD910" w:rsidR="003C76ED" w:rsidRPr="003C76ED" w:rsidDel="0008642E" w:rsidRDefault="003C76ED">
      <w:pPr>
        <w:pStyle w:val="Prrafodelista"/>
        <w:tabs>
          <w:tab w:val="left" w:pos="142"/>
          <w:tab w:val="left" w:pos="1276"/>
        </w:tabs>
        <w:autoSpaceDE w:val="0"/>
        <w:autoSpaceDN w:val="0"/>
        <w:adjustRightInd w:val="0"/>
        <w:spacing w:line="240" w:lineRule="auto"/>
        <w:ind w:left="993"/>
        <w:jc w:val="both"/>
        <w:rPr>
          <w:del w:id="2636" w:author="Usuario de Windows" w:date="2023-03-23T11:42:00Z"/>
          <w:rFonts w:ascii="Arial Narrow" w:hAnsi="Arial Narrow" w:cs="Arial"/>
        </w:rPr>
        <w:pPrChange w:id="2637" w:author="Usuario de Windows" w:date="2023-03-22T12:32:00Z">
          <w:pPr>
            <w:pStyle w:val="Prrafodelista"/>
            <w:tabs>
              <w:tab w:val="left" w:pos="142"/>
              <w:tab w:val="left" w:pos="1276"/>
            </w:tabs>
            <w:autoSpaceDE w:val="0"/>
            <w:autoSpaceDN w:val="0"/>
            <w:adjustRightInd w:val="0"/>
            <w:ind w:left="993"/>
            <w:jc w:val="both"/>
          </w:pPr>
        </w:pPrChange>
      </w:pPr>
      <w:bookmarkStart w:id="2638" w:name="_Toc130468206"/>
      <w:bookmarkStart w:id="2639" w:name="_Toc130473007"/>
      <w:bookmarkStart w:id="2640" w:name="_Toc130481017"/>
      <w:bookmarkStart w:id="2641" w:name="_Toc130481090"/>
      <w:bookmarkStart w:id="2642" w:name="_Toc130481163"/>
      <w:bookmarkStart w:id="2643" w:name="_Toc130481236"/>
      <w:bookmarkStart w:id="2644" w:name="_Toc130481309"/>
      <w:bookmarkStart w:id="2645" w:name="_Toc130481382"/>
      <w:bookmarkStart w:id="2646" w:name="_Toc130481449"/>
      <w:bookmarkStart w:id="2647" w:name="_Toc130481522"/>
      <w:bookmarkStart w:id="2648" w:name="_Toc130481729"/>
      <w:bookmarkStart w:id="2649" w:name="_Toc130483021"/>
      <w:bookmarkEnd w:id="2638"/>
      <w:bookmarkEnd w:id="2639"/>
      <w:bookmarkEnd w:id="2640"/>
      <w:bookmarkEnd w:id="2641"/>
      <w:bookmarkEnd w:id="2642"/>
      <w:bookmarkEnd w:id="2643"/>
      <w:bookmarkEnd w:id="2644"/>
      <w:bookmarkEnd w:id="2645"/>
      <w:bookmarkEnd w:id="2646"/>
      <w:bookmarkEnd w:id="2647"/>
      <w:bookmarkEnd w:id="2648"/>
      <w:bookmarkEnd w:id="2649"/>
    </w:p>
    <w:p w14:paraId="042F43EB" w14:textId="0AADAA5E" w:rsidR="00056E22" w:rsidRPr="00625788" w:rsidDel="0008642E" w:rsidRDefault="003C76ED">
      <w:pPr>
        <w:pStyle w:val="Prrafodelista"/>
        <w:tabs>
          <w:tab w:val="left" w:pos="142"/>
          <w:tab w:val="left" w:pos="1276"/>
        </w:tabs>
        <w:autoSpaceDE w:val="0"/>
        <w:autoSpaceDN w:val="0"/>
        <w:adjustRightInd w:val="0"/>
        <w:spacing w:after="0" w:line="240" w:lineRule="auto"/>
        <w:ind w:left="993"/>
        <w:jc w:val="both"/>
        <w:rPr>
          <w:del w:id="2650" w:author="Usuario de Windows" w:date="2023-03-23T11:42:00Z"/>
          <w:rFonts w:ascii="Arial Narrow" w:hAnsi="Arial Narrow" w:cs="Arial"/>
        </w:rPr>
      </w:pPr>
      <w:del w:id="2651" w:author="Usuario de Windows" w:date="2023-03-23T11:42:00Z">
        <w:r w:rsidRPr="003C76ED" w:rsidDel="0008642E">
          <w:rPr>
            <w:rFonts w:ascii="Arial Narrow" w:hAnsi="Arial Narrow" w:cs="Arial"/>
          </w:rPr>
          <w:delText xml:space="preserve">Esta situación se podría entender como una posible ambigüedad y/o imprecisión de las especificaciones técnicas consideradas por el área usuaria, </w:delText>
        </w:r>
        <w:bookmarkStart w:id="2652" w:name="_Toc130468207"/>
        <w:bookmarkStart w:id="2653" w:name="_Toc130473008"/>
        <w:bookmarkStart w:id="2654" w:name="_Toc130481018"/>
        <w:bookmarkStart w:id="2655" w:name="_Toc130481091"/>
        <w:bookmarkStart w:id="2656" w:name="_Toc130481164"/>
        <w:bookmarkStart w:id="2657" w:name="_Toc130481237"/>
        <w:bookmarkStart w:id="2658" w:name="_Toc130481310"/>
        <w:bookmarkStart w:id="2659" w:name="_Toc130481383"/>
        <w:bookmarkStart w:id="2660" w:name="_Toc130481450"/>
        <w:bookmarkStart w:id="2661" w:name="_Toc130481523"/>
        <w:bookmarkStart w:id="2662" w:name="_Toc130481730"/>
        <w:bookmarkStart w:id="2663" w:name="_Toc130483022"/>
        <w:bookmarkEnd w:id="2652"/>
        <w:bookmarkEnd w:id="2653"/>
        <w:bookmarkEnd w:id="2654"/>
        <w:bookmarkEnd w:id="2655"/>
        <w:bookmarkEnd w:id="2656"/>
        <w:bookmarkEnd w:id="2657"/>
        <w:bookmarkEnd w:id="2658"/>
        <w:bookmarkEnd w:id="2659"/>
        <w:bookmarkEnd w:id="2660"/>
        <w:bookmarkEnd w:id="2661"/>
        <w:bookmarkEnd w:id="2662"/>
        <w:bookmarkEnd w:id="2663"/>
      </w:del>
    </w:p>
    <w:p w14:paraId="244D3749" w14:textId="261BC022" w:rsidR="00056E22" w:rsidRPr="00625788" w:rsidDel="0008642E" w:rsidRDefault="00056E22">
      <w:pPr>
        <w:pStyle w:val="Prrafodelista"/>
        <w:tabs>
          <w:tab w:val="left" w:pos="142"/>
          <w:tab w:val="left" w:pos="1276"/>
        </w:tabs>
        <w:autoSpaceDE w:val="0"/>
        <w:autoSpaceDN w:val="0"/>
        <w:adjustRightInd w:val="0"/>
        <w:spacing w:after="0" w:line="240" w:lineRule="auto"/>
        <w:ind w:left="0"/>
        <w:jc w:val="center"/>
        <w:rPr>
          <w:del w:id="2664" w:author="Usuario de Windows" w:date="2023-03-23T11:42:00Z"/>
          <w:rFonts w:ascii="Arial Narrow" w:hAnsi="Arial Narrow" w:cs="Arial"/>
        </w:rPr>
      </w:pPr>
      <w:del w:id="2665" w:author="Usuario de Windows" w:date="2023-03-23T11:42:00Z">
        <w:r w:rsidRPr="00AA5312" w:rsidDel="0008642E">
          <w:rPr>
            <w:rFonts w:ascii="Arial Narrow" w:hAnsi="Arial Narrow" w:cs="Arial"/>
            <w:noProof/>
            <w:lang w:eastAsia="es-PE"/>
          </w:rPr>
          <w:drawing>
            <wp:inline distT="0" distB="0" distL="0" distR="0" wp14:anchorId="28A24653" wp14:editId="49A0A349">
              <wp:extent cx="5964072" cy="7455423"/>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83244" cy="7479389"/>
                      </a:xfrm>
                      <a:prstGeom prst="rect">
                        <a:avLst/>
                      </a:prstGeom>
                      <a:noFill/>
                    </pic:spPr>
                  </pic:pic>
                </a:graphicData>
              </a:graphic>
            </wp:inline>
          </w:drawing>
        </w:r>
        <w:bookmarkStart w:id="2666" w:name="_Toc130468208"/>
        <w:bookmarkStart w:id="2667" w:name="_Toc130473009"/>
        <w:bookmarkStart w:id="2668" w:name="_Toc130481019"/>
        <w:bookmarkStart w:id="2669" w:name="_Toc130481092"/>
        <w:bookmarkStart w:id="2670" w:name="_Toc130481165"/>
        <w:bookmarkStart w:id="2671" w:name="_Toc130481238"/>
        <w:bookmarkStart w:id="2672" w:name="_Toc130481311"/>
        <w:bookmarkStart w:id="2673" w:name="_Toc130481384"/>
        <w:bookmarkStart w:id="2674" w:name="_Toc130481451"/>
        <w:bookmarkStart w:id="2675" w:name="_Toc130481524"/>
        <w:bookmarkStart w:id="2676" w:name="_Toc130481731"/>
        <w:bookmarkStart w:id="2677" w:name="_Toc130483023"/>
        <w:bookmarkEnd w:id="2666"/>
        <w:bookmarkEnd w:id="2667"/>
        <w:bookmarkEnd w:id="2668"/>
        <w:bookmarkEnd w:id="2669"/>
        <w:bookmarkEnd w:id="2670"/>
        <w:bookmarkEnd w:id="2671"/>
        <w:bookmarkEnd w:id="2672"/>
        <w:bookmarkEnd w:id="2673"/>
        <w:bookmarkEnd w:id="2674"/>
        <w:bookmarkEnd w:id="2675"/>
        <w:bookmarkEnd w:id="2676"/>
        <w:bookmarkEnd w:id="2677"/>
      </w:del>
    </w:p>
    <w:p w14:paraId="414EA5BD" w14:textId="43F55863" w:rsidR="00056E22" w:rsidRPr="00625788" w:rsidDel="0008642E" w:rsidRDefault="003C15FE">
      <w:pPr>
        <w:pStyle w:val="Prrafodelista"/>
        <w:tabs>
          <w:tab w:val="left" w:pos="142"/>
          <w:tab w:val="left" w:pos="1276"/>
        </w:tabs>
        <w:autoSpaceDE w:val="0"/>
        <w:autoSpaceDN w:val="0"/>
        <w:adjustRightInd w:val="0"/>
        <w:spacing w:after="0" w:line="240" w:lineRule="auto"/>
        <w:ind w:left="993"/>
        <w:jc w:val="both"/>
        <w:rPr>
          <w:del w:id="2678" w:author="Usuario de Windows" w:date="2023-03-23T11:42:00Z"/>
          <w:rFonts w:ascii="Arial Narrow" w:hAnsi="Arial Narrow" w:cs="Arial"/>
        </w:rPr>
      </w:pPr>
      <w:del w:id="2679" w:author="Usuario de Windows" w:date="2023-03-23T11:42:00Z">
        <w:r w:rsidRPr="00625788" w:rsidDel="0008642E">
          <w:rPr>
            <w:rFonts w:ascii="Arial Narrow" w:hAnsi="Arial Narrow" w:cs="Arial"/>
            <w:b/>
            <w:bCs/>
            <w:sz w:val="16"/>
            <w:szCs w:val="16"/>
          </w:rPr>
          <w:delText>Fuente</w:delText>
        </w:r>
        <w:r w:rsidRPr="00625788" w:rsidDel="0008642E">
          <w:rPr>
            <w:rFonts w:ascii="Arial Narrow" w:hAnsi="Arial Narrow" w:cs="Arial"/>
            <w:sz w:val="16"/>
            <w:szCs w:val="16"/>
          </w:rPr>
          <w:delText>: Bases Integradas publicadas en el portal web del SEACE</w:delText>
        </w:r>
        <w:bookmarkStart w:id="2680" w:name="_Toc130468209"/>
        <w:bookmarkStart w:id="2681" w:name="_Toc130473010"/>
        <w:bookmarkStart w:id="2682" w:name="_Toc130481020"/>
        <w:bookmarkStart w:id="2683" w:name="_Toc130481093"/>
        <w:bookmarkStart w:id="2684" w:name="_Toc130481166"/>
        <w:bookmarkStart w:id="2685" w:name="_Toc130481239"/>
        <w:bookmarkStart w:id="2686" w:name="_Toc130481312"/>
        <w:bookmarkStart w:id="2687" w:name="_Toc130481385"/>
        <w:bookmarkStart w:id="2688" w:name="_Toc130481452"/>
        <w:bookmarkStart w:id="2689" w:name="_Toc130481525"/>
        <w:bookmarkStart w:id="2690" w:name="_Toc130481732"/>
        <w:bookmarkStart w:id="2691" w:name="_Toc130483024"/>
        <w:bookmarkEnd w:id="2680"/>
        <w:bookmarkEnd w:id="2681"/>
        <w:bookmarkEnd w:id="2682"/>
        <w:bookmarkEnd w:id="2683"/>
        <w:bookmarkEnd w:id="2684"/>
        <w:bookmarkEnd w:id="2685"/>
        <w:bookmarkEnd w:id="2686"/>
        <w:bookmarkEnd w:id="2687"/>
        <w:bookmarkEnd w:id="2688"/>
        <w:bookmarkEnd w:id="2689"/>
        <w:bookmarkEnd w:id="2690"/>
        <w:bookmarkEnd w:id="2691"/>
      </w:del>
    </w:p>
    <w:p w14:paraId="013922AC" w14:textId="53D7A91E" w:rsidR="00056E22" w:rsidRPr="00625788" w:rsidDel="0008642E" w:rsidRDefault="00056E22">
      <w:pPr>
        <w:pStyle w:val="Prrafodelista"/>
        <w:tabs>
          <w:tab w:val="left" w:pos="142"/>
          <w:tab w:val="left" w:pos="1276"/>
        </w:tabs>
        <w:autoSpaceDE w:val="0"/>
        <w:autoSpaceDN w:val="0"/>
        <w:adjustRightInd w:val="0"/>
        <w:spacing w:after="0" w:line="240" w:lineRule="auto"/>
        <w:ind w:left="0"/>
        <w:jc w:val="both"/>
        <w:rPr>
          <w:del w:id="2692" w:author="Usuario de Windows" w:date="2023-03-23T11:42:00Z"/>
          <w:rFonts w:ascii="Arial Narrow" w:hAnsi="Arial Narrow" w:cs="Arial"/>
        </w:rPr>
      </w:pPr>
      <w:del w:id="2693" w:author="Usuario de Windows" w:date="2023-03-23T11:42:00Z">
        <w:r w:rsidRPr="00AA5312" w:rsidDel="0008642E">
          <w:rPr>
            <w:rFonts w:ascii="Arial" w:hAnsi="Arial" w:cs="Arial"/>
            <w:noProof/>
            <w:lang w:eastAsia="es-PE"/>
          </w:rPr>
          <w:drawing>
            <wp:inline distT="0" distB="0" distL="0" distR="0" wp14:anchorId="21979C3C" wp14:editId="5FEB245C">
              <wp:extent cx="5450597" cy="7710985"/>
              <wp:effectExtent l="0" t="0" r="0" b="0"/>
              <wp:docPr id="21" name="Imagen 21" descr="C:\Users\Administrador\Desktop\escaneados\SBIZHUB 45422090220050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dor\Desktop\escaneados\SBIZHUB 45422090220050_000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63627" cy="7729419"/>
                      </a:xfrm>
                      <a:prstGeom prst="rect">
                        <a:avLst/>
                      </a:prstGeom>
                      <a:noFill/>
                      <a:ln>
                        <a:noFill/>
                      </a:ln>
                    </pic:spPr>
                  </pic:pic>
                </a:graphicData>
              </a:graphic>
            </wp:inline>
          </w:drawing>
        </w:r>
        <w:bookmarkStart w:id="2694" w:name="_Toc130468210"/>
        <w:bookmarkStart w:id="2695" w:name="_Toc130473011"/>
        <w:bookmarkStart w:id="2696" w:name="_Toc130481021"/>
        <w:bookmarkStart w:id="2697" w:name="_Toc130481094"/>
        <w:bookmarkStart w:id="2698" w:name="_Toc130481167"/>
        <w:bookmarkStart w:id="2699" w:name="_Toc130481240"/>
        <w:bookmarkStart w:id="2700" w:name="_Toc130481313"/>
        <w:bookmarkStart w:id="2701" w:name="_Toc130481386"/>
        <w:bookmarkStart w:id="2702" w:name="_Toc130481453"/>
        <w:bookmarkStart w:id="2703" w:name="_Toc130481526"/>
        <w:bookmarkStart w:id="2704" w:name="_Toc130481733"/>
        <w:bookmarkStart w:id="2705" w:name="_Toc130483025"/>
        <w:bookmarkEnd w:id="2694"/>
        <w:bookmarkEnd w:id="2695"/>
        <w:bookmarkEnd w:id="2696"/>
        <w:bookmarkEnd w:id="2697"/>
        <w:bookmarkEnd w:id="2698"/>
        <w:bookmarkEnd w:id="2699"/>
        <w:bookmarkEnd w:id="2700"/>
        <w:bookmarkEnd w:id="2701"/>
        <w:bookmarkEnd w:id="2702"/>
        <w:bookmarkEnd w:id="2703"/>
        <w:bookmarkEnd w:id="2704"/>
        <w:bookmarkEnd w:id="2705"/>
      </w:del>
    </w:p>
    <w:p w14:paraId="07F3E041" w14:textId="3FBBB386" w:rsidR="00056E22" w:rsidRPr="00625788" w:rsidDel="0008642E" w:rsidRDefault="003C15FE">
      <w:pPr>
        <w:pStyle w:val="Prrafodelista"/>
        <w:tabs>
          <w:tab w:val="left" w:pos="142"/>
          <w:tab w:val="left" w:pos="1276"/>
        </w:tabs>
        <w:autoSpaceDE w:val="0"/>
        <w:autoSpaceDN w:val="0"/>
        <w:adjustRightInd w:val="0"/>
        <w:spacing w:after="0" w:line="240" w:lineRule="auto"/>
        <w:ind w:left="993"/>
        <w:jc w:val="both"/>
        <w:rPr>
          <w:del w:id="2706" w:author="Usuario de Windows" w:date="2023-03-23T11:42:00Z"/>
          <w:rFonts w:ascii="Arial Narrow" w:hAnsi="Arial Narrow" w:cs="Arial"/>
        </w:rPr>
      </w:pPr>
      <w:del w:id="2707" w:author="Usuario de Windows" w:date="2023-03-23T11:42:00Z">
        <w:r w:rsidRPr="00625788" w:rsidDel="0008642E">
          <w:rPr>
            <w:rFonts w:ascii="Arial Narrow" w:hAnsi="Arial Narrow" w:cs="Arial"/>
            <w:b/>
            <w:bCs/>
            <w:sz w:val="16"/>
            <w:szCs w:val="16"/>
          </w:rPr>
          <w:delText>Fuente</w:delText>
        </w:r>
        <w:r w:rsidRPr="00625788" w:rsidDel="0008642E">
          <w:rPr>
            <w:rFonts w:ascii="Arial Narrow" w:hAnsi="Arial Narrow" w:cs="Arial"/>
            <w:sz w:val="16"/>
            <w:szCs w:val="16"/>
          </w:rPr>
          <w:delText>: Bases Integradas publicadas en el portal web del SEACE</w:delText>
        </w:r>
        <w:bookmarkStart w:id="2708" w:name="_Toc130468211"/>
        <w:bookmarkStart w:id="2709" w:name="_Toc130473012"/>
        <w:bookmarkStart w:id="2710" w:name="_Toc130481022"/>
        <w:bookmarkStart w:id="2711" w:name="_Toc130481095"/>
        <w:bookmarkStart w:id="2712" w:name="_Toc130481168"/>
        <w:bookmarkStart w:id="2713" w:name="_Toc130481241"/>
        <w:bookmarkStart w:id="2714" w:name="_Toc130481314"/>
        <w:bookmarkStart w:id="2715" w:name="_Toc130481387"/>
        <w:bookmarkStart w:id="2716" w:name="_Toc130481454"/>
        <w:bookmarkStart w:id="2717" w:name="_Toc130481527"/>
        <w:bookmarkStart w:id="2718" w:name="_Toc130481734"/>
        <w:bookmarkStart w:id="2719" w:name="_Toc130483026"/>
        <w:bookmarkEnd w:id="2708"/>
        <w:bookmarkEnd w:id="2709"/>
        <w:bookmarkEnd w:id="2710"/>
        <w:bookmarkEnd w:id="2711"/>
        <w:bookmarkEnd w:id="2712"/>
        <w:bookmarkEnd w:id="2713"/>
        <w:bookmarkEnd w:id="2714"/>
        <w:bookmarkEnd w:id="2715"/>
        <w:bookmarkEnd w:id="2716"/>
        <w:bookmarkEnd w:id="2717"/>
        <w:bookmarkEnd w:id="2718"/>
        <w:bookmarkEnd w:id="2719"/>
      </w:del>
    </w:p>
    <w:p w14:paraId="31EEC0D5" w14:textId="7DAE1C4A" w:rsidR="00056E22" w:rsidRPr="00625788" w:rsidDel="0008642E" w:rsidRDefault="00056E22">
      <w:pPr>
        <w:pStyle w:val="Prrafodelista"/>
        <w:tabs>
          <w:tab w:val="left" w:pos="142"/>
          <w:tab w:val="left" w:pos="1276"/>
        </w:tabs>
        <w:autoSpaceDE w:val="0"/>
        <w:autoSpaceDN w:val="0"/>
        <w:adjustRightInd w:val="0"/>
        <w:spacing w:after="0" w:line="240" w:lineRule="auto"/>
        <w:ind w:left="426"/>
        <w:jc w:val="both"/>
        <w:rPr>
          <w:del w:id="2720" w:author="Usuario de Windows" w:date="2023-03-23T11:42:00Z"/>
          <w:rFonts w:ascii="Arial Narrow" w:hAnsi="Arial Narrow" w:cs="Arial"/>
        </w:rPr>
      </w:pPr>
      <w:del w:id="2721" w:author="Usuario de Windows" w:date="2023-03-23T11:42:00Z">
        <w:r w:rsidRPr="00AA5312" w:rsidDel="0008642E">
          <w:rPr>
            <w:rFonts w:ascii="Arial" w:hAnsi="Arial" w:cs="Arial"/>
            <w:noProof/>
            <w:lang w:eastAsia="es-PE"/>
          </w:rPr>
          <w:drawing>
            <wp:inline distT="0" distB="0" distL="0" distR="0" wp14:anchorId="611A228F" wp14:editId="471DE82D">
              <wp:extent cx="5145206" cy="7279465"/>
              <wp:effectExtent l="0" t="0" r="0" b="0"/>
              <wp:docPr id="23" name="Imagen 23" descr="C:\Users\Administrador\Desktop\escaneados\SBIZHUB 45422090220050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dor\Desktop\escaneados\SBIZHUB 45422090220050_000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160184" cy="7300656"/>
                      </a:xfrm>
                      <a:prstGeom prst="rect">
                        <a:avLst/>
                      </a:prstGeom>
                      <a:noFill/>
                      <a:ln>
                        <a:noFill/>
                      </a:ln>
                    </pic:spPr>
                  </pic:pic>
                </a:graphicData>
              </a:graphic>
            </wp:inline>
          </w:drawing>
        </w:r>
        <w:bookmarkStart w:id="2722" w:name="_Toc130468212"/>
        <w:bookmarkStart w:id="2723" w:name="_Toc130473013"/>
        <w:bookmarkStart w:id="2724" w:name="_Toc130481023"/>
        <w:bookmarkStart w:id="2725" w:name="_Toc130481096"/>
        <w:bookmarkStart w:id="2726" w:name="_Toc130481169"/>
        <w:bookmarkStart w:id="2727" w:name="_Toc130481242"/>
        <w:bookmarkStart w:id="2728" w:name="_Toc130481315"/>
        <w:bookmarkStart w:id="2729" w:name="_Toc130481388"/>
        <w:bookmarkStart w:id="2730" w:name="_Toc130481455"/>
        <w:bookmarkStart w:id="2731" w:name="_Toc130481528"/>
        <w:bookmarkStart w:id="2732" w:name="_Toc130481735"/>
        <w:bookmarkStart w:id="2733" w:name="_Toc130483027"/>
        <w:bookmarkEnd w:id="2722"/>
        <w:bookmarkEnd w:id="2723"/>
        <w:bookmarkEnd w:id="2724"/>
        <w:bookmarkEnd w:id="2725"/>
        <w:bookmarkEnd w:id="2726"/>
        <w:bookmarkEnd w:id="2727"/>
        <w:bookmarkEnd w:id="2728"/>
        <w:bookmarkEnd w:id="2729"/>
        <w:bookmarkEnd w:id="2730"/>
        <w:bookmarkEnd w:id="2731"/>
        <w:bookmarkEnd w:id="2732"/>
        <w:bookmarkEnd w:id="2733"/>
      </w:del>
    </w:p>
    <w:p w14:paraId="2F687898" w14:textId="2B39FA4D" w:rsidR="00056E22" w:rsidRPr="00625788" w:rsidDel="0008642E" w:rsidRDefault="00056E22">
      <w:pPr>
        <w:pStyle w:val="Prrafodelista"/>
        <w:tabs>
          <w:tab w:val="left" w:pos="142"/>
          <w:tab w:val="left" w:pos="1276"/>
        </w:tabs>
        <w:autoSpaceDE w:val="0"/>
        <w:autoSpaceDN w:val="0"/>
        <w:adjustRightInd w:val="0"/>
        <w:spacing w:after="0" w:line="240" w:lineRule="auto"/>
        <w:ind w:left="993"/>
        <w:jc w:val="both"/>
        <w:rPr>
          <w:del w:id="2734" w:author="Usuario de Windows" w:date="2023-03-23T11:42:00Z"/>
          <w:rFonts w:ascii="Arial Narrow" w:hAnsi="Arial Narrow" w:cs="Arial"/>
        </w:rPr>
      </w:pPr>
      <w:bookmarkStart w:id="2735" w:name="_Toc130468213"/>
      <w:bookmarkStart w:id="2736" w:name="_Toc130473014"/>
      <w:bookmarkStart w:id="2737" w:name="_Toc130481024"/>
      <w:bookmarkStart w:id="2738" w:name="_Toc130481097"/>
      <w:bookmarkStart w:id="2739" w:name="_Toc130481170"/>
      <w:bookmarkStart w:id="2740" w:name="_Toc130481243"/>
      <w:bookmarkStart w:id="2741" w:name="_Toc130481316"/>
      <w:bookmarkStart w:id="2742" w:name="_Toc130481389"/>
      <w:bookmarkStart w:id="2743" w:name="_Toc130481456"/>
      <w:bookmarkStart w:id="2744" w:name="_Toc130481529"/>
      <w:bookmarkStart w:id="2745" w:name="_Toc130481736"/>
      <w:bookmarkStart w:id="2746" w:name="_Toc130483028"/>
      <w:bookmarkEnd w:id="2735"/>
      <w:bookmarkEnd w:id="2736"/>
      <w:bookmarkEnd w:id="2737"/>
      <w:bookmarkEnd w:id="2738"/>
      <w:bookmarkEnd w:id="2739"/>
      <w:bookmarkEnd w:id="2740"/>
      <w:bookmarkEnd w:id="2741"/>
      <w:bookmarkEnd w:id="2742"/>
      <w:bookmarkEnd w:id="2743"/>
      <w:bookmarkEnd w:id="2744"/>
      <w:bookmarkEnd w:id="2745"/>
      <w:bookmarkEnd w:id="2746"/>
    </w:p>
    <w:p w14:paraId="55E72CCE" w14:textId="38246D86" w:rsidR="00056E22" w:rsidRPr="00625788" w:rsidDel="0008642E" w:rsidRDefault="003C15FE">
      <w:pPr>
        <w:pStyle w:val="Prrafodelista"/>
        <w:tabs>
          <w:tab w:val="left" w:pos="142"/>
          <w:tab w:val="left" w:pos="1276"/>
        </w:tabs>
        <w:autoSpaceDE w:val="0"/>
        <w:autoSpaceDN w:val="0"/>
        <w:adjustRightInd w:val="0"/>
        <w:spacing w:after="0" w:line="240" w:lineRule="auto"/>
        <w:ind w:left="993"/>
        <w:jc w:val="both"/>
        <w:rPr>
          <w:del w:id="2747" w:author="Usuario de Windows" w:date="2023-03-23T11:42:00Z"/>
          <w:rFonts w:ascii="Times New Roman" w:eastAsia="Times New Roman" w:hAnsi="Times New Roman"/>
          <w:noProof/>
          <w:snapToGrid w:val="0"/>
          <w:w w:val="0"/>
          <w:sz w:val="0"/>
          <w:szCs w:val="0"/>
          <w:u w:color="000000"/>
          <w:bdr w:val="none" w:sz="0" w:space="0" w:color="000000"/>
          <w:shd w:val="clear" w:color="000000" w:fill="000000"/>
        </w:rPr>
      </w:pPr>
      <w:del w:id="2748" w:author="Usuario de Windows" w:date="2023-03-23T11:42:00Z">
        <w:r w:rsidRPr="00625788" w:rsidDel="0008642E">
          <w:rPr>
            <w:rFonts w:ascii="Arial Narrow" w:hAnsi="Arial Narrow" w:cs="Arial"/>
            <w:b/>
            <w:bCs/>
            <w:sz w:val="16"/>
            <w:szCs w:val="16"/>
          </w:rPr>
          <w:delText>Fuente</w:delText>
        </w:r>
        <w:r w:rsidRPr="00625788" w:rsidDel="0008642E">
          <w:rPr>
            <w:rFonts w:ascii="Arial Narrow" w:hAnsi="Arial Narrow" w:cs="Arial"/>
            <w:sz w:val="16"/>
            <w:szCs w:val="16"/>
          </w:rPr>
          <w:delText>: Bases Integradas publicadas en el portal web del SEACE</w:delText>
        </w:r>
        <w:bookmarkStart w:id="2749" w:name="_Toc130468214"/>
        <w:bookmarkStart w:id="2750" w:name="_Toc130473015"/>
        <w:bookmarkStart w:id="2751" w:name="_Toc130481025"/>
        <w:bookmarkStart w:id="2752" w:name="_Toc130481098"/>
        <w:bookmarkStart w:id="2753" w:name="_Toc130481171"/>
        <w:bookmarkStart w:id="2754" w:name="_Toc130481244"/>
        <w:bookmarkStart w:id="2755" w:name="_Toc130481317"/>
        <w:bookmarkStart w:id="2756" w:name="_Toc130481390"/>
        <w:bookmarkStart w:id="2757" w:name="_Toc130481457"/>
        <w:bookmarkStart w:id="2758" w:name="_Toc130481530"/>
        <w:bookmarkStart w:id="2759" w:name="_Toc130481737"/>
        <w:bookmarkStart w:id="2760" w:name="_Toc130483029"/>
        <w:bookmarkEnd w:id="2749"/>
        <w:bookmarkEnd w:id="2750"/>
        <w:bookmarkEnd w:id="2751"/>
        <w:bookmarkEnd w:id="2752"/>
        <w:bookmarkEnd w:id="2753"/>
        <w:bookmarkEnd w:id="2754"/>
        <w:bookmarkEnd w:id="2755"/>
        <w:bookmarkEnd w:id="2756"/>
        <w:bookmarkEnd w:id="2757"/>
        <w:bookmarkEnd w:id="2758"/>
        <w:bookmarkEnd w:id="2759"/>
        <w:bookmarkEnd w:id="2760"/>
      </w:del>
    </w:p>
    <w:p w14:paraId="20AECB45" w14:textId="1C3B15F1" w:rsidR="00056E22" w:rsidRPr="00625788" w:rsidDel="0008642E" w:rsidRDefault="00056E22">
      <w:pPr>
        <w:pStyle w:val="Prrafodelista"/>
        <w:tabs>
          <w:tab w:val="left" w:pos="142"/>
          <w:tab w:val="left" w:pos="1276"/>
        </w:tabs>
        <w:autoSpaceDE w:val="0"/>
        <w:autoSpaceDN w:val="0"/>
        <w:adjustRightInd w:val="0"/>
        <w:spacing w:after="0" w:line="240" w:lineRule="auto"/>
        <w:ind w:left="284"/>
        <w:jc w:val="both"/>
        <w:rPr>
          <w:del w:id="2761" w:author="Usuario de Windows" w:date="2023-03-23T11:42:00Z"/>
          <w:rFonts w:ascii="Arial Narrow" w:hAnsi="Arial Narrow" w:cs="Arial"/>
        </w:rPr>
      </w:pPr>
      <w:del w:id="2762" w:author="Usuario de Windows" w:date="2023-03-23T11:42:00Z">
        <w:r w:rsidRPr="00AA5312" w:rsidDel="0008642E">
          <w:rPr>
            <w:noProof/>
            <w:snapToGrid w:val="0"/>
            <w:w w:val="0"/>
            <w:sz w:val="0"/>
            <w:szCs w:val="0"/>
            <w:u w:color="000000"/>
            <w:bdr w:val="none" w:sz="0" w:space="0" w:color="000000"/>
            <w:shd w:val="clear" w:color="000000" w:fill="000000"/>
            <w:lang w:eastAsia="es-PE"/>
          </w:rPr>
          <w:drawing>
            <wp:inline distT="0" distB="0" distL="0" distR="0" wp14:anchorId="76BE71E9" wp14:editId="1977EE22">
              <wp:extent cx="5005798" cy="4558352"/>
              <wp:effectExtent l="0" t="0" r="0" b="0"/>
              <wp:docPr id="24" name="Imagen 24" descr="C:\Users\Administrador\Desktop\escaneados\SBIZHUB 45422090220050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dor\Desktop\escaneados\SBIZHUB 45422090220050_0004.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35627"/>
                      <a:stretch/>
                    </pic:blipFill>
                    <pic:spPr bwMode="auto">
                      <a:xfrm>
                        <a:off x="0" y="0"/>
                        <a:ext cx="5020652" cy="4571878"/>
                      </a:xfrm>
                      <a:prstGeom prst="rect">
                        <a:avLst/>
                      </a:prstGeom>
                      <a:noFill/>
                      <a:ln>
                        <a:noFill/>
                      </a:ln>
                      <a:extLst>
                        <a:ext uri="{53640926-AAD7-44D8-BBD7-CCE9431645EC}">
                          <a14:shadowObscured xmlns:a14="http://schemas.microsoft.com/office/drawing/2010/main"/>
                        </a:ext>
                      </a:extLst>
                    </pic:spPr>
                  </pic:pic>
                </a:graphicData>
              </a:graphic>
            </wp:inline>
          </w:drawing>
        </w:r>
        <w:bookmarkStart w:id="2763" w:name="_Toc130468215"/>
        <w:bookmarkStart w:id="2764" w:name="_Toc130473016"/>
        <w:bookmarkStart w:id="2765" w:name="_Toc130481026"/>
        <w:bookmarkStart w:id="2766" w:name="_Toc130481099"/>
        <w:bookmarkStart w:id="2767" w:name="_Toc130481172"/>
        <w:bookmarkStart w:id="2768" w:name="_Toc130481245"/>
        <w:bookmarkStart w:id="2769" w:name="_Toc130481318"/>
        <w:bookmarkStart w:id="2770" w:name="_Toc130481391"/>
        <w:bookmarkStart w:id="2771" w:name="_Toc130481458"/>
        <w:bookmarkStart w:id="2772" w:name="_Toc130481531"/>
        <w:bookmarkStart w:id="2773" w:name="_Toc130481738"/>
        <w:bookmarkStart w:id="2774" w:name="_Toc130483030"/>
        <w:bookmarkEnd w:id="2763"/>
        <w:bookmarkEnd w:id="2764"/>
        <w:bookmarkEnd w:id="2765"/>
        <w:bookmarkEnd w:id="2766"/>
        <w:bookmarkEnd w:id="2767"/>
        <w:bookmarkEnd w:id="2768"/>
        <w:bookmarkEnd w:id="2769"/>
        <w:bookmarkEnd w:id="2770"/>
        <w:bookmarkEnd w:id="2771"/>
        <w:bookmarkEnd w:id="2772"/>
        <w:bookmarkEnd w:id="2773"/>
        <w:bookmarkEnd w:id="2774"/>
      </w:del>
    </w:p>
    <w:p w14:paraId="6CB8CB90" w14:textId="59E32202" w:rsidR="00056E22" w:rsidRPr="00625788" w:rsidDel="0008642E" w:rsidRDefault="00056E22">
      <w:pPr>
        <w:pStyle w:val="Prrafodelista"/>
        <w:tabs>
          <w:tab w:val="left" w:pos="142"/>
          <w:tab w:val="left" w:pos="1276"/>
        </w:tabs>
        <w:autoSpaceDE w:val="0"/>
        <w:autoSpaceDN w:val="0"/>
        <w:adjustRightInd w:val="0"/>
        <w:spacing w:after="0" w:line="240" w:lineRule="auto"/>
        <w:ind w:left="709"/>
        <w:jc w:val="both"/>
        <w:rPr>
          <w:del w:id="2775" w:author="Usuario de Windows" w:date="2023-03-23T11:42:00Z"/>
          <w:rFonts w:ascii="Arial Narrow" w:hAnsi="Arial Narrow" w:cs="Arial"/>
          <w:sz w:val="16"/>
          <w:szCs w:val="16"/>
        </w:rPr>
      </w:pPr>
      <w:del w:id="2776" w:author="Usuario de Windows" w:date="2023-03-23T11:42:00Z">
        <w:r w:rsidRPr="00625788" w:rsidDel="0008642E">
          <w:rPr>
            <w:rFonts w:ascii="Arial Narrow" w:hAnsi="Arial Narrow" w:cs="Arial"/>
            <w:b/>
            <w:bCs/>
            <w:sz w:val="16"/>
            <w:szCs w:val="16"/>
          </w:rPr>
          <w:tab/>
          <w:delText>Fuente</w:delText>
        </w:r>
        <w:r w:rsidRPr="00625788" w:rsidDel="0008642E">
          <w:rPr>
            <w:rFonts w:ascii="Arial Narrow" w:hAnsi="Arial Narrow" w:cs="Arial"/>
            <w:sz w:val="16"/>
            <w:szCs w:val="16"/>
          </w:rPr>
          <w:delText>: Bases Integradas publicadas en el portal web del SEACE</w:delText>
        </w:r>
        <w:bookmarkStart w:id="2777" w:name="_Toc130468216"/>
        <w:bookmarkStart w:id="2778" w:name="_Toc130473017"/>
        <w:bookmarkStart w:id="2779" w:name="_Toc130481027"/>
        <w:bookmarkStart w:id="2780" w:name="_Toc130481100"/>
        <w:bookmarkStart w:id="2781" w:name="_Toc130481173"/>
        <w:bookmarkStart w:id="2782" w:name="_Toc130481246"/>
        <w:bookmarkStart w:id="2783" w:name="_Toc130481319"/>
        <w:bookmarkStart w:id="2784" w:name="_Toc130481392"/>
        <w:bookmarkStart w:id="2785" w:name="_Toc130481459"/>
        <w:bookmarkStart w:id="2786" w:name="_Toc130481532"/>
        <w:bookmarkStart w:id="2787" w:name="_Toc130481739"/>
        <w:bookmarkStart w:id="2788" w:name="_Toc130483031"/>
        <w:bookmarkEnd w:id="2777"/>
        <w:bookmarkEnd w:id="2778"/>
        <w:bookmarkEnd w:id="2779"/>
        <w:bookmarkEnd w:id="2780"/>
        <w:bookmarkEnd w:id="2781"/>
        <w:bookmarkEnd w:id="2782"/>
        <w:bookmarkEnd w:id="2783"/>
        <w:bookmarkEnd w:id="2784"/>
        <w:bookmarkEnd w:id="2785"/>
        <w:bookmarkEnd w:id="2786"/>
        <w:bookmarkEnd w:id="2787"/>
        <w:bookmarkEnd w:id="2788"/>
      </w:del>
    </w:p>
    <w:p w14:paraId="086647AE" w14:textId="799C8C67" w:rsidR="00056E22" w:rsidRPr="00625788" w:rsidDel="0008642E" w:rsidRDefault="00056E22">
      <w:pPr>
        <w:pStyle w:val="Prrafodelista"/>
        <w:tabs>
          <w:tab w:val="left" w:pos="142"/>
          <w:tab w:val="left" w:pos="1276"/>
        </w:tabs>
        <w:autoSpaceDE w:val="0"/>
        <w:autoSpaceDN w:val="0"/>
        <w:adjustRightInd w:val="0"/>
        <w:spacing w:after="0" w:line="240" w:lineRule="auto"/>
        <w:ind w:left="709"/>
        <w:jc w:val="both"/>
        <w:rPr>
          <w:del w:id="2789" w:author="Usuario de Windows" w:date="2023-03-23T11:42:00Z"/>
          <w:rFonts w:ascii="Arial Narrow" w:hAnsi="Arial Narrow" w:cs="Arial"/>
        </w:rPr>
      </w:pPr>
      <w:bookmarkStart w:id="2790" w:name="_Toc130468217"/>
      <w:bookmarkStart w:id="2791" w:name="_Toc130473018"/>
      <w:bookmarkStart w:id="2792" w:name="_Toc130481028"/>
      <w:bookmarkStart w:id="2793" w:name="_Toc130481101"/>
      <w:bookmarkStart w:id="2794" w:name="_Toc130481174"/>
      <w:bookmarkStart w:id="2795" w:name="_Toc130481247"/>
      <w:bookmarkStart w:id="2796" w:name="_Toc130481320"/>
      <w:bookmarkStart w:id="2797" w:name="_Toc130481393"/>
      <w:bookmarkStart w:id="2798" w:name="_Toc130481460"/>
      <w:bookmarkStart w:id="2799" w:name="_Toc130481533"/>
      <w:bookmarkStart w:id="2800" w:name="_Toc130481740"/>
      <w:bookmarkStart w:id="2801" w:name="_Toc130483032"/>
      <w:bookmarkEnd w:id="2790"/>
      <w:bookmarkEnd w:id="2791"/>
      <w:bookmarkEnd w:id="2792"/>
      <w:bookmarkEnd w:id="2793"/>
      <w:bookmarkEnd w:id="2794"/>
      <w:bookmarkEnd w:id="2795"/>
      <w:bookmarkEnd w:id="2796"/>
      <w:bookmarkEnd w:id="2797"/>
      <w:bookmarkEnd w:id="2798"/>
      <w:bookmarkEnd w:id="2799"/>
      <w:bookmarkEnd w:id="2800"/>
      <w:bookmarkEnd w:id="2801"/>
    </w:p>
    <w:p w14:paraId="56D89522" w14:textId="05C337EB" w:rsidR="00056E22" w:rsidRPr="00625788" w:rsidDel="0008642E" w:rsidRDefault="00056E22">
      <w:pPr>
        <w:jc w:val="center"/>
        <w:rPr>
          <w:del w:id="2802" w:author="Usuario de Windows" w:date="2023-03-23T11:42:00Z"/>
          <w:noProof/>
        </w:rPr>
      </w:pPr>
      <w:bookmarkStart w:id="2803" w:name="_Toc130468218"/>
      <w:bookmarkStart w:id="2804" w:name="_Toc130473019"/>
      <w:bookmarkStart w:id="2805" w:name="_Toc130481029"/>
      <w:bookmarkStart w:id="2806" w:name="_Toc130481102"/>
      <w:bookmarkStart w:id="2807" w:name="_Toc130481175"/>
      <w:bookmarkStart w:id="2808" w:name="_Toc130481248"/>
      <w:bookmarkStart w:id="2809" w:name="_Toc130481321"/>
      <w:bookmarkStart w:id="2810" w:name="_Toc130481394"/>
      <w:bookmarkStart w:id="2811" w:name="_Toc130481461"/>
      <w:bookmarkStart w:id="2812" w:name="_Toc130481534"/>
      <w:bookmarkStart w:id="2813" w:name="_Toc130481741"/>
      <w:bookmarkStart w:id="2814" w:name="_Toc130483033"/>
      <w:bookmarkEnd w:id="2803"/>
      <w:bookmarkEnd w:id="2804"/>
      <w:bookmarkEnd w:id="2805"/>
      <w:bookmarkEnd w:id="2806"/>
      <w:bookmarkEnd w:id="2807"/>
      <w:bookmarkEnd w:id="2808"/>
      <w:bookmarkEnd w:id="2809"/>
      <w:bookmarkEnd w:id="2810"/>
      <w:bookmarkEnd w:id="2811"/>
      <w:bookmarkEnd w:id="2812"/>
      <w:bookmarkEnd w:id="2813"/>
      <w:bookmarkEnd w:id="2814"/>
    </w:p>
    <w:p w14:paraId="4DDE18A9" w14:textId="4454C276" w:rsidR="00056E22" w:rsidRPr="00625788" w:rsidDel="0008642E" w:rsidRDefault="00056E22">
      <w:pPr>
        <w:pStyle w:val="Prrafodelista"/>
        <w:tabs>
          <w:tab w:val="left" w:pos="142"/>
          <w:tab w:val="left" w:pos="1276"/>
        </w:tabs>
        <w:autoSpaceDE w:val="0"/>
        <w:autoSpaceDN w:val="0"/>
        <w:adjustRightInd w:val="0"/>
        <w:spacing w:after="0" w:line="240" w:lineRule="auto"/>
        <w:ind w:left="709"/>
        <w:jc w:val="both"/>
        <w:rPr>
          <w:del w:id="2815" w:author="Usuario de Windows" w:date="2023-03-23T11:42:00Z"/>
          <w:rFonts w:ascii="Arial Narrow" w:hAnsi="Arial Narrow" w:cs="Arial"/>
        </w:rPr>
      </w:pPr>
      <w:del w:id="2816" w:author="Usuario de Windows" w:date="2023-03-23T11:42:00Z">
        <w:r w:rsidRPr="00625788" w:rsidDel="0008642E">
          <w:rPr>
            <w:rFonts w:ascii="Arial Narrow" w:hAnsi="Arial Narrow" w:cs="Arial"/>
          </w:rPr>
          <w:delText xml:space="preserve">La situación antes descrita estaría transgrediendo lo dispuesto en la Ley 30225 y el Reglamento de Contrataciones con el Estado En el sentido de que las especificaciones técnicas </w:delText>
        </w:r>
        <w:r w:rsidRPr="00113FB2" w:rsidDel="0008642E">
          <w:rPr>
            <w:rFonts w:ascii="Arial Narrow" w:hAnsi="Arial Narrow" w:cs="Arial"/>
          </w:rPr>
          <w:delText>deben formularse de forma objetiva y precisa por el área usuaria</w:delText>
        </w:r>
        <w:r w:rsidRPr="00625788" w:rsidDel="0008642E">
          <w:rPr>
            <w:rFonts w:ascii="Arial Narrow" w:hAnsi="Arial Narrow" w:cs="Arial"/>
          </w:rPr>
          <w:delText xml:space="preserve">. </w:delText>
        </w:r>
        <w:bookmarkStart w:id="2817" w:name="_Toc130468219"/>
        <w:bookmarkStart w:id="2818" w:name="_Toc130473020"/>
        <w:bookmarkStart w:id="2819" w:name="_Toc130481030"/>
        <w:bookmarkStart w:id="2820" w:name="_Toc130481103"/>
        <w:bookmarkStart w:id="2821" w:name="_Toc130481176"/>
        <w:bookmarkStart w:id="2822" w:name="_Toc130481249"/>
        <w:bookmarkStart w:id="2823" w:name="_Toc130481322"/>
        <w:bookmarkStart w:id="2824" w:name="_Toc130481395"/>
        <w:bookmarkStart w:id="2825" w:name="_Toc130481462"/>
        <w:bookmarkStart w:id="2826" w:name="_Toc130481535"/>
        <w:bookmarkStart w:id="2827" w:name="_Toc130481742"/>
        <w:bookmarkStart w:id="2828" w:name="_Toc130483034"/>
        <w:bookmarkEnd w:id="2817"/>
        <w:bookmarkEnd w:id="2818"/>
        <w:bookmarkEnd w:id="2819"/>
        <w:bookmarkEnd w:id="2820"/>
        <w:bookmarkEnd w:id="2821"/>
        <w:bookmarkEnd w:id="2822"/>
        <w:bookmarkEnd w:id="2823"/>
        <w:bookmarkEnd w:id="2824"/>
        <w:bookmarkEnd w:id="2825"/>
        <w:bookmarkEnd w:id="2826"/>
        <w:bookmarkEnd w:id="2827"/>
        <w:bookmarkEnd w:id="2828"/>
      </w:del>
    </w:p>
    <w:p w14:paraId="5C64E708" w14:textId="02B4FED0" w:rsidR="00056E22" w:rsidRPr="00113FB2" w:rsidDel="0008642E" w:rsidRDefault="00056E22">
      <w:pPr>
        <w:pStyle w:val="Prrafodelista"/>
        <w:tabs>
          <w:tab w:val="left" w:pos="367"/>
        </w:tabs>
        <w:spacing w:after="0" w:line="240" w:lineRule="auto"/>
        <w:ind w:left="1134"/>
        <w:jc w:val="both"/>
        <w:rPr>
          <w:del w:id="2829" w:author="Usuario de Windows" w:date="2023-03-23T11:42:00Z"/>
          <w:rFonts w:ascii="Arial Narrow" w:hAnsi="Arial Narrow" w:cs="Arial"/>
          <w:b/>
          <w:bCs/>
        </w:rPr>
      </w:pPr>
      <w:bookmarkStart w:id="2830" w:name="_Toc130468220"/>
      <w:bookmarkStart w:id="2831" w:name="_Toc130473021"/>
      <w:bookmarkStart w:id="2832" w:name="_Toc130481031"/>
      <w:bookmarkStart w:id="2833" w:name="_Toc130481104"/>
      <w:bookmarkStart w:id="2834" w:name="_Toc130481177"/>
      <w:bookmarkStart w:id="2835" w:name="_Toc130481250"/>
      <w:bookmarkStart w:id="2836" w:name="_Toc130481323"/>
      <w:bookmarkStart w:id="2837" w:name="_Toc130481396"/>
      <w:bookmarkStart w:id="2838" w:name="_Toc130481463"/>
      <w:bookmarkStart w:id="2839" w:name="_Toc130481536"/>
      <w:bookmarkStart w:id="2840" w:name="_Toc130481743"/>
      <w:bookmarkStart w:id="2841" w:name="_Toc130483035"/>
      <w:bookmarkEnd w:id="2830"/>
      <w:bookmarkEnd w:id="2831"/>
      <w:bookmarkEnd w:id="2832"/>
      <w:bookmarkEnd w:id="2833"/>
      <w:bookmarkEnd w:id="2834"/>
      <w:bookmarkEnd w:id="2835"/>
      <w:bookmarkEnd w:id="2836"/>
      <w:bookmarkEnd w:id="2837"/>
      <w:bookmarkEnd w:id="2838"/>
      <w:bookmarkEnd w:id="2839"/>
      <w:bookmarkEnd w:id="2840"/>
      <w:bookmarkEnd w:id="2841"/>
    </w:p>
    <w:p w14:paraId="25FFFD5E" w14:textId="1A098237" w:rsidR="00056E22" w:rsidRPr="00625788" w:rsidDel="0008642E" w:rsidRDefault="00056E22">
      <w:pPr>
        <w:pStyle w:val="Prrafodelista"/>
        <w:numPr>
          <w:ilvl w:val="0"/>
          <w:numId w:val="44"/>
        </w:numPr>
        <w:spacing w:line="240" w:lineRule="auto"/>
        <w:ind w:left="1134" w:hanging="283"/>
        <w:jc w:val="both"/>
        <w:rPr>
          <w:del w:id="2842" w:author="Usuario de Windows" w:date="2023-03-23T11:42:00Z"/>
          <w:rFonts w:ascii="Arial Narrow" w:hAnsi="Arial Narrow" w:cs="Arial"/>
        </w:rPr>
        <w:pPrChange w:id="2843" w:author="Usuario de Windows" w:date="2023-03-22T12:32:00Z">
          <w:pPr>
            <w:pStyle w:val="Prrafodelista"/>
            <w:numPr>
              <w:numId w:val="44"/>
            </w:numPr>
            <w:ind w:left="1134" w:hanging="283"/>
            <w:jc w:val="both"/>
          </w:pPr>
        </w:pPrChange>
      </w:pPr>
      <w:del w:id="2844" w:author="Usuario de Windows" w:date="2023-03-23T11:42:00Z">
        <w:r w:rsidRPr="00625788" w:rsidDel="0008642E">
          <w:rPr>
            <w:rFonts w:ascii="Arial Narrow" w:hAnsi="Arial Narrow" w:cs="Arial"/>
            <w:b/>
          </w:rPr>
          <w:delText>Ley 30225 y el Reglamento de Contrataciones con el Estado</w:delText>
        </w:r>
        <w:r w:rsidRPr="00625788" w:rsidDel="0008642E">
          <w:rPr>
            <w:rFonts w:ascii="Arial Narrow" w:hAnsi="Arial Narrow" w:cs="Arial"/>
            <w:b/>
            <w:bCs/>
          </w:rPr>
          <w:delText xml:space="preserve">, </w:delText>
        </w:r>
        <w:r w:rsidRPr="00625788" w:rsidDel="0008642E">
          <w:rPr>
            <w:rFonts w:ascii="Arial Narrow" w:hAnsi="Arial Narrow" w:cs="Arial"/>
          </w:rPr>
          <w:delText xml:space="preserve">modificado mediante Decreto Supremo n.° 162- 2021- EF. </w:delText>
        </w:r>
        <w:r w:rsidRPr="00625788" w:rsidDel="0008642E">
          <w:delText xml:space="preserve"> 25</w:delText>
        </w:r>
        <w:r w:rsidRPr="00625788" w:rsidDel="0008642E">
          <w:rPr>
            <w:rFonts w:ascii="Arial Narrow" w:hAnsi="Arial Narrow" w:cs="Arial"/>
          </w:rPr>
          <w:delText xml:space="preserve"> de junio de 2021, que establece lo siguiente:</w:delText>
        </w:r>
        <w:bookmarkStart w:id="2845" w:name="_Toc130468221"/>
        <w:bookmarkStart w:id="2846" w:name="_Toc130473022"/>
        <w:bookmarkStart w:id="2847" w:name="_Toc130481032"/>
        <w:bookmarkStart w:id="2848" w:name="_Toc130481105"/>
        <w:bookmarkStart w:id="2849" w:name="_Toc130481178"/>
        <w:bookmarkStart w:id="2850" w:name="_Toc130481251"/>
        <w:bookmarkStart w:id="2851" w:name="_Toc130481324"/>
        <w:bookmarkStart w:id="2852" w:name="_Toc130481397"/>
        <w:bookmarkStart w:id="2853" w:name="_Toc130481464"/>
        <w:bookmarkStart w:id="2854" w:name="_Toc130481537"/>
        <w:bookmarkStart w:id="2855" w:name="_Toc130481744"/>
        <w:bookmarkStart w:id="2856" w:name="_Toc130483036"/>
        <w:bookmarkEnd w:id="2845"/>
        <w:bookmarkEnd w:id="2846"/>
        <w:bookmarkEnd w:id="2847"/>
        <w:bookmarkEnd w:id="2848"/>
        <w:bookmarkEnd w:id="2849"/>
        <w:bookmarkEnd w:id="2850"/>
        <w:bookmarkEnd w:id="2851"/>
        <w:bookmarkEnd w:id="2852"/>
        <w:bookmarkEnd w:id="2853"/>
        <w:bookmarkEnd w:id="2854"/>
        <w:bookmarkEnd w:id="2855"/>
        <w:bookmarkEnd w:id="2856"/>
      </w:del>
    </w:p>
    <w:p w14:paraId="68A7C25B" w14:textId="79D54767" w:rsidR="00056E22" w:rsidRPr="00625788" w:rsidDel="0008642E" w:rsidRDefault="00056E22">
      <w:pPr>
        <w:ind w:left="1134"/>
        <w:jc w:val="both"/>
        <w:rPr>
          <w:del w:id="2857" w:author="Usuario de Windows" w:date="2023-03-23T11:42:00Z"/>
          <w:rFonts w:ascii="Arial Narrow" w:hAnsi="Arial Narrow" w:cs="Arial"/>
          <w:b/>
          <w:i/>
          <w:iCs/>
          <w:sz w:val="22"/>
          <w:szCs w:val="22"/>
        </w:rPr>
      </w:pPr>
      <w:del w:id="2858" w:author="Usuario de Windows" w:date="2023-03-23T11:42:00Z">
        <w:r w:rsidRPr="00625788" w:rsidDel="0008642E">
          <w:rPr>
            <w:rFonts w:ascii="Arial Narrow" w:hAnsi="Arial Narrow" w:cs="Arial"/>
            <w:b/>
            <w:i/>
            <w:iCs/>
            <w:sz w:val="22"/>
            <w:szCs w:val="22"/>
          </w:rPr>
          <w:delText>Artículo 16: Requerimiento</w:delText>
        </w:r>
        <w:bookmarkStart w:id="2859" w:name="_Toc130468222"/>
        <w:bookmarkStart w:id="2860" w:name="_Toc130473023"/>
        <w:bookmarkStart w:id="2861" w:name="_Toc130481033"/>
        <w:bookmarkStart w:id="2862" w:name="_Toc130481106"/>
        <w:bookmarkStart w:id="2863" w:name="_Toc130481179"/>
        <w:bookmarkStart w:id="2864" w:name="_Toc130481252"/>
        <w:bookmarkStart w:id="2865" w:name="_Toc130481325"/>
        <w:bookmarkStart w:id="2866" w:name="_Toc130481398"/>
        <w:bookmarkStart w:id="2867" w:name="_Toc130481465"/>
        <w:bookmarkStart w:id="2868" w:name="_Toc130481538"/>
        <w:bookmarkStart w:id="2869" w:name="_Toc130481745"/>
        <w:bookmarkStart w:id="2870" w:name="_Toc130483037"/>
        <w:bookmarkEnd w:id="2859"/>
        <w:bookmarkEnd w:id="2860"/>
        <w:bookmarkEnd w:id="2861"/>
        <w:bookmarkEnd w:id="2862"/>
        <w:bookmarkEnd w:id="2863"/>
        <w:bookmarkEnd w:id="2864"/>
        <w:bookmarkEnd w:id="2865"/>
        <w:bookmarkEnd w:id="2866"/>
        <w:bookmarkEnd w:id="2867"/>
        <w:bookmarkEnd w:id="2868"/>
        <w:bookmarkEnd w:id="2869"/>
        <w:bookmarkEnd w:id="2870"/>
      </w:del>
    </w:p>
    <w:p w14:paraId="06D81AA4" w14:textId="062128F1" w:rsidR="00056E22" w:rsidRPr="00113FB2" w:rsidDel="0008642E" w:rsidRDefault="00056E22">
      <w:pPr>
        <w:tabs>
          <w:tab w:val="left" w:pos="367"/>
        </w:tabs>
        <w:jc w:val="both"/>
        <w:rPr>
          <w:del w:id="2871" w:author="Usuario de Windows" w:date="2023-03-23T11:42:00Z"/>
          <w:rFonts w:ascii="Arial Narrow" w:hAnsi="Arial Narrow" w:cs="Arial"/>
          <w:i/>
          <w:iCs/>
          <w:lang w:eastAsia="es-PE"/>
        </w:rPr>
      </w:pPr>
      <w:bookmarkStart w:id="2872" w:name="_Toc130468223"/>
      <w:bookmarkStart w:id="2873" w:name="_Toc130473024"/>
      <w:bookmarkStart w:id="2874" w:name="_Toc130481034"/>
      <w:bookmarkStart w:id="2875" w:name="_Toc130481107"/>
      <w:bookmarkStart w:id="2876" w:name="_Toc130481180"/>
      <w:bookmarkStart w:id="2877" w:name="_Toc130481253"/>
      <w:bookmarkStart w:id="2878" w:name="_Toc130481326"/>
      <w:bookmarkStart w:id="2879" w:name="_Toc130481399"/>
      <w:bookmarkStart w:id="2880" w:name="_Toc130481466"/>
      <w:bookmarkStart w:id="2881" w:name="_Toc130481539"/>
      <w:bookmarkStart w:id="2882" w:name="_Toc130481746"/>
      <w:bookmarkStart w:id="2883" w:name="_Toc130483038"/>
      <w:bookmarkEnd w:id="2872"/>
      <w:bookmarkEnd w:id="2873"/>
      <w:bookmarkEnd w:id="2874"/>
      <w:bookmarkEnd w:id="2875"/>
      <w:bookmarkEnd w:id="2876"/>
      <w:bookmarkEnd w:id="2877"/>
      <w:bookmarkEnd w:id="2878"/>
      <w:bookmarkEnd w:id="2879"/>
      <w:bookmarkEnd w:id="2880"/>
      <w:bookmarkEnd w:id="2881"/>
      <w:bookmarkEnd w:id="2882"/>
      <w:bookmarkEnd w:id="2883"/>
    </w:p>
    <w:p w14:paraId="2B82C98A" w14:textId="7270E8A0" w:rsidR="00056E22" w:rsidRPr="00625788" w:rsidDel="0008642E" w:rsidRDefault="00056E22">
      <w:pPr>
        <w:pStyle w:val="Prrafodelista"/>
        <w:tabs>
          <w:tab w:val="left" w:pos="367"/>
        </w:tabs>
        <w:spacing w:line="240" w:lineRule="auto"/>
        <w:ind w:left="1134"/>
        <w:jc w:val="both"/>
        <w:rPr>
          <w:del w:id="2884" w:author="Usuario de Windows" w:date="2023-03-23T11:42:00Z"/>
          <w:rFonts w:ascii="Arial Narrow" w:hAnsi="Arial Narrow" w:cs="Arial"/>
          <w:i/>
          <w:iCs/>
          <w:lang w:eastAsia="es-PE"/>
        </w:rPr>
        <w:pPrChange w:id="2885" w:author="Usuario de Windows" w:date="2023-03-22T12:32:00Z">
          <w:pPr>
            <w:pStyle w:val="Prrafodelista"/>
            <w:tabs>
              <w:tab w:val="left" w:pos="367"/>
            </w:tabs>
            <w:ind w:left="1134"/>
            <w:jc w:val="both"/>
          </w:pPr>
        </w:pPrChange>
      </w:pPr>
      <w:del w:id="2886" w:author="Usuario de Windows" w:date="2023-03-23T11:42:00Z">
        <w:r w:rsidRPr="00625788" w:rsidDel="0008642E">
          <w:rPr>
            <w:rFonts w:ascii="Arial Narrow" w:hAnsi="Arial Narrow" w:cs="Arial"/>
            <w:b/>
            <w:i/>
            <w:iCs/>
          </w:rPr>
          <w:delText>Articulo</w:delText>
        </w:r>
        <w:r w:rsidRPr="00625788" w:rsidDel="0008642E">
          <w:rPr>
            <w:rFonts w:ascii="Arial Narrow" w:hAnsi="Arial Narrow" w:cs="Arial"/>
            <w:i/>
            <w:iCs/>
            <w:lang w:eastAsia="es-PE"/>
          </w:rPr>
          <w:delText xml:space="preserve"> 16.1 El área usuaria requiere los bienes, servicios u obras a contratar, siendo responsable de formular las especificaciones técnicas, términos de referencia o expediente técnico, respectivamente, así como los requisitos de calificación; además de justificar la finalidad pública de la contratación. Los bienes, servicios u obras que se requieran deben estar orientados al cumplimiento de las funciones de la Entidad.</w:delText>
        </w:r>
        <w:bookmarkStart w:id="2887" w:name="_Toc130468224"/>
        <w:bookmarkStart w:id="2888" w:name="_Toc130473025"/>
        <w:bookmarkStart w:id="2889" w:name="_Toc130481035"/>
        <w:bookmarkStart w:id="2890" w:name="_Toc130481108"/>
        <w:bookmarkStart w:id="2891" w:name="_Toc130481181"/>
        <w:bookmarkStart w:id="2892" w:name="_Toc130481254"/>
        <w:bookmarkStart w:id="2893" w:name="_Toc130481327"/>
        <w:bookmarkStart w:id="2894" w:name="_Toc130481400"/>
        <w:bookmarkStart w:id="2895" w:name="_Toc130481467"/>
        <w:bookmarkStart w:id="2896" w:name="_Toc130481540"/>
        <w:bookmarkStart w:id="2897" w:name="_Toc130481747"/>
        <w:bookmarkStart w:id="2898" w:name="_Toc130483039"/>
        <w:bookmarkEnd w:id="2887"/>
        <w:bookmarkEnd w:id="2888"/>
        <w:bookmarkEnd w:id="2889"/>
        <w:bookmarkEnd w:id="2890"/>
        <w:bookmarkEnd w:id="2891"/>
        <w:bookmarkEnd w:id="2892"/>
        <w:bookmarkEnd w:id="2893"/>
        <w:bookmarkEnd w:id="2894"/>
        <w:bookmarkEnd w:id="2895"/>
        <w:bookmarkEnd w:id="2896"/>
        <w:bookmarkEnd w:id="2897"/>
        <w:bookmarkEnd w:id="2898"/>
      </w:del>
    </w:p>
    <w:p w14:paraId="537A834E" w14:textId="709927A6" w:rsidR="00056E22" w:rsidRPr="00625788" w:rsidDel="0008642E" w:rsidRDefault="00056E22">
      <w:pPr>
        <w:pStyle w:val="Prrafodelista"/>
        <w:tabs>
          <w:tab w:val="left" w:pos="367"/>
        </w:tabs>
        <w:spacing w:line="240" w:lineRule="auto"/>
        <w:ind w:left="1134"/>
        <w:jc w:val="both"/>
        <w:rPr>
          <w:del w:id="2899" w:author="Usuario de Windows" w:date="2023-03-23T11:42:00Z"/>
          <w:rFonts w:ascii="Arial Narrow" w:hAnsi="Arial Narrow" w:cs="Arial"/>
          <w:i/>
          <w:iCs/>
          <w:lang w:eastAsia="es-PE"/>
        </w:rPr>
        <w:pPrChange w:id="2900" w:author="Usuario de Windows" w:date="2023-03-22T12:32:00Z">
          <w:pPr>
            <w:pStyle w:val="Prrafodelista"/>
            <w:tabs>
              <w:tab w:val="left" w:pos="367"/>
            </w:tabs>
            <w:ind w:left="1134"/>
            <w:jc w:val="both"/>
          </w:pPr>
        </w:pPrChange>
      </w:pPr>
      <w:bookmarkStart w:id="2901" w:name="_Toc130468225"/>
      <w:bookmarkStart w:id="2902" w:name="_Toc130473026"/>
      <w:bookmarkStart w:id="2903" w:name="_Toc130481036"/>
      <w:bookmarkStart w:id="2904" w:name="_Toc130481109"/>
      <w:bookmarkStart w:id="2905" w:name="_Toc130481182"/>
      <w:bookmarkStart w:id="2906" w:name="_Toc130481255"/>
      <w:bookmarkStart w:id="2907" w:name="_Toc130481328"/>
      <w:bookmarkStart w:id="2908" w:name="_Toc130481401"/>
      <w:bookmarkStart w:id="2909" w:name="_Toc130481468"/>
      <w:bookmarkStart w:id="2910" w:name="_Toc130481541"/>
      <w:bookmarkStart w:id="2911" w:name="_Toc130481748"/>
      <w:bookmarkStart w:id="2912" w:name="_Toc130483040"/>
      <w:bookmarkEnd w:id="2901"/>
      <w:bookmarkEnd w:id="2902"/>
      <w:bookmarkEnd w:id="2903"/>
      <w:bookmarkEnd w:id="2904"/>
      <w:bookmarkEnd w:id="2905"/>
      <w:bookmarkEnd w:id="2906"/>
      <w:bookmarkEnd w:id="2907"/>
      <w:bookmarkEnd w:id="2908"/>
      <w:bookmarkEnd w:id="2909"/>
      <w:bookmarkEnd w:id="2910"/>
      <w:bookmarkEnd w:id="2911"/>
      <w:bookmarkEnd w:id="2912"/>
    </w:p>
    <w:p w14:paraId="1E0C2ED0" w14:textId="2E90182D" w:rsidR="00056E22" w:rsidRPr="00625788" w:rsidDel="0008642E" w:rsidRDefault="00056E22">
      <w:pPr>
        <w:pStyle w:val="Prrafodelista"/>
        <w:tabs>
          <w:tab w:val="left" w:pos="367"/>
        </w:tabs>
        <w:spacing w:line="240" w:lineRule="auto"/>
        <w:ind w:left="1134"/>
        <w:jc w:val="both"/>
        <w:rPr>
          <w:del w:id="2913" w:author="Usuario de Windows" w:date="2023-03-23T11:42:00Z"/>
          <w:rFonts w:ascii="Arial Narrow" w:hAnsi="Arial Narrow" w:cs="Arial"/>
          <w:i/>
          <w:iCs/>
          <w:lang w:eastAsia="es-PE"/>
        </w:rPr>
        <w:pPrChange w:id="2914" w:author="Usuario de Windows" w:date="2023-03-22T12:32:00Z">
          <w:pPr>
            <w:pStyle w:val="Prrafodelista"/>
            <w:tabs>
              <w:tab w:val="left" w:pos="367"/>
            </w:tabs>
            <w:ind w:left="1134"/>
            <w:jc w:val="both"/>
          </w:pPr>
        </w:pPrChange>
      </w:pPr>
      <w:del w:id="2915" w:author="Usuario de Windows" w:date="2023-03-23T11:42:00Z">
        <w:r w:rsidRPr="00625788" w:rsidDel="0008642E">
          <w:rPr>
            <w:rFonts w:ascii="Arial Narrow" w:hAnsi="Arial Narrow" w:cs="Arial"/>
            <w:b/>
            <w:i/>
            <w:iCs/>
          </w:rPr>
          <w:delText>Articulo</w:delText>
        </w:r>
        <w:r w:rsidRPr="00625788" w:rsidDel="0008642E">
          <w:rPr>
            <w:rFonts w:ascii="Arial Narrow" w:hAnsi="Arial Narrow" w:cs="Arial"/>
            <w:i/>
            <w:iCs/>
            <w:lang w:eastAsia="es-PE"/>
          </w:rPr>
          <w:delText xml:space="preserve"> 16.2 Las especificaciones técnicas, términos de referencia o expediente técnico deben formularse de forma objetiva y precisa por el área usuaria; alternativamente pueden ser formulados por el órgano a cargo de las contrataciones y aprobados por el área usuaria. Dichas especificaciones técnicas, términos de referencia o expediente técnico deben proporcionar acceso al proceso de contratación en condiciones de igualdad y no tienen por efecto la creación de obstáculos ni direccionamiento que perjudiquen la competencia en el mismo. Salvo las excepciones previstas en el reglamento, en el requerimiento no se hace referencia a una fabricación o una procedencia determinada, o a un procedimiento concreto que</w:delText>
        </w:r>
        <w:r w:rsidR="003C15FE" w:rsidDel="0008642E">
          <w:rPr>
            <w:rFonts w:ascii="Arial Narrow" w:hAnsi="Arial Narrow" w:cs="Arial"/>
            <w:i/>
            <w:iCs/>
            <w:lang w:eastAsia="es-PE"/>
          </w:rPr>
          <w:pgNum/>
        </w:r>
        <w:r w:rsidR="003C15FE" w:rsidDel="0008642E">
          <w:rPr>
            <w:rFonts w:ascii="Arial Narrow" w:hAnsi="Arial Narrow" w:cs="Arial"/>
            <w:i/>
            <w:iCs/>
            <w:lang w:eastAsia="es-PE"/>
          </w:rPr>
          <w:delText>arácter</w:delText>
        </w:r>
        <w:r w:rsidRPr="00625788" w:rsidDel="0008642E">
          <w:rPr>
            <w:rFonts w:ascii="Arial Narrow" w:hAnsi="Arial Narrow" w:cs="Arial"/>
            <w:i/>
            <w:iCs/>
            <w:lang w:eastAsia="es-PE"/>
          </w:rPr>
          <w:delText>ice a los bienes o servicios ofrecidos por un proveedor determinado, o a marcas, patentes o tipos, o a un origen o a una producción determinados con la finalidad de favorecer o descartar ciertos proveedores o ciertos productos.</w:delText>
        </w:r>
        <w:bookmarkStart w:id="2916" w:name="_Toc130468226"/>
        <w:bookmarkStart w:id="2917" w:name="_Toc130473027"/>
        <w:bookmarkStart w:id="2918" w:name="_Toc130481037"/>
        <w:bookmarkStart w:id="2919" w:name="_Toc130481110"/>
        <w:bookmarkStart w:id="2920" w:name="_Toc130481183"/>
        <w:bookmarkStart w:id="2921" w:name="_Toc130481256"/>
        <w:bookmarkStart w:id="2922" w:name="_Toc130481329"/>
        <w:bookmarkStart w:id="2923" w:name="_Toc130481402"/>
        <w:bookmarkStart w:id="2924" w:name="_Toc130481469"/>
        <w:bookmarkStart w:id="2925" w:name="_Toc130481542"/>
        <w:bookmarkStart w:id="2926" w:name="_Toc130481749"/>
        <w:bookmarkStart w:id="2927" w:name="_Toc130483041"/>
        <w:bookmarkEnd w:id="2916"/>
        <w:bookmarkEnd w:id="2917"/>
        <w:bookmarkEnd w:id="2918"/>
        <w:bookmarkEnd w:id="2919"/>
        <w:bookmarkEnd w:id="2920"/>
        <w:bookmarkEnd w:id="2921"/>
        <w:bookmarkEnd w:id="2922"/>
        <w:bookmarkEnd w:id="2923"/>
        <w:bookmarkEnd w:id="2924"/>
        <w:bookmarkEnd w:id="2925"/>
        <w:bookmarkEnd w:id="2926"/>
        <w:bookmarkEnd w:id="2927"/>
      </w:del>
    </w:p>
    <w:p w14:paraId="546CB57B" w14:textId="68FC3B0E" w:rsidR="00056E22" w:rsidRPr="00625788" w:rsidDel="0008642E" w:rsidRDefault="00056E22">
      <w:pPr>
        <w:pStyle w:val="Prrafodelista"/>
        <w:tabs>
          <w:tab w:val="left" w:pos="367"/>
        </w:tabs>
        <w:spacing w:after="0" w:line="240" w:lineRule="auto"/>
        <w:ind w:left="1134"/>
        <w:jc w:val="both"/>
        <w:rPr>
          <w:del w:id="2928" w:author="Usuario de Windows" w:date="2023-03-23T11:42:00Z"/>
          <w:rFonts w:ascii="Arial Narrow" w:hAnsi="Arial Narrow" w:cs="Arial"/>
          <w:i/>
          <w:iCs/>
          <w:lang w:eastAsia="es-PE"/>
        </w:rPr>
      </w:pPr>
      <w:bookmarkStart w:id="2929" w:name="_Toc130468227"/>
      <w:bookmarkStart w:id="2930" w:name="_Toc130473028"/>
      <w:bookmarkStart w:id="2931" w:name="_Toc130481038"/>
      <w:bookmarkStart w:id="2932" w:name="_Toc130481111"/>
      <w:bookmarkStart w:id="2933" w:name="_Toc130481184"/>
      <w:bookmarkStart w:id="2934" w:name="_Toc130481257"/>
      <w:bookmarkStart w:id="2935" w:name="_Toc130481330"/>
      <w:bookmarkStart w:id="2936" w:name="_Toc130481403"/>
      <w:bookmarkStart w:id="2937" w:name="_Toc130481470"/>
      <w:bookmarkStart w:id="2938" w:name="_Toc130481543"/>
      <w:bookmarkStart w:id="2939" w:name="_Toc130481750"/>
      <w:bookmarkStart w:id="2940" w:name="_Toc130483042"/>
      <w:bookmarkEnd w:id="2929"/>
      <w:bookmarkEnd w:id="2930"/>
      <w:bookmarkEnd w:id="2931"/>
      <w:bookmarkEnd w:id="2932"/>
      <w:bookmarkEnd w:id="2933"/>
      <w:bookmarkEnd w:id="2934"/>
      <w:bookmarkEnd w:id="2935"/>
      <w:bookmarkEnd w:id="2936"/>
      <w:bookmarkEnd w:id="2937"/>
      <w:bookmarkEnd w:id="2938"/>
      <w:bookmarkEnd w:id="2939"/>
      <w:bookmarkEnd w:id="2940"/>
    </w:p>
    <w:p w14:paraId="697B1A4E" w14:textId="2B67D7D5" w:rsidR="00056E22" w:rsidRPr="00625788" w:rsidDel="0008642E" w:rsidRDefault="00056E22">
      <w:pPr>
        <w:pStyle w:val="Prrafodelista"/>
        <w:numPr>
          <w:ilvl w:val="0"/>
          <w:numId w:val="44"/>
        </w:numPr>
        <w:spacing w:line="240" w:lineRule="auto"/>
        <w:ind w:left="1134" w:hanging="283"/>
        <w:jc w:val="both"/>
        <w:rPr>
          <w:del w:id="2941" w:author="Usuario de Windows" w:date="2023-03-23T11:42:00Z"/>
          <w:rFonts w:ascii="Arial Narrow" w:hAnsi="Arial Narrow" w:cs="Arial"/>
        </w:rPr>
        <w:pPrChange w:id="2942" w:author="Usuario de Windows" w:date="2023-03-22T12:32:00Z">
          <w:pPr>
            <w:pStyle w:val="Prrafodelista"/>
            <w:numPr>
              <w:numId w:val="44"/>
            </w:numPr>
            <w:ind w:left="1134" w:hanging="283"/>
            <w:jc w:val="both"/>
          </w:pPr>
        </w:pPrChange>
      </w:pPr>
      <w:del w:id="2943" w:author="Usuario de Windows" w:date="2023-03-23T11:42:00Z">
        <w:r w:rsidRPr="00625788" w:rsidDel="0008642E">
          <w:rPr>
            <w:rFonts w:ascii="Arial Narrow" w:hAnsi="Arial Narrow" w:cs="Arial"/>
            <w:b/>
          </w:rPr>
          <w:delText>Bases Integradas del proceso Adjudicación Simplificada N° 106-2022-GRAP-2</w:delText>
        </w:r>
        <w:r w:rsidRPr="00625788" w:rsidDel="0008642E">
          <w:rPr>
            <w:rFonts w:ascii="Arial Narrow" w:hAnsi="Arial Narrow" w:cs="Arial"/>
            <w:b/>
            <w:bCs/>
          </w:rPr>
          <w:delText xml:space="preserve">, </w:delText>
        </w:r>
        <w:r w:rsidRPr="00625788" w:rsidDel="0008642E">
          <w:rPr>
            <w:rFonts w:ascii="Arial Narrow" w:hAnsi="Arial Narrow" w:cs="Arial"/>
          </w:rPr>
          <w:delText>que señala lo siguiente:</w:delText>
        </w:r>
        <w:bookmarkStart w:id="2944" w:name="_Toc130468228"/>
        <w:bookmarkStart w:id="2945" w:name="_Toc130473029"/>
        <w:bookmarkStart w:id="2946" w:name="_Toc130481039"/>
        <w:bookmarkStart w:id="2947" w:name="_Toc130481112"/>
        <w:bookmarkStart w:id="2948" w:name="_Toc130481185"/>
        <w:bookmarkStart w:id="2949" w:name="_Toc130481258"/>
        <w:bookmarkStart w:id="2950" w:name="_Toc130481331"/>
        <w:bookmarkStart w:id="2951" w:name="_Toc130481404"/>
        <w:bookmarkStart w:id="2952" w:name="_Toc130481471"/>
        <w:bookmarkStart w:id="2953" w:name="_Toc130481544"/>
        <w:bookmarkStart w:id="2954" w:name="_Toc130481751"/>
        <w:bookmarkStart w:id="2955" w:name="_Toc130483043"/>
        <w:bookmarkEnd w:id="2944"/>
        <w:bookmarkEnd w:id="2945"/>
        <w:bookmarkEnd w:id="2946"/>
        <w:bookmarkEnd w:id="2947"/>
        <w:bookmarkEnd w:id="2948"/>
        <w:bookmarkEnd w:id="2949"/>
        <w:bookmarkEnd w:id="2950"/>
        <w:bookmarkEnd w:id="2951"/>
        <w:bookmarkEnd w:id="2952"/>
        <w:bookmarkEnd w:id="2953"/>
        <w:bookmarkEnd w:id="2954"/>
        <w:bookmarkEnd w:id="2955"/>
      </w:del>
    </w:p>
    <w:p w14:paraId="32AD0E62" w14:textId="49CFBDD3" w:rsidR="00056E22" w:rsidRPr="00625788" w:rsidDel="0008642E" w:rsidRDefault="00056E22">
      <w:pPr>
        <w:ind w:left="1134"/>
        <w:jc w:val="both"/>
        <w:rPr>
          <w:del w:id="2956" w:author="Usuario de Windows" w:date="2023-03-23T11:42:00Z"/>
          <w:rFonts w:ascii="Arial Narrow" w:hAnsi="Arial Narrow" w:cs="Arial"/>
          <w:b/>
          <w:i/>
          <w:iCs/>
          <w:sz w:val="22"/>
          <w:szCs w:val="22"/>
        </w:rPr>
      </w:pPr>
      <w:del w:id="2957" w:author="Usuario de Windows" w:date="2023-03-23T11:42:00Z">
        <w:r w:rsidRPr="00625788" w:rsidDel="0008642E">
          <w:rPr>
            <w:rFonts w:ascii="Arial Narrow" w:hAnsi="Arial Narrow" w:cs="Arial"/>
            <w:b/>
            <w:i/>
            <w:iCs/>
            <w:sz w:val="22"/>
            <w:szCs w:val="22"/>
          </w:rPr>
          <w:delText>CAPITULO III REQUERIMIENTO</w:delText>
        </w:r>
        <w:bookmarkStart w:id="2958" w:name="_Toc130468229"/>
        <w:bookmarkStart w:id="2959" w:name="_Toc130473030"/>
        <w:bookmarkStart w:id="2960" w:name="_Toc130481040"/>
        <w:bookmarkStart w:id="2961" w:name="_Toc130481113"/>
        <w:bookmarkStart w:id="2962" w:name="_Toc130481186"/>
        <w:bookmarkStart w:id="2963" w:name="_Toc130481259"/>
        <w:bookmarkStart w:id="2964" w:name="_Toc130481332"/>
        <w:bookmarkStart w:id="2965" w:name="_Toc130481405"/>
        <w:bookmarkStart w:id="2966" w:name="_Toc130481472"/>
        <w:bookmarkStart w:id="2967" w:name="_Toc130481545"/>
        <w:bookmarkStart w:id="2968" w:name="_Toc130481752"/>
        <w:bookmarkStart w:id="2969" w:name="_Toc130483044"/>
        <w:bookmarkEnd w:id="2958"/>
        <w:bookmarkEnd w:id="2959"/>
        <w:bookmarkEnd w:id="2960"/>
        <w:bookmarkEnd w:id="2961"/>
        <w:bookmarkEnd w:id="2962"/>
        <w:bookmarkEnd w:id="2963"/>
        <w:bookmarkEnd w:id="2964"/>
        <w:bookmarkEnd w:id="2965"/>
        <w:bookmarkEnd w:id="2966"/>
        <w:bookmarkEnd w:id="2967"/>
        <w:bookmarkEnd w:id="2968"/>
        <w:bookmarkEnd w:id="2969"/>
      </w:del>
    </w:p>
    <w:p w14:paraId="340D9C98" w14:textId="41B23160" w:rsidR="00056E22" w:rsidRPr="00625788" w:rsidDel="0008642E" w:rsidRDefault="00056E22">
      <w:pPr>
        <w:pStyle w:val="Prrafodelista"/>
        <w:tabs>
          <w:tab w:val="left" w:pos="142"/>
          <w:tab w:val="left" w:pos="851"/>
        </w:tabs>
        <w:autoSpaceDE w:val="0"/>
        <w:autoSpaceDN w:val="0"/>
        <w:adjustRightInd w:val="0"/>
        <w:spacing w:after="0" w:line="240" w:lineRule="auto"/>
        <w:ind w:left="851"/>
        <w:jc w:val="both"/>
        <w:rPr>
          <w:del w:id="2970" w:author="Usuario de Windows" w:date="2023-03-23T11:42:00Z"/>
          <w:rFonts w:ascii="Arial Narrow" w:hAnsi="Arial Narrow" w:cs="Arial"/>
          <w:b/>
          <w:bCs/>
          <w:i/>
          <w:iCs/>
        </w:rPr>
      </w:pPr>
      <w:bookmarkStart w:id="2971" w:name="_Toc130468230"/>
      <w:bookmarkStart w:id="2972" w:name="_Toc130473031"/>
      <w:bookmarkStart w:id="2973" w:name="_Toc130481041"/>
      <w:bookmarkStart w:id="2974" w:name="_Toc130481114"/>
      <w:bookmarkStart w:id="2975" w:name="_Toc130481187"/>
      <w:bookmarkStart w:id="2976" w:name="_Toc130481260"/>
      <w:bookmarkStart w:id="2977" w:name="_Toc130481333"/>
      <w:bookmarkStart w:id="2978" w:name="_Toc130481406"/>
      <w:bookmarkStart w:id="2979" w:name="_Toc130481473"/>
      <w:bookmarkStart w:id="2980" w:name="_Toc130481546"/>
      <w:bookmarkStart w:id="2981" w:name="_Toc130481753"/>
      <w:bookmarkStart w:id="2982" w:name="_Toc130483045"/>
      <w:bookmarkEnd w:id="2971"/>
      <w:bookmarkEnd w:id="2972"/>
      <w:bookmarkEnd w:id="2973"/>
      <w:bookmarkEnd w:id="2974"/>
      <w:bookmarkEnd w:id="2975"/>
      <w:bookmarkEnd w:id="2976"/>
      <w:bookmarkEnd w:id="2977"/>
      <w:bookmarkEnd w:id="2978"/>
      <w:bookmarkEnd w:id="2979"/>
      <w:bookmarkEnd w:id="2980"/>
      <w:bookmarkEnd w:id="2981"/>
      <w:bookmarkEnd w:id="2982"/>
    </w:p>
    <w:p w14:paraId="093D48A4" w14:textId="6C1D1507" w:rsidR="00056E22" w:rsidRPr="00625788" w:rsidDel="0008642E" w:rsidRDefault="00056E22">
      <w:pPr>
        <w:ind w:left="1134"/>
        <w:jc w:val="both"/>
        <w:rPr>
          <w:del w:id="2983" w:author="Usuario de Windows" w:date="2023-03-23T11:42:00Z"/>
          <w:rFonts w:ascii="Arial Narrow" w:hAnsi="Arial Narrow" w:cs="Arial"/>
          <w:b/>
          <w:i/>
          <w:iCs/>
          <w:sz w:val="22"/>
          <w:szCs w:val="22"/>
        </w:rPr>
      </w:pPr>
      <w:del w:id="2984" w:author="Usuario de Windows" w:date="2023-03-23T11:42:00Z">
        <w:r w:rsidRPr="00625788" w:rsidDel="0008642E">
          <w:rPr>
            <w:rFonts w:ascii="Arial Narrow" w:hAnsi="Arial Narrow" w:cs="Arial"/>
            <w:b/>
            <w:i/>
            <w:iCs/>
            <w:sz w:val="22"/>
            <w:szCs w:val="22"/>
          </w:rPr>
          <w:delText>3.1 ESPECIFIACIONES TECNICAS</w:delText>
        </w:r>
        <w:bookmarkStart w:id="2985" w:name="_Toc130468231"/>
        <w:bookmarkStart w:id="2986" w:name="_Toc130473032"/>
        <w:bookmarkStart w:id="2987" w:name="_Toc130481042"/>
        <w:bookmarkStart w:id="2988" w:name="_Toc130481115"/>
        <w:bookmarkStart w:id="2989" w:name="_Toc130481188"/>
        <w:bookmarkStart w:id="2990" w:name="_Toc130481261"/>
        <w:bookmarkStart w:id="2991" w:name="_Toc130481334"/>
        <w:bookmarkStart w:id="2992" w:name="_Toc130481407"/>
        <w:bookmarkStart w:id="2993" w:name="_Toc130481474"/>
        <w:bookmarkStart w:id="2994" w:name="_Toc130481547"/>
        <w:bookmarkStart w:id="2995" w:name="_Toc130481754"/>
        <w:bookmarkStart w:id="2996" w:name="_Toc130483046"/>
        <w:bookmarkEnd w:id="2985"/>
        <w:bookmarkEnd w:id="2986"/>
        <w:bookmarkEnd w:id="2987"/>
        <w:bookmarkEnd w:id="2988"/>
        <w:bookmarkEnd w:id="2989"/>
        <w:bookmarkEnd w:id="2990"/>
        <w:bookmarkEnd w:id="2991"/>
        <w:bookmarkEnd w:id="2992"/>
        <w:bookmarkEnd w:id="2993"/>
        <w:bookmarkEnd w:id="2994"/>
        <w:bookmarkEnd w:id="2995"/>
        <w:bookmarkEnd w:id="2996"/>
      </w:del>
    </w:p>
    <w:p w14:paraId="0F1871C1" w14:textId="32BC8FA0" w:rsidR="00056E22" w:rsidRPr="00625788" w:rsidDel="0008642E" w:rsidRDefault="00056E22">
      <w:pPr>
        <w:ind w:left="1134"/>
        <w:jc w:val="both"/>
        <w:rPr>
          <w:del w:id="2997" w:author="Usuario de Windows" w:date="2023-03-23T11:42:00Z"/>
          <w:rFonts w:ascii="Arial Narrow" w:hAnsi="Arial Narrow" w:cs="Arial"/>
          <w:b/>
          <w:i/>
          <w:iCs/>
          <w:sz w:val="22"/>
          <w:szCs w:val="22"/>
        </w:rPr>
      </w:pPr>
      <w:del w:id="2998" w:author="Usuario de Windows" w:date="2023-03-23T11:42:00Z">
        <w:r w:rsidRPr="00625788" w:rsidDel="0008642E">
          <w:rPr>
            <w:rFonts w:ascii="Arial Narrow" w:hAnsi="Arial Narrow" w:cs="Arial"/>
            <w:b/>
            <w:i/>
            <w:iCs/>
            <w:sz w:val="22"/>
            <w:szCs w:val="22"/>
          </w:rPr>
          <w:delText>5. Características Técnicas</w:delText>
        </w:r>
        <w:bookmarkStart w:id="2999" w:name="_Toc130468232"/>
        <w:bookmarkStart w:id="3000" w:name="_Toc130473033"/>
        <w:bookmarkStart w:id="3001" w:name="_Toc130481043"/>
        <w:bookmarkStart w:id="3002" w:name="_Toc130481116"/>
        <w:bookmarkStart w:id="3003" w:name="_Toc130481189"/>
        <w:bookmarkStart w:id="3004" w:name="_Toc130481262"/>
        <w:bookmarkStart w:id="3005" w:name="_Toc130481335"/>
        <w:bookmarkStart w:id="3006" w:name="_Toc130481408"/>
        <w:bookmarkStart w:id="3007" w:name="_Toc130481475"/>
        <w:bookmarkStart w:id="3008" w:name="_Toc130481548"/>
        <w:bookmarkStart w:id="3009" w:name="_Toc130481755"/>
        <w:bookmarkStart w:id="3010" w:name="_Toc130483047"/>
        <w:bookmarkEnd w:id="2999"/>
        <w:bookmarkEnd w:id="3000"/>
        <w:bookmarkEnd w:id="3001"/>
        <w:bookmarkEnd w:id="3002"/>
        <w:bookmarkEnd w:id="3003"/>
        <w:bookmarkEnd w:id="3004"/>
        <w:bookmarkEnd w:id="3005"/>
        <w:bookmarkEnd w:id="3006"/>
        <w:bookmarkEnd w:id="3007"/>
        <w:bookmarkEnd w:id="3008"/>
        <w:bookmarkEnd w:id="3009"/>
        <w:bookmarkEnd w:id="3010"/>
      </w:del>
    </w:p>
    <w:p w14:paraId="37D0B91A" w14:textId="06DEBE20" w:rsidR="00056E22" w:rsidRPr="00625788" w:rsidDel="0008642E" w:rsidRDefault="00056E22">
      <w:pPr>
        <w:ind w:left="1134"/>
        <w:jc w:val="both"/>
        <w:rPr>
          <w:del w:id="3011" w:author="Usuario de Windows" w:date="2023-03-23T11:42:00Z"/>
          <w:rFonts w:ascii="Arial Narrow" w:hAnsi="Arial Narrow" w:cs="Arial"/>
          <w:bCs/>
          <w:i/>
          <w:iCs/>
          <w:sz w:val="22"/>
          <w:szCs w:val="22"/>
        </w:rPr>
      </w:pPr>
      <w:del w:id="3012" w:author="Usuario de Windows" w:date="2023-03-23T11:42:00Z">
        <w:r w:rsidRPr="00625788" w:rsidDel="0008642E">
          <w:rPr>
            <w:rFonts w:ascii="Arial Narrow" w:hAnsi="Arial Narrow" w:cs="Arial"/>
            <w:bCs/>
            <w:i/>
            <w:iCs/>
            <w:sz w:val="22"/>
            <w:szCs w:val="22"/>
          </w:rPr>
          <w:delText>Se requiere la compra de GABINETE DE CARGA DE PORTÁTILES DE ACUERDO A DISEÑO. (…).</w:delText>
        </w:r>
        <w:bookmarkStart w:id="3013" w:name="_Toc130468233"/>
        <w:bookmarkStart w:id="3014" w:name="_Toc130473034"/>
        <w:bookmarkStart w:id="3015" w:name="_Toc130481044"/>
        <w:bookmarkStart w:id="3016" w:name="_Toc130481117"/>
        <w:bookmarkStart w:id="3017" w:name="_Toc130481190"/>
        <w:bookmarkStart w:id="3018" w:name="_Toc130481263"/>
        <w:bookmarkStart w:id="3019" w:name="_Toc130481336"/>
        <w:bookmarkStart w:id="3020" w:name="_Toc130481409"/>
        <w:bookmarkStart w:id="3021" w:name="_Toc130481476"/>
        <w:bookmarkStart w:id="3022" w:name="_Toc130481549"/>
        <w:bookmarkStart w:id="3023" w:name="_Toc130481756"/>
        <w:bookmarkStart w:id="3024" w:name="_Toc130483048"/>
        <w:bookmarkEnd w:id="3013"/>
        <w:bookmarkEnd w:id="3014"/>
        <w:bookmarkEnd w:id="3015"/>
        <w:bookmarkEnd w:id="3016"/>
        <w:bookmarkEnd w:id="3017"/>
        <w:bookmarkEnd w:id="3018"/>
        <w:bookmarkEnd w:id="3019"/>
        <w:bookmarkEnd w:id="3020"/>
        <w:bookmarkEnd w:id="3021"/>
        <w:bookmarkEnd w:id="3022"/>
        <w:bookmarkEnd w:id="3023"/>
        <w:bookmarkEnd w:id="3024"/>
      </w:del>
    </w:p>
    <w:p w14:paraId="5D59F8EE" w14:textId="527ED9CF" w:rsidR="00056E22" w:rsidRPr="00625788" w:rsidDel="0008642E" w:rsidRDefault="00056E22">
      <w:pPr>
        <w:ind w:left="1134"/>
        <w:jc w:val="both"/>
        <w:rPr>
          <w:del w:id="3025" w:author="Usuario de Windows" w:date="2023-03-23T11:42:00Z"/>
          <w:rFonts w:ascii="Arial Narrow" w:hAnsi="Arial Narrow" w:cs="Arial"/>
          <w:bCs/>
          <w:i/>
          <w:iCs/>
          <w:sz w:val="22"/>
          <w:szCs w:val="22"/>
        </w:rPr>
      </w:pPr>
      <w:del w:id="3026" w:author="Usuario de Windows" w:date="2023-03-23T11:42:00Z">
        <w:r w:rsidRPr="00625788" w:rsidDel="0008642E">
          <w:rPr>
            <w:rFonts w:ascii="Arial Narrow" w:hAnsi="Arial Narrow" w:cs="Arial"/>
            <w:bCs/>
            <w:i/>
            <w:iCs/>
            <w:sz w:val="22"/>
            <w:szCs w:val="22"/>
          </w:rPr>
          <w:tab/>
        </w:r>
        <w:r w:rsidRPr="00625788" w:rsidDel="0008642E">
          <w:rPr>
            <w:rFonts w:ascii="Arial Narrow" w:hAnsi="Arial Narrow" w:cs="Arial"/>
            <w:b/>
            <w:i/>
            <w:iCs/>
            <w:sz w:val="22"/>
            <w:szCs w:val="22"/>
          </w:rPr>
          <w:delText>Certificación.</w:delText>
        </w:r>
        <w:r w:rsidRPr="00625788" w:rsidDel="0008642E">
          <w:rPr>
            <w:rFonts w:ascii="Arial Narrow" w:hAnsi="Arial Narrow" w:cs="Arial"/>
            <w:bCs/>
            <w:i/>
            <w:iCs/>
            <w:sz w:val="22"/>
            <w:szCs w:val="22"/>
          </w:rPr>
          <w:delText xml:space="preserve"> CE-EMC, UL, proceso de fabricación ISO9001</w:delText>
        </w:r>
        <w:bookmarkStart w:id="3027" w:name="_Toc130468234"/>
        <w:bookmarkStart w:id="3028" w:name="_Toc130473035"/>
        <w:bookmarkStart w:id="3029" w:name="_Toc130481045"/>
        <w:bookmarkStart w:id="3030" w:name="_Toc130481118"/>
        <w:bookmarkStart w:id="3031" w:name="_Toc130481191"/>
        <w:bookmarkStart w:id="3032" w:name="_Toc130481264"/>
        <w:bookmarkStart w:id="3033" w:name="_Toc130481337"/>
        <w:bookmarkStart w:id="3034" w:name="_Toc130481410"/>
        <w:bookmarkStart w:id="3035" w:name="_Toc130481477"/>
        <w:bookmarkStart w:id="3036" w:name="_Toc130481550"/>
        <w:bookmarkStart w:id="3037" w:name="_Toc130481757"/>
        <w:bookmarkStart w:id="3038" w:name="_Toc130483049"/>
        <w:bookmarkEnd w:id="3027"/>
        <w:bookmarkEnd w:id="3028"/>
        <w:bookmarkEnd w:id="3029"/>
        <w:bookmarkEnd w:id="3030"/>
        <w:bookmarkEnd w:id="3031"/>
        <w:bookmarkEnd w:id="3032"/>
        <w:bookmarkEnd w:id="3033"/>
        <w:bookmarkEnd w:id="3034"/>
        <w:bookmarkEnd w:id="3035"/>
        <w:bookmarkEnd w:id="3036"/>
        <w:bookmarkEnd w:id="3037"/>
        <w:bookmarkEnd w:id="3038"/>
      </w:del>
    </w:p>
    <w:p w14:paraId="5FAF9E2C" w14:textId="6776B4B6" w:rsidR="00056E22" w:rsidRPr="00113FB2" w:rsidDel="0008642E" w:rsidRDefault="00056E22">
      <w:pPr>
        <w:ind w:left="1134"/>
        <w:jc w:val="both"/>
        <w:rPr>
          <w:del w:id="3039" w:author="Usuario de Windows" w:date="2023-03-23T11:42:00Z"/>
          <w:rFonts w:ascii="Arial Narrow" w:hAnsi="Arial Narrow" w:cs="Arial"/>
          <w:bCs/>
          <w:i/>
          <w:iCs/>
          <w:noProof/>
          <w:sz w:val="22"/>
          <w:szCs w:val="22"/>
        </w:rPr>
      </w:pPr>
      <w:bookmarkStart w:id="3040" w:name="_Toc130468235"/>
      <w:bookmarkStart w:id="3041" w:name="_Toc130473036"/>
      <w:bookmarkStart w:id="3042" w:name="_Toc130481046"/>
      <w:bookmarkStart w:id="3043" w:name="_Toc130481119"/>
      <w:bookmarkStart w:id="3044" w:name="_Toc130481192"/>
      <w:bookmarkStart w:id="3045" w:name="_Toc130481265"/>
      <w:bookmarkStart w:id="3046" w:name="_Toc130481338"/>
      <w:bookmarkStart w:id="3047" w:name="_Toc130481411"/>
      <w:bookmarkStart w:id="3048" w:name="_Toc130481478"/>
      <w:bookmarkStart w:id="3049" w:name="_Toc130481551"/>
      <w:bookmarkStart w:id="3050" w:name="_Toc130481758"/>
      <w:bookmarkStart w:id="3051" w:name="_Toc130483050"/>
      <w:bookmarkEnd w:id="3040"/>
      <w:bookmarkEnd w:id="3041"/>
      <w:bookmarkEnd w:id="3042"/>
      <w:bookmarkEnd w:id="3043"/>
      <w:bookmarkEnd w:id="3044"/>
      <w:bookmarkEnd w:id="3045"/>
      <w:bookmarkEnd w:id="3046"/>
      <w:bookmarkEnd w:id="3047"/>
      <w:bookmarkEnd w:id="3048"/>
      <w:bookmarkEnd w:id="3049"/>
      <w:bookmarkEnd w:id="3050"/>
      <w:bookmarkEnd w:id="3051"/>
    </w:p>
    <w:p w14:paraId="6F53E469" w14:textId="0B98563F" w:rsidR="00056E22" w:rsidDel="0008642E" w:rsidRDefault="00056E22">
      <w:pPr>
        <w:ind w:left="1134"/>
        <w:rPr>
          <w:del w:id="3052" w:author="Usuario de Windows" w:date="2023-03-23T11:42:00Z"/>
          <w:rFonts w:ascii="Arial Narrow" w:hAnsi="Arial Narrow" w:cs="Arial"/>
          <w:bCs/>
          <w:i/>
          <w:iCs/>
          <w:sz w:val="22"/>
          <w:szCs w:val="22"/>
        </w:rPr>
      </w:pPr>
      <w:del w:id="3053" w:author="Usuario de Windows" w:date="2023-03-23T11:42:00Z">
        <w:r w:rsidRPr="00AA5312" w:rsidDel="0008642E">
          <w:rPr>
            <w:rFonts w:ascii="Arial Narrow" w:hAnsi="Arial Narrow" w:cs="Arial"/>
            <w:bCs/>
            <w:i/>
            <w:iCs/>
            <w:noProof/>
            <w:sz w:val="22"/>
            <w:szCs w:val="22"/>
            <w:lang w:eastAsia="es-PE"/>
          </w:rPr>
          <w:drawing>
            <wp:inline distT="0" distB="0" distL="0" distR="0" wp14:anchorId="3A22EA27" wp14:editId="2831A386">
              <wp:extent cx="4479804" cy="4637964"/>
              <wp:effectExtent l="152400" t="152400" r="340360" b="3346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4984" t="32991" r="4963" b="1086"/>
                      <a:stretch/>
                    </pic:blipFill>
                    <pic:spPr bwMode="auto">
                      <a:xfrm>
                        <a:off x="0" y="0"/>
                        <a:ext cx="4493615" cy="46522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Start w:id="3054" w:name="_Toc130468236"/>
        <w:bookmarkStart w:id="3055" w:name="_Toc130473037"/>
        <w:bookmarkStart w:id="3056" w:name="_Toc130481047"/>
        <w:bookmarkStart w:id="3057" w:name="_Toc130481120"/>
        <w:bookmarkStart w:id="3058" w:name="_Toc130481193"/>
        <w:bookmarkStart w:id="3059" w:name="_Toc130481266"/>
        <w:bookmarkStart w:id="3060" w:name="_Toc130481339"/>
        <w:bookmarkStart w:id="3061" w:name="_Toc130481412"/>
        <w:bookmarkStart w:id="3062" w:name="_Toc130481479"/>
        <w:bookmarkStart w:id="3063" w:name="_Toc130481552"/>
        <w:bookmarkStart w:id="3064" w:name="_Toc130481759"/>
        <w:bookmarkStart w:id="3065" w:name="_Toc130483051"/>
        <w:bookmarkEnd w:id="3054"/>
        <w:bookmarkEnd w:id="3055"/>
        <w:bookmarkEnd w:id="3056"/>
        <w:bookmarkEnd w:id="3057"/>
        <w:bookmarkEnd w:id="3058"/>
        <w:bookmarkEnd w:id="3059"/>
        <w:bookmarkEnd w:id="3060"/>
        <w:bookmarkEnd w:id="3061"/>
        <w:bookmarkEnd w:id="3062"/>
        <w:bookmarkEnd w:id="3063"/>
        <w:bookmarkEnd w:id="3064"/>
        <w:bookmarkEnd w:id="3065"/>
      </w:del>
    </w:p>
    <w:p w14:paraId="3DC562F8" w14:textId="6EA25DD6" w:rsidR="006000AD" w:rsidRPr="00625788" w:rsidDel="0008642E" w:rsidRDefault="006000AD">
      <w:pPr>
        <w:pStyle w:val="Prrafodelista"/>
        <w:tabs>
          <w:tab w:val="left" w:pos="142"/>
          <w:tab w:val="left" w:pos="1276"/>
        </w:tabs>
        <w:autoSpaceDE w:val="0"/>
        <w:autoSpaceDN w:val="0"/>
        <w:adjustRightInd w:val="0"/>
        <w:spacing w:after="0" w:line="240" w:lineRule="auto"/>
        <w:ind w:left="993"/>
        <w:jc w:val="both"/>
        <w:rPr>
          <w:del w:id="3066" w:author="Usuario de Windows" w:date="2023-03-23T11:42:00Z"/>
          <w:rFonts w:ascii="Times New Roman" w:eastAsia="Times New Roman" w:hAnsi="Times New Roman"/>
          <w:noProof/>
          <w:snapToGrid w:val="0"/>
          <w:w w:val="0"/>
          <w:sz w:val="0"/>
          <w:szCs w:val="0"/>
          <w:u w:color="000000"/>
          <w:bdr w:val="none" w:sz="0" w:space="0" w:color="000000"/>
          <w:shd w:val="clear" w:color="000000" w:fill="000000"/>
        </w:rPr>
      </w:pPr>
      <w:del w:id="3067" w:author="Usuario de Windows" w:date="2023-03-23T11:42:00Z">
        <w:r w:rsidRPr="00625788" w:rsidDel="0008642E">
          <w:rPr>
            <w:rFonts w:ascii="Arial Narrow" w:hAnsi="Arial Narrow" w:cs="Arial"/>
            <w:b/>
            <w:bCs/>
            <w:sz w:val="16"/>
            <w:szCs w:val="16"/>
          </w:rPr>
          <w:delText>Fuente</w:delText>
        </w:r>
        <w:r w:rsidRPr="00625788" w:rsidDel="0008642E">
          <w:rPr>
            <w:rFonts w:ascii="Arial Narrow" w:hAnsi="Arial Narrow" w:cs="Arial"/>
            <w:sz w:val="16"/>
            <w:szCs w:val="16"/>
          </w:rPr>
          <w:delText>: Bases Integradas publicadas en el portal web del SEACE</w:delText>
        </w:r>
        <w:bookmarkStart w:id="3068" w:name="_Toc130468237"/>
        <w:bookmarkStart w:id="3069" w:name="_Toc130473038"/>
        <w:bookmarkStart w:id="3070" w:name="_Toc130481048"/>
        <w:bookmarkStart w:id="3071" w:name="_Toc130481121"/>
        <w:bookmarkStart w:id="3072" w:name="_Toc130481194"/>
        <w:bookmarkStart w:id="3073" w:name="_Toc130481267"/>
        <w:bookmarkStart w:id="3074" w:name="_Toc130481340"/>
        <w:bookmarkStart w:id="3075" w:name="_Toc130481413"/>
        <w:bookmarkStart w:id="3076" w:name="_Toc130481480"/>
        <w:bookmarkStart w:id="3077" w:name="_Toc130481553"/>
        <w:bookmarkStart w:id="3078" w:name="_Toc130481760"/>
        <w:bookmarkStart w:id="3079" w:name="_Toc130483052"/>
        <w:bookmarkEnd w:id="3068"/>
        <w:bookmarkEnd w:id="3069"/>
        <w:bookmarkEnd w:id="3070"/>
        <w:bookmarkEnd w:id="3071"/>
        <w:bookmarkEnd w:id="3072"/>
        <w:bookmarkEnd w:id="3073"/>
        <w:bookmarkEnd w:id="3074"/>
        <w:bookmarkEnd w:id="3075"/>
        <w:bookmarkEnd w:id="3076"/>
        <w:bookmarkEnd w:id="3077"/>
        <w:bookmarkEnd w:id="3078"/>
        <w:bookmarkEnd w:id="3079"/>
      </w:del>
    </w:p>
    <w:p w14:paraId="244DFC65" w14:textId="65F6C1FE" w:rsidR="006000AD" w:rsidRPr="00625788" w:rsidDel="0008642E" w:rsidRDefault="006000AD">
      <w:pPr>
        <w:ind w:left="1134"/>
        <w:rPr>
          <w:del w:id="3080" w:author="Usuario de Windows" w:date="2023-03-23T11:42:00Z"/>
          <w:rFonts w:ascii="Arial Narrow" w:hAnsi="Arial Narrow" w:cs="Arial"/>
          <w:bCs/>
          <w:i/>
          <w:iCs/>
          <w:sz w:val="22"/>
          <w:szCs w:val="22"/>
        </w:rPr>
      </w:pPr>
      <w:bookmarkStart w:id="3081" w:name="_Toc130468238"/>
      <w:bookmarkStart w:id="3082" w:name="_Toc130473039"/>
      <w:bookmarkStart w:id="3083" w:name="_Toc130481049"/>
      <w:bookmarkStart w:id="3084" w:name="_Toc130481122"/>
      <w:bookmarkStart w:id="3085" w:name="_Toc130481195"/>
      <w:bookmarkStart w:id="3086" w:name="_Toc130481268"/>
      <w:bookmarkStart w:id="3087" w:name="_Toc130481341"/>
      <w:bookmarkStart w:id="3088" w:name="_Toc130481414"/>
      <w:bookmarkStart w:id="3089" w:name="_Toc130481481"/>
      <w:bookmarkStart w:id="3090" w:name="_Toc130481554"/>
      <w:bookmarkStart w:id="3091" w:name="_Toc130481761"/>
      <w:bookmarkStart w:id="3092" w:name="_Toc130483053"/>
      <w:bookmarkEnd w:id="3081"/>
      <w:bookmarkEnd w:id="3082"/>
      <w:bookmarkEnd w:id="3083"/>
      <w:bookmarkEnd w:id="3084"/>
      <w:bookmarkEnd w:id="3085"/>
      <w:bookmarkEnd w:id="3086"/>
      <w:bookmarkEnd w:id="3087"/>
      <w:bookmarkEnd w:id="3088"/>
      <w:bookmarkEnd w:id="3089"/>
      <w:bookmarkEnd w:id="3090"/>
      <w:bookmarkEnd w:id="3091"/>
      <w:bookmarkEnd w:id="3092"/>
    </w:p>
    <w:p w14:paraId="6E9AFA4F" w14:textId="2E6705F0" w:rsidR="00633930" w:rsidRPr="00AA5312" w:rsidDel="0008642E" w:rsidRDefault="00056E22">
      <w:pPr>
        <w:pStyle w:val="Prrafodelista"/>
        <w:tabs>
          <w:tab w:val="left" w:pos="142"/>
          <w:tab w:val="left" w:pos="1276"/>
        </w:tabs>
        <w:autoSpaceDE w:val="0"/>
        <w:autoSpaceDN w:val="0"/>
        <w:adjustRightInd w:val="0"/>
        <w:spacing w:line="240" w:lineRule="auto"/>
        <w:ind w:left="709"/>
        <w:jc w:val="both"/>
        <w:rPr>
          <w:del w:id="3093" w:author="Usuario de Windows" w:date="2023-03-23T11:42:00Z"/>
          <w:rFonts w:ascii="Arial Narrow" w:hAnsi="Arial Narrow" w:cs="Arial"/>
          <w:b/>
          <w:bCs/>
        </w:rPr>
        <w:pPrChange w:id="3094" w:author="Usuario de Windows" w:date="2023-03-22T12:32:00Z">
          <w:pPr>
            <w:pStyle w:val="Prrafodelista"/>
            <w:tabs>
              <w:tab w:val="left" w:pos="142"/>
              <w:tab w:val="left" w:pos="1276"/>
            </w:tabs>
            <w:autoSpaceDE w:val="0"/>
            <w:autoSpaceDN w:val="0"/>
            <w:adjustRightInd w:val="0"/>
            <w:ind w:left="709"/>
            <w:jc w:val="both"/>
          </w:pPr>
        </w:pPrChange>
      </w:pPr>
      <w:del w:id="3095" w:author="Usuario de Windows" w:date="2023-03-23T11:42:00Z">
        <w:r w:rsidRPr="00625788" w:rsidDel="0008642E">
          <w:rPr>
            <w:rFonts w:ascii="Arial Narrow" w:hAnsi="Arial Narrow" w:cs="Arial"/>
          </w:rPr>
          <w:delText xml:space="preserve">La situación adversa antes descrita, pone en riesgo la ejecución física del proyecto ya que no se estarían cumpliendo con los plazos previsto en la programación con la finalidad </w:delText>
        </w:r>
        <w:r w:rsidR="003C15FE" w:rsidDel="0008642E">
          <w:rPr>
            <w:rFonts w:ascii="Arial Narrow" w:hAnsi="Arial Narrow" w:cs="Arial"/>
          </w:rPr>
          <w:delText xml:space="preserve">de </w:delText>
        </w:r>
        <w:r w:rsidRPr="00625788" w:rsidDel="0008642E">
          <w:rPr>
            <w:rFonts w:ascii="Arial Narrow" w:hAnsi="Arial Narrow" w:cs="Arial"/>
          </w:rPr>
          <w:delText>lograr los objetivos planteados para el presente proyecto.</w:delText>
        </w:r>
        <w:bookmarkStart w:id="3096" w:name="_Toc130468239"/>
        <w:bookmarkStart w:id="3097" w:name="_Toc130473040"/>
        <w:bookmarkStart w:id="3098" w:name="_Toc130481050"/>
        <w:bookmarkStart w:id="3099" w:name="_Toc130481123"/>
        <w:bookmarkStart w:id="3100" w:name="_Toc130481196"/>
        <w:bookmarkStart w:id="3101" w:name="_Toc130481269"/>
        <w:bookmarkStart w:id="3102" w:name="_Toc130481342"/>
        <w:bookmarkStart w:id="3103" w:name="_Toc130481415"/>
        <w:bookmarkStart w:id="3104" w:name="_Toc130481482"/>
        <w:bookmarkStart w:id="3105" w:name="_Toc130481555"/>
        <w:bookmarkStart w:id="3106" w:name="_Toc130481762"/>
        <w:bookmarkStart w:id="3107" w:name="_Toc130483054"/>
        <w:bookmarkEnd w:id="3096"/>
        <w:bookmarkEnd w:id="3097"/>
        <w:bookmarkEnd w:id="3098"/>
        <w:bookmarkEnd w:id="3099"/>
        <w:bookmarkEnd w:id="3100"/>
        <w:bookmarkEnd w:id="3101"/>
        <w:bookmarkEnd w:id="3102"/>
        <w:bookmarkEnd w:id="3103"/>
        <w:bookmarkEnd w:id="3104"/>
        <w:bookmarkEnd w:id="3105"/>
        <w:bookmarkEnd w:id="3106"/>
        <w:bookmarkEnd w:id="3107"/>
      </w:del>
    </w:p>
    <w:p w14:paraId="561EB777" w14:textId="415B9C42" w:rsidR="009E5A25" w:rsidDel="0008642E" w:rsidRDefault="009E5A25">
      <w:pPr>
        <w:tabs>
          <w:tab w:val="left" w:pos="142"/>
          <w:tab w:val="left" w:pos="1276"/>
        </w:tabs>
        <w:autoSpaceDE w:val="0"/>
        <w:autoSpaceDN w:val="0"/>
        <w:adjustRightInd w:val="0"/>
        <w:ind w:left="426"/>
        <w:jc w:val="both"/>
        <w:rPr>
          <w:del w:id="3108" w:author="Usuario de Windows" w:date="2023-03-23T11:42:00Z"/>
          <w:rFonts w:ascii="Arial Narrow" w:hAnsi="Arial Narrow" w:cs="Arial"/>
          <w:sz w:val="22"/>
          <w:szCs w:val="22"/>
        </w:rPr>
      </w:pPr>
      <w:bookmarkStart w:id="3109" w:name="_Toc130468240"/>
      <w:bookmarkStart w:id="3110" w:name="_Toc130473041"/>
      <w:bookmarkStart w:id="3111" w:name="_Toc130481051"/>
      <w:bookmarkStart w:id="3112" w:name="_Toc130481124"/>
      <w:bookmarkStart w:id="3113" w:name="_Toc130481197"/>
      <w:bookmarkStart w:id="3114" w:name="_Toc130481270"/>
      <w:bookmarkStart w:id="3115" w:name="_Toc130481343"/>
      <w:bookmarkStart w:id="3116" w:name="_Toc130481416"/>
      <w:bookmarkStart w:id="3117" w:name="_Toc130481483"/>
      <w:bookmarkStart w:id="3118" w:name="_Toc130481556"/>
      <w:bookmarkStart w:id="3119" w:name="_Toc130481763"/>
      <w:bookmarkStart w:id="3120" w:name="_Toc130483055"/>
      <w:bookmarkEnd w:id="3109"/>
      <w:bookmarkEnd w:id="3110"/>
      <w:bookmarkEnd w:id="3111"/>
      <w:bookmarkEnd w:id="3112"/>
      <w:bookmarkEnd w:id="3113"/>
      <w:bookmarkEnd w:id="3114"/>
      <w:bookmarkEnd w:id="3115"/>
      <w:bookmarkEnd w:id="3116"/>
      <w:bookmarkEnd w:id="3117"/>
      <w:bookmarkEnd w:id="3118"/>
      <w:bookmarkEnd w:id="3119"/>
      <w:bookmarkEnd w:id="3120"/>
    </w:p>
    <w:p w14:paraId="36D60D5C" w14:textId="52FCEFF9" w:rsidR="00AF1D27" w:rsidRDefault="00AF1D27">
      <w:pPr>
        <w:pStyle w:val="Ttulo1"/>
        <w:numPr>
          <w:ilvl w:val="0"/>
          <w:numId w:val="36"/>
        </w:numPr>
        <w:spacing w:before="0"/>
        <w:rPr>
          <w:rStyle w:val="Textoennegrita"/>
          <w:rFonts w:ascii="Arial Narrow" w:hAnsi="Arial Narrow"/>
          <w:b/>
          <w:bCs/>
          <w:color w:val="auto"/>
          <w:sz w:val="22"/>
          <w:szCs w:val="22"/>
        </w:rPr>
      </w:pPr>
      <w:bookmarkStart w:id="3121" w:name="_Toc130483056"/>
      <w:r w:rsidRPr="00597EBB">
        <w:rPr>
          <w:rStyle w:val="Textoennegrita"/>
          <w:rFonts w:ascii="Arial Narrow" w:hAnsi="Arial Narrow"/>
          <w:b/>
          <w:bCs/>
          <w:color w:val="auto"/>
          <w:sz w:val="22"/>
          <w:szCs w:val="22"/>
        </w:rPr>
        <w:t>DOCUMENTACIÓN VINCULADA AL HITO DE CONTROL</w:t>
      </w:r>
      <w:bookmarkEnd w:id="3121"/>
    </w:p>
    <w:p w14:paraId="07721FE9" w14:textId="7533CF7D" w:rsidR="00DF471B" w:rsidRPr="00DF471B" w:rsidDel="00D92B09" w:rsidRDefault="00DF471B">
      <w:pPr>
        <w:rPr>
          <w:del w:id="3122" w:author="NAHIM" w:date="2023-03-23T12:50:00Z"/>
        </w:rPr>
      </w:pPr>
    </w:p>
    <w:p w14:paraId="2CF3524D" w14:textId="2C640327" w:rsidR="00AF1D27" w:rsidRPr="00B36D5A" w:rsidRDefault="00AF1D27">
      <w:pPr>
        <w:ind w:left="709"/>
        <w:jc w:val="both"/>
        <w:rPr>
          <w:rFonts w:ascii="Arial Narrow" w:hAnsi="Arial Narrow" w:cs="Arial"/>
          <w:bCs/>
          <w:sz w:val="22"/>
          <w:szCs w:val="22"/>
          <w:lang w:val="es-ES"/>
        </w:rPr>
      </w:pPr>
      <w:r w:rsidRPr="00B36D5A">
        <w:rPr>
          <w:rFonts w:ascii="Arial Narrow" w:eastAsia="Calibri" w:hAnsi="Arial Narrow" w:cs="Arial"/>
          <w:bCs/>
          <w:sz w:val="22"/>
          <w:szCs w:val="22"/>
        </w:rPr>
        <w:t xml:space="preserve">La información y documentación que la Comisión de Control ha revisado y analizado durante el desarrollo del Control Concurrente al hito de control </w:t>
      </w:r>
      <w:r w:rsidR="004A2BA1">
        <w:rPr>
          <w:rFonts w:ascii="Arial Narrow" w:eastAsia="Calibri" w:hAnsi="Arial Narrow" w:cs="Arial"/>
          <w:bCs/>
          <w:sz w:val="22"/>
          <w:szCs w:val="22"/>
        </w:rPr>
        <w:t xml:space="preserve">n.º </w:t>
      </w:r>
      <w:r w:rsidR="00A005E5">
        <w:rPr>
          <w:rFonts w:ascii="Arial Narrow" w:eastAsia="Calibri" w:hAnsi="Arial Narrow" w:cs="Arial"/>
          <w:bCs/>
          <w:sz w:val="22"/>
          <w:szCs w:val="22"/>
        </w:rPr>
        <w:t>1</w:t>
      </w:r>
      <w:r w:rsidRPr="00B36D5A">
        <w:rPr>
          <w:rFonts w:ascii="Arial Narrow" w:eastAsia="Calibri" w:hAnsi="Arial Narrow" w:cs="Arial"/>
          <w:bCs/>
          <w:sz w:val="22"/>
          <w:szCs w:val="22"/>
        </w:rPr>
        <w:t xml:space="preserve"> </w:t>
      </w:r>
      <w:r w:rsidRPr="00E52C30">
        <w:rPr>
          <w:rFonts w:ascii="Arial Narrow" w:hAnsi="Arial Narrow" w:cs="Arial"/>
          <w:bCs/>
          <w:sz w:val="22"/>
          <w:szCs w:val="22"/>
          <w:lang w:val="es-ES"/>
        </w:rPr>
        <w:t>“</w:t>
      </w:r>
      <w:del w:id="3123" w:author="Usuario de Windows" w:date="2023-03-23T12:12:00Z">
        <w:r w:rsidR="00C83D2C" w:rsidDel="000F248C">
          <w:rPr>
            <w:rFonts w:ascii="Arial Narrow" w:hAnsi="Arial Narrow" w:cs="Arial"/>
            <w:bCs/>
            <w:sz w:val="22"/>
            <w:szCs w:val="22"/>
            <w:lang w:val="es-ES"/>
          </w:rPr>
          <w:delText xml:space="preserve">Devengado a </w:delText>
        </w:r>
        <w:r w:rsidR="00F036A9" w:rsidDel="000F248C">
          <w:rPr>
            <w:rFonts w:ascii="Arial Narrow" w:hAnsi="Arial Narrow"/>
            <w:sz w:val="22"/>
            <w:szCs w:val="22"/>
          </w:rPr>
          <w:delText>l</w:delText>
        </w:r>
        <w:r w:rsidR="00C83D2C" w:rsidDel="000F248C">
          <w:rPr>
            <w:rFonts w:ascii="Arial Narrow" w:hAnsi="Arial Narrow"/>
            <w:sz w:val="22"/>
            <w:szCs w:val="22"/>
          </w:rPr>
          <w:delText xml:space="preserve">a </w:delText>
        </w:r>
      </w:del>
      <w:r w:rsidR="000F248C">
        <w:rPr>
          <w:rFonts w:ascii="Arial Narrow" w:hAnsi="Arial Narrow"/>
          <w:sz w:val="22"/>
          <w:szCs w:val="22"/>
        </w:rPr>
        <w:t xml:space="preserve">Adquisición </w:t>
      </w:r>
      <w:r w:rsidR="00C83D2C">
        <w:rPr>
          <w:rFonts w:ascii="Arial Narrow" w:hAnsi="Arial Narrow"/>
          <w:sz w:val="22"/>
          <w:szCs w:val="22"/>
        </w:rPr>
        <w:t>de</w:t>
      </w:r>
      <w:ins w:id="3124" w:author="Usuario de Windows" w:date="2023-03-23T12:14:00Z">
        <w:r w:rsidR="005E2A26">
          <w:rPr>
            <w:rFonts w:ascii="Arial Narrow" w:hAnsi="Arial Narrow"/>
            <w:sz w:val="22"/>
            <w:szCs w:val="22"/>
          </w:rPr>
          <w:t>l</w:t>
        </w:r>
      </w:ins>
      <w:del w:id="3125" w:author="Usuario de Windows" w:date="2023-03-23T12:13:00Z">
        <w:r w:rsidR="00C83D2C" w:rsidDel="000F248C">
          <w:rPr>
            <w:rFonts w:ascii="Arial Narrow" w:hAnsi="Arial Narrow"/>
            <w:sz w:val="22"/>
            <w:szCs w:val="22"/>
          </w:rPr>
          <w:delText>l</w:delText>
        </w:r>
      </w:del>
      <w:r w:rsidR="00C83D2C">
        <w:rPr>
          <w:rFonts w:ascii="Arial Narrow" w:hAnsi="Arial Narrow"/>
          <w:sz w:val="22"/>
          <w:szCs w:val="22"/>
        </w:rPr>
        <w:t xml:space="preserve"> equipamiento de Gabinetes de Carga de Portátiles</w:t>
      </w:r>
      <w:r w:rsidR="004A2BA1">
        <w:rPr>
          <w:rFonts w:ascii="Arial Narrow" w:hAnsi="Arial Narrow" w:cs="Arial"/>
          <w:bCs/>
          <w:sz w:val="22"/>
          <w:szCs w:val="22"/>
          <w:lang w:val="es-ES"/>
        </w:rPr>
        <w:t>”</w:t>
      </w:r>
      <w:r w:rsidR="0057030E">
        <w:rPr>
          <w:rFonts w:ascii="Arial Narrow" w:hAnsi="Arial Narrow" w:cs="Arial"/>
          <w:bCs/>
          <w:sz w:val="22"/>
          <w:szCs w:val="22"/>
          <w:lang w:val="es-ES"/>
        </w:rPr>
        <w:t>.</w:t>
      </w:r>
    </w:p>
    <w:p w14:paraId="0DA9323C" w14:textId="77777777" w:rsidR="00AF1D27" w:rsidRDefault="00AF1D27">
      <w:pPr>
        <w:ind w:left="709" w:right="-1"/>
        <w:jc w:val="both"/>
        <w:rPr>
          <w:rFonts w:ascii="Arial Narrow" w:hAnsi="Arial Narrow" w:cs="Arial"/>
          <w:bCs/>
          <w:sz w:val="22"/>
          <w:szCs w:val="22"/>
          <w:lang w:val="es-ES"/>
        </w:rPr>
      </w:pPr>
    </w:p>
    <w:p w14:paraId="2EF8EE9B" w14:textId="77777777" w:rsidR="00AF1D27" w:rsidRDefault="00AF1D27">
      <w:pPr>
        <w:ind w:left="709" w:right="-1"/>
        <w:jc w:val="both"/>
        <w:rPr>
          <w:rFonts w:ascii="Arial Narrow" w:hAnsi="Arial Narrow" w:cs="Arial"/>
          <w:bCs/>
          <w:sz w:val="22"/>
          <w:szCs w:val="22"/>
          <w:lang w:val="es-ES"/>
        </w:rPr>
      </w:pPr>
      <w:r w:rsidRPr="00B36D5A">
        <w:rPr>
          <w:rFonts w:ascii="Arial Narrow" w:hAnsi="Arial Narrow" w:cs="Arial"/>
          <w:bCs/>
          <w:sz w:val="22"/>
          <w:szCs w:val="22"/>
          <w:lang w:val="es-ES"/>
        </w:rPr>
        <w:lastRenderedPageBreak/>
        <w:t>Las situaciones adversas identificadas en el presente informe se sustentan en la revisión y análisis de la documentación obtenida por la Comisión de Control, la cual ha sido señalada en la condición y se encuentra en el acervo documentario de la Entidad.</w:t>
      </w:r>
    </w:p>
    <w:p w14:paraId="4BA81FDD" w14:textId="1859DF1B" w:rsidR="00330998" w:rsidDel="005E2A26" w:rsidRDefault="00330998">
      <w:pPr>
        <w:ind w:left="709" w:right="-1"/>
        <w:jc w:val="both"/>
        <w:rPr>
          <w:del w:id="3126" w:author="Usuario de Windows" w:date="2023-03-23T12:16:00Z"/>
          <w:rFonts w:ascii="Arial Narrow" w:hAnsi="Arial Narrow" w:cs="Arial"/>
          <w:bCs/>
          <w:sz w:val="22"/>
          <w:szCs w:val="22"/>
          <w:lang w:val="es-ES"/>
        </w:rPr>
      </w:pPr>
      <w:bookmarkStart w:id="3127" w:name="_Toc130468242"/>
      <w:bookmarkStart w:id="3128" w:name="_Toc130473043"/>
      <w:bookmarkStart w:id="3129" w:name="_Toc130481053"/>
      <w:bookmarkStart w:id="3130" w:name="_Toc130481126"/>
      <w:bookmarkStart w:id="3131" w:name="_Toc130481199"/>
      <w:bookmarkStart w:id="3132" w:name="_Toc130481272"/>
      <w:bookmarkStart w:id="3133" w:name="_Toc130481345"/>
      <w:bookmarkStart w:id="3134" w:name="_Toc130481418"/>
      <w:bookmarkStart w:id="3135" w:name="_Toc130481485"/>
      <w:bookmarkStart w:id="3136" w:name="_Toc130481558"/>
      <w:bookmarkStart w:id="3137" w:name="_Toc130481765"/>
      <w:bookmarkStart w:id="3138" w:name="_Toc130483057"/>
      <w:bookmarkEnd w:id="3127"/>
      <w:bookmarkEnd w:id="3128"/>
      <w:bookmarkEnd w:id="3129"/>
      <w:bookmarkEnd w:id="3130"/>
      <w:bookmarkEnd w:id="3131"/>
      <w:bookmarkEnd w:id="3132"/>
      <w:bookmarkEnd w:id="3133"/>
      <w:bookmarkEnd w:id="3134"/>
      <w:bookmarkEnd w:id="3135"/>
      <w:bookmarkEnd w:id="3136"/>
      <w:bookmarkEnd w:id="3137"/>
      <w:bookmarkEnd w:id="3138"/>
    </w:p>
    <w:p w14:paraId="01F30849" w14:textId="092887AD" w:rsidR="00AF1D27" w:rsidRDefault="00AF1D27">
      <w:pPr>
        <w:pStyle w:val="Ttulo1"/>
        <w:numPr>
          <w:ilvl w:val="0"/>
          <w:numId w:val="36"/>
        </w:numPr>
        <w:spacing w:before="0"/>
        <w:rPr>
          <w:rStyle w:val="Textoennegrita"/>
          <w:rFonts w:ascii="Arial Narrow" w:hAnsi="Arial Narrow" w:cstheme="minorHAnsi"/>
          <w:b/>
          <w:bCs/>
          <w:color w:val="auto"/>
          <w:sz w:val="22"/>
          <w:szCs w:val="22"/>
        </w:rPr>
      </w:pPr>
      <w:bookmarkStart w:id="3139" w:name="_Toc130483058"/>
      <w:r w:rsidRPr="00847E23">
        <w:rPr>
          <w:rStyle w:val="Textoennegrita"/>
          <w:rFonts w:ascii="Arial Narrow" w:hAnsi="Arial Narrow" w:cstheme="minorHAnsi"/>
          <w:color w:val="auto"/>
          <w:sz w:val="22"/>
          <w:szCs w:val="22"/>
        </w:rPr>
        <w:t>I</w:t>
      </w:r>
      <w:r w:rsidRPr="00847E23">
        <w:rPr>
          <w:rStyle w:val="Textoennegrita"/>
          <w:rFonts w:ascii="Arial Narrow" w:hAnsi="Arial Narrow" w:cstheme="minorHAnsi"/>
          <w:b/>
          <w:bCs/>
          <w:color w:val="auto"/>
          <w:sz w:val="22"/>
          <w:szCs w:val="22"/>
        </w:rPr>
        <w:t>NFORMACIÓN DEL REPORTE DE AVANCE ANTE SITUACIONES ADVERSAS</w:t>
      </w:r>
      <w:bookmarkEnd w:id="3139"/>
    </w:p>
    <w:p w14:paraId="378837D3" w14:textId="77777777" w:rsidR="008175AA" w:rsidRPr="008175AA" w:rsidRDefault="008175AA"/>
    <w:p w14:paraId="6169CAAC" w14:textId="27A0ACD4" w:rsidR="00AF1D27" w:rsidRDefault="00EF1404">
      <w:pPr>
        <w:pStyle w:val="Prrafodelista"/>
        <w:spacing w:after="0" w:line="240" w:lineRule="auto"/>
        <w:ind w:left="709"/>
        <w:jc w:val="both"/>
        <w:rPr>
          <w:rFonts w:ascii="Arial Narrow" w:eastAsia="Times New Roman" w:hAnsi="Arial Narrow"/>
          <w:lang w:val="es-ES" w:eastAsia="es-PE"/>
        </w:rPr>
      </w:pPr>
      <w:r>
        <w:rPr>
          <w:rFonts w:ascii="Arial Narrow" w:eastAsia="Times New Roman" w:hAnsi="Arial Narrow"/>
          <w:lang w:val="es-ES" w:eastAsia="es-PE"/>
        </w:rPr>
        <w:t>No aplica.</w:t>
      </w:r>
    </w:p>
    <w:p w14:paraId="38CFC444" w14:textId="77777777" w:rsidR="00330998" w:rsidRDefault="00330998">
      <w:pPr>
        <w:pStyle w:val="Prrafodelista"/>
        <w:spacing w:after="0" w:line="240" w:lineRule="auto"/>
        <w:ind w:left="709"/>
        <w:jc w:val="both"/>
        <w:rPr>
          <w:rFonts w:ascii="Arial Narrow" w:eastAsia="Times New Roman" w:hAnsi="Arial Narrow"/>
          <w:lang w:val="es-ES" w:eastAsia="es-PE"/>
        </w:rPr>
      </w:pPr>
    </w:p>
    <w:p w14:paraId="0243829C" w14:textId="593EFE8B" w:rsidR="00AF1D27" w:rsidRPr="00847E23" w:rsidRDefault="00AF1D27">
      <w:pPr>
        <w:pStyle w:val="Ttulo1"/>
        <w:numPr>
          <w:ilvl w:val="0"/>
          <w:numId w:val="36"/>
        </w:numPr>
        <w:spacing w:before="0"/>
        <w:rPr>
          <w:rStyle w:val="Textoennegrita"/>
          <w:rFonts w:ascii="Calibri" w:eastAsia="Calibri" w:hAnsi="Calibri" w:cstheme="minorHAnsi"/>
          <w:b/>
          <w:bCs/>
          <w:color w:val="auto"/>
          <w:sz w:val="22"/>
          <w:szCs w:val="22"/>
          <w:lang w:eastAsia="en-US"/>
        </w:rPr>
      </w:pPr>
      <w:bookmarkStart w:id="3140" w:name="_Toc130483059"/>
      <w:r w:rsidRPr="00847E23">
        <w:rPr>
          <w:rStyle w:val="Textoennegrita"/>
          <w:rFonts w:ascii="Arial Narrow" w:hAnsi="Arial Narrow" w:cstheme="minorHAnsi"/>
          <w:b/>
          <w:bCs/>
          <w:color w:val="auto"/>
          <w:sz w:val="22"/>
          <w:szCs w:val="22"/>
        </w:rPr>
        <w:t>INFORMACIÓN DE LAS SITUACIONES ADVERSAS COMUNICADAS EN INFORMES DE HITO DE CONTROL ANTERIORES</w:t>
      </w:r>
      <w:bookmarkEnd w:id="3140"/>
    </w:p>
    <w:p w14:paraId="4718A0C8" w14:textId="77777777" w:rsidR="008175AA" w:rsidRDefault="008175AA">
      <w:pPr>
        <w:pStyle w:val="Prrafodelista"/>
        <w:tabs>
          <w:tab w:val="left" w:pos="567"/>
        </w:tabs>
        <w:spacing w:after="0" w:line="240" w:lineRule="auto"/>
        <w:ind w:left="567"/>
        <w:jc w:val="both"/>
        <w:rPr>
          <w:rFonts w:ascii="Arial Narrow" w:hAnsi="Arial Narrow" w:cs="Arial"/>
          <w:bCs/>
        </w:rPr>
      </w:pPr>
    </w:p>
    <w:p w14:paraId="72F64FB8" w14:textId="7FD26FD1" w:rsidR="00AF1D27" w:rsidRDefault="00EF1552">
      <w:pPr>
        <w:pStyle w:val="Prrafodelista"/>
        <w:spacing w:after="0" w:line="240" w:lineRule="auto"/>
        <w:ind w:left="709"/>
        <w:jc w:val="both"/>
        <w:rPr>
          <w:rFonts w:ascii="Arial Narrow" w:hAnsi="Arial Narrow" w:cs="Arial"/>
          <w:bCs/>
        </w:rPr>
      </w:pPr>
      <w:r>
        <w:rPr>
          <w:rFonts w:ascii="Arial Narrow" w:hAnsi="Arial Narrow" w:cs="Arial"/>
          <w:bCs/>
        </w:rPr>
        <w:t>No aplica</w:t>
      </w:r>
      <w:r w:rsidR="00EF1404">
        <w:rPr>
          <w:rFonts w:ascii="Arial Narrow" w:hAnsi="Arial Narrow" w:cs="Arial"/>
          <w:bCs/>
        </w:rPr>
        <w:t>.</w:t>
      </w:r>
    </w:p>
    <w:p w14:paraId="792F378D" w14:textId="77777777" w:rsidR="00330998" w:rsidRPr="00B36D5A" w:rsidRDefault="00330998">
      <w:pPr>
        <w:pStyle w:val="Prrafodelista"/>
        <w:spacing w:after="0" w:line="240" w:lineRule="auto"/>
        <w:ind w:left="709"/>
        <w:jc w:val="both"/>
        <w:rPr>
          <w:rFonts w:ascii="Arial Narrow" w:eastAsia="Times New Roman" w:hAnsi="Arial Narrow"/>
          <w:lang w:val="es-ES" w:eastAsia="es-PE"/>
        </w:rPr>
      </w:pPr>
    </w:p>
    <w:p w14:paraId="090ABD6C" w14:textId="3A8F0F41" w:rsidR="00AF1D27" w:rsidRDefault="00AF1D27">
      <w:pPr>
        <w:pStyle w:val="Ttulo1"/>
        <w:numPr>
          <w:ilvl w:val="0"/>
          <w:numId w:val="36"/>
        </w:numPr>
        <w:spacing w:before="0"/>
        <w:rPr>
          <w:rStyle w:val="Textoennegrita"/>
          <w:rFonts w:ascii="Arial Narrow" w:eastAsia="Calibri" w:hAnsi="Arial Narrow" w:cstheme="minorHAnsi"/>
          <w:b/>
          <w:bCs/>
          <w:color w:val="auto"/>
          <w:sz w:val="22"/>
          <w:szCs w:val="22"/>
          <w:lang w:eastAsia="en-US"/>
        </w:rPr>
      </w:pPr>
      <w:bookmarkStart w:id="3141" w:name="_Toc130483060"/>
      <w:r w:rsidRPr="00847E23">
        <w:rPr>
          <w:rStyle w:val="Textoennegrita"/>
          <w:rFonts w:ascii="Arial Narrow" w:hAnsi="Arial Narrow" w:cstheme="minorHAnsi"/>
          <w:b/>
          <w:bCs/>
          <w:color w:val="auto"/>
          <w:sz w:val="22"/>
          <w:szCs w:val="22"/>
        </w:rPr>
        <w:t>CONCLUSIÓN</w:t>
      </w:r>
      <w:bookmarkEnd w:id="3141"/>
    </w:p>
    <w:p w14:paraId="47EA6CF3" w14:textId="2D3802CA" w:rsidR="00DF471B" w:rsidRPr="00DF471B" w:rsidRDefault="005E4EF1">
      <w:r>
        <w:t xml:space="preserve"> </w:t>
      </w:r>
    </w:p>
    <w:p w14:paraId="4640ECC6" w14:textId="0F402F52" w:rsidR="00AF1D27" w:rsidRDefault="00AF1D27">
      <w:pPr>
        <w:ind w:left="709"/>
        <w:contextualSpacing/>
        <w:jc w:val="both"/>
        <w:rPr>
          <w:rFonts w:ascii="Arial Narrow" w:hAnsi="Arial Narrow" w:cs="Arial"/>
          <w:bCs/>
          <w:sz w:val="22"/>
          <w:szCs w:val="22"/>
          <w:lang w:val="es-ES"/>
        </w:rPr>
      </w:pPr>
      <w:r w:rsidRPr="00B36D5A">
        <w:rPr>
          <w:rFonts w:ascii="Arial Narrow" w:eastAsia="Calibri" w:hAnsi="Arial Narrow"/>
          <w:sz w:val="22"/>
          <w:szCs w:val="22"/>
        </w:rPr>
        <w:t xml:space="preserve">Durante la ejecución del Control Concurrente al Hito de Control </w:t>
      </w:r>
      <w:proofErr w:type="spellStart"/>
      <w:r w:rsidR="00473E44">
        <w:rPr>
          <w:rFonts w:ascii="Arial Narrow" w:eastAsia="Calibri" w:hAnsi="Arial Narrow"/>
          <w:sz w:val="22"/>
          <w:szCs w:val="22"/>
        </w:rPr>
        <w:t>n.</w:t>
      </w:r>
      <w:r w:rsidRPr="00B36D5A">
        <w:rPr>
          <w:rFonts w:ascii="Arial Narrow" w:eastAsia="Calibri" w:hAnsi="Arial Narrow"/>
          <w:sz w:val="22"/>
          <w:szCs w:val="22"/>
        </w:rPr>
        <w:t>°</w:t>
      </w:r>
      <w:proofErr w:type="spellEnd"/>
      <w:r w:rsidRPr="00B36D5A">
        <w:rPr>
          <w:rFonts w:ascii="Arial Narrow" w:eastAsia="Calibri" w:hAnsi="Arial Narrow"/>
          <w:sz w:val="22"/>
          <w:szCs w:val="22"/>
        </w:rPr>
        <w:t xml:space="preserve"> </w:t>
      </w:r>
      <w:r w:rsidR="00A005E5">
        <w:rPr>
          <w:rFonts w:ascii="Arial Narrow" w:eastAsia="Calibri" w:hAnsi="Arial Narrow"/>
          <w:sz w:val="22"/>
          <w:szCs w:val="22"/>
        </w:rPr>
        <w:t>1</w:t>
      </w:r>
      <w:r w:rsidRPr="00B36D5A">
        <w:rPr>
          <w:rFonts w:ascii="Arial Narrow" w:eastAsia="Calibri" w:hAnsi="Arial Narrow"/>
          <w:sz w:val="22"/>
          <w:szCs w:val="22"/>
        </w:rPr>
        <w:t xml:space="preserve"> </w:t>
      </w:r>
      <w:r w:rsidRPr="00E52C30">
        <w:rPr>
          <w:rFonts w:ascii="Arial Narrow" w:hAnsi="Arial Narrow" w:cs="Arial"/>
          <w:bCs/>
          <w:sz w:val="22"/>
          <w:szCs w:val="22"/>
          <w:lang w:val="es-ES"/>
        </w:rPr>
        <w:t>“</w:t>
      </w:r>
      <w:del w:id="3142" w:author="Usuario de Windows" w:date="2023-03-23T12:13:00Z">
        <w:r w:rsidR="00DD774F" w:rsidDel="000F248C">
          <w:rPr>
            <w:rFonts w:ascii="Arial Narrow" w:hAnsi="Arial Narrow" w:cs="Arial"/>
            <w:bCs/>
            <w:sz w:val="22"/>
            <w:szCs w:val="22"/>
            <w:lang w:val="es-ES"/>
          </w:rPr>
          <w:delText xml:space="preserve">Devengado a </w:delText>
        </w:r>
        <w:r w:rsidR="00DD774F" w:rsidDel="000F248C">
          <w:rPr>
            <w:rFonts w:ascii="Arial Narrow" w:hAnsi="Arial Narrow"/>
            <w:sz w:val="22"/>
            <w:szCs w:val="22"/>
          </w:rPr>
          <w:delText xml:space="preserve">la </w:delText>
        </w:r>
      </w:del>
      <w:r w:rsidR="000F248C">
        <w:rPr>
          <w:rFonts w:ascii="Arial Narrow" w:hAnsi="Arial Narrow"/>
          <w:sz w:val="22"/>
          <w:szCs w:val="22"/>
        </w:rPr>
        <w:t xml:space="preserve">Adquisición </w:t>
      </w:r>
      <w:r w:rsidR="00DD774F">
        <w:rPr>
          <w:rFonts w:ascii="Arial Narrow" w:hAnsi="Arial Narrow"/>
          <w:sz w:val="22"/>
          <w:szCs w:val="22"/>
        </w:rPr>
        <w:t>de</w:t>
      </w:r>
      <w:ins w:id="3143" w:author="Usuario de Windows" w:date="2023-03-23T12:14:00Z">
        <w:r w:rsidR="005E2A26">
          <w:rPr>
            <w:rFonts w:ascii="Arial Narrow" w:hAnsi="Arial Narrow"/>
            <w:sz w:val="22"/>
            <w:szCs w:val="22"/>
          </w:rPr>
          <w:t>l</w:t>
        </w:r>
      </w:ins>
      <w:del w:id="3144" w:author="Usuario de Windows" w:date="2023-03-23T12:13:00Z">
        <w:r w:rsidR="00DD774F" w:rsidDel="000F248C">
          <w:rPr>
            <w:rFonts w:ascii="Arial Narrow" w:hAnsi="Arial Narrow"/>
            <w:sz w:val="22"/>
            <w:szCs w:val="22"/>
          </w:rPr>
          <w:delText>l</w:delText>
        </w:r>
      </w:del>
      <w:r w:rsidR="00DD774F">
        <w:rPr>
          <w:rFonts w:ascii="Arial Narrow" w:hAnsi="Arial Narrow"/>
          <w:sz w:val="22"/>
          <w:szCs w:val="22"/>
        </w:rPr>
        <w:t xml:space="preserve"> equipamiento de Gabinetes de Carga de Portátiles</w:t>
      </w:r>
      <w:r w:rsidRPr="00E52C30">
        <w:rPr>
          <w:rFonts w:ascii="Arial Narrow" w:hAnsi="Arial Narrow" w:cs="Arial"/>
          <w:bCs/>
          <w:sz w:val="22"/>
          <w:szCs w:val="22"/>
          <w:lang w:val="es-ES"/>
        </w:rPr>
        <w:t>”</w:t>
      </w:r>
      <w:r w:rsidRPr="00B36D5A">
        <w:rPr>
          <w:rFonts w:ascii="Arial Narrow" w:hAnsi="Arial Narrow" w:cs="Arial"/>
          <w:bCs/>
          <w:sz w:val="22"/>
          <w:szCs w:val="22"/>
          <w:lang w:val="es-ES"/>
        </w:rPr>
        <w:t xml:space="preserve">, se </w:t>
      </w:r>
      <w:r w:rsidR="00F036A9">
        <w:rPr>
          <w:rFonts w:ascii="Arial Narrow" w:hAnsi="Arial Narrow" w:cs="Arial"/>
          <w:bCs/>
          <w:sz w:val="22"/>
          <w:szCs w:val="22"/>
          <w:lang w:val="es-ES"/>
        </w:rPr>
        <w:t xml:space="preserve">advirtió </w:t>
      </w:r>
      <w:del w:id="3145" w:author="Usuario de Windows" w:date="2023-03-23T12:08:00Z">
        <w:r w:rsidR="00473E44" w:rsidDel="000F248C">
          <w:rPr>
            <w:rFonts w:ascii="Arial Narrow" w:hAnsi="Arial Narrow" w:cs="Arial"/>
            <w:bCs/>
            <w:sz w:val="22"/>
            <w:szCs w:val="22"/>
            <w:lang w:val="es-ES"/>
          </w:rPr>
          <w:delText xml:space="preserve">una </w:delText>
        </w:r>
      </w:del>
      <w:ins w:id="3146" w:author="Usuario de Windows" w:date="2023-03-23T12:08:00Z">
        <w:r w:rsidR="000F248C">
          <w:rPr>
            <w:rFonts w:ascii="Arial Narrow" w:hAnsi="Arial Narrow" w:cs="Arial"/>
            <w:bCs/>
            <w:sz w:val="22"/>
            <w:szCs w:val="22"/>
            <w:lang w:val="es-ES"/>
          </w:rPr>
          <w:t xml:space="preserve">tres </w:t>
        </w:r>
      </w:ins>
      <w:r w:rsidRPr="00B36D5A">
        <w:rPr>
          <w:rFonts w:ascii="Arial Narrow" w:hAnsi="Arial Narrow" w:cs="Arial"/>
          <w:bCs/>
          <w:sz w:val="22"/>
          <w:szCs w:val="22"/>
          <w:lang w:val="es-ES"/>
        </w:rPr>
        <w:t>(</w:t>
      </w:r>
      <w:del w:id="3147" w:author="Usuario de Windows" w:date="2023-03-23T12:08:00Z">
        <w:r w:rsidR="00A005E5" w:rsidDel="000F248C">
          <w:rPr>
            <w:rFonts w:ascii="Arial Narrow" w:hAnsi="Arial Narrow" w:cs="Arial"/>
            <w:bCs/>
            <w:sz w:val="22"/>
            <w:szCs w:val="22"/>
            <w:lang w:val="es-ES"/>
          </w:rPr>
          <w:delText>2</w:delText>
        </w:r>
      </w:del>
      <w:ins w:id="3148" w:author="Usuario de Windows" w:date="2023-03-23T12:08:00Z">
        <w:r w:rsidR="000F248C">
          <w:rPr>
            <w:rFonts w:ascii="Arial Narrow" w:hAnsi="Arial Narrow" w:cs="Arial"/>
            <w:bCs/>
            <w:sz w:val="22"/>
            <w:szCs w:val="22"/>
            <w:lang w:val="es-ES"/>
          </w:rPr>
          <w:t>3</w:t>
        </w:r>
      </w:ins>
      <w:r w:rsidRPr="00B36D5A">
        <w:rPr>
          <w:rFonts w:ascii="Arial Narrow" w:hAnsi="Arial Narrow" w:cs="Arial"/>
          <w:bCs/>
          <w:sz w:val="22"/>
          <w:szCs w:val="22"/>
          <w:lang w:val="es-ES"/>
        </w:rPr>
        <w:t xml:space="preserve">) </w:t>
      </w:r>
      <w:r w:rsidR="00473E44" w:rsidRPr="00B36D5A">
        <w:rPr>
          <w:rFonts w:ascii="Arial Narrow" w:hAnsi="Arial Narrow" w:cs="Arial"/>
          <w:bCs/>
          <w:sz w:val="22"/>
          <w:szCs w:val="22"/>
          <w:lang w:val="es-ES"/>
        </w:rPr>
        <w:t>situaci</w:t>
      </w:r>
      <w:del w:id="3149" w:author="Usuario de Windows" w:date="2023-03-23T12:08:00Z">
        <w:r w:rsidR="00473E44" w:rsidRPr="00B36D5A" w:rsidDel="000F248C">
          <w:rPr>
            <w:rFonts w:ascii="Arial Narrow" w:hAnsi="Arial Narrow" w:cs="Arial"/>
            <w:bCs/>
            <w:sz w:val="22"/>
            <w:szCs w:val="22"/>
            <w:lang w:val="es-ES"/>
          </w:rPr>
          <w:delText>ó</w:delText>
        </w:r>
      </w:del>
      <w:ins w:id="3150" w:author="Usuario de Windows" w:date="2023-03-23T12:08:00Z">
        <w:r w:rsidR="000F248C">
          <w:rPr>
            <w:rFonts w:ascii="Arial Narrow" w:hAnsi="Arial Narrow" w:cs="Arial"/>
            <w:bCs/>
            <w:sz w:val="22"/>
            <w:szCs w:val="22"/>
            <w:lang w:val="es-ES"/>
          </w:rPr>
          <w:t>ones</w:t>
        </w:r>
      </w:ins>
      <w:del w:id="3151" w:author="Usuario de Windows" w:date="2023-03-23T12:08:00Z">
        <w:r w:rsidR="00473E44" w:rsidRPr="00B36D5A" w:rsidDel="000F248C">
          <w:rPr>
            <w:rFonts w:ascii="Arial Narrow" w:hAnsi="Arial Narrow" w:cs="Arial"/>
            <w:bCs/>
            <w:sz w:val="22"/>
            <w:szCs w:val="22"/>
            <w:lang w:val="es-ES"/>
          </w:rPr>
          <w:delText>n</w:delText>
        </w:r>
      </w:del>
      <w:r w:rsidRPr="00B36D5A">
        <w:rPr>
          <w:rFonts w:ascii="Arial Narrow" w:hAnsi="Arial Narrow" w:cs="Arial"/>
          <w:bCs/>
          <w:sz w:val="22"/>
          <w:szCs w:val="22"/>
          <w:lang w:val="es-ES"/>
        </w:rPr>
        <w:t xml:space="preserve"> adversa</w:t>
      </w:r>
      <w:ins w:id="3152" w:author="Usuario de Windows" w:date="2023-03-23T12:09:00Z">
        <w:r w:rsidR="000F248C">
          <w:rPr>
            <w:rFonts w:ascii="Arial Narrow" w:hAnsi="Arial Narrow" w:cs="Arial"/>
            <w:bCs/>
            <w:sz w:val="22"/>
            <w:szCs w:val="22"/>
            <w:lang w:val="es-ES"/>
          </w:rPr>
          <w:t>s</w:t>
        </w:r>
      </w:ins>
      <w:r w:rsidRPr="00B36D5A">
        <w:rPr>
          <w:rFonts w:ascii="Arial Narrow" w:hAnsi="Arial Narrow" w:cs="Arial"/>
          <w:bCs/>
          <w:sz w:val="22"/>
          <w:szCs w:val="22"/>
          <w:lang w:val="es-ES"/>
        </w:rPr>
        <w:t xml:space="preserve"> que afecta</w:t>
      </w:r>
      <w:ins w:id="3153" w:author="Usuario de Windows" w:date="2023-03-23T12:09:00Z">
        <w:r w:rsidR="000F248C">
          <w:rPr>
            <w:rFonts w:ascii="Arial Narrow" w:hAnsi="Arial Narrow" w:cs="Arial"/>
            <w:bCs/>
            <w:sz w:val="22"/>
            <w:szCs w:val="22"/>
            <w:lang w:val="es-ES"/>
          </w:rPr>
          <w:t>n</w:t>
        </w:r>
      </w:ins>
      <w:r w:rsidRPr="00B36D5A">
        <w:rPr>
          <w:rFonts w:ascii="Arial Narrow" w:hAnsi="Arial Narrow" w:cs="Arial"/>
          <w:bCs/>
          <w:sz w:val="22"/>
          <w:szCs w:val="22"/>
          <w:lang w:val="es-ES"/>
        </w:rPr>
        <w:t xml:space="preserve"> o </w:t>
      </w:r>
      <w:r w:rsidR="003801F7" w:rsidRPr="00B36D5A">
        <w:rPr>
          <w:rFonts w:ascii="Arial Narrow" w:hAnsi="Arial Narrow" w:cs="Arial"/>
          <w:bCs/>
          <w:sz w:val="22"/>
          <w:szCs w:val="22"/>
          <w:lang w:val="es-ES"/>
        </w:rPr>
        <w:t>podría</w:t>
      </w:r>
      <w:ins w:id="3154" w:author="Usuario de Windows" w:date="2023-03-23T12:09:00Z">
        <w:r w:rsidR="000F248C">
          <w:rPr>
            <w:rFonts w:ascii="Arial Narrow" w:hAnsi="Arial Narrow" w:cs="Arial"/>
            <w:bCs/>
            <w:sz w:val="22"/>
            <w:szCs w:val="22"/>
            <w:lang w:val="es-ES"/>
          </w:rPr>
          <w:t>n</w:t>
        </w:r>
      </w:ins>
      <w:r w:rsidR="003801F7">
        <w:rPr>
          <w:rFonts w:ascii="Arial Narrow" w:hAnsi="Arial Narrow" w:cs="Arial"/>
          <w:bCs/>
          <w:sz w:val="22"/>
          <w:szCs w:val="22"/>
          <w:lang w:val="es-ES"/>
        </w:rPr>
        <w:t xml:space="preserve"> </w:t>
      </w:r>
      <w:r w:rsidR="003801F7" w:rsidRPr="00B36D5A">
        <w:rPr>
          <w:rFonts w:ascii="Arial Narrow" w:hAnsi="Arial Narrow" w:cs="Arial"/>
          <w:bCs/>
          <w:sz w:val="22"/>
          <w:szCs w:val="22"/>
          <w:lang w:val="es-ES"/>
        </w:rPr>
        <w:t>afectar</w:t>
      </w:r>
      <w:r w:rsidRPr="00B36D5A">
        <w:rPr>
          <w:rFonts w:ascii="Arial Narrow" w:hAnsi="Arial Narrow" w:cs="Arial"/>
          <w:bCs/>
          <w:sz w:val="22"/>
          <w:szCs w:val="22"/>
          <w:lang w:val="es-ES"/>
        </w:rPr>
        <w:t xml:space="preserve"> la continuidad del proceso, el resultado o logro de los objetivos </w:t>
      </w:r>
      <w:r>
        <w:rPr>
          <w:rFonts w:ascii="Arial Narrow" w:hAnsi="Arial Narrow" w:cs="Arial"/>
          <w:bCs/>
          <w:sz w:val="22"/>
          <w:szCs w:val="22"/>
          <w:lang w:val="es-ES"/>
        </w:rPr>
        <w:t>del proyecto</w:t>
      </w:r>
      <w:r w:rsidR="00A005E5">
        <w:rPr>
          <w:rFonts w:ascii="Arial Narrow" w:hAnsi="Arial Narrow" w:cs="Arial"/>
          <w:bCs/>
          <w:sz w:val="22"/>
          <w:szCs w:val="22"/>
          <w:lang w:val="es-ES"/>
        </w:rPr>
        <w:t>.</w:t>
      </w:r>
    </w:p>
    <w:p w14:paraId="121A8F6F" w14:textId="77777777" w:rsidR="00330998" w:rsidRDefault="00330998">
      <w:pPr>
        <w:ind w:left="709"/>
        <w:contextualSpacing/>
        <w:jc w:val="both"/>
        <w:rPr>
          <w:rFonts w:ascii="Arial Narrow" w:hAnsi="Arial Narrow" w:cs="Arial"/>
          <w:bCs/>
          <w:sz w:val="22"/>
          <w:szCs w:val="22"/>
          <w:lang w:val="es-ES"/>
        </w:rPr>
      </w:pPr>
    </w:p>
    <w:p w14:paraId="62DED139" w14:textId="77777777" w:rsidR="00D6793F" w:rsidRPr="00847E23" w:rsidRDefault="00D6793F">
      <w:pPr>
        <w:pStyle w:val="Ttulo1"/>
        <w:numPr>
          <w:ilvl w:val="0"/>
          <w:numId w:val="36"/>
        </w:numPr>
        <w:spacing w:before="0"/>
        <w:rPr>
          <w:rStyle w:val="Textoennegrita"/>
          <w:rFonts w:ascii="Arial Narrow" w:hAnsi="Arial Narrow" w:cstheme="minorHAnsi"/>
          <w:b/>
          <w:bCs/>
          <w:color w:val="auto"/>
          <w:sz w:val="22"/>
          <w:szCs w:val="22"/>
        </w:rPr>
      </w:pPr>
      <w:bookmarkStart w:id="3155" w:name="_Toc130483061"/>
      <w:r w:rsidRPr="00847E23">
        <w:rPr>
          <w:rStyle w:val="Textoennegrita"/>
          <w:rFonts w:ascii="Arial Narrow" w:hAnsi="Arial Narrow" w:cstheme="minorHAnsi"/>
          <w:b/>
          <w:bCs/>
          <w:color w:val="auto"/>
          <w:sz w:val="22"/>
          <w:szCs w:val="22"/>
        </w:rPr>
        <w:t>RECOMENDACIONES</w:t>
      </w:r>
      <w:bookmarkEnd w:id="3155"/>
    </w:p>
    <w:p w14:paraId="190D5FB6" w14:textId="77777777" w:rsidR="00D6793F" w:rsidRPr="00967C59" w:rsidRDefault="00D6793F">
      <w:pPr>
        <w:pStyle w:val="Prrafodelista"/>
        <w:tabs>
          <w:tab w:val="left" w:pos="567"/>
        </w:tabs>
        <w:spacing w:after="0" w:line="240" w:lineRule="auto"/>
        <w:ind w:left="567"/>
        <w:jc w:val="both"/>
        <w:rPr>
          <w:rFonts w:ascii="Arial Narrow" w:eastAsia="Times New Roman" w:hAnsi="Arial Narrow"/>
          <w:b/>
          <w:iCs/>
          <w:lang w:eastAsia="es-PE"/>
        </w:rPr>
      </w:pPr>
    </w:p>
    <w:p w14:paraId="311D8117" w14:textId="01F14C40" w:rsidR="00D6793F" w:rsidRPr="00A837B9" w:rsidRDefault="00D6793F">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eastAsia="Times New Roman" w:hAnsi="Arial Narrow"/>
          <w:iCs/>
          <w:lang w:eastAsia="es-PE"/>
        </w:rPr>
        <w:t xml:space="preserve">Hacer de conocimiento al </w:t>
      </w:r>
      <w:r w:rsidR="00F4348C" w:rsidRPr="00967C59">
        <w:rPr>
          <w:rFonts w:ascii="Arial Narrow" w:eastAsia="Times New Roman" w:hAnsi="Arial Narrow"/>
          <w:iCs/>
          <w:lang w:eastAsia="es-PE"/>
        </w:rPr>
        <w:t>Titular del Gobierno Regional de Apurímac</w:t>
      </w:r>
      <w:r w:rsidRPr="00967C59">
        <w:rPr>
          <w:rFonts w:ascii="Arial Narrow" w:eastAsia="Times New Roman" w:hAnsi="Arial Narrow"/>
          <w:iCs/>
          <w:lang w:eastAsia="es-PE"/>
        </w:rPr>
        <w:t xml:space="preserve">, el presente informe de Hito </w:t>
      </w:r>
      <w:r w:rsidR="00945FFD" w:rsidRPr="00967C59">
        <w:rPr>
          <w:rFonts w:ascii="Arial Narrow" w:eastAsia="Times New Roman" w:hAnsi="Arial Narrow"/>
          <w:iCs/>
          <w:lang w:eastAsia="es-PE"/>
        </w:rPr>
        <w:t>de Control, el cual contiene la</w:t>
      </w:r>
      <w:r w:rsidR="00967C59" w:rsidRPr="00967C59">
        <w:rPr>
          <w:rFonts w:ascii="Arial Narrow" w:eastAsia="Times New Roman" w:hAnsi="Arial Narrow"/>
          <w:iCs/>
          <w:lang w:eastAsia="es-PE"/>
        </w:rPr>
        <w:t>s</w:t>
      </w:r>
      <w:r w:rsidR="00945FFD" w:rsidRPr="00967C59">
        <w:rPr>
          <w:rFonts w:ascii="Arial Narrow" w:eastAsia="Times New Roman" w:hAnsi="Arial Narrow"/>
          <w:iCs/>
          <w:lang w:eastAsia="es-PE"/>
        </w:rPr>
        <w:t xml:space="preserve"> situaci</w:t>
      </w:r>
      <w:r w:rsidR="00967C59" w:rsidRPr="00967C59">
        <w:rPr>
          <w:rFonts w:ascii="Arial Narrow" w:eastAsia="Times New Roman" w:hAnsi="Arial Narrow"/>
          <w:iCs/>
          <w:lang w:eastAsia="es-PE"/>
        </w:rPr>
        <w:t>ones</w:t>
      </w:r>
      <w:r w:rsidR="00945FFD" w:rsidRPr="00967C59">
        <w:rPr>
          <w:rFonts w:ascii="Arial Narrow" w:eastAsia="Times New Roman" w:hAnsi="Arial Narrow"/>
          <w:iCs/>
          <w:lang w:eastAsia="es-PE"/>
        </w:rPr>
        <w:t xml:space="preserve"> adversa</w:t>
      </w:r>
      <w:r w:rsidR="00967C59" w:rsidRPr="00967C59">
        <w:rPr>
          <w:rFonts w:ascii="Arial Narrow" w:eastAsia="Times New Roman" w:hAnsi="Arial Narrow"/>
          <w:iCs/>
          <w:lang w:eastAsia="es-PE"/>
        </w:rPr>
        <w:t>s</w:t>
      </w:r>
      <w:r w:rsidR="00945FFD" w:rsidRPr="00967C59">
        <w:rPr>
          <w:rFonts w:ascii="Arial Narrow" w:eastAsia="Times New Roman" w:hAnsi="Arial Narrow"/>
          <w:iCs/>
          <w:lang w:eastAsia="es-PE"/>
        </w:rPr>
        <w:t xml:space="preserve"> identificada</w:t>
      </w:r>
      <w:r w:rsidR="00967C59" w:rsidRPr="00967C59">
        <w:rPr>
          <w:rFonts w:ascii="Arial Narrow" w:eastAsia="Times New Roman" w:hAnsi="Arial Narrow"/>
          <w:iCs/>
          <w:lang w:eastAsia="es-PE"/>
        </w:rPr>
        <w:t>s</w:t>
      </w:r>
      <w:r w:rsidRPr="00967C59">
        <w:rPr>
          <w:rFonts w:ascii="Arial Narrow" w:eastAsia="Times New Roman" w:hAnsi="Arial Narrow"/>
          <w:iCs/>
          <w:lang w:eastAsia="es-PE"/>
        </w:rPr>
        <w:t xml:space="preserve"> como resultado del Control </w:t>
      </w:r>
      <w:r w:rsidR="000D144F" w:rsidRPr="00967C59">
        <w:rPr>
          <w:rFonts w:ascii="Arial Narrow" w:eastAsia="Times New Roman" w:hAnsi="Arial Narrow"/>
          <w:iCs/>
          <w:lang w:eastAsia="es-PE"/>
        </w:rPr>
        <w:t xml:space="preserve">Concurrente al Hito de Control </w:t>
      </w:r>
      <w:proofErr w:type="spellStart"/>
      <w:r w:rsidR="000D144F" w:rsidRPr="00967C59">
        <w:rPr>
          <w:rFonts w:ascii="Arial Narrow" w:eastAsia="Times New Roman" w:hAnsi="Arial Narrow"/>
          <w:iCs/>
          <w:lang w:eastAsia="es-PE"/>
        </w:rPr>
        <w:t>n.</w:t>
      </w:r>
      <w:r w:rsidRPr="00967C59">
        <w:rPr>
          <w:rFonts w:ascii="Arial Narrow" w:eastAsia="Times New Roman" w:hAnsi="Arial Narrow"/>
          <w:iCs/>
          <w:lang w:eastAsia="es-PE"/>
        </w:rPr>
        <w:t>°</w:t>
      </w:r>
      <w:proofErr w:type="spellEnd"/>
      <w:r w:rsidRPr="00967C59">
        <w:rPr>
          <w:rFonts w:ascii="Arial Narrow" w:eastAsia="Times New Roman" w:hAnsi="Arial Narrow"/>
          <w:iCs/>
          <w:lang w:eastAsia="es-PE"/>
        </w:rPr>
        <w:t xml:space="preserve"> </w:t>
      </w:r>
      <w:r w:rsidR="00A005E5">
        <w:rPr>
          <w:rFonts w:ascii="Arial Narrow" w:eastAsia="Times New Roman" w:hAnsi="Arial Narrow"/>
          <w:iCs/>
          <w:lang w:eastAsia="es-PE"/>
        </w:rPr>
        <w:t>1</w:t>
      </w:r>
      <w:r w:rsidRPr="00967C59">
        <w:rPr>
          <w:rFonts w:ascii="Arial Narrow" w:eastAsia="Times New Roman" w:hAnsi="Arial Narrow"/>
          <w:iCs/>
          <w:lang w:eastAsia="es-PE"/>
        </w:rPr>
        <w:t xml:space="preserve"> </w:t>
      </w:r>
      <w:r w:rsidRPr="00967C59">
        <w:rPr>
          <w:rFonts w:ascii="Arial Narrow" w:hAnsi="Arial Narrow" w:cs="Arial"/>
          <w:bCs/>
        </w:rPr>
        <w:t>“</w:t>
      </w:r>
      <w:del w:id="3156" w:author="Usuario de Windows" w:date="2023-03-23T12:13:00Z">
        <w:r w:rsidR="00E77079" w:rsidDel="000F248C">
          <w:rPr>
            <w:rFonts w:ascii="Arial Narrow" w:hAnsi="Arial Narrow" w:cs="Arial"/>
            <w:bCs/>
            <w:lang w:val="es-ES"/>
          </w:rPr>
          <w:delText xml:space="preserve">Devengado a </w:delText>
        </w:r>
        <w:r w:rsidR="00E77079" w:rsidDel="000F248C">
          <w:rPr>
            <w:rFonts w:ascii="Arial Narrow" w:hAnsi="Arial Narrow"/>
          </w:rPr>
          <w:delText xml:space="preserve">la </w:delText>
        </w:r>
      </w:del>
      <w:r w:rsidR="005E2A26">
        <w:rPr>
          <w:rFonts w:ascii="Arial Narrow" w:hAnsi="Arial Narrow"/>
        </w:rPr>
        <w:t xml:space="preserve">Adquisición </w:t>
      </w:r>
      <w:r w:rsidR="00E77079">
        <w:rPr>
          <w:rFonts w:ascii="Arial Narrow" w:hAnsi="Arial Narrow"/>
        </w:rPr>
        <w:t>del equipamiento de Gabinetes de Carga de Portátiles</w:t>
      </w:r>
      <w:r w:rsidR="00050933" w:rsidRPr="00967C59">
        <w:rPr>
          <w:rFonts w:ascii="Arial Narrow" w:hAnsi="Arial Narrow" w:cs="Arial"/>
        </w:rPr>
        <w:t>”</w:t>
      </w:r>
      <w:r w:rsidR="000D144F" w:rsidRPr="00967C59">
        <w:rPr>
          <w:rFonts w:ascii="Arial Narrow" w:hAnsi="Arial Narrow" w:cs="Arial"/>
        </w:rPr>
        <w:t xml:space="preserve">, </w:t>
      </w:r>
      <w:r w:rsidRPr="00967C59">
        <w:rPr>
          <w:rFonts w:ascii="Arial Narrow" w:hAnsi="Arial Narrow" w:cs="Arial"/>
          <w:bCs/>
        </w:rPr>
        <w:t>con la finalidad que se adopten las acciones preventivas y correctivas que correspondan, en el marco de sus competencias y obligaciones en la gestión institucional, con el objeto de asegurar la continuidad del proceso, el resultado o el logro de los objetivos de</w:t>
      </w:r>
      <w:r w:rsidR="005504F2" w:rsidRPr="00967C59">
        <w:rPr>
          <w:rFonts w:ascii="Arial Narrow" w:hAnsi="Arial Narrow" w:cs="Arial"/>
          <w:bCs/>
        </w:rPr>
        <w:t>l presente proyecto.</w:t>
      </w:r>
    </w:p>
    <w:p w14:paraId="17E23F23" w14:textId="77777777" w:rsidR="00A837B9" w:rsidRPr="00967C59" w:rsidRDefault="00A837B9">
      <w:pPr>
        <w:pStyle w:val="Prrafodelista"/>
        <w:tabs>
          <w:tab w:val="left" w:pos="567"/>
        </w:tabs>
        <w:spacing w:after="0" w:line="240" w:lineRule="auto"/>
        <w:ind w:left="927"/>
        <w:jc w:val="both"/>
        <w:rPr>
          <w:rFonts w:ascii="Arial Narrow" w:eastAsia="Times New Roman" w:hAnsi="Arial Narrow"/>
          <w:b/>
          <w:iCs/>
          <w:lang w:eastAsia="es-PE"/>
        </w:rPr>
      </w:pPr>
    </w:p>
    <w:p w14:paraId="70E069A8" w14:textId="4F00A787" w:rsidR="00D6793F" w:rsidRPr="00967C59" w:rsidRDefault="00D6793F">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hAnsi="Arial Narrow" w:cs="Arial"/>
          <w:bCs/>
        </w:rPr>
        <w:t xml:space="preserve">Hacer de conocimiento al </w:t>
      </w:r>
      <w:r w:rsidR="00F4348C" w:rsidRPr="00967C59">
        <w:rPr>
          <w:rFonts w:ascii="Arial Narrow" w:eastAsia="Times New Roman" w:hAnsi="Arial Narrow"/>
          <w:iCs/>
          <w:lang w:eastAsia="es-PE"/>
        </w:rPr>
        <w:t>Titular de Gobierno Regional de Apurímac</w:t>
      </w:r>
      <w:r w:rsidRPr="00967C59">
        <w:rPr>
          <w:rFonts w:ascii="Arial Narrow" w:eastAsia="Times New Roman" w:hAnsi="Arial Narrow"/>
          <w:iCs/>
          <w:lang w:eastAsia="es-PE"/>
        </w:rPr>
        <w:t>, que debe comunicar a la Comisión de Control, en el plazo de cinco (5) días hábiles, las acciones preventivas o correctivas adoptadas o por adoptar respecto a las situaciones adversas contenidas en el presente informe, adjuntando la documentación de sustento respectiva.</w:t>
      </w:r>
    </w:p>
    <w:p w14:paraId="5F7DA4B7" w14:textId="13D9C903" w:rsidR="0073243B" w:rsidDel="005E2A26" w:rsidRDefault="0073243B">
      <w:pPr>
        <w:pStyle w:val="Prrafodelista"/>
        <w:tabs>
          <w:tab w:val="left" w:pos="567"/>
        </w:tabs>
        <w:spacing w:after="0" w:line="240" w:lineRule="auto"/>
        <w:ind w:left="993"/>
        <w:jc w:val="both"/>
        <w:rPr>
          <w:del w:id="3157" w:author="Usuario de Windows" w:date="2023-03-23T12:14:00Z"/>
          <w:rFonts w:ascii="Arial Narrow" w:eastAsia="Times New Roman" w:hAnsi="Arial Narrow"/>
          <w:b/>
          <w:iCs/>
          <w:lang w:eastAsia="es-PE"/>
        </w:rPr>
      </w:pPr>
    </w:p>
    <w:p w14:paraId="4AD0E0A1" w14:textId="77777777" w:rsidR="005E2A26" w:rsidRPr="00967C59" w:rsidRDefault="005E2A26">
      <w:pPr>
        <w:pStyle w:val="Prrafodelista"/>
        <w:tabs>
          <w:tab w:val="left" w:pos="567"/>
        </w:tabs>
        <w:spacing w:after="0" w:line="240" w:lineRule="auto"/>
        <w:ind w:left="3600"/>
        <w:jc w:val="both"/>
        <w:rPr>
          <w:ins w:id="3158" w:author="Usuario de Windows" w:date="2023-03-23T12:17:00Z"/>
          <w:rFonts w:ascii="Arial Narrow" w:eastAsia="Times New Roman" w:hAnsi="Arial Narrow"/>
          <w:b/>
          <w:iCs/>
          <w:lang w:eastAsia="es-PE"/>
        </w:rPr>
      </w:pPr>
    </w:p>
    <w:p w14:paraId="6C4236BC" w14:textId="6F59BEAA" w:rsidR="00D6793F" w:rsidRPr="00967C59" w:rsidDel="00F81BFD" w:rsidRDefault="00D6793F">
      <w:pPr>
        <w:pStyle w:val="Prrafodelista"/>
        <w:tabs>
          <w:tab w:val="left" w:pos="567"/>
        </w:tabs>
        <w:spacing w:after="0" w:line="240" w:lineRule="auto"/>
        <w:ind w:left="993"/>
        <w:jc w:val="both"/>
        <w:rPr>
          <w:del w:id="3159" w:author="NAHIM" w:date="2023-03-23T16:56:00Z"/>
          <w:rFonts w:ascii="Arial Narrow" w:eastAsia="Times New Roman" w:hAnsi="Arial Narrow"/>
          <w:b/>
          <w:iCs/>
          <w:lang w:eastAsia="es-PE"/>
        </w:rPr>
      </w:pPr>
    </w:p>
    <w:p w14:paraId="433AA8EE" w14:textId="08D89DF0" w:rsidR="00D6793F" w:rsidRPr="00967C59" w:rsidRDefault="00D6793F">
      <w:pPr>
        <w:ind w:left="851" w:hanging="425"/>
        <w:contextualSpacing/>
        <w:jc w:val="right"/>
        <w:rPr>
          <w:rFonts w:ascii="Arial Narrow" w:eastAsia="Calibri" w:hAnsi="Arial Narrow" w:cs="Arial"/>
          <w:bCs/>
          <w:sz w:val="22"/>
          <w:szCs w:val="22"/>
        </w:rPr>
      </w:pPr>
      <w:r w:rsidRPr="00967C59">
        <w:rPr>
          <w:rFonts w:ascii="Arial Narrow" w:hAnsi="Arial Narrow" w:cs="Arial"/>
          <w:sz w:val="22"/>
          <w:szCs w:val="22"/>
        </w:rPr>
        <w:t xml:space="preserve">Abancay, </w:t>
      </w:r>
      <w:del w:id="3160" w:author="Usuario de Windows" w:date="2023-03-23T11:42:00Z">
        <w:r w:rsidR="00A005E5" w:rsidDel="0008642E">
          <w:rPr>
            <w:rFonts w:ascii="Arial Narrow" w:hAnsi="Arial Narrow" w:cs="Arial"/>
            <w:sz w:val="22"/>
            <w:szCs w:val="22"/>
          </w:rPr>
          <w:delText>17</w:delText>
        </w:r>
        <w:r w:rsidR="00884B95" w:rsidRPr="00967C59" w:rsidDel="0008642E">
          <w:rPr>
            <w:rFonts w:ascii="Arial Narrow" w:hAnsi="Arial Narrow" w:cs="Arial"/>
            <w:sz w:val="22"/>
            <w:szCs w:val="22"/>
          </w:rPr>
          <w:delText xml:space="preserve"> </w:delText>
        </w:r>
      </w:del>
      <w:ins w:id="3161" w:author="Usuario de Windows" w:date="2023-03-23T11:42:00Z">
        <w:r w:rsidR="0008642E">
          <w:rPr>
            <w:rFonts w:ascii="Arial Narrow" w:hAnsi="Arial Narrow" w:cs="Arial"/>
            <w:sz w:val="22"/>
            <w:szCs w:val="22"/>
          </w:rPr>
          <w:t>24</w:t>
        </w:r>
        <w:r w:rsidR="0008642E" w:rsidRPr="00967C59">
          <w:rPr>
            <w:rFonts w:ascii="Arial Narrow" w:hAnsi="Arial Narrow" w:cs="Arial"/>
            <w:sz w:val="22"/>
            <w:szCs w:val="22"/>
          </w:rPr>
          <w:t xml:space="preserve"> </w:t>
        </w:r>
      </w:ins>
      <w:r w:rsidR="00884B95" w:rsidRPr="00967C59">
        <w:rPr>
          <w:rFonts w:ascii="Arial Narrow" w:hAnsi="Arial Narrow" w:cs="Arial"/>
          <w:sz w:val="22"/>
          <w:szCs w:val="22"/>
        </w:rPr>
        <w:t xml:space="preserve">de </w:t>
      </w:r>
      <w:r w:rsidR="00A005E5">
        <w:rPr>
          <w:rFonts w:ascii="Arial Narrow" w:hAnsi="Arial Narrow" w:cs="Arial"/>
          <w:sz w:val="22"/>
          <w:szCs w:val="22"/>
        </w:rPr>
        <w:t>marzo</w:t>
      </w:r>
      <w:r w:rsidR="00473E44">
        <w:rPr>
          <w:rFonts w:ascii="Arial Narrow" w:hAnsi="Arial Narrow" w:cs="Arial"/>
          <w:sz w:val="22"/>
          <w:szCs w:val="22"/>
        </w:rPr>
        <w:t xml:space="preserve"> </w:t>
      </w:r>
      <w:r w:rsidRPr="00967C59">
        <w:rPr>
          <w:rFonts w:ascii="Arial Narrow" w:hAnsi="Arial Narrow" w:cs="Arial"/>
          <w:sz w:val="22"/>
          <w:szCs w:val="22"/>
        </w:rPr>
        <w:t>de 202</w:t>
      </w:r>
      <w:r w:rsidR="00A005E5">
        <w:rPr>
          <w:rFonts w:ascii="Arial Narrow" w:hAnsi="Arial Narrow" w:cs="Arial"/>
          <w:sz w:val="22"/>
          <w:szCs w:val="22"/>
        </w:rPr>
        <w:t>3</w:t>
      </w:r>
    </w:p>
    <w:p w14:paraId="3C6F9C2F" w14:textId="77777777" w:rsidR="00D6793F" w:rsidRPr="009F1574" w:rsidRDefault="00D6793F">
      <w:pPr>
        <w:ind w:left="851" w:hanging="425"/>
        <w:contextualSpacing/>
        <w:jc w:val="right"/>
        <w:rPr>
          <w:rFonts w:ascii="Arial Narrow" w:eastAsia="Calibri" w:hAnsi="Arial Narrow" w:cs="Arial"/>
          <w:bCs/>
          <w:sz w:val="22"/>
          <w:szCs w:val="22"/>
          <w:highlight w:val="yellow"/>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0"/>
      </w:tblGrid>
      <w:tr w:rsidR="000E4BB9" w:rsidRPr="009F1574" w14:paraId="41FCB9CC" w14:textId="77777777" w:rsidTr="008209A3">
        <w:tc>
          <w:tcPr>
            <w:tcW w:w="4249" w:type="dxa"/>
          </w:tcPr>
          <w:p w14:paraId="122F6ECD" w14:textId="77777777" w:rsidR="000E4BB9" w:rsidRPr="00DE12FA" w:rsidRDefault="000E4BB9">
            <w:pPr>
              <w:rPr>
                <w:rFonts w:ascii="Arial Narrow" w:hAnsi="Arial Narrow"/>
                <w:iCs/>
                <w:szCs w:val="18"/>
                <w:lang w:eastAsia="es-PE"/>
              </w:rPr>
            </w:pPr>
          </w:p>
          <w:p w14:paraId="47D6C9C3" w14:textId="31E8B666" w:rsidR="000E4BB9" w:rsidRPr="00DE12FA" w:rsidRDefault="000E4BB9">
            <w:pPr>
              <w:rPr>
                <w:rFonts w:ascii="Arial Narrow" w:hAnsi="Arial Narrow"/>
                <w:iCs/>
                <w:szCs w:val="18"/>
                <w:lang w:eastAsia="es-PE"/>
              </w:rPr>
            </w:pPr>
          </w:p>
          <w:p w14:paraId="5E9CB2BD" w14:textId="37B7D972" w:rsidR="00CA58EE" w:rsidDel="005E2A26" w:rsidRDefault="00CA58EE">
            <w:pPr>
              <w:jc w:val="center"/>
              <w:rPr>
                <w:del w:id="3162" w:author="Usuario de Windows" w:date="2023-03-23T12:14:00Z"/>
                <w:rFonts w:ascii="Arial Narrow" w:hAnsi="Arial Narrow"/>
                <w:iCs/>
                <w:szCs w:val="18"/>
                <w:lang w:eastAsia="es-PE"/>
              </w:rPr>
            </w:pPr>
          </w:p>
          <w:p w14:paraId="29EFF126" w14:textId="77777777" w:rsidR="005E2A26" w:rsidRPr="00DE12FA" w:rsidRDefault="005E2A26">
            <w:pPr>
              <w:rPr>
                <w:ins w:id="3163" w:author="Usuario de Windows" w:date="2023-03-23T12:17:00Z"/>
                <w:rFonts w:ascii="Arial Narrow" w:hAnsi="Arial Narrow"/>
                <w:iCs/>
                <w:szCs w:val="18"/>
                <w:lang w:eastAsia="es-PE"/>
              </w:rPr>
            </w:pPr>
          </w:p>
          <w:p w14:paraId="59D007CC" w14:textId="6FA4D7EB" w:rsidR="005A57C0" w:rsidRPr="00DE12FA" w:rsidDel="000F248C" w:rsidRDefault="005A57C0">
            <w:pPr>
              <w:rPr>
                <w:del w:id="3164" w:author="Usuario de Windows" w:date="2023-03-23T12:09:00Z"/>
                <w:rFonts w:ascii="Arial Narrow" w:hAnsi="Arial Narrow"/>
                <w:iCs/>
                <w:szCs w:val="18"/>
                <w:lang w:eastAsia="es-PE"/>
              </w:rPr>
            </w:pPr>
          </w:p>
          <w:p w14:paraId="28DF42FD" w14:textId="21FC3A39" w:rsidR="000E4BB9" w:rsidRPr="00DE12FA" w:rsidDel="000F248C" w:rsidRDefault="000E4BB9">
            <w:pPr>
              <w:rPr>
                <w:del w:id="3165" w:author="Usuario de Windows" w:date="2023-03-23T12:09:00Z"/>
                <w:rFonts w:ascii="Arial Narrow" w:hAnsi="Arial Narrow"/>
                <w:iCs/>
                <w:szCs w:val="18"/>
                <w:lang w:eastAsia="es-PE"/>
              </w:rPr>
            </w:pPr>
          </w:p>
          <w:p w14:paraId="25D3A15C" w14:textId="61027A18" w:rsidR="000E4BB9" w:rsidRDefault="000E4BB9">
            <w:pPr>
              <w:jc w:val="center"/>
              <w:rPr>
                <w:ins w:id="3166" w:author="Usuario de Windows" w:date="2023-03-23T12:09:00Z"/>
                <w:rFonts w:ascii="Arial Narrow" w:hAnsi="Arial Narrow"/>
                <w:b/>
                <w:iCs/>
                <w:szCs w:val="18"/>
                <w:lang w:eastAsia="es-PE"/>
              </w:rPr>
            </w:pPr>
          </w:p>
          <w:p w14:paraId="64526D41" w14:textId="77777777" w:rsidR="000F248C" w:rsidRPr="00DE12FA" w:rsidRDefault="000F248C">
            <w:pPr>
              <w:jc w:val="center"/>
              <w:rPr>
                <w:rFonts w:ascii="Arial Narrow" w:hAnsi="Arial Narrow"/>
                <w:b/>
                <w:iCs/>
                <w:szCs w:val="18"/>
                <w:lang w:eastAsia="es-PE"/>
              </w:rPr>
            </w:pPr>
          </w:p>
          <w:p w14:paraId="578D0316" w14:textId="68D2386A" w:rsidR="008209A3" w:rsidRPr="00DE12FA" w:rsidRDefault="008209A3">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745174E5" w14:textId="287D8CEF" w:rsidR="000E4BB9" w:rsidRPr="00DE12FA" w:rsidRDefault="00DE12FA">
            <w:pPr>
              <w:jc w:val="center"/>
              <w:rPr>
                <w:rFonts w:ascii="Arial Narrow" w:hAnsi="Arial Narrow"/>
                <w:b/>
                <w:iCs/>
                <w:szCs w:val="18"/>
                <w:lang w:eastAsia="es-PE"/>
              </w:rPr>
            </w:pPr>
            <w:r w:rsidRPr="00DE12FA">
              <w:rPr>
                <w:rFonts w:ascii="Arial Narrow" w:hAnsi="Arial Narrow"/>
                <w:b/>
                <w:iCs/>
                <w:szCs w:val="18"/>
                <w:lang w:eastAsia="es-PE"/>
              </w:rPr>
              <w:t xml:space="preserve">Dennis </w:t>
            </w:r>
            <w:proofErr w:type="spellStart"/>
            <w:r w:rsidRPr="00DE12FA">
              <w:rPr>
                <w:rFonts w:ascii="Arial Narrow" w:hAnsi="Arial Narrow"/>
                <w:b/>
                <w:iCs/>
                <w:szCs w:val="18"/>
                <w:lang w:eastAsia="es-PE"/>
              </w:rPr>
              <w:t>Helmle</w:t>
            </w:r>
            <w:proofErr w:type="spellEnd"/>
            <w:r w:rsidRPr="00DE12FA">
              <w:rPr>
                <w:rFonts w:ascii="Arial Narrow" w:hAnsi="Arial Narrow"/>
                <w:b/>
                <w:iCs/>
                <w:szCs w:val="18"/>
                <w:lang w:eastAsia="es-PE"/>
              </w:rPr>
              <w:t xml:space="preserve"> Camacho</w:t>
            </w:r>
          </w:p>
          <w:p w14:paraId="73FE6355" w14:textId="77777777" w:rsidR="000E4BB9" w:rsidRPr="00DE12FA" w:rsidRDefault="000E4BB9">
            <w:pPr>
              <w:jc w:val="center"/>
              <w:rPr>
                <w:rFonts w:ascii="Arial Narrow" w:hAnsi="Arial Narrow"/>
                <w:iCs/>
                <w:szCs w:val="18"/>
                <w:lang w:eastAsia="es-PE"/>
              </w:rPr>
            </w:pPr>
            <w:r w:rsidRPr="00DE12FA">
              <w:rPr>
                <w:rFonts w:ascii="Arial Narrow" w:hAnsi="Arial Narrow"/>
                <w:iCs/>
                <w:szCs w:val="18"/>
                <w:lang w:eastAsia="es-PE"/>
              </w:rPr>
              <w:t>Supervisor</w:t>
            </w:r>
          </w:p>
          <w:p w14:paraId="4716CECB" w14:textId="0135B4AF" w:rsidR="000E4BB9" w:rsidRPr="00DE12FA" w:rsidRDefault="000E4BB9">
            <w:pPr>
              <w:jc w:val="center"/>
              <w:rPr>
                <w:rFonts w:ascii="Arial Narrow" w:hAnsi="Arial Narrow"/>
                <w:iCs/>
                <w:szCs w:val="18"/>
                <w:lang w:eastAsia="es-PE"/>
              </w:rPr>
            </w:pPr>
            <w:r w:rsidRPr="00DE12FA">
              <w:rPr>
                <w:rFonts w:ascii="Arial Narrow" w:hAnsi="Arial Narrow"/>
                <w:iCs/>
                <w:szCs w:val="18"/>
                <w:lang w:eastAsia="es-PE"/>
              </w:rPr>
              <w:t>Comisión de Control</w:t>
            </w:r>
          </w:p>
        </w:tc>
        <w:tc>
          <w:tcPr>
            <w:tcW w:w="4250" w:type="dxa"/>
          </w:tcPr>
          <w:p w14:paraId="15B1F8B9" w14:textId="77777777" w:rsidR="000E4BB9" w:rsidRPr="00DE12FA" w:rsidRDefault="000E4BB9">
            <w:pPr>
              <w:rPr>
                <w:rFonts w:ascii="Arial Narrow" w:hAnsi="Arial Narrow"/>
                <w:bCs/>
                <w:szCs w:val="22"/>
              </w:rPr>
            </w:pPr>
          </w:p>
          <w:p w14:paraId="60DCE6A1" w14:textId="480B2D5C" w:rsidR="007612F2" w:rsidRPr="00DE12FA" w:rsidRDefault="007612F2">
            <w:pPr>
              <w:rPr>
                <w:rFonts w:ascii="Arial Narrow" w:hAnsi="Arial Narrow"/>
                <w:bCs/>
                <w:szCs w:val="22"/>
              </w:rPr>
            </w:pPr>
          </w:p>
          <w:p w14:paraId="31ED0CEE" w14:textId="49363A91" w:rsidR="000E4BB9" w:rsidDel="005E2A26" w:rsidRDefault="000E4BB9">
            <w:pPr>
              <w:rPr>
                <w:del w:id="3167" w:author="Usuario de Windows" w:date="2023-03-23T12:09:00Z"/>
                <w:rFonts w:ascii="Arial Narrow" w:hAnsi="Arial Narrow"/>
                <w:bCs/>
                <w:szCs w:val="22"/>
              </w:rPr>
            </w:pPr>
          </w:p>
          <w:p w14:paraId="750303BC" w14:textId="77777777" w:rsidR="005E2A26" w:rsidRPr="00DE12FA" w:rsidRDefault="005E2A26">
            <w:pPr>
              <w:rPr>
                <w:ins w:id="3168" w:author="Usuario de Windows" w:date="2023-03-23T12:17:00Z"/>
                <w:rFonts w:ascii="Arial Narrow" w:hAnsi="Arial Narrow"/>
                <w:bCs/>
                <w:szCs w:val="22"/>
              </w:rPr>
            </w:pPr>
          </w:p>
          <w:p w14:paraId="58513E3E" w14:textId="317F99D8" w:rsidR="00CA58EE" w:rsidRPr="00DE12FA" w:rsidRDefault="00CA58EE">
            <w:pPr>
              <w:rPr>
                <w:rFonts w:ascii="Arial Narrow" w:hAnsi="Arial Narrow"/>
                <w:bCs/>
                <w:szCs w:val="22"/>
              </w:rPr>
            </w:pPr>
          </w:p>
          <w:p w14:paraId="073DD45B" w14:textId="77777777" w:rsidR="005A57C0" w:rsidRPr="00DE12FA" w:rsidRDefault="005A57C0">
            <w:pPr>
              <w:rPr>
                <w:rFonts w:ascii="Arial Narrow" w:hAnsi="Arial Narrow"/>
                <w:bCs/>
                <w:szCs w:val="22"/>
              </w:rPr>
            </w:pPr>
          </w:p>
          <w:p w14:paraId="54208CBE" w14:textId="25012366" w:rsidR="005A57C0" w:rsidRPr="00DE12FA" w:rsidDel="005E2A26" w:rsidRDefault="005A57C0">
            <w:pPr>
              <w:rPr>
                <w:del w:id="3169" w:author="Usuario de Windows" w:date="2023-03-23T12:14:00Z"/>
                <w:rFonts w:ascii="Arial Narrow" w:hAnsi="Arial Narrow"/>
                <w:bCs/>
                <w:szCs w:val="22"/>
              </w:rPr>
            </w:pPr>
          </w:p>
          <w:p w14:paraId="3A3BA783" w14:textId="05D4B296" w:rsidR="008209A3" w:rsidRPr="00DE12FA" w:rsidRDefault="008209A3">
            <w:pPr>
              <w:ind w:left="708" w:hanging="708"/>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6E15CE2A" w14:textId="4071B25B" w:rsidR="000E4BB9" w:rsidRPr="00DE12FA" w:rsidRDefault="00A44079">
            <w:pPr>
              <w:ind w:left="708" w:hanging="708"/>
              <w:jc w:val="center"/>
              <w:rPr>
                <w:rFonts w:ascii="Arial Narrow" w:hAnsi="Arial Narrow"/>
                <w:b/>
                <w:iCs/>
                <w:szCs w:val="18"/>
                <w:lang w:eastAsia="es-PE"/>
              </w:rPr>
            </w:pPr>
            <w:r>
              <w:rPr>
                <w:rFonts w:ascii="Arial Narrow" w:hAnsi="Arial Narrow"/>
                <w:b/>
                <w:iCs/>
                <w:szCs w:val="18"/>
                <w:lang w:eastAsia="es-PE"/>
              </w:rPr>
              <w:t xml:space="preserve">Manuel </w:t>
            </w:r>
            <w:proofErr w:type="spellStart"/>
            <w:r>
              <w:rPr>
                <w:rFonts w:ascii="Arial Narrow" w:hAnsi="Arial Narrow"/>
                <w:b/>
                <w:iCs/>
                <w:szCs w:val="18"/>
                <w:lang w:eastAsia="es-PE"/>
              </w:rPr>
              <w:t>Raul</w:t>
            </w:r>
            <w:proofErr w:type="spellEnd"/>
            <w:r>
              <w:rPr>
                <w:rFonts w:ascii="Arial Narrow" w:hAnsi="Arial Narrow"/>
                <w:b/>
                <w:iCs/>
                <w:szCs w:val="18"/>
                <w:lang w:eastAsia="es-PE"/>
              </w:rPr>
              <w:t xml:space="preserve"> </w:t>
            </w:r>
            <w:proofErr w:type="spellStart"/>
            <w:r>
              <w:rPr>
                <w:rFonts w:ascii="Arial Narrow" w:hAnsi="Arial Narrow"/>
                <w:b/>
                <w:iCs/>
                <w:szCs w:val="18"/>
                <w:lang w:eastAsia="es-PE"/>
              </w:rPr>
              <w:t>L</w:t>
            </w:r>
            <w:ins w:id="3170" w:author="Usuario de Windows" w:date="2023-03-23T12:09:00Z">
              <w:r w:rsidR="000F248C">
                <w:rPr>
                  <w:rFonts w:ascii="Arial Narrow" w:hAnsi="Arial Narrow"/>
                  <w:b/>
                  <w:iCs/>
                  <w:szCs w:val="18"/>
                  <w:lang w:eastAsia="es-PE"/>
                </w:rPr>
                <w:t>í</w:t>
              </w:r>
            </w:ins>
            <w:del w:id="3171" w:author="Usuario de Windows" w:date="2023-03-23T12:09:00Z">
              <w:r w:rsidDel="000F248C">
                <w:rPr>
                  <w:rFonts w:ascii="Arial Narrow" w:hAnsi="Arial Narrow"/>
                  <w:b/>
                  <w:iCs/>
                  <w:szCs w:val="18"/>
                  <w:lang w:eastAsia="es-PE"/>
                </w:rPr>
                <w:delText>i</w:delText>
              </w:r>
            </w:del>
            <w:r>
              <w:rPr>
                <w:rFonts w:ascii="Arial Narrow" w:hAnsi="Arial Narrow"/>
                <w:b/>
                <w:iCs/>
                <w:szCs w:val="18"/>
                <w:lang w:eastAsia="es-PE"/>
              </w:rPr>
              <w:t>vano</w:t>
            </w:r>
            <w:proofErr w:type="spellEnd"/>
            <w:r>
              <w:rPr>
                <w:rFonts w:ascii="Arial Narrow" w:hAnsi="Arial Narrow"/>
                <w:b/>
                <w:iCs/>
                <w:szCs w:val="18"/>
                <w:lang w:eastAsia="es-PE"/>
              </w:rPr>
              <w:t xml:space="preserve"> Luna </w:t>
            </w:r>
          </w:p>
          <w:p w14:paraId="55931AF1" w14:textId="77777777" w:rsidR="000E4BB9" w:rsidRPr="00DE12FA" w:rsidRDefault="000E4BB9">
            <w:pPr>
              <w:jc w:val="center"/>
              <w:rPr>
                <w:rFonts w:ascii="Arial Narrow" w:hAnsi="Arial Narrow"/>
                <w:iCs/>
                <w:szCs w:val="18"/>
                <w:lang w:eastAsia="es-PE"/>
              </w:rPr>
            </w:pPr>
            <w:r w:rsidRPr="00DE12FA">
              <w:rPr>
                <w:rFonts w:ascii="Arial Narrow" w:hAnsi="Arial Narrow"/>
                <w:iCs/>
                <w:szCs w:val="18"/>
                <w:lang w:eastAsia="es-PE"/>
              </w:rPr>
              <w:t>Jefe de Comisión</w:t>
            </w:r>
          </w:p>
          <w:p w14:paraId="51082EEA" w14:textId="7129F408" w:rsidR="000E4BB9" w:rsidRPr="00DE12FA" w:rsidRDefault="000E4BB9">
            <w:pPr>
              <w:jc w:val="center"/>
              <w:rPr>
                <w:rFonts w:ascii="Arial Narrow" w:hAnsi="Arial Narrow"/>
                <w:iCs/>
                <w:szCs w:val="18"/>
                <w:lang w:eastAsia="es-PE"/>
              </w:rPr>
            </w:pPr>
            <w:r w:rsidRPr="00DE12FA">
              <w:rPr>
                <w:rFonts w:ascii="Arial Narrow" w:hAnsi="Arial Narrow"/>
                <w:iCs/>
                <w:szCs w:val="18"/>
                <w:lang w:eastAsia="es-PE"/>
              </w:rPr>
              <w:t>Comisión de Control</w:t>
            </w:r>
          </w:p>
        </w:tc>
      </w:tr>
      <w:tr w:rsidR="000E4BB9" w:rsidRPr="009F1574" w14:paraId="06E53B5D" w14:textId="77777777" w:rsidTr="008209A3">
        <w:tc>
          <w:tcPr>
            <w:tcW w:w="8499" w:type="dxa"/>
            <w:gridSpan w:val="2"/>
            <w:vAlign w:val="center"/>
          </w:tcPr>
          <w:p w14:paraId="65D98168" w14:textId="231DB8A4" w:rsidR="000E4BB9" w:rsidRPr="00DE12FA" w:rsidDel="005E2A26" w:rsidRDefault="000E4BB9">
            <w:pPr>
              <w:contextualSpacing/>
              <w:rPr>
                <w:del w:id="3172" w:author="Usuario de Windows" w:date="2023-03-23T12:14:00Z"/>
                <w:rFonts w:ascii="Arial Narrow" w:hAnsi="Arial Narrow"/>
                <w:bCs/>
                <w:szCs w:val="22"/>
              </w:rPr>
            </w:pPr>
          </w:p>
          <w:p w14:paraId="79ED4ACC" w14:textId="46413755" w:rsidR="000E4BB9" w:rsidRPr="00DE12FA" w:rsidDel="005E2A26" w:rsidRDefault="000E4BB9">
            <w:pPr>
              <w:contextualSpacing/>
              <w:rPr>
                <w:del w:id="3173" w:author="Usuario de Windows" w:date="2023-03-23T12:14:00Z"/>
                <w:rFonts w:ascii="Arial Narrow" w:hAnsi="Arial Narrow"/>
                <w:bCs/>
                <w:szCs w:val="22"/>
              </w:rPr>
            </w:pPr>
          </w:p>
          <w:p w14:paraId="16FD4BE2" w14:textId="77DAA738" w:rsidR="008209A3" w:rsidRPr="00DE12FA" w:rsidRDefault="008209A3">
            <w:pPr>
              <w:jc w:val="center"/>
              <w:rPr>
                <w:rFonts w:ascii="Arial Narrow" w:hAnsi="Arial Narrow"/>
                <w:b/>
                <w:iCs/>
                <w:szCs w:val="18"/>
                <w:lang w:eastAsia="es-PE"/>
              </w:rPr>
            </w:pPr>
          </w:p>
          <w:p w14:paraId="336EB533" w14:textId="694BB591" w:rsidR="008209A3" w:rsidRPr="00DE12FA" w:rsidRDefault="008209A3">
            <w:pPr>
              <w:jc w:val="center"/>
              <w:rPr>
                <w:rFonts w:ascii="Arial Narrow" w:hAnsi="Arial Narrow"/>
                <w:b/>
                <w:iCs/>
                <w:szCs w:val="18"/>
                <w:lang w:eastAsia="es-PE"/>
              </w:rPr>
            </w:pPr>
          </w:p>
          <w:p w14:paraId="18815CDD" w14:textId="77EB8066" w:rsidR="00CA58EE" w:rsidRDefault="00CA58EE">
            <w:pPr>
              <w:jc w:val="center"/>
              <w:rPr>
                <w:ins w:id="3174" w:author="Usuario de Windows" w:date="2023-03-23T12:17:00Z"/>
                <w:rFonts w:ascii="Arial Narrow" w:hAnsi="Arial Narrow"/>
                <w:b/>
                <w:iCs/>
                <w:szCs w:val="18"/>
                <w:lang w:eastAsia="es-PE"/>
              </w:rPr>
            </w:pPr>
          </w:p>
          <w:p w14:paraId="0FB347B3" w14:textId="1C6A6FD0" w:rsidR="005E2A26" w:rsidRPr="00DE12FA" w:rsidDel="00F81BFD" w:rsidRDefault="005E2A26">
            <w:pPr>
              <w:jc w:val="center"/>
              <w:rPr>
                <w:del w:id="3175" w:author="NAHIM" w:date="2023-03-23T16:56:00Z"/>
                <w:rFonts w:ascii="Arial Narrow" w:hAnsi="Arial Narrow"/>
                <w:b/>
                <w:iCs/>
                <w:szCs w:val="18"/>
                <w:lang w:eastAsia="es-PE"/>
              </w:rPr>
            </w:pPr>
          </w:p>
          <w:p w14:paraId="20A9B6C0" w14:textId="32034E32" w:rsidR="005A57C0" w:rsidRPr="00DE12FA" w:rsidRDefault="005A57C0">
            <w:pPr>
              <w:jc w:val="center"/>
              <w:rPr>
                <w:rFonts w:ascii="Arial Narrow" w:hAnsi="Arial Narrow"/>
                <w:b/>
                <w:iCs/>
                <w:szCs w:val="18"/>
                <w:lang w:eastAsia="es-PE"/>
              </w:rPr>
            </w:pPr>
          </w:p>
          <w:p w14:paraId="66E5B272" w14:textId="0EE7023B" w:rsidR="00CA58EE" w:rsidRPr="00DE12FA" w:rsidRDefault="00CA58EE">
            <w:pPr>
              <w:jc w:val="center"/>
              <w:rPr>
                <w:rFonts w:ascii="Arial Narrow" w:hAnsi="Arial Narrow"/>
                <w:b/>
                <w:iCs/>
                <w:szCs w:val="18"/>
                <w:lang w:eastAsia="es-PE"/>
              </w:rPr>
            </w:pPr>
          </w:p>
          <w:p w14:paraId="3461DF11" w14:textId="1AC0435F" w:rsidR="008209A3" w:rsidRPr="00DE12FA" w:rsidRDefault="008209A3">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19E00F15" w14:textId="01E33066" w:rsidR="000E4BB9" w:rsidRPr="00DE12FA" w:rsidRDefault="009B6A0C">
            <w:pPr>
              <w:jc w:val="center"/>
              <w:rPr>
                <w:rFonts w:ascii="Arial Narrow" w:hAnsi="Arial Narrow"/>
                <w:b/>
                <w:iCs/>
                <w:szCs w:val="18"/>
                <w:lang w:eastAsia="es-PE"/>
              </w:rPr>
            </w:pPr>
            <w:r>
              <w:rPr>
                <w:rFonts w:ascii="Arial Narrow" w:hAnsi="Arial Narrow"/>
                <w:b/>
                <w:iCs/>
                <w:szCs w:val="18"/>
                <w:lang w:eastAsia="es-PE"/>
              </w:rPr>
              <w:t>Pedro Meza Peña</w:t>
            </w:r>
          </w:p>
          <w:p w14:paraId="43AF64D5" w14:textId="06D01BDF" w:rsidR="000E4BB9" w:rsidRPr="00DE12FA" w:rsidRDefault="009B6A0C">
            <w:pPr>
              <w:jc w:val="center"/>
              <w:rPr>
                <w:rFonts w:ascii="Arial Narrow" w:hAnsi="Arial Narrow"/>
                <w:iCs/>
                <w:szCs w:val="18"/>
                <w:lang w:eastAsia="es-PE"/>
              </w:rPr>
            </w:pPr>
            <w:r>
              <w:rPr>
                <w:rFonts w:ascii="Arial Narrow" w:hAnsi="Arial Narrow"/>
                <w:iCs/>
                <w:szCs w:val="18"/>
                <w:lang w:eastAsia="es-PE"/>
              </w:rPr>
              <w:t xml:space="preserve">Jefe de Órgano de Control Institucional </w:t>
            </w:r>
          </w:p>
          <w:p w14:paraId="586DC9D8" w14:textId="5F5D7002" w:rsidR="000E4BB9" w:rsidRPr="009B6A0C" w:rsidRDefault="009B6A0C">
            <w:pPr>
              <w:jc w:val="center"/>
              <w:rPr>
                <w:rFonts w:ascii="Arial Narrow" w:hAnsi="Arial Narrow"/>
                <w:iCs/>
                <w:szCs w:val="18"/>
                <w:lang w:eastAsia="es-PE"/>
              </w:rPr>
            </w:pPr>
            <w:r>
              <w:rPr>
                <w:rFonts w:ascii="Arial Narrow" w:hAnsi="Arial Narrow"/>
                <w:iCs/>
                <w:szCs w:val="18"/>
                <w:lang w:eastAsia="es-PE"/>
              </w:rPr>
              <w:t xml:space="preserve">Gobierno </w:t>
            </w:r>
            <w:r w:rsidR="000E4BB9" w:rsidRPr="00DE12FA">
              <w:rPr>
                <w:rFonts w:ascii="Arial Narrow" w:hAnsi="Arial Narrow"/>
                <w:iCs/>
                <w:szCs w:val="18"/>
                <w:lang w:eastAsia="es-PE"/>
              </w:rPr>
              <w:t>Regional de Apurímac</w:t>
            </w:r>
          </w:p>
        </w:tc>
      </w:tr>
    </w:tbl>
    <w:p w14:paraId="49B5D202" w14:textId="236B763A" w:rsidR="00D6793F" w:rsidRPr="009F1574" w:rsidRDefault="00D6793F">
      <w:pPr>
        <w:rPr>
          <w:rFonts w:ascii="Arial Narrow" w:hAnsi="Arial Narrow"/>
          <w:sz w:val="22"/>
          <w:szCs w:val="22"/>
          <w:highlight w:val="yellow"/>
        </w:rPr>
        <w:sectPr w:rsidR="00D6793F" w:rsidRPr="009F1574" w:rsidSect="0008592D">
          <w:headerReference w:type="default" r:id="rId25"/>
          <w:footerReference w:type="default" r:id="rId26"/>
          <w:pgSz w:w="11906" w:h="16838"/>
          <w:pgMar w:top="1417" w:right="1700" w:bottom="1417" w:left="1701" w:header="708" w:footer="515" w:gutter="0"/>
          <w:pgNumType w:start="1"/>
          <w:cols w:space="708"/>
          <w:docGrid w:linePitch="360"/>
        </w:sectPr>
      </w:pPr>
    </w:p>
    <w:p w14:paraId="5F468518" w14:textId="6C48EC65" w:rsidR="00D6793F" w:rsidRPr="009F6EBA" w:rsidRDefault="000D6A66">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lastRenderedPageBreak/>
        <w:t xml:space="preserve"> </w:t>
      </w:r>
      <w:r w:rsidR="00D6793F" w:rsidRPr="009F6EBA">
        <w:rPr>
          <w:rFonts w:ascii="Arial Narrow" w:eastAsia="Calibri" w:hAnsi="Arial Narrow" w:cs="Arial"/>
          <w:b/>
          <w:bCs/>
          <w:sz w:val="22"/>
          <w:szCs w:val="22"/>
        </w:rPr>
        <w:t xml:space="preserve">APÉNDICE </w:t>
      </w:r>
      <w:proofErr w:type="spellStart"/>
      <w:r w:rsidR="00117AA5">
        <w:rPr>
          <w:rFonts w:ascii="Arial Narrow" w:eastAsia="Calibri" w:hAnsi="Arial Narrow" w:cs="Arial"/>
          <w:b/>
          <w:bCs/>
          <w:sz w:val="22"/>
          <w:szCs w:val="22"/>
        </w:rPr>
        <w:t>N</w:t>
      </w:r>
      <w:r w:rsidR="00D6793F" w:rsidRPr="009F6EBA">
        <w:rPr>
          <w:rFonts w:ascii="Arial Narrow" w:eastAsia="Calibri" w:hAnsi="Arial Narrow" w:cs="Arial"/>
          <w:b/>
          <w:bCs/>
          <w:sz w:val="22"/>
          <w:szCs w:val="22"/>
        </w:rPr>
        <w:t>°</w:t>
      </w:r>
      <w:proofErr w:type="spellEnd"/>
      <w:r w:rsidR="00D6793F" w:rsidRPr="009F6EBA">
        <w:rPr>
          <w:rFonts w:ascii="Arial Narrow" w:eastAsia="Calibri" w:hAnsi="Arial Narrow" w:cs="Arial"/>
          <w:b/>
          <w:bCs/>
          <w:sz w:val="22"/>
          <w:szCs w:val="22"/>
        </w:rPr>
        <w:t xml:space="preserve"> 1</w:t>
      </w:r>
    </w:p>
    <w:p w14:paraId="2F6CD8EA" w14:textId="77777777" w:rsidR="00D6793F" w:rsidRPr="009F6EBA" w:rsidRDefault="00D6793F">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DOCUMENTACIÓN VINCULADA AL HITO DE CONTROL</w:t>
      </w:r>
    </w:p>
    <w:p w14:paraId="132D1691" w14:textId="4D6F40EC" w:rsidR="00AB32B1" w:rsidRPr="009F1574" w:rsidRDefault="00AB32B1">
      <w:pPr>
        <w:pStyle w:val="Prrafodelista"/>
        <w:tabs>
          <w:tab w:val="left" w:pos="142"/>
        </w:tabs>
        <w:spacing w:after="0" w:line="240" w:lineRule="auto"/>
        <w:ind w:left="426"/>
        <w:jc w:val="both"/>
        <w:rPr>
          <w:rFonts w:ascii="Arial Narrow" w:hAnsi="Arial Narrow" w:cs="Arial"/>
          <w:b/>
          <w:bCs/>
          <w:highlight w:val="yellow"/>
        </w:rPr>
      </w:pPr>
    </w:p>
    <w:p w14:paraId="516A069B" w14:textId="63017AA0" w:rsidR="00EF3242" w:rsidRPr="009C7133" w:rsidRDefault="000D6A66">
      <w:pPr>
        <w:pStyle w:val="Prrafodelista"/>
        <w:numPr>
          <w:ilvl w:val="0"/>
          <w:numId w:val="7"/>
        </w:numPr>
        <w:tabs>
          <w:tab w:val="left" w:pos="142"/>
        </w:tabs>
        <w:spacing w:after="0" w:line="240" w:lineRule="auto"/>
        <w:ind w:left="426" w:hanging="426"/>
        <w:jc w:val="both"/>
        <w:rPr>
          <w:rFonts w:ascii="Arial Narrow" w:hAnsi="Arial Narrow" w:cs="Arial"/>
          <w:b/>
          <w:bCs/>
        </w:rPr>
      </w:pPr>
      <w:r>
        <w:rPr>
          <w:rFonts w:ascii="Arial Narrow" w:hAnsi="Arial Narrow" w:cs="Arial"/>
          <w:b/>
          <w:bCs/>
        </w:rPr>
        <w:t>DOCUMENTACIÓN RESPECTO A SITUACIONES ADVERSAS</w:t>
      </w:r>
    </w:p>
    <w:p w14:paraId="31E46FC8" w14:textId="2BBE380E" w:rsidR="00F5549D" w:rsidRDefault="00F5549D">
      <w:pPr>
        <w:pStyle w:val="Prrafodelista"/>
        <w:tabs>
          <w:tab w:val="left" w:pos="142"/>
        </w:tabs>
        <w:spacing w:after="0" w:line="240" w:lineRule="auto"/>
        <w:ind w:left="426"/>
        <w:jc w:val="both"/>
        <w:rPr>
          <w:ins w:id="3184" w:author="NAHIM" w:date="2023-03-23T16:44:00Z"/>
          <w:rFonts w:ascii="Arial Narrow" w:hAnsi="Arial Narrow" w:cs="Arial"/>
          <w:b/>
          <w:bCs/>
        </w:rPr>
      </w:pPr>
    </w:p>
    <w:p w14:paraId="3B793EB6" w14:textId="7BCE8B3B" w:rsidR="00871017" w:rsidRDefault="00871017" w:rsidP="00871017">
      <w:pPr>
        <w:pStyle w:val="Prrafodelista"/>
        <w:tabs>
          <w:tab w:val="left" w:pos="142"/>
          <w:tab w:val="left" w:pos="709"/>
        </w:tabs>
        <w:autoSpaceDE w:val="0"/>
        <w:autoSpaceDN w:val="0"/>
        <w:adjustRightInd w:val="0"/>
        <w:ind w:left="567" w:hanging="283"/>
        <w:jc w:val="both"/>
        <w:rPr>
          <w:ins w:id="3185" w:author="NAHIM" w:date="2023-03-23T16:44:00Z"/>
          <w:rFonts w:ascii="Arial Narrow" w:hAnsi="Arial Narrow" w:cs="Arial"/>
          <w:b/>
          <w:bCs/>
        </w:rPr>
        <w:pPrChange w:id="3186" w:author="NAHIM" w:date="2023-03-23T16:46:00Z">
          <w:pPr>
            <w:pStyle w:val="Prrafodelista"/>
            <w:tabs>
              <w:tab w:val="left" w:pos="142"/>
            </w:tabs>
            <w:spacing w:after="0" w:line="240" w:lineRule="auto"/>
            <w:ind w:left="426"/>
            <w:jc w:val="both"/>
          </w:pPr>
        </w:pPrChange>
      </w:pPr>
      <w:ins w:id="3187" w:author="NAHIM" w:date="2023-03-23T16:44:00Z">
        <w:r w:rsidRPr="00871017">
          <w:rPr>
            <w:rFonts w:ascii="Arial Narrow" w:hAnsi="Arial Narrow" w:cs="Arial"/>
            <w:b/>
            <w:bCs/>
          </w:rPr>
          <w:t>1.</w:t>
        </w:r>
        <w:r w:rsidRPr="00871017">
          <w:rPr>
            <w:rFonts w:ascii="Arial Narrow" w:hAnsi="Arial Narrow" w:cs="Arial"/>
            <w:b/>
            <w:bCs/>
          </w:rPr>
          <w:tab/>
        </w:r>
        <w:r w:rsidRPr="00871017">
          <w:rPr>
            <w:rFonts w:ascii="Arial Narrow" w:hAnsi="Arial Narrow" w:cs="Arial"/>
            <w:b/>
            <w:bCs/>
          </w:rPr>
          <w:t>INCUMPLIMIENTO DE LAS ESPECIFICACIONES TÉCNICAS REQUERIDAS DE GABINETES DE METAL DE CARGA DE PORTÁTILES ENTREGADOS POR CONTRATISTA, NO FUERON COMUNICADAS OPORTUNAMENTE AL PROVEEDOR, GENERANDO EL RIESGO DE RECEPCIONAR BIENES QUE NO CUMPLAN CON EL OBJETIVO DEL PROYECTO; ASÍ COMO, EL INCUMPLIMIENTO A LA NORMATIVA DE CONTRATACIONES.</w:t>
        </w:r>
      </w:ins>
    </w:p>
    <w:p w14:paraId="1803587C" w14:textId="77777777" w:rsidR="00871017" w:rsidRPr="009C7133" w:rsidRDefault="00871017">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402D51" w:rsidRPr="009F1574" w14:paraId="40A34C61" w14:textId="77777777" w:rsidTr="00986B90">
        <w:trPr>
          <w:jc w:val="right"/>
        </w:trPr>
        <w:tc>
          <w:tcPr>
            <w:tcW w:w="714" w:type="dxa"/>
            <w:shd w:val="clear" w:color="auto" w:fill="9CC2E5"/>
          </w:tcPr>
          <w:p w14:paraId="7FFAD0B4" w14:textId="77777777" w:rsidR="00402D51" w:rsidRPr="009C7133" w:rsidRDefault="00402D51">
            <w:pPr>
              <w:autoSpaceDE w:val="0"/>
              <w:autoSpaceDN w:val="0"/>
              <w:adjustRightInd w:val="0"/>
              <w:jc w:val="center"/>
              <w:rPr>
                <w:rFonts w:ascii="Arial Narrow" w:hAnsi="Arial Narrow" w:cs="Arial"/>
                <w:b/>
                <w:bCs/>
              </w:rPr>
            </w:pPr>
            <w:proofErr w:type="spellStart"/>
            <w:r w:rsidRPr="009C7133">
              <w:rPr>
                <w:rFonts w:ascii="Arial Narrow" w:hAnsi="Arial Narrow" w:cs="Arial"/>
                <w:b/>
                <w:bCs/>
              </w:rPr>
              <w:t>N°</w:t>
            </w:r>
            <w:proofErr w:type="spellEnd"/>
          </w:p>
        </w:tc>
        <w:tc>
          <w:tcPr>
            <w:tcW w:w="7370" w:type="dxa"/>
            <w:shd w:val="clear" w:color="auto" w:fill="9CC2E5"/>
          </w:tcPr>
          <w:p w14:paraId="542593C8" w14:textId="77777777" w:rsidR="00402D51" w:rsidRPr="009C7133" w:rsidRDefault="00402D51">
            <w:pPr>
              <w:autoSpaceDE w:val="0"/>
              <w:autoSpaceDN w:val="0"/>
              <w:adjustRightInd w:val="0"/>
              <w:jc w:val="center"/>
              <w:rPr>
                <w:rFonts w:ascii="Arial Narrow" w:hAnsi="Arial Narrow" w:cs="Arial"/>
                <w:b/>
                <w:bCs/>
              </w:rPr>
            </w:pPr>
            <w:r w:rsidRPr="009C7133">
              <w:rPr>
                <w:rFonts w:ascii="Arial Narrow" w:hAnsi="Arial Narrow" w:cs="Arial"/>
                <w:b/>
                <w:bCs/>
              </w:rPr>
              <w:t>Documento</w:t>
            </w:r>
          </w:p>
        </w:tc>
      </w:tr>
      <w:tr w:rsidR="00402D51" w:rsidRPr="009F1574" w14:paraId="3514862E" w14:textId="77777777" w:rsidTr="00986B90">
        <w:trPr>
          <w:jc w:val="right"/>
        </w:trPr>
        <w:tc>
          <w:tcPr>
            <w:tcW w:w="714" w:type="dxa"/>
            <w:shd w:val="clear" w:color="auto" w:fill="auto"/>
          </w:tcPr>
          <w:p w14:paraId="53B5EE38" w14:textId="77777777" w:rsidR="00402D51" w:rsidRPr="004C7E22" w:rsidRDefault="00402D51">
            <w:pPr>
              <w:autoSpaceDE w:val="0"/>
              <w:autoSpaceDN w:val="0"/>
              <w:adjustRightInd w:val="0"/>
              <w:jc w:val="center"/>
              <w:rPr>
                <w:rFonts w:ascii="Arial Narrow" w:hAnsi="Arial Narrow" w:cs="Arial"/>
                <w:b/>
                <w:bCs/>
                <w:sz w:val="22"/>
                <w:szCs w:val="22"/>
              </w:rPr>
            </w:pPr>
            <w:r w:rsidRPr="004C7E22">
              <w:rPr>
                <w:rFonts w:ascii="Arial Narrow" w:hAnsi="Arial Narrow" w:cs="Arial"/>
                <w:b/>
                <w:bCs/>
                <w:sz w:val="22"/>
                <w:szCs w:val="22"/>
              </w:rPr>
              <w:t>1</w:t>
            </w:r>
          </w:p>
        </w:tc>
        <w:tc>
          <w:tcPr>
            <w:tcW w:w="7370" w:type="dxa"/>
            <w:shd w:val="clear" w:color="auto" w:fill="auto"/>
          </w:tcPr>
          <w:p w14:paraId="0580B10A" w14:textId="129269F5" w:rsidR="00402D51" w:rsidRPr="004C7E22" w:rsidRDefault="009F6EBA">
            <w:pPr>
              <w:autoSpaceDE w:val="0"/>
              <w:autoSpaceDN w:val="0"/>
              <w:adjustRightInd w:val="0"/>
              <w:contextualSpacing/>
              <w:jc w:val="both"/>
              <w:rPr>
                <w:rFonts w:ascii="Arial Narrow" w:hAnsi="Arial Narrow"/>
                <w:sz w:val="22"/>
                <w:szCs w:val="22"/>
                <w:lang w:eastAsia="es-PE"/>
              </w:rPr>
            </w:pPr>
            <w:r w:rsidRPr="004C7E22">
              <w:rPr>
                <w:rFonts w:ascii="Arial Narrow" w:hAnsi="Arial Narrow"/>
                <w:sz w:val="22"/>
                <w:szCs w:val="22"/>
                <w:lang w:eastAsia="es-PE"/>
              </w:rPr>
              <w:t xml:space="preserve">Orden de Compra – Guía de internamiento </w:t>
            </w:r>
            <w:proofErr w:type="spellStart"/>
            <w:r w:rsidRPr="004C7E22">
              <w:rPr>
                <w:rFonts w:ascii="Arial Narrow" w:eastAsia="Calibri" w:hAnsi="Arial Narrow" w:cs="Arial"/>
                <w:sz w:val="22"/>
                <w:szCs w:val="22"/>
                <w:lang w:eastAsia="en-US"/>
              </w:rPr>
              <w:t>n.°</w:t>
            </w:r>
            <w:proofErr w:type="spellEnd"/>
            <w:r w:rsidRPr="004C7E22">
              <w:rPr>
                <w:rFonts w:ascii="Arial Narrow" w:eastAsia="Calibri" w:hAnsi="Arial Narrow" w:cs="Arial"/>
                <w:sz w:val="22"/>
                <w:szCs w:val="22"/>
                <w:lang w:eastAsia="en-US"/>
              </w:rPr>
              <w:t xml:space="preserve"> </w:t>
            </w:r>
            <w:r w:rsidR="00A44079" w:rsidRPr="004C7E22">
              <w:rPr>
                <w:rFonts w:ascii="Arial Narrow" w:eastAsia="Calibri" w:hAnsi="Arial Narrow" w:cs="Arial"/>
                <w:sz w:val="22"/>
                <w:szCs w:val="22"/>
                <w:lang w:eastAsia="en-US"/>
              </w:rPr>
              <w:t>3961</w:t>
            </w:r>
            <w:r w:rsidRPr="004C7E22">
              <w:rPr>
                <w:rFonts w:ascii="Arial Narrow" w:eastAsia="Calibri" w:hAnsi="Arial Narrow" w:cs="Arial"/>
                <w:sz w:val="22"/>
                <w:szCs w:val="22"/>
                <w:lang w:eastAsia="en-US"/>
              </w:rPr>
              <w:t xml:space="preserve"> de</w:t>
            </w:r>
            <w:r w:rsidR="00117AA5" w:rsidRPr="004C7E22">
              <w:rPr>
                <w:rFonts w:ascii="Arial Narrow" w:eastAsia="Calibri" w:hAnsi="Arial Narrow" w:cs="Arial"/>
                <w:sz w:val="22"/>
                <w:szCs w:val="22"/>
                <w:lang w:eastAsia="en-US"/>
              </w:rPr>
              <w:t xml:space="preserve"> </w:t>
            </w:r>
            <w:r w:rsidR="00A44079" w:rsidRPr="004C7E22">
              <w:rPr>
                <w:rFonts w:ascii="Arial Narrow" w:eastAsia="Calibri" w:hAnsi="Arial Narrow" w:cs="Arial"/>
                <w:sz w:val="22"/>
                <w:szCs w:val="22"/>
                <w:lang w:eastAsia="en-US"/>
              </w:rPr>
              <w:t>4</w:t>
            </w:r>
            <w:r w:rsidRPr="004C7E22">
              <w:rPr>
                <w:rFonts w:ascii="Arial Narrow" w:eastAsia="Calibri" w:hAnsi="Arial Narrow" w:cs="Arial"/>
                <w:sz w:val="22"/>
                <w:szCs w:val="22"/>
                <w:lang w:eastAsia="en-US"/>
              </w:rPr>
              <w:t xml:space="preserve"> de </w:t>
            </w:r>
            <w:r w:rsidR="00905D0A" w:rsidRPr="004C7E22">
              <w:rPr>
                <w:rFonts w:ascii="Arial Narrow" w:eastAsia="Calibri" w:hAnsi="Arial Narrow" w:cs="Arial"/>
                <w:sz w:val="22"/>
                <w:szCs w:val="22"/>
                <w:lang w:eastAsia="en-US"/>
              </w:rPr>
              <w:t xml:space="preserve">octubre </w:t>
            </w:r>
            <w:r w:rsidRPr="004C7E22">
              <w:rPr>
                <w:rFonts w:ascii="Arial Narrow" w:eastAsia="Calibri" w:hAnsi="Arial Narrow" w:cs="Arial"/>
                <w:sz w:val="22"/>
                <w:szCs w:val="22"/>
                <w:lang w:eastAsia="en-US"/>
              </w:rPr>
              <w:t>de 2022</w:t>
            </w:r>
            <w:r w:rsidR="0057030E" w:rsidRPr="004C7E22">
              <w:rPr>
                <w:rFonts w:ascii="Arial Narrow" w:eastAsia="Calibri" w:hAnsi="Arial Narrow" w:cs="Arial"/>
                <w:sz w:val="22"/>
                <w:szCs w:val="22"/>
                <w:lang w:eastAsia="en-US"/>
              </w:rPr>
              <w:t>.</w:t>
            </w:r>
          </w:p>
        </w:tc>
      </w:tr>
      <w:tr w:rsidR="00402D51" w:rsidRPr="009F1574" w14:paraId="55E2FCB8" w14:textId="77777777" w:rsidTr="00986B90">
        <w:trPr>
          <w:jc w:val="right"/>
        </w:trPr>
        <w:tc>
          <w:tcPr>
            <w:tcW w:w="714" w:type="dxa"/>
            <w:shd w:val="clear" w:color="auto" w:fill="auto"/>
          </w:tcPr>
          <w:p w14:paraId="6F6C595E" w14:textId="77777777" w:rsidR="00402D51" w:rsidRPr="00AA5312" w:rsidRDefault="00402D51">
            <w:pPr>
              <w:autoSpaceDE w:val="0"/>
              <w:autoSpaceDN w:val="0"/>
              <w:adjustRightInd w:val="0"/>
              <w:jc w:val="center"/>
              <w:rPr>
                <w:rFonts w:ascii="Arial Narrow" w:hAnsi="Arial Narrow" w:cs="Arial"/>
                <w:b/>
                <w:bCs/>
                <w:sz w:val="22"/>
                <w:szCs w:val="22"/>
                <w:highlight w:val="yellow"/>
              </w:rPr>
            </w:pPr>
            <w:r w:rsidRPr="00AA5312">
              <w:rPr>
                <w:rFonts w:ascii="Arial Narrow" w:hAnsi="Arial Narrow" w:cs="Arial"/>
                <w:b/>
                <w:bCs/>
                <w:sz w:val="22"/>
                <w:szCs w:val="22"/>
              </w:rPr>
              <w:t>2</w:t>
            </w:r>
          </w:p>
        </w:tc>
        <w:tc>
          <w:tcPr>
            <w:tcW w:w="7370" w:type="dxa"/>
            <w:shd w:val="clear" w:color="auto" w:fill="auto"/>
          </w:tcPr>
          <w:p w14:paraId="2AAD5001" w14:textId="46BB532F" w:rsidR="00402D51" w:rsidRPr="005E2A26" w:rsidRDefault="004C7E22" w:rsidP="004C7E22">
            <w:pPr>
              <w:rPr>
                <w:rFonts w:ascii="Arial Narrow" w:hAnsi="Arial Narrow"/>
                <w:sz w:val="22"/>
                <w:szCs w:val="22"/>
                <w:highlight w:val="yellow"/>
                <w:lang w:eastAsia="es-PE"/>
              </w:rPr>
              <w:pPrChange w:id="3188" w:author="NAHIM" w:date="2023-03-23T12:48:00Z">
                <w:pPr>
                  <w:autoSpaceDE w:val="0"/>
                  <w:autoSpaceDN w:val="0"/>
                  <w:adjustRightInd w:val="0"/>
                  <w:contextualSpacing/>
                  <w:jc w:val="both"/>
                </w:pPr>
              </w:pPrChange>
            </w:pPr>
            <w:ins w:id="3189" w:author="NAHIM" w:date="2023-03-23T12:47:00Z">
              <w:r>
                <w:rPr>
                  <w:rFonts w:ascii="Arial Narrow" w:hAnsi="Arial Narrow" w:cs="Arial"/>
                </w:rPr>
                <w:t>Informe</w:t>
              </w:r>
              <w:r>
                <w:rPr>
                  <w:rFonts w:ascii="Arial Narrow" w:hAnsi="Arial Narrow" w:cs="Arial"/>
                </w:rPr>
                <w:t xml:space="preserve"> </w:t>
              </w:r>
              <w:proofErr w:type="spellStart"/>
              <w:r>
                <w:rPr>
                  <w:rFonts w:ascii="Arial Narrow" w:hAnsi="Arial Narrow" w:cs="Arial"/>
                </w:rPr>
                <w:t>n.°</w:t>
              </w:r>
              <w:proofErr w:type="spellEnd"/>
              <w:r>
                <w:rPr>
                  <w:rFonts w:ascii="Arial Narrow" w:hAnsi="Arial Narrow" w:cs="Arial"/>
                </w:rPr>
                <w:t xml:space="preserve"> 307-2022-</w:t>
              </w:r>
              <w:r w:rsidR="00BC3180">
                <w:rPr>
                  <w:rFonts w:ascii="Arial Narrow" w:hAnsi="Arial Narrow"/>
                </w:rPr>
                <w:t>GFRAP</w:t>
              </w:r>
              <w:r>
                <w:rPr>
                  <w:rFonts w:ascii="Arial Narrow" w:hAnsi="Arial Narrow"/>
                </w:rPr>
                <w:t>/11/</w:t>
              </w:r>
              <w:r w:rsidR="00BC3180">
                <w:rPr>
                  <w:rFonts w:ascii="Arial Narrow" w:hAnsi="Arial Narrow"/>
                </w:rPr>
                <w:t>SGSP/</w:t>
              </w:r>
              <w:proofErr w:type="gramStart"/>
              <w:r w:rsidR="00BC3180">
                <w:rPr>
                  <w:rFonts w:ascii="Arial Narrow" w:hAnsi="Arial Narrow"/>
                </w:rPr>
                <w:t>R.P</w:t>
              </w:r>
              <w:proofErr w:type="gramEnd"/>
              <w:r w:rsidR="00BC3180">
                <w:rPr>
                  <w:rFonts w:ascii="Arial Narrow" w:hAnsi="Arial Narrow"/>
                </w:rPr>
                <w:t xml:space="preserve">/RJBA, </w:t>
              </w:r>
              <w:r>
                <w:rPr>
                  <w:rFonts w:ascii="Arial Narrow" w:hAnsi="Arial Narrow"/>
                </w:rPr>
                <w:t xml:space="preserve">de </w:t>
              </w:r>
              <w:r>
                <w:rPr>
                  <w:rFonts w:ascii="Arial Narrow" w:hAnsi="Arial Narrow"/>
                </w:rPr>
                <w:t>15 de noviembre de 2022</w:t>
              </w:r>
            </w:ins>
            <w:del w:id="3190" w:author="NAHIM" w:date="2023-03-23T12:47:00Z">
              <w:r w:rsidR="00905D0A" w:rsidRPr="005E2A26" w:rsidDel="004C7E22">
                <w:rPr>
                  <w:rFonts w:ascii="Arial Narrow" w:hAnsi="Arial Narrow"/>
                  <w:sz w:val="22"/>
                  <w:szCs w:val="22"/>
                  <w:highlight w:val="yellow"/>
                  <w:lang w:eastAsia="es-PE"/>
                  <w:rPrChange w:id="3191" w:author="Usuario de Windows" w:date="2023-03-23T12:17:00Z">
                    <w:rPr>
                      <w:rFonts w:ascii="Arial Narrow" w:hAnsi="Arial Narrow"/>
                      <w:sz w:val="22"/>
                      <w:szCs w:val="22"/>
                      <w:lang w:eastAsia="es-PE"/>
                    </w:rPr>
                  </w:rPrChange>
                </w:rPr>
                <w:delText xml:space="preserve">Informe n.º 335-2022-GRAP/11/SGPS/C.P./NCC de 7 de diciembre de 2022 </w:delText>
              </w:r>
            </w:del>
          </w:p>
        </w:tc>
      </w:tr>
      <w:tr w:rsidR="00905D0A" w:rsidRPr="009F1574" w14:paraId="29319B97" w14:textId="77777777" w:rsidTr="00986B90">
        <w:trPr>
          <w:jc w:val="right"/>
        </w:trPr>
        <w:tc>
          <w:tcPr>
            <w:tcW w:w="714" w:type="dxa"/>
            <w:shd w:val="clear" w:color="auto" w:fill="auto"/>
          </w:tcPr>
          <w:p w14:paraId="6173DE5E" w14:textId="3C546E7F" w:rsidR="00905D0A" w:rsidRPr="00AA5312" w:rsidRDefault="00905D0A">
            <w:pPr>
              <w:autoSpaceDE w:val="0"/>
              <w:autoSpaceDN w:val="0"/>
              <w:adjustRightInd w:val="0"/>
              <w:jc w:val="center"/>
              <w:rPr>
                <w:rFonts w:ascii="Arial Narrow" w:hAnsi="Arial Narrow" w:cs="Arial"/>
                <w:b/>
                <w:bCs/>
                <w:sz w:val="22"/>
                <w:szCs w:val="22"/>
              </w:rPr>
            </w:pPr>
            <w:r w:rsidRPr="00AA5312">
              <w:rPr>
                <w:rFonts w:ascii="Arial Narrow" w:hAnsi="Arial Narrow" w:cs="Arial"/>
                <w:b/>
                <w:bCs/>
                <w:sz w:val="22"/>
                <w:szCs w:val="22"/>
              </w:rPr>
              <w:t>3</w:t>
            </w:r>
          </w:p>
        </w:tc>
        <w:tc>
          <w:tcPr>
            <w:tcW w:w="7370" w:type="dxa"/>
            <w:shd w:val="clear" w:color="auto" w:fill="auto"/>
          </w:tcPr>
          <w:p w14:paraId="3526B66F" w14:textId="14410570" w:rsidR="00905D0A" w:rsidRPr="005E2A26" w:rsidRDefault="004C7E22" w:rsidP="004C7E22">
            <w:pPr>
              <w:rPr>
                <w:rFonts w:ascii="Arial Narrow" w:hAnsi="Arial Narrow"/>
                <w:sz w:val="22"/>
                <w:szCs w:val="22"/>
                <w:highlight w:val="yellow"/>
                <w:lang w:eastAsia="es-PE"/>
                <w:rPrChange w:id="3192" w:author="Usuario de Windows" w:date="2023-03-23T12:17:00Z">
                  <w:rPr>
                    <w:rFonts w:ascii="Arial Narrow" w:hAnsi="Arial Narrow"/>
                    <w:sz w:val="22"/>
                    <w:szCs w:val="22"/>
                    <w:lang w:eastAsia="es-PE"/>
                  </w:rPr>
                </w:rPrChange>
              </w:rPr>
              <w:pPrChange w:id="3193" w:author="NAHIM" w:date="2023-03-23T12:48:00Z">
                <w:pPr>
                  <w:autoSpaceDE w:val="0"/>
                  <w:autoSpaceDN w:val="0"/>
                  <w:adjustRightInd w:val="0"/>
                  <w:contextualSpacing/>
                  <w:jc w:val="both"/>
                </w:pPr>
              </w:pPrChange>
            </w:pPr>
            <w:ins w:id="3194" w:author="NAHIM" w:date="2023-03-23T12:47:00Z">
              <w:r w:rsidRPr="00DB1F0F">
                <w:rPr>
                  <w:rFonts w:ascii="Arial Narrow" w:hAnsi="Arial Narrow"/>
                </w:rPr>
                <w:t xml:space="preserve">Carta </w:t>
              </w:r>
              <w:proofErr w:type="spellStart"/>
              <w:r w:rsidRPr="00DB1F0F">
                <w:rPr>
                  <w:rFonts w:ascii="Arial Narrow" w:hAnsi="Arial Narrow"/>
                </w:rPr>
                <w:t>n.°</w:t>
              </w:r>
              <w:proofErr w:type="spellEnd"/>
              <w:r w:rsidRPr="00DB1F0F">
                <w:rPr>
                  <w:rFonts w:ascii="Arial Narrow" w:hAnsi="Arial Narrow"/>
                </w:rPr>
                <w:t xml:space="preserve"> 773-2022-</w:t>
              </w:r>
              <w:r w:rsidR="00BC3180" w:rsidRPr="00DB1F0F">
                <w:rPr>
                  <w:rFonts w:ascii="Arial Narrow" w:hAnsi="Arial Narrow"/>
                </w:rPr>
                <w:t>GR. APURIMAC/07</w:t>
              </w:r>
              <w:r w:rsidRPr="00DB1F0F">
                <w:rPr>
                  <w:rFonts w:ascii="Arial Narrow" w:hAnsi="Arial Narrow"/>
                </w:rPr>
                <w:t>.04 de 5 de diciembre de 2022</w:t>
              </w:r>
            </w:ins>
            <w:del w:id="3195" w:author="NAHIM" w:date="2023-03-23T12:47:00Z">
              <w:r w:rsidR="00905D0A" w:rsidRPr="005E2A26" w:rsidDel="004C7E22">
                <w:rPr>
                  <w:rFonts w:ascii="Arial Narrow" w:hAnsi="Arial Narrow"/>
                  <w:sz w:val="22"/>
                  <w:szCs w:val="22"/>
                  <w:highlight w:val="yellow"/>
                  <w:lang w:eastAsia="es-PE"/>
                  <w:rPrChange w:id="3196" w:author="Usuario de Windows" w:date="2023-03-23T12:17:00Z">
                    <w:rPr>
                      <w:rFonts w:ascii="Arial Narrow" w:hAnsi="Arial Narrow"/>
                      <w:sz w:val="22"/>
                      <w:szCs w:val="22"/>
                      <w:lang w:eastAsia="es-PE"/>
                    </w:rPr>
                  </w:rPrChange>
                </w:rPr>
                <w:delText xml:space="preserve">Informe n.º 341-2022-GRAP/11/SGPS/C.P./NCC de 19 de diciembre de 2022 </w:delText>
              </w:r>
            </w:del>
          </w:p>
        </w:tc>
      </w:tr>
      <w:tr w:rsidR="00410587" w:rsidRPr="009F1574" w14:paraId="5986C973" w14:textId="77777777" w:rsidTr="00AA5312">
        <w:trPr>
          <w:trHeight w:val="70"/>
          <w:jc w:val="right"/>
        </w:trPr>
        <w:tc>
          <w:tcPr>
            <w:tcW w:w="714" w:type="dxa"/>
            <w:shd w:val="clear" w:color="auto" w:fill="auto"/>
          </w:tcPr>
          <w:p w14:paraId="2E1FB631" w14:textId="62AA74FE" w:rsidR="00410587" w:rsidRPr="00AA5312" w:rsidRDefault="00410587">
            <w:pPr>
              <w:autoSpaceDE w:val="0"/>
              <w:autoSpaceDN w:val="0"/>
              <w:adjustRightInd w:val="0"/>
              <w:jc w:val="center"/>
              <w:rPr>
                <w:rFonts w:ascii="Arial Narrow" w:hAnsi="Arial Narrow" w:cs="Arial"/>
                <w:b/>
                <w:bCs/>
                <w:sz w:val="22"/>
                <w:szCs w:val="22"/>
              </w:rPr>
            </w:pPr>
            <w:r w:rsidRPr="00AA5312">
              <w:rPr>
                <w:rFonts w:ascii="Arial Narrow" w:hAnsi="Arial Narrow" w:cs="Arial"/>
                <w:b/>
                <w:bCs/>
                <w:sz w:val="22"/>
                <w:szCs w:val="22"/>
              </w:rPr>
              <w:t>4</w:t>
            </w:r>
          </w:p>
        </w:tc>
        <w:tc>
          <w:tcPr>
            <w:tcW w:w="7370" w:type="dxa"/>
            <w:shd w:val="clear" w:color="auto" w:fill="auto"/>
          </w:tcPr>
          <w:p w14:paraId="119D45AD" w14:textId="7C28C16E" w:rsidR="00410587" w:rsidRPr="005E2A26" w:rsidRDefault="004C7E22" w:rsidP="004C7E22">
            <w:pPr>
              <w:rPr>
                <w:rFonts w:ascii="Arial Narrow" w:hAnsi="Arial Narrow"/>
                <w:sz w:val="22"/>
                <w:szCs w:val="22"/>
                <w:highlight w:val="yellow"/>
                <w:lang w:eastAsia="es-PE"/>
                <w:rPrChange w:id="3197" w:author="Usuario de Windows" w:date="2023-03-23T12:17:00Z">
                  <w:rPr>
                    <w:rFonts w:ascii="Arial Narrow" w:hAnsi="Arial Narrow"/>
                    <w:sz w:val="22"/>
                    <w:szCs w:val="22"/>
                    <w:lang w:eastAsia="es-PE"/>
                  </w:rPr>
                </w:rPrChange>
              </w:rPr>
              <w:pPrChange w:id="3198" w:author="NAHIM" w:date="2023-03-23T12:48:00Z">
                <w:pPr>
                  <w:autoSpaceDE w:val="0"/>
                  <w:autoSpaceDN w:val="0"/>
                  <w:adjustRightInd w:val="0"/>
                  <w:contextualSpacing/>
                  <w:jc w:val="both"/>
                </w:pPr>
              </w:pPrChange>
            </w:pPr>
            <w:ins w:id="3199" w:author="NAHIM" w:date="2023-03-23T12:48:00Z">
              <w:r w:rsidRPr="009F3A0D">
                <w:rPr>
                  <w:rFonts w:ascii="Arial Narrow" w:hAnsi="Arial Narrow"/>
                </w:rPr>
                <w:t xml:space="preserve">Carta </w:t>
              </w:r>
              <w:proofErr w:type="spellStart"/>
              <w:r w:rsidRPr="009F3A0D">
                <w:rPr>
                  <w:rFonts w:ascii="Arial Narrow" w:hAnsi="Arial Narrow"/>
                </w:rPr>
                <w:t>n.°</w:t>
              </w:r>
              <w:proofErr w:type="spellEnd"/>
              <w:r w:rsidRPr="009F3A0D">
                <w:rPr>
                  <w:rFonts w:ascii="Arial Narrow" w:hAnsi="Arial Narrow"/>
                </w:rPr>
                <w:t xml:space="preserve"> 002-2023</w:t>
              </w:r>
              <w:r w:rsidR="00BC3180" w:rsidRPr="009F3A0D">
                <w:rPr>
                  <w:rFonts w:ascii="Arial Narrow" w:hAnsi="Arial Narrow"/>
                </w:rPr>
                <w:t>/INDUSTRIASTENODURASAC</w:t>
              </w:r>
              <w:r w:rsidRPr="009F3A0D">
                <w:rPr>
                  <w:rFonts w:ascii="Arial Narrow" w:hAnsi="Arial Narrow"/>
                </w:rPr>
                <w:t>, de 3 de enero de 2023</w:t>
              </w:r>
            </w:ins>
            <w:del w:id="3200" w:author="NAHIM" w:date="2023-03-23T12:47:00Z">
              <w:r w:rsidR="00410587" w:rsidRPr="005E2A26" w:rsidDel="004C7E22">
                <w:rPr>
                  <w:rFonts w:ascii="Arial Narrow" w:hAnsi="Arial Narrow"/>
                  <w:sz w:val="22"/>
                  <w:szCs w:val="22"/>
                  <w:highlight w:val="yellow"/>
                  <w:lang w:eastAsia="es-PE"/>
                  <w:rPrChange w:id="3201" w:author="Usuario de Windows" w:date="2023-03-23T12:17:00Z">
                    <w:rPr>
                      <w:rFonts w:ascii="Arial Narrow" w:hAnsi="Arial Narrow"/>
                      <w:sz w:val="22"/>
                      <w:szCs w:val="22"/>
                      <w:lang w:eastAsia="es-PE"/>
                    </w:rPr>
                  </w:rPrChange>
                </w:rPr>
                <w:delText>Informe n.º 1867-2022-GRAP/11/G</w:delText>
              </w:r>
              <w:r w:rsidR="00AA6C08" w:rsidRPr="005E2A26" w:rsidDel="004C7E22">
                <w:rPr>
                  <w:rFonts w:ascii="Arial Narrow" w:hAnsi="Arial Narrow"/>
                  <w:sz w:val="22"/>
                  <w:szCs w:val="22"/>
                  <w:highlight w:val="yellow"/>
                  <w:lang w:eastAsia="es-PE"/>
                  <w:rPrChange w:id="3202" w:author="Usuario de Windows" w:date="2023-03-23T12:17:00Z">
                    <w:rPr>
                      <w:rFonts w:ascii="Arial Narrow" w:hAnsi="Arial Narrow"/>
                      <w:sz w:val="22"/>
                      <w:szCs w:val="22"/>
                      <w:lang w:eastAsia="es-PE"/>
                    </w:rPr>
                  </w:rPrChange>
                </w:rPr>
                <w:delText>RDS</w:delText>
              </w:r>
              <w:r w:rsidR="00410587" w:rsidRPr="005E2A26" w:rsidDel="004C7E22">
                <w:rPr>
                  <w:rFonts w:ascii="Arial Narrow" w:hAnsi="Arial Narrow"/>
                  <w:sz w:val="22"/>
                  <w:szCs w:val="22"/>
                  <w:highlight w:val="yellow"/>
                  <w:lang w:eastAsia="es-PE"/>
                  <w:rPrChange w:id="3203" w:author="Usuario de Windows" w:date="2023-03-23T12:17:00Z">
                    <w:rPr>
                      <w:rFonts w:ascii="Arial Narrow" w:hAnsi="Arial Narrow"/>
                      <w:sz w:val="22"/>
                      <w:szCs w:val="22"/>
                      <w:lang w:eastAsia="es-PE"/>
                    </w:rPr>
                  </w:rPrChange>
                </w:rPr>
                <w:delText>/</w:delText>
              </w:r>
              <w:r w:rsidR="00AA6C08" w:rsidRPr="005E2A26" w:rsidDel="004C7E22">
                <w:rPr>
                  <w:rFonts w:ascii="Arial Narrow" w:hAnsi="Arial Narrow"/>
                  <w:sz w:val="22"/>
                  <w:szCs w:val="22"/>
                  <w:highlight w:val="yellow"/>
                  <w:lang w:eastAsia="es-PE"/>
                  <w:rPrChange w:id="3204" w:author="Usuario de Windows" w:date="2023-03-23T12:17:00Z">
                    <w:rPr>
                      <w:rFonts w:ascii="Arial Narrow" w:hAnsi="Arial Narrow"/>
                      <w:sz w:val="22"/>
                      <w:szCs w:val="22"/>
                      <w:lang w:eastAsia="es-PE"/>
                    </w:rPr>
                  </w:rPrChange>
                </w:rPr>
                <w:delText xml:space="preserve">SGPS </w:delText>
              </w:r>
              <w:r w:rsidR="00410587" w:rsidRPr="005E2A26" w:rsidDel="004C7E22">
                <w:rPr>
                  <w:rFonts w:ascii="Arial Narrow" w:hAnsi="Arial Narrow"/>
                  <w:sz w:val="22"/>
                  <w:szCs w:val="22"/>
                  <w:highlight w:val="yellow"/>
                  <w:lang w:eastAsia="es-PE"/>
                  <w:rPrChange w:id="3205" w:author="Usuario de Windows" w:date="2023-03-23T12:17:00Z">
                    <w:rPr>
                      <w:rFonts w:ascii="Arial Narrow" w:hAnsi="Arial Narrow"/>
                      <w:sz w:val="22"/>
                      <w:szCs w:val="22"/>
                      <w:lang w:eastAsia="es-PE"/>
                    </w:rPr>
                  </w:rPrChange>
                </w:rPr>
                <w:delText>de 19 de diciembre de 2022</w:delText>
              </w:r>
            </w:del>
          </w:p>
        </w:tc>
      </w:tr>
      <w:tr w:rsidR="00410587" w:rsidRPr="009F1574" w14:paraId="73E35A3F" w14:textId="77777777" w:rsidTr="00986B90">
        <w:trPr>
          <w:jc w:val="right"/>
        </w:trPr>
        <w:tc>
          <w:tcPr>
            <w:tcW w:w="714" w:type="dxa"/>
            <w:shd w:val="clear" w:color="auto" w:fill="auto"/>
          </w:tcPr>
          <w:p w14:paraId="30141B3E" w14:textId="4C2CAD83" w:rsidR="00410587" w:rsidRPr="00AA5312" w:rsidRDefault="00410587">
            <w:pPr>
              <w:autoSpaceDE w:val="0"/>
              <w:autoSpaceDN w:val="0"/>
              <w:adjustRightInd w:val="0"/>
              <w:jc w:val="center"/>
              <w:rPr>
                <w:rFonts w:ascii="Arial Narrow" w:hAnsi="Arial Narrow" w:cs="Arial"/>
                <w:b/>
                <w:bCs/>
                <w:sz w:val="22"/>
                <w:szCs w:val="22"/>
              </w:rPr>
            </w:pPr>
            <w:r w:rsidRPr="00AA5312">
              <w:rPr>
                <w:rFonts w:ascii="Arial Narrow" w:hAnsi="Arial Narrow" w:cs="Arial"/>
                <w:b/>
                <w:bCs/>
                <w:sz w:val="22"/>
                <w:szCs w:val="22"/>
              </w:rPr>
              <w:t>5</w:t>
            </w:r>
          </w:p>
        </w:tc>
        <w:tc>
          <w:tcPr>
            <w:tcW w:w="7370" w:type="dxa"/>
            <w:shd w:val="clear" w:color="auto" w:fill="auto"/>
          </w:tcPr>
          <w:p w14:paraId="0E65D685" w14:textId="7CFDFE7B" w:rsidR="00410587" w:rsidRPr="005E2A26" w:rsidRDefault="004C7E22" w:rsidP="004C7E22">
            <w:pPr>
              <w:rPr>
                <w:rFonts w:ascii="Arial Narrow" w:hAnsi="Arial Narrow"/>
                <w:sz w:val="22"/>
                <w:szCs w:val="22"/>
                <w:highlight w:val="yellow"/>
                <w:lang w:eastAsia="es-PE"/>
                <w:rPrChange w:id="3206" w:author="Usuario de Windows" w:date="2023-03-23T12:17:00Z">
                  <w:rPr>
                    <w:rFonts w:ascii="Arial Narrow" w:hAnsi="Arial Narrow"/>
                    <w:sz w:val="22"/>
                    <w:szCs w:val="22"/>
                    <w:lang w:eastAsia="es-PE"/>
                  </w:rPr>
                </w:rPrChange>
              </w:rPr>
              <w:pPrChange w:id="3207" w:author="NAHIM" w:date="2023-03-23T12:48:00Z">
                <w:pPr>
                  <w:autoSpaceDE w:val="0"/>
                  <w:autoSpaceDN w:val="0"/>
                  <w:adjustRightInd w:val="0"/>
                  <w:contextualSpacing/>
                  <w:jc w:val="both"/>
                </w:pPr>
              </w:pPrChange>
            </w:pPr>
            <w:ins w:id="3208" w:author="NAHIM" w:date="2023-03-23T12:48:00Z">
              <w:r>
                <w:rPr>
                  <w:rFonts w:ascii="Arial Narrow" w:hAnsi="Arial Narrow"/>
                </w:rPr>
                <w:t xml:space="preserve">Informe </w:t>
              </w:r>
              <w:proofErr w:type="spellStart"/>
              <w:r>
                <w:rPr>
                  <w:rFonts w:ascii="Arial Narrow" w:hAnsi="Arial Narrow"/>
                </w:rPr>
                <w:t>n.°</w:t>
              </w:r>
              <w:proofErr w:type="spellEnd"/>
              <w:r>
                <w:rPr>
                  <w:rFonts w:ascii="Arial Narrow" w:hAnsi="Arial Narrow"/>
                </w:rPr>
                <w:t xml:space="preserve"> 038-2023-</w:t>
              </w:r>
              <w:r w:rsidR="00BC3180">
                <w:rPr>
                  <w:rFonts w:ascii="Arial Narrow" w:hAnsi="Arial Narrow"/>
                </w:rPr>
                <w:t xml:space="preserve">GFRAP/11/SGSP/R.P/RJBA </w:t>
              </w:r>
              <w:r>
                <w:rPr>
                  <w:rFonts w:ascii="Arial Narrow" w:hAnsi="Arial Narrow"/>
                </w:rPr>
                <w:t>de 20 de febrero 2023</w:t>
              </w:r>
            </w:ins>
            <w:del w:id="3209" w:author="NAHIM" w:date="2023-03-23T12:47:00Z">
              <w:r w:rsidR="00410587" w:rsidRPr="005E2A26" w:rsidDel="004C7E22">
                <w:rPr>
                  <w:rFonts w:ascii="Arial Narrow" w:hAnsi="Arial Narrow"/>
                  <w:sz w:val="22"/>
                  <w:szCs w:val="22"/>
                  <w:highlight w:val="yellow"/>
                  <w:lang w:eastAsia="es-PE"/>
                  <w:rPrChange w:id="3210" w:author="Usuario de Windows" w:date="2023-03-23T12:17:00Z">
                    <w:rPr>
                      <w:rFonts w:ascii="Arial Narrow" w:hAnsi="Arial Narrow"/>
                      <w:sz w:val="22"/>
                      <w:szCs w:val="22"/>
                      <w:lang w:eastAsia="es-PE"/>
                    </w:rPr>
                  </w:rPrChange>
                </w:rPr>
                <w:delText xml:space="preserve">Informe n.º </w:delText>
              </w:r>
              <w:r w:rsidR="00AA6C08" w:rsidRPr="005E2A26" w:rsidDel="004C7E22">
                <w:rPr>
                  <w:rFonts w:ascii="Arial Narrow" w:hAnsi="Arial Narrow"/>
                  <w:sz w:val="22"/>
                  <w:szCs w:val="22"/>
                  <w:highlight w:val="yellow"/>
                  <w:lang w:eastAsia="es-PE"/>
                  <w:rPrChange w:id="3211" w:author="Usuario de Windows" w:date="2023-03-23T12:17:00Z">
                    <w:rPr>
                      <w:rFonts w:ascii="Arial Narrow" w:hAnsi="Arial Narrow"/>
                      <w:sz w:val="22"/>
                      <w:szCs w:val="22"/>
                      <w:lang w:eastAsia="es-PE"/>
                    </w:rPr>
                  </w:rPrChange>
                </w:rPr>
                <w:delText>1806</w:delText>
              </w:r>
              <w:r w:rsidR="00410587" w:rsidRPr="005E2A26" w:rsidDel="004C7E22">
                <w:rPr>
                  <w:rFonts w:ascii="Arial Narrow" w:hAnsi="Arial Narrow"/>
                  <w:sz w:val="22"/>
                  <w:szCs w:val="22"/>
                  <w:highlight w:val="yellow"/>
                  <w:lang w:eastAsia="es-PE"/>
                  <w:rPrChange w:id="3212" w:author="Usuario de Windows" w:date="2023-03-23T12:17:00Z">
                    <w:rPr>
                      <w:rFonts w:ascii="Arial Narrow" w:hAnsi="Arial Narrow"/>
                      <w:sz w:val="22"/>
                      <w:szCs w:val="22"/>
                      <w:lang w:eastAsia="es-PE"/>
                    </w:rPr>
                  </w:rPrChange>
                </w:rPr>
                <w:delText>-2022-GRAP/11/</w:delText>
              </w:r>
              <w:r w:rsidR="00AA6C08" w:rsidRPr="005E2A26" w:rsidDel="004C7E22">
                <w:rPr>
                  <w:rFonts w:ascii="Arial Narrow" w:hAnsi="Arial Narrow"/>
                  <w:sz w:val="22"/>
                  <w:szCs w:val="22"/>
                  <w:highlight w:val="yellow"/>
                  <w:lang w:eastAsia="es-PE"/>
                  <w:rPrChange w:id="3213" w:author="Usuario de Windows" w:date="2023-03-23T12:17:00Z">
                    <w:rPr>
                      <w:rFonts w:ascii="Arial Narrow" w:hAnsi="Arial Narrow"/>
                      <w:sz w:val="22"/>
                      <w:szCs w:val="22"/>
                      <w:lang w:eastAsia="es-PE"/>
                    </w:rPr>
                  </w:rPrChange>
                </w:rPr>
                <w:delText>GRDS</w:delText>
              </w:r>
              <w:r w:rsidR="00410587" w:rsidRPr="005E2A26" w:rsidDel="004C7E22">
                <w:rPr>
                  <w:rFonts w:ascii="Arial Narrow" w:hAnsi="Arial Narrow"/>
                  <w:sz w:val="22"/>
                  <w:szCs w:val="22"/>
                  <w:highlight w:val="yellow"/>
                  <w:lang w:eastAsia="es-PE"/>
                  <w:rPrChange w:id="3214" w:author="Usuario de Windows" w:date="2023-03-23T12:17:00Z">
                    <w:rPr>
                      <w:rFonts w:ascii="Arial Narrow" w:hAnsi="Arial Narrow"/>
                      <w:sz w:val="22"/>
                      <w:szCs w:val="22"/>
                      <w:lang w:eastAsia="es-PE"/>
                    </w:rPr>
                  </w:rPrChange>
                </w:rPr>
                <w:delText xml:space="preserve"> de 19 de diciembre de 2022</w:delText>
              </w:r>
            </w:del>
          </w:p>
        </w:tc>
      </w:tr>
      <w:tr w:rsidR="004C7E22" w:rsidRPr="009F1574" w14:paraId="3E8E1190" w14:textId="77777777" w:rsidTr="00986B90">
        <w:trPr>
          <w:jc w:val="right"/>
          <w:ins w:id="3215" w:author="NAHIM" w:date="2023-03-23T12:48:00Z"/>
        </w:trPr>
        <w:tc>
          <w:tcPr>
            <w:tcW w:w="714" w:type="dxa"/>
            <w:shd w:val="clear" w:color="auto" w:fill="auto"/>
          </w:tcPr>
          <w:p w14:paraId="3D8CA66A" w14:textId="35AE3B13" w:rsidR="004C7E22" w:rsidRPr="00AA5312" w:rsidRDefault="004C7E22">
            <w:pPr>
              <w:autoSpaceDE w:val="0"/>
              <w:autoSpaceDN w:val="0"/>
              <w:adjustRightInd w:val="0"/>
              <w:jc w:val="center"/>
              <w:rPr>
                <w:ins w:id="3216" w:author="NAHIM" w:date="2023-03-23T12:48:00Z"/>
                <w:rFonts w:ascii="Arial Narrow" w:hAnsi="Arial Narrow" w:cs="Arial"/>
                <w:b/>
                <w:bCs/>
                <w:sz w:val="22"/>
                <w:szCs w:val="22"/>
              </w:rPr>
            </w:pPr>
            <w:ins w:id="3217" w:author="NAHIM" w:date="2023-03-23T12:48:00Z">
              <w:r>
                <w:rPr>
                  <w:rFonts w:ascii="Arial Narrow" w:hAnsi="Arial Narrow" w:cs="Arial"/>
                  <w:b/>
                  <w:bCs/>
                  <w:sz w:val="22"/>
                  <w:szCs w:val="22"/>
                </w:rPr>
                <w:t>6</w:t>
              </w:r>
            </w:ins>
          </w:p>
        </w:tc>
        <w:tc>
          <w:tcPr>
            <w:tcW w:w="7370" w:type="dxa"/>
            <w:shd w:val="clear" w:color="auto" w:fill="auto"/>
          </w:tcPr>
          <w:p w14:paraId="57D91882" w14:textId="2901EE9D" w:rsidR="004C7E22" w:rsidRDefault="004C7E22" w:rsidP="004C7E22">
            <w:pPr>
              <w:rPr>
                <w:ins w:id="3218" w:author="NAHIM" w:date="2023-03-23T12:48:00Z"/>
                <w:rFonts w:ascii="Arial Narrow" w:hAnsi="Arial Narrow"/>
              </w:rPr>
            </w:pPr>
            <w:ins w:id="3219" w:author="NAHIM" w:date="2023-03-23T12:48:00Z">
              <w:r>
                <w:rPr>
                  <w:rFonts w:ascii="Arial Narrow" w:hAnsi="Arial Narrow"/>
                </w:rPr>
                <w:t>A</w:t>
              </w:r>
              <w:r w:rsidRPr="00936BF6">
                <w:rPr>
                  <w:rFonts w:ascii="Arial Narrow" w:hAnsi="Arial Narrow"/>
                </w:rPr>
                <w:t xml:space="preserve">cta de visita </w:t>
              </w:r>
              <w:r>
                <w:rPr>
                  <w:rFonts w:ascii="Arial Narrow" w:hAnsi="Arial Narrow"/>
                </w:rPr>
                <w:t>de control</w:t>
              </w:r>
              <w:r>
                <w:rPr>
                  <w:rFonts w:ascii="Arial Narrow" w:hAnsi="Arial Narrow"/>
                </w:rPr>
                <w:t xml:space="preserve"> </w:t>
              </w:r>
              <w:proofErr w:type="spellStart"/>
              <w:r w:rsidRPr="00936BF6">
                <w:rPr>
                  <w:rFonts w:ascii="Arial Narrow" w:hAnsi="Arial Narrow"/>
                </w:rPr>
                <w:t>n.°</w:t>
              </w:r>
              <w:proofErr w:type="spellEnd"/>
              <w:r w:rsidRPr="00936BF6">
                <w:rPr>
                  <w:rFonts w:ascii="Arial Narrow" w:hAnsi="Arial Narrow"/>
                </w:rPr>
                <w:t xml:space="preserve"> 01-2023-</w:t>
              </w:r>
              <w:r w:rsidR="00BC3180" w:rsidRPr="00936BF6">
                <w:rPr>
                  <w:rFonts w:ascii="Arial Narrow" w:hAnsi="Arial Narrow"/>
                </w:rPr>
                <w:t>CG-OCI-GORE/APURIMAC</w:t>
              </w:r>
              <w:r w:rsidRPr="00936BF6">
                <w:rPr>
                  <w:rFonts w:ascii="Arial Narrow" w:hAnsi="Arial Narrow"/>
                </w:rPr>
                <w:t xml:space="preserve">, </w:t>
              </w:r>
              <w:r>
                <w:rPr>
                  <w:rFonts w:ascii="Arial Narrow" w:hAnsi="Arial Narrow"/>
                </w:rPr>
                <w:t>de</w:t>
              </w:r>
              <w:r w:rsidRPr="00936BF6">
                <w:rPr>
                  <w:rFonts w:ascii="Arial Narrow" w:hAnsi="Arial Narrow"/>
                </w:rPr>
                <w:t xml:space="preserve"> 16 de marzo de 2023</w:t>
              </w:r>
            </w:ins>
          </w:p>
        </w:tc>
      </w:tr>
    </w:tbl>
    <w:p w14:paraId="6645BEF2" w14:textId="3EED5AE0" w:rsidR="00402D51" w:rsidRDefault="00402D51">
      <w:pPr>
        <w:pStyle w:val="Prrafodelista"/>
        <w:tabs>
          <w:tab w:val="left" w:pos="142"/>
        </w:tabs>
        <w:spacing w:after="0" w:line="240" w:lineRule="auto"/>
        <w:ind w:left="426"/>
        <w:jc w:val="both"/>
        <w:rPr>
          <w:ins w:id="3220" w:author="NAHIM" w:date="2023-03-23T16:44:00Z"/>
          <w:rFonts w:ascii="Arial Narrow" w:hAnsi="Arial Narrow" w:cs="Arial"/>
          <w:b/>
          <w:bCs/>
        </w:rPr>
      </w:pPr>
    </w:p>
    <w:p w14:paraId="32C41F9D" w14:textId="1652013E" w:rsidR="00871017" w:rsidRDefault="00871017">
      <w:pPr>
        <w:pStyle w:val="Prrafodelista"/>
        <w:tabs>
          <w:tab w:val="left" w:pos="142"/>
        </w:tabs>
        <w:spacing w:after="0" w:line="240" w:lineRule="auto"/>
        <w:ind w:left="426"/>
        <w:jc w:val="both"/>
        <w:rPr>
          <w:ins w:id="3221" w:author="NAHIM" w:date="2023-03-23T16:44:00Z"/>
          <w:rFonts w:ascii="Arial Narrow" w:hAnsi="Arial Narrow" w:cs="Arial"/>
          <w:b/>
          <w:bCs/>
        </w:rPr>
      </w:pPr>
    </w:p>
    <w:p w14:paraId="797BC494" w14:textId="0813B6EE" w:rsidR="00871017" w:rsidRPr="00871017" w:rsidRDefault="00871017" w:rsidP="00871017">
      <w:pPr>
        <w:pStyle w:val="Prrafodelista"/>
        <w:numPr>
          <w:ilvl w:val="0"/>
          <w:numId w:val="7"/>
        </w:numPr>
        <w:tabs>
          <w:tab w:val="left" w:pos="142"/>
          <w:tab w:val="left" w:pos="709"/>
        </w:tabs>
        <w:autoSpaceDE w:val="0"/>
        <w:autoSpaceDN w:val="0"/>
        <w:adjustRightInd w:val="0"/>
        <w:jc w:val="both"/>
        <w:rPr>
          <w:ins w:id="3222" w:author="NAHIM" w:date="2023-03-23T16:44:00Z"/>
          <w:rFonts w:ascii="Arial Narrow" w:hAnsi="Arial Narrow" w:cs="Arial"/>
          <w:b/>
          <w:bCs/>
          <w:rPrChange w:id="3223" w:author="NAHIM" w:date="2023-03-23T16:44:00Z">
            <w:rPr>
              <w:ins w:id="3224" w:author="NAHIM" w:date="2023-03-23T16:44:00Z"/>
            </w:rPr>
          </w:rPrChange>
        </w:rPr>
        <w:pPrChange w:id="3225" w:author="NAHIM" w:date="2023-03-23T16:44:00Z">
          <w:pPr>
            <w:pStyle w:val="Prrafodelista"/>
            <w:numPr>
              <w:numId w:val="62"/>
            </w:numPr>
            <w:tabs>
              <w:tab w:val="left" w:pos="142"/>
              <w:tab w:val="left" w:pos="709"/>
            </w:tabs>
            <w:autoSpaceDE w:val="0"/>
            <w:autoSpaceDN w:val="0"/>
            <w:adjustRightInd w:val="0"/>
            <w:spacing w:after="0" w:line="240" w:lineRule="auto"/>
            <w:ind w:left="1070" w:hanging="360"/>
            <w:jc w:val="both"/>
          </w:pPr>
        </w:pPrChange>
      </w:pPr>
      <w:ins w:id="3226" w:author="NAHIM" w:date="2023-03-23T16:44:00Z">
        <w:r w:rsidRPr="00871017">
          <w:rPr>
            <w:rFonts w:ascii="Arial Narrow" w:hAnsi="Arial Narrow" w:cs="Arial"/>
            <w:b/>
            <w:bCs/>
            <w:rPrChange w:id="3227" w:author="NAHIM" w:date="2023-03-23T16:44:00Z">
              <w:rPr/>
            </w:rPrChange>
          </w:rPr>
          <w:t xml:space="preserve">LA ENTIDAD FORMALIZÓ, AUTORIZÓ Y REGISTRÓ DEVENGADO A FAVOR DE LA EMPRESA CONTRATISTA, SIN HABERSE ACREDITADO LA RECEPCION Y CONFORMIDAD DEL AREA USUARIA DEL GABINETE DE CARGA DE PORTATILES; GENERANDO EL RIESGO DE INADECUADA UTILIZACION DE LOS RECURSOS PUBLICOS. </w:t>
        </w:r>
      </w:ins>
    </w:p>
    <w:p w14:paraId="6306688F" w14:textId="77777777" w:rsidR="00871017" w:rsidRPr="00172130" w:rsidRDefault="00871017">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871017" w:rsidRPr="009F1574" w14:paraId="1120D77C" w14:textId="77777777" w:rsidTr="009905E8">
        <w:trPr>
          <w:jc w:val="right"/>
          <w:ins w:id="3228" w:author="NAHIM" w:date="2023-03-23T16:43:00Z"/>
        </w:trPr>
        <w:tc>
          <w:tcPr>
            <w:tcW w:w="714" w:type="dxa"/>
            <w:shd w:val="clear" w:color="auto" w:fill="9CC2E5"/>
          </w:tcPr>
          <w:p w14:paraId="3ECBECEC" w14:textId="77777777" w:rsidR="00871017" w:rsidRPr="009C7133" w:rsidRDefault="00871017" w:rsidP="009905E8">
            <w:pPr>
              <w:autoSpaceDE w:val="0"/>
              <w:autoSpaceDN w:val="0"/>
              <w:adjustRightInd w:val="0"/>
              <w:jc w:val="center"/>
              <w:rPr>
                <w:ins w:id="3229" w:author="NAHIM" w:date="2023-03-23T16:43:00Z"/>
                <w:rFonts w:ascii="Arial Narrow" w:hAnsi="Arial Narrow" w:cs="Arial"/>
                <w:b/>
                <w:bCs/>
              </w:rPr>
            </w:pPr>
            <w:proofErr w:type="spellStart"/>
            <w:ins w:id="3230" w:author="NAHIM" w:date="2023-03-23T16:43:00Z">
              <w:r w:rsidRPr="009C7133">
                <w:rPr>
                  <w:rFonts w:ascii="Arial Narrow" w:hAnsi="Arial Narrow" w:cs="Arial"/>
                  <w:b/>
                  <w:bCs/>
                </w:rPr>
                <w:t>N°</w:t>
              </w:r>
              <w:proofErr w:type="spellEnd"/>
            </w:ins>
          </w:p>
        </w:tc>
        <w:tc>
          <w:tcPr>
            <w:tcW w:w="7370" w:type="dxa"/>
            <w:shd w:val="clear" w:color="auto" w:fill="9CC2E5"/>
          </w:tcPr>
          <w:p w14:paraId="304CE603" w14:textId="77777777" w:rsidR="00871017" w:rsidRPr="009C7133" w:rsidRDefault="00871017" w:rsidP="009905E8">
            <w:pPr>
              <w:autoSpaceDE w:val="0"/>
              <w:autoSpaceDN w:val="0"/>
              <w:adjustRightInd w:val="0"/>
              <w:jc w:val="center"/>
              <w:rPr>
                <w:ins w:id="3231" w:author="NAHIM" w:date="2023-03-23T16:43:00Z"/>
                <w:rFonts w:ascii="Arial Narrow" w:hAnsi="Arial Narrow" w:cs="Arial"/>
                <w:b/>
                <w:bCs/>
              </w:rPr>
            </w:pPr>
            <w:ins w:id="3232" w:author="NAHIM" w:date="2023-03-23T16:43:00Z">
              <w:r w:rsidRPr="009C7133">
                <w:rPr>
                  <w:rFonts w:ascii="Arial Narrow" w:hAnsi="Arial Narrow" w:cs="Arial"/>
                  <w:b/>
                  <w:bCs/>
                </w:rPr>
                <w:t>Documento</w:t>
              </w:r>
            </w:ins>
          </w:p>
        </w:tc>
      </w:tr>
      <w:tr w:rsidR="00871017" w:rsidRPr="009F1574" w14:paraId="594F08EC" w14:textId="77777777" w:rsidTr="009905E8">
        <w:trPr>
          <w:jc w:val="right"/>
          <w:ins w:id="3233" w:author="NAHIM" w:date="2023-03-23T16:43:00Z"/>
        </w:trPr>
        <w:tc>
          <w:tcPr>
            <w:tcW w:w="714" w:type="dxa"/>
            <w:shd w:val="clear" w:color="auto" w:fill="auto"/>
          </w:tcPr>
          <w:p w14:paraId="33F77415" w14:textId="77777777" w:rsidR="00871017" w:rsidRPr="004C7E22" w:rsidRDefault="00871017" w:rsidP="009905E8">
            <w:pPr>
              <w:autoSpaceDE w:val="0"/>
              <w:autoSpaceDN w:val="0"/>
              <w:adjustRightInd w:val="0"/>
              <w:jc w:val="center"/>
              <w:rPr>
                <w:ins w:id="3234" w:author="NAHIM" w:date="2023-03-23T16:43:00Z"/>
                <w:rFonts w:ascii="Arial Narrow" w:hAnsi="Arial Narrow" w:cs="Arial"/>
                <w:b/>
                <w:bCs/>
                <w:sz w:val="22"/>
                <w:szCs w:val="22"/>
              </w:rPr>
            </w:pPr>
            <w:ins w:id="3235" w:author="NAHIM" w:date="2023-03-23T16:43:00Z">
              <w:r w:rsidRPr="004C7E22">
                <w:rPr>
                  <w:rFonts w:ascii="Arial Narrow" w:hAnsi="Arial Narrow" w:cs="Arial"/>
                  <w:b/>
                  <w:bCs/>
                  <w:sz w:val="22"/>
                  <w:szCs w:val="22"/>
                </w:rPr>
                <w:t>1</w:t>
              </w:r>
            </w:ins>
          </w:p>
        </w:tc>
        <w:tc>
          <w:tcPr>
            <w:tcW w:w="7370" w:type="dxa"/>
            <w:shd w:val="clear" w:color="auto" w:fill="auto"/>
          </w:tcPr>
          <w:p w14:paraId="372D20C5" w14:textId="77777777" w:rsidR="00871017" w:rsidRPr="004C7E22" w:rsidRDefault="00871017" w:rsidP="009905E8">
            <w:pPr>
              <w:autoSpaceDE w:val="0"/>
              <w:autoSpaceDN w:val="0"/>
              <w:adjustRightInd w:val="0"/>
              <w:contextualSpacing/>
              <w:jc w:val="both"/>
              <w:rPr>
                <w:ins w:id="3236" w:author="NAHIM" w:date="2023-03-23T16:43:00Z"/>
                <w:rFonts w:ascii="Arial Narrow" w:hAnsi="Arial Narrow"/>
                <w:sz w:val="22"/>
                <w:szCs w:val="22"/>
                <w:lang w:eastAsia="es-PE"/>
              </w:rPr>
            </w:pPr>
            <w:ins w:id="3237" w:author="NAHIM" w:date="2023-03-23T16:43:00Z">
              <w:r w:rsidRPr="004C7E22">
                <w:rPr>
                  <w:rFonts w:ascii="Arial Narrow" w:hAnsi="Arial Narrow"/>
                  <w:sz w:val="22"/>
                  <w:szCs w:val="22"/>
                  <w:lang w:eastAsia="es-PE"/>
                </w:rPr>
                <w:t xml:space="preserve">Orden de Compra – Guía de internamiento </w:t>
              </w:r>
              <w:proofErr w:type="spellStart"/>
              <w:r w:rsidRPr="004C7E22">
                <w:rPr>
                  <w:rFonts w:ascii="Arial Narrow" w:eastAsia="Calibri" w:hAnsi="Arial Narrow" w:cs="Arial"/>
                  <w:sz w:val="22"/>
                  <w:szCs w:val="22"/>
                  <w:lang w:eastAsia="en-US"/>
                </w:rPr>
                <w:t>n.°</w:t>
              </w:r>
              <w:proofErr w:type="spellEnd"/>
              <w:r w:rsidRPr="004C7E22">
                <w:rPr>
                  <w:rFonts w:ascii="Arial Narrow" w:eastAsia="Calibri" w:hAnsi="Arial Narrow" w:cs="Arial"/>
                  <w:sz w:val="22"/>
                  <w:szCs w:val="22"/>
                  <w:lang w:eastAsia="en-US"/>
                </w:rPr>
                <w:t xml:space="preserve"> 3961 de 4 de octubre de 2022.</w:t>
              </w:r>
            </w:ins>
          </w:p>
        </w:tc>
      </w:tr>
      <w:tr w:rsidR="00871017" w:rsidRPr="009F1574" w14:paraId="32CEC709" w14:textId="77777777" w:rsidTr="009905E8">
        <w:trPr>
          <w:jc w:val="right"/>
          <w:ins w:id="3238" w:author="NAHIM" w:date="2023-03-23T16:43:00Z"/>
        </w:trPr>
        <w:tc>
          <w:tcPr>
            <w:tcW w:w="714" w:type="dxa"/>
            <w:shd w:val="clear" w:color="auto" w:fill="auto"/>
          </w:tcPr>
          <w:p w14:paraId="0BE2859F" w14:textId="20D64472" w:rsidR="00871017" w:rsidRPr="00AA5312" w:rsidRDefault="00871017" w:rsidP="009905E8">
            <w:pPr>
              <w:autoSpaceDE w:val="0"/>
              <w:autoSpaceDN w:val="0"/>
              <w:adjustRightInd w:val="0"/>
              <w:jc w:val="center"/>
              <w:rPr>
                <w:ins w:id="3239" w:author="NAHIM" w:date="2023-03-23T16:43:00Z"/>
                <w:rFonts w:ascii="Arial Narrow" w:hAnsi="Arial Narrow" w:cs="Arial"/>
                <w:b/>
                <w:bCs/>
                <w:sz w:val="22"/>
                <w:szCs w:val="22"/>
              </w:rPr>
            </w:pPr>
            <w:ins w:id="3240" w:author="NAHIM" w:date="2023-03-23T16:49:00Z">
              <w:r>
                <w:rPr>
                  <w:rFonts w:ascii="Arial Narrow" w:hAnsi="Arial Narrow" w:cs="Arial"/>
                  <w:b/>
                  <w:bCs/>
                  <w:sz w:val="22"/>
                  <w:szCs w:val="22"/>
                </w:rPr>
                <w:t>2</w:t>
              </w:r>
            </w:ins>
          </w:p>
        </w:tc>
        <w:tc>
          <w:tcPr>
            <w:tcW w:w="7370" w:type="dxa"/>
            <w:shd w:val="clear" w:color="auto" w:fill="auto"/>
          </w:tcPr>
          <w:p w14:paraId="0C2CEEB8" w14:textId="77777777" w:rsidR="00871017" w:rsidRDefault="00871017" w:rsidP="009905E8">
            <w:pPr>
              <w:rPr>
                <w:ins w:id="3241" w:author="NAHIM" w:date="2023-03-23T16:43:00Z"/>
                <w:rFonts w:ascii="Arial Narrow" w:hAnsi="Arial Narrow"/>
              </w:rPr>
            </w:pPr>
            <w:ins w:id="3242" w:author="NAHIM" w:date="2023-03-23T16:43:00Z">
              <w:r>
                <w:rPr>
                  <w:rFonts w:ascii="Arial Narrow" w:hAnsi="Arial Narrow"/>
                </w:rPr>
                <w:t>A</w:t>
              </w:r>
              <w:r w:rsidRPr="00936BF6">
                <w:rPr>
                  <w:rFonts w:ascii="Arial Narrow" w:hAnsi="Arial Narrow"/>
                </w:rPr>
                <w:t xml:space="preserve">cta de visita </w:t>
              </w:r>
              <w:r>
                <w:rPr>
                  <w:rFonts w:ascii="Arial Narrow" w:hAnsi="Arial Narrow"/>
                </w:rPr>
                <w:t xml:space="preserve">de control </w:t>
              </w:r>
              <w:proofErr w:type="spellStart"/>
              <w:r w:rsidRPr="00936BF6">
                <w:rPr>
                  <w:rFonts w:ascii="Arial Narrow" w:hAnsi="Arial Narrow"/>
                </w:rPr>
                <w:t>n.°</w:t>
              </w:r>
              <w:proofErr w:type="spellEnd"/>
              <w:r w:rsidRPr="00936BF6">
                <w:rPr>
                  <w:rFonts w:ascii="Arial Narrow" w:hAnsi="Arial Narrow"/>
                </w:rPr>
                <w:t xml:space="preserve"> 01-2023-CG-OCI-GORE/APURIMAC, </w:t>
              </w:r>
              <w:r>
                <w:rPr>
                  <w:rFonts w:ascii="Arial Narrow" w:hAnsi="Arial Narrow"/>
                </w:rPr>
                <w:t>de</w:t>
              </w:r>
              <w:r w:rsidRPr="00936BF6">
                <w:rPr>
                  <w:rFonts w:ascii="Arial Narrow" w:hAnsi="Arial Narrow"/>
                </w:rPr>
                <w:t xml:space="preserve"> 16 de marzo de 2023</w:t>
              </w:r>
            </w:ins>
          </w:p>
        </w:tc>
      </w:tr>
    </w:tbl>
    <w:p w14:paraId="6D18F365" w14:textId="77777777" w:rsidR="00871017" w:rsidRDefault="00871017" w:rsidP="00871017">
      <w:pPr>
        <w:rPr>
          <w:ins w:id="3243" w:author="NAHIM" w:date="2023-03-23T16:45:00Z"/>
          <w:rFonts w:ascii="Arial Narrow" w:hAnsi="Arial Narrow" w:cs="Arial"/>
          <w:b/>
          <w:bCs/>
        </w:rPr>
      </w:pPr>
    </w:p>
    <w:p w14:paraId="49E59B55" w14:textId="260FD819" w:rsidR="00871017" w:rsidRPr="006411BB" w:rsidRDefault="00871017" w:rsidP="006411BB">
      <w:pPr>
        <w:pStyle w:val="Prrafodelista"/>
        <w:numPr>
          <w:ilvl w:val="0"/>
          <w:numId w:val="7"/>
        </w:numPr>
        <w:tabs>
          <w:tab w:val="left" w:pos="142"/>
          <w:tab w:val="left" w:pos="709"/>
        </w:tabs>
        <w:autoSpaceDE w:val="0"/>
        <w:autoSpaceDN w:val="0"/>
        <w:adjustRightInd w:val="0"/>
        <w:spacing w:after="0" w:line="240" w:lineRule="auto"/>
        <w:ind w:left="567"/>
        <w:jc w:val="both"/>
        <w:rPr>
          <w:ins w:id="3244" w:author="NAHIM" w:date="2023-03-23T16:45:00Z"/>
          <w:rFonts w:ascii="Arial Narrow" w:hAnsi="Arial Narrow" w:cs="Arial"/>
          <w:b/>
          <w:bCs/>
        </w:rPr>
        <w:pPrChange w:id="3245" w:author="NAHIM" w:date="2023-03-23T17:01:00Z">
          <w:pPr>
            <w:pStyle w:val="Prrafodelista"/>
            <w:numPr>
              <w:numId w:val="63"/>
            </w:numPr>
            <w:tabs>
              <w:tab w:val="left" w:pos="142"/>
              <w:tab w:val="left" w:pos="709"/>
            </w:tabs>
            <w:autoSpaceDE w:val="0"/>
            <w:autoSpaceDN w:val="0"/>
            <w:adjustRightInd w:val="0"/>
            <w:spacing w:after="0" w:line="240" w:lineRule="auto"/>
            <w:ind w:left="1070" w:hanging="360"/>
            <w:jc w:val="both"/>
          </w:pPr>
        </w:pPrChange>
      </w:pPr>
      <w:ins w:id="3246" w:author="NAHIM" w:date="2023-03-23T16:45:00Z">
        <w:r w:rsidRPr="006411BB">
          <w:rPr>
            <w:rFonts w:ascii="Arial Narrow" w:hAnsi="Arial Narrow" w:cs="Arial"/>
            <w:b/>
            <w:bCs/>
            <w:rPrChange w:id="3247" w:author="NAHIM" w:date="2023-03-23T17:01:00Z">
              <w:rPr/>
            </w:rPrChange>
          </w:rPr>
          <w:t xml:space="preserve">GABINETE DE CARGA DE PORTATILES ALMACENADOS EN EL ALMACÉN CENTRAL DE LA ENTIDAD NO CUENTAN CON REGISTRO DOCUMENTAL DE INGRESO Y/O MOVIMIENTO, GENERANDO EL RIESGO DE PÉRDIDA O DETERIORO, ASÍ COMO RETRASOS EN LA EJECUCIÓN DEL PROYECTO Y PERJUICIO ECONÓMICO A LA ENTIDAD. </w:t>
        </w:r>
      </w:ins>
    </w:p>
    <w:p w14:paraId="2C1E8BC9" w14:textId="77777777" w:rsidR="00871017" w:rsidRPr="00172130" w:rsidRDefault="00871017">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871017" w:rsidRPr="009F1574" w14:paraId="626E88F1" w14:textId="77777777" w:rsidTr="009905E8">
        <w:trPr>
          <w:jc w:val="right"/>
          <w:ins w:id="3248" w:author="NAHIM" w:date="2023-03-23T16:43:00Z"/>
        </w:trPr>
        <w:tc>
          <w:tcPr>
            <w:tcW w:w="714" w:type="dxa"/>
            <w:shd w:val="clear" w:color="auto" w:fill="9CC2E5"/>
          </w:tcPr>
          <w:p w14:paraId="24D2588E" w14:textId="77777777" w:rsidR="00871017" w:rsidRPr="009C7133" w:rsidRDefault="00871017" w:rsidP="009905E8">
            <w:pPr>
              <w:autoSpaceDE w:val="0"/>
              <w:autoSpaceDN w:val="0"/>
              <w:adjustRightInd w:val="0"/>
              <w:jc w:val="center"/>
              <w:rPr>
                <w:ins w:id="3249" w:author="NAHIM" w:date="2023-03-23T16:43:00Z"/>
                <w:rFonts w:ascii="Arial Narrow" w:hAnsi="Arial Narrow" w:cs="Arial"/>
                <w:b/>
                <w:bCs/>
              </w:rPr>
            </w:pPr>
            <w:proofErr w:type="spellStart"/>
            <w:ins w:id="3250" w:author="NAHIM" w:date="2023-03-23T16:43:00Z">
              <w:r w:rsidRPr="009C7133">
                <w:rPr>
                  <w:rFonts w:ascii="Arial Narrow" w:hAnsi="Arial Narrow" w:cs="Arial"/>
                  <w:b/>
                  <w:bCs/>
                </w:rPr>
                <w:t>N°</w:t>
              </w:r>
              <w:proofErr w:type="spellEnd"/>
            </w:ins>
          </w:p>
        </w:tc>
        <w:tc>
          <w:tcPr>
            <w:tcW w:w="7370" w:type="dxa"/>
            <w:shd w:val="clear" w:color="auto" w:fill="9CC2E5"/>
          </w:tcPr>
          <w:p w14:paraId="349C1215" w14:textId="77777777" w:rsidR="00871017" w:rsidRPr="009C7133" w:rsidRDefault="00871017" w:rsidP="009905E8">
            <w:pPr>
              <w:autoSpaceDE w:val="0"/>
              <w:autoSpaceDN w:val="0"/>
              <w:adjustRightInd w:val="0"/>
              <w:jc w:val="center"/>
              <w:rPr>
                <w:ins w:id="3251" w:author="NAHIM" w:date="2023-03-23T16:43:00Z"/>
                <w:rFonts w:ascii="Arial Narrow" w:hAnsi="Arial Narrow" w:cs="Arial"/>
                <w:b/>
                <w:bCs/>
              </w:rPr>
            </w:pPr>
            <w:ins w:id="3252" w:author="NAHIM" w:date="2023-03-23T16:43:00Z">
              <w:r w:rsidRPr="009C7133">
                <w:rPr>
                  <w:rFonts w:ascii="Arial Narrow" w:hAnsi="Arial Narrow" w:cs="Arial"/>
                  <w:b/>
                  <w:bCs/>
                </w:rPr>
                <w:t>Documento</w:t>
              </w:r>
            </w:ins>
          </w:p>
        </w:tc>
      </w:tr>
      <w:tr w:rsidR="00871017" w:rsidRPr="009F1574" w14:paraId="748D7986" w14:textId="77777777" w:rsidTr="009905E8">
        <w:trPr>
          <w:jc w:val="right"/>
          <w:ins w:id="3253" w:author="NAHIM" w:date="2023-03-23T16:43:00Z"/>
        </w:trPr>
        <w:tc>
          <w:tcPr>
            <w:tcW w:w="714" w:type="dxa"/>
            <w:shd w:val="clear" w:color="auto" w:fill="auto"/>
          </w:tcPr>
          <w:p w14:paraId="4588732C" w14:textId="77777777" w:rsidR="00871017" w:rsidRPr="004C7E22" w:rsidRDefault="00871017" w:rsidP="009905E8">
            <w:pPr>
              <w:autoSpaceDE w:val="0"/>
              <w:autoSpaceDN w:val="0"/>
              <w:adjustRightInd w:val="0"/>
              <w:jc w:val="center"/>
              <w:rPr>
                <w:ins w:id="3254" w:author="NAHIM" w:date="2023-03-23T16:43:00Z"/>
                <w:rFonts w:ascii="Arial Narrow" w:hAnsi="Arial Narrow" w:cs="Arial"/>
                <w:b/>
                <w:bCs/>
                <w:sz w:val="22"/>
                <w:szCs w:val="22"/>
              </w:rPr>
            </w:pPr>
            <w:ins w:id="3255" w:author="NAHIM" w:date="2023-03-23T16:43:00Z">
              <w:r w:rsidRPr="004C7E22">
                <w:rPr>
                  <w:rFonts w:ascii="Arial Narrow" w:hAnsi="Arial Narrow" w:cs="Arial"/>
                  <w:b/>
                  <w:bCs/>
                  <w:sz w:val="22"/>
                  <w:szCs w:val="22"/>
                </w:rPr>
                <w:t>1</w:t>
              </w:r>
            </w:ins>
          </w:p>
        </w:tc>
        <w:tc>
          <w:tcPr>
            <w:tcW w:w="7370" w:type="dxa"/>
            <w:shd w:val="clear" w:color="auto" w:fill="auto"/>
          </w:tcPr>
          <w:p w14:paraId="1EB72EDC" w14:textId="77777777" w:rsidR="00871017" w:rsidRPr="004C7E22" w:rsidRDefault="00871017" w:rsidP="009905E8">
            <w:pPr>
              <w:autoSpaceDE w:val="0"/>
              <w:autoSpaceDN w:val="0"/>
              <w:adjustRightInd w:val="0"/>
              <w:contextualSpacing/>
              <w:jc w:val="both"/>
              <w:rPr>
                <w:ins w:id="3256" w:author="NAHIM" w:date="2023-03-23T16:43:00Z"/>
                <w:rFonts w:ascii="Arial Narrow" w:hAnsi="Arial Narrow"/>
                <w:sz w:val="22"/>
                <w:szCs w:val="22"/>
                <w:lang w:eastAsia="es-PE"/>
              </w:rPr>
            </w:pPr>
            <w:ins w:id="3257" w:author="NAHIM" w:date="2023-03-23T16:43:00Z">
              <w:r w:rsidRPr="004C7E22">
                <w:rPr>
                  <w:rFonts w:ascii="Arial Narrow" w:hAnsi="Arial Narrow"/>
                  <w:sz w:val="22"/>
                  <w:szCs w:val="22"/>
                  <w:lang w:eastAsia="es-PE"/>
                </w:rPr>
                <w:t xml:space="preserve">Orden de Compra – Guía de internamiento </w:t>
              </w:r>
              <w:proofErr w:type="spellStart"/>
              <w:r w:rsidRPr="004C7E22">
                <w:rPr>
                  <w:rFonts w:ascii="Arial Narrow" w:eastAsia="Calibri" w:hAnsi="Arial Narrow" w:cs="Arial"/>
                  <w:sz w:val="22"/>
                  <w:szCs w:val="22"/>
                  <w:lang w:eastAsia="en-US"/>
                </w:rPr>
                <w:t>n.°</w:t>
              </w:r>
              <w:proofErr w:type="spellEnd"/>
              <w:r w:rsidRPr="004C7E22">
                <w:rPr>
                  <w:rFonts w:ascii="Arial Narrow" w:eastAsia="Calibri" w:hAnsi="Arial Narrow" w:cs="Arial"/>
                  <w:sz w:val="22"/>
                  <w:szCs w:val="22"/>
                  <w:lang w:eastAsia="en-US"/>
                </w:rPr>
                <w:t xml:space="preserve"> 3961 de 4 de octubre de 2022.</w:t>
              </w:r>
            </w:ins>
          </w:p>
        </w:tc>
      </w:tr>
      <w:tr w:rsidR="00871017" w:rsidRPr="009F1574" w14:paraId="0515365A" w14:textId="77777777" w:rsidTr="009905E8">
        <w:trPr>
          <w:jc w:val="right"/>
          <w:ins w:id="3258" w:author="NAHIM" w:date="2023-03-23T16:43:00Z"/>
        </w:trPr>
        <w:tc>
          <w:tcPr>
            <w:tcW w:w="714" w:type="dxa"/>
            <w:shd w:val="clear" w:color="auto" w:fill="auto"/>
          </w:tcPr>
          <w:p w14:paraId="0E5C085A" w14:textId="2516FBA2" w:rsidR="00871017" w:rsidRPr="00AA5312" w:rsidRDefault="00871017" w:rsidP="009905E8">
            <w:pPr>
              <w:autoSpaceDE w:val="0"/>
              <w:autoSpaceDN w:val="0"/>
              <w:adjustRightInd w:val="0"/>
              <w:jc w:val="center"/>
              <w:rPr>
                <w:ins w:id="3259" w:author="NAHIM" w:date="2023-03-23T16:43:00Z"/>
                <w:rFonts w:ascii="Arial Narrow" w:hAnsi="Arial Narrow" w:cs="Arial"/>
                <w:b/>
                <w:bCs/>
                <w:sz w:val="22"/>
                <w:szCs w:val="22"/>
              </w:rPr>
            </w:pPr>
            <w:ins w:id="3260" w:author="NAHIM" w:date="2023-03-23T16:49:00Z">
              <w:r>
                <w:rPr>
                  <w:rFonts w:ascii="Arial Narrow" w:hAnsi="Arial Narrow" w:cs="Arial"/>
                  <w:b/>
                  <w:bCs/>
                  <w:sz w:val="22"/>
                  <w:szCs w:val="22"/>
                </w:rPr>
                <w:t>2</w:t>
              </w:r>
            </w:ins>
          </w:p>
        </w:tc>
        <w:tc>
          <w:tcPr>
            <w:tcW w:w="7370" w:type="dxa"/>
            <w:shd w:val="clear" w:color="auto" w:fill="auto"/>
          </w:tcPr>
          <w:p w14:paraId="7BB90C2E" w14:textId="77777777" w:rsidR="00871017" w:rsidRDefault="00871017" w:rsidP="009905E8">
            <w:pPr>
              <w:rPr>
                <w:ins w:id="3261" w:author="NAHIM" w:date="2023-03-23T16:43:00Z"/>
                <w:rFonts w:ascii="Arial Narrow" w:hAnsi="Arial Narrow"/>
              </w:rPr>
            </w:pPr>
            <w:ins w:id="3262" w:author="NAHIM" w:date="2023-03-23T16:43:00Z">
              <w:r>
                <w:rPr>
                  <w:rFonts w:ascii="Arial Narrow" w:hAnsi="Arial Narrow"/>
                </w:rPr>
                <w:t>A</w:t>
              </w:r>
              <w:r w:rsidRPr="00936BF6">
                <w:rPr>
                  <w:rFonts w:ascii="Arial Narrow" w:hAnsi="Arial Narrow"/>
                </w:rPr>
                <w:t xml:space="preserve">cta de visita </w:t>
              </w:r>
              <w:r>
                <w:rPr>
                  <w:rFonts w:ascii="Arial Narrow" w:hAnsi="Arial Narrow"/>
                </w:rPr>
                <w:t xml:space="preserve">de control </w:t>
              </w:r>
              <w:proofErr w:type="spellStart"/>
              <w:r w:rsidRPr="00936BF6">
                <w:rPr>
                  <w:rFonts w:ascii="Arial Narrow" w:hAnsi="Arial Narrow"/>
                </w:rPr>
                <w:t>n.°</w:t>
              </w:r>
              <w:proofErr w:type="spellEnd"/>
              <w:r w:rsidRPr="00936BF6">
                <w:rPr>
                  <w:rFonts w:ascii="Arial Narrow" w:hAnsi="Arial Narrow"/>
                </w:rPr>
                <w:t xml:space="preserve"> 01-2023-CG-OCI-GORE/APURIMAC, </w:t>
              </w:r>
              <w:r>
                <w:rPr>
                  <w:rFonts w:ascii="Arial Narrow" w:hAnsi="Arial Narrow"/>
                </w:rPr>
                <w:t>de</w:t>
              </w:r>
              <w:r w:rsidRPr="00936BF6">
                <w:rPr>
                  <w:rFonts w:ascii="Arial Narrow" w:hAnsi="Arial Narrow"/>
                </w:rPr>
                <w:t xml:space="preserve"> 16 de marzo de 2023</w:t>
              </w:r>
            </w:ins>
          </w:p>
        </w:tc>
      </w:tr>
    </w:tbl>
    <w:p w14:paraId="267F2CC5" w14:textId="77E547FF" w:rsidR="006828BF" w:rsidRPr="00172130" w:rsidRDefault="006828BF">
      <w:pPr>
        <w:pStyle w:val="Prrafodelista"/>
        <w:tabs>
          <w:tab w:val="left" w:pos="142"/>
        </w:tabs>
        <w:spacing w:after="0" w:line="240" w:lineRule="auto"/>
        <w:ind w:left="426"/>
        <w:jc w:val="both"/>
        <w:rPr>
          <w:rFonts w:ascii="Arial Narrow" w:hAnsi="Arial Narrow" w:cs="Arial"/>
          <w:b/>
          <w:bCs/>
        </w:rPr>
      </w:pPr>
    </w:p>
    <w:p w14:paraId="185E5377" w14:textId="77777777" w:rsidR="006828BF" w:rsidRPr="00172130" w:rsidRDefault="006828BF">
      <w:pPr>
        <w:pStyle w:val="Prrafodelista"/>
        <w:tabs>
          <w:tab w:val="left" w:pos="142"/>
        </w:tabs>
        <w:spacing w:after="0" w:line="240" w:lineRule="auto"/>
        <w:ind w:left="426"/>
        <w:jc w:val="both"/>
        <w:rPr>
          <w:rFonts w:ascii="Arial Narrow" w:hAnsi="Arial Narrow" w:cs="Arial"/>
          <w:b/>
          <w:bCs/>
        </w:rPr>
      </w:pPr>
    </w:p>
    <w:p w14:paraId="5953C0EC" w14:textId="77777777" w:rsidR="00F5549D" w:rsidRPr="00172130" w:rsidRDefault="00F5549D">
      <w:pPr>
        <w:pStyle w:val="Prrafodelista"/>
        <w:tabs>
          <w:tab w:val="left" w:pos="142"/>
        </w:tabs>
        <w:spacing w:after="0" w:line="240" w:lineRule="auto"/>
        <w:ind w:left="426"/>
        <w:jc w:val="both"/>
        <w:rPr>
          <w:rFonts w:ascii="Arial Narrow" w:hAnsi="Arial Narrow" w:cs="Arial"/>
          <w:b/>
          <w:bCs/>
        </w:rPr>
      </w:pPr>
    </w:p>
    <w:p w14:paraId="7BC3AA30" w14:textId="75B4B88B" w:rsidR="00402D51" w:rsidRPr="00172130" w:rsidRDefault="00402D51">
      <w:pPr>
        <w:pStyle w:val="Prrafodelista"/>
        <w:tabs>
          <w:tab w:val="left" w:pos="142"/>
        </w:tabs>
        <w:spacing w:after="0" w:line="240" w:lineRule="auto"/>
        <w:ind w:left="426"/>
        <w:jc w:val="both"/>
        <w:rPr>
          <w:rFonts w:ascii="Arial Narrow" w:hAnsi="Arial Narrow" w:cs="Arial"/>
          <w:b/>
          <w:bCs/>
        </w:rPr>
      </w:pPr>
    </w:p>
    <w:p w14:paraId="5F99C2CD" w14:textId="77777777" w:rsidR="00F5549D" w:rsidRPr="00172130" w:rsidRDefault="00F5549D">
      <w:pPr>
        <w:pStyle w:val="Prrafodelista"/>
        <w:tabs>
          <w:tab w:val="left" w:pos="142"/>
        </w:tabs>
        <w:spacing w:after="0" w:line="240" w:lineRule="auto"/>
        <w:ind w:left="426"/>
        <w:jc w:val="both"/>
        <w:rPr>
          <w:rFonts w:ascii="Arial Narrow" w:hAnsi="Arial Narrow" w:cs="Arial"/>
          <w:b/>
          <w:bCs/>
        </w:rPr>
      </w:pPr>
    </w:p>
    <w:p w14:paraId="281BC7CA" w14:textId="77777777" w:rsidR="00D6793F" w:rsidRPr="00172130" w:rsidRDefault="00D6793F">
      <w:pPr>
        <w:rPr>
          <w:rFonts w:ascii="Arial Narrow" w:hAnsi="Arial Narrow"/>
          <w:sz w:val="22"/>
          <w:szCs w:val="22"/>
        </w:rPr>
      </w:pPr>
    </w:p>
    <w:p w14:paraId="4CCC5AF0" w14:textId="77777777" w:rsidR="00D6793F" w:rsidRPr="00172130" w:rsidRDefault="00D6793F" w:rsidP="005202C5">
      <w:pPr>
        <w:jc w:val="center"/>
        <w:rPr>
          <w:rFonts w:ascii="Arial Narrow" w:hAnsi="Arial Narrow"/>
          <w:sz w:val="22"/>
          <w:szCs w:val="22"/>
        </w:rPr>
        <w:pPrChange w:id="3263" w:author="NAHIM" w:date="2023-03-23T17:02:00Z">
          <w:pPr/>
        </w:pPrChange>
      </w:pPr>
    </w:p>
    <w:p w14:paraId="17477E33" w14:textId="77777777" w:rsidR="00D6793F" w:rsidRPr="00172130" w:rsidRDefault="00D6793F">
      <w:pPr>
        <w:rPr>
          <w:rFonts w:ascii="Arial Narrow" w:hAnsi="Arial Narrow"/>
        </w:rPr>
      </w:pPr>
    </w:p>
    <w:sectPr w:rsidR="00D6793F" w:rsidRPr="001721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198356" w14:textId="77777777" w:rsidR="00C0611D" w:rsidRDefault="00C0611D" w:rsidP="00D6793F">
      <w:r>
        <w:separator/>
      </w:r>
    </w:p>
  </w:endnote>
  <w:endnote w:type="continuationSeparator" w:id="0">
    <w:p w14:paraId="72CBF493" w14:textId="77777777" w:rsidR="00C0611D" w:rsidRDefault="00C0611D" w:rsidP="00D67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A4BC" w14:textId="6F7C20A3" w:rsidR="007B647C" w:rsidRPr="003E4380" w:rsidRDefault="007B647C" w:rsidP="003E4380">
    <w:pPr>
      <w:pStyle w:val="Piedepgina"/>
      <w:jc w:val="both"/>
      <w:rPr>
        <w:rFonts w:ascii="Arial Narrow" w:hAnsi="Arial Narrow"/>
        <w:b/>
        <w:sz w:val="16"/>
        <w:szCs w:val="16"/>
      </w:rPr>
    </w:pPr>
    <w:r>
      <w:rPr>
        <w:noProof/>
        <w:lang w:eastAsia="es-PE"/>
      </w:rPr>
      <mc:AlternateContent>
        <mc:Choice Requires="wps">
          <w:drawing>
            <wp:anchor distT="4294967295" distB="4294967295" distL="114300" distR="114300" simplePos="0" relativeHeight="251662336" behindDoc="0" locked="0" layoutInCell="1" allowOverlap="1" wp14:anchorId="08318394" wp14:editId="43C4C9BD">
              <wp:simplePos x="0" y="0"/>
              <wp:positionH relativeFrom="column">
                <wp:posOffset>0</wp:posOffset>
              </wp:positionH>
              <wp:positionV relativeFrom="paragraph">
                <wp:posOffset>-80646</wp:posOffset>
              </wp:positionV>
              <wp:extent cx="5371465" cy="0"/>
              <wp:effectExtent l="0" t="0" r="19685" b="1905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75B7E89" id="Conector recto 14"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lLCZxOIBAAAn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Pr>
        <w:rFonts w:ascii="Arial Narrow" w:hAnsi="Arial Narrow"/>
        <w:b/>
        <w:sz w:val="16"/>
        <w:szCs w:val="16"/>
        <w:lang w:val="es-ES"/>
      </w:rPr>
      <w:t>Control Concurrente del proyecto</w:t>
    </w:r>
    <w:r w:rsidRPr="00F83571">
      <w:rPr>
        <w:rFonts w:ascii="Arial Narrow" w:hAnsi="Arial Narrow"/>
        <w:b/>
        <w:sz w:val="16"/>
        <w:szCs w:val="16"/>
      </w:rPr>
      <w:t xml:space="preserve">: </w:t>
    </w:r>
    <w:r w:rsidRPr="003E4380">
      <w:rPr>
        <w:rFonts w:ascii="Arial Narrow" w:hAnsi="Arial Narrow"/>
        <w:b/>
        <w:sz w:val="16"/>
        <w:szCs w:val="16"/>
      </w:rPr>
      <w:t>Mejoramiento de</w:t>
    </w:r>
    <w:r>
      <w:rPr>
        <w:rFonts w:ascii="Arial Narrow" w:hAnsi="Arial Narrow"/>
        <w:b/>
        <w:sz w:val="16"/>
        <w:szCs w:val="16"/>
      </w:rPr>
      <w:t xml:space="preserve"> </w:t>
    </w:r>
    <w:r w:rsidRPr="003E4380">
      <w:rPr>
        <w:rFonts w:ascii="Arial Narrow" w:hAnsi="Arial Narrow"/>
        <w:b/>
        <w:sz w:val="16"/>
        <w:szCs w:val="16"/>
      </w:rPr>
      <w:t>l</w:t>
    </w:r>
    <w:r>
      <w:rPr>
        <w:rFonts w:ascii="Arial Narrow" w:hAnsi="Arial Narrow"/>
        <w:b/>
        <w:sz w:val="16"/>
        <w:szCs w:val="16"/>
      </w:rPr>
      <w:t>a aplicación de las TIC para el adecuado desarrollo de las competencias de estudiantes y docentes en las IIEE de nivel secundaria de la provincia de Chincheros, UGEL Chincheros – región Apurímac</w:t>
    </w:r>
    <w:r w:rsidRPr="003E4380">
      <w:rPr>
        <w:rFonts w:ascii="Arial Narrow" w:hAnsi="Arial Narrow"/>
        <w:b/>
        <w:sz w:val="16"/>
        <w:szCs w:val="16"/>
      </w:rPr>
      <w:t>”</w:t>
    </w:r>
  </w:p>
  <w:p w14:paraId="4CC89F61" w14:textId="1F610A3B" w:rsidR="007B647C" w:rsidRPr="00E728A2" w:rsidRDefault="007B647C"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del w:id="3182" w:author="Usuario de Windows" w:date="2023-03-23T11:24:00Z">
      <w:r w:rsidDel="000403C1">
        <w:rPr>
          <w:rFonts w:ascii="Arial Narrow" w:hAnsi="Arial Narrow"/>
          <w:b/>
          <w:sz w:val="16"/>
          <w:szCs w:val="16"/>
          <w:lang w:val="es-ES"/>
        </w:rPr>
        <w:delText xml:space="preserve">25 de febrero </w:delText>
      </w:r>
      <w:r w:rsidRPr="00FC109D" w:rsidDel="000403C1">
        <w:rPr>
          <w:rFonts w:ascii="Arial Narrow" w:hAnsi="Arial Narrow"/>
          <w:b/>
          <w:sz w:val="16"/>
          <w:szCs w:val="16"/>
          <w:lang w:val="es-ES"/>
        </w:rPr>
        <w:delText xml:space="preserve">al </w:delText>
      </w:r>
      <w:r w:rsidDel="000403C1">
        <w:rPr>
          <w:rFonts w:ascii="Arial Narrow" w:hAnsi="Arial Narrow"/>
          <w:b/>
          <w:sz w:val="16"/>
          <w:szCs w:val="16"/>
          <w:lang w:val="es-ES"/>
        </w:rPr>
        <w:delText>26</w:delText>
      </w:r>
    </w:del>
    <w:ins w:id="3183" w:author="Usuario de Windows" w:date="2023-03-23T11:24:00Z">
      <w:r>
        <w:rPr>
          <w:rFonts w:ascii="Arial Narrow" w:hAnsi="Arial Narrow"/>
          <w:b/>
          <w:sz w:val="16"/>
          <w:szCs w:val="16"/>
          <w:lang w:val="es-ES"/>
        </w:rPr>
        <w:t>13 al 24</w:t>
      </w:r>
    </w:ins>
    <w:r>
      <w:rPr>
        <w:rFonts w:ascii="Arial Narrow" w:hAnsi="Arial Narrow"/>
        <w:b/>
        <w:sz w:val="16"/>
        <w:szCs w:val="16"/>
        <w:lang w:val="es-ES"/>
      </w:rPr>
      <w:t xml:space="preserve"> de marzo </w:t>
    </w:r>
    <w:r w:rsidRPr="00FC109D">
      <w:rPr>
        <w:rFonts w:ascii="Arial Narrow" w:hAnsi="Arial Narrow"/>
        <w:b/>
        <w:sz w:val="16"/>
        <w:szCs w:val="16"/>
        <w:lang w:val="es-ES"/>
      </w:rPr>
      <w:t>del 202</w:t>
    </w:r>
    <w:r>
      <w:rPr>
        <w:rFonts w:ascii="Arial Narrow" w:hAnsi="Arial Narrow"/>
        <w:b/>
        <w:sz w:val="16"/>
        <w:szCs w:val="16"/>
        <w:lang w:val="es-ES"/>
      </w:rPr>
      <w:t>3</w:t>
    </w:r>
    <w:r w:rsidRPr="00FC109D">
      <w:rPr>
        <w:rFonts w:ascii="Arial Narrow" w:hAnsi="Arial Narrow"/>
        <w:b/>
        <w:sz w:val="16"/>
        <w:szCs w:val="16"/>
        <w:lang w:val="es-E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47AF47" w14:textId="77777777" w:rsidR="00C0611D" w:rsidRDefault="00C0611D" w:rsidP="00D6793F">
      <w:r>
        <w:separator/>
      </w:r>
    </w:p>
  </w:footnote>
  <w:footnote w:type="continuationSeparator" w:id="0">
    <w:p w14:paraId="2E48A861" w14:textId="77777777" w:rsidR="00C0611D" w:rsidRDefault="00C0611D" w:rsidP="00D67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B473" w14:textId="77777777" w:rsidR="007B647C" w:rsidRPr="00432143" w:rsidRDefault="007B647C" w:rsidP="00986B90">
    <w:pPr>
      <w:pStyle w:val="Encabezado"/>
      <w:rPr>
        <w:rFonts w:ascii="Arial Narrow" w:hAnsi="Arial Narrow"/>
        <w:sz w:val="16"/>
        <w:szCs w:val="16"/>
      </w:rPr>
    </w:pP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BC38B3A" w14:textId="77777777" w:rsidR="007B647C" w:rsidRPr="00432143" w:rsidRDefault="007B647C" w:rsidP="00986B90">
    <w:pPr>
      <w:pStyle w:val="Encabezado"/>
      <w:jc w:val="right"/>
      <w:rPr>
        <w:rFonts w:ascii="Arial Narrow" w:hAnsi="Arial Narrow"/>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1D7C5" w14:textId="77777777" w:rsidR="007B647C" w:rsidRPr="00432143" w:rsidRDefault="007B647C"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76D31248" wp14:editId="1A71490C">
          <wp:extent cx="1837943" cy="565521"/>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FCF7E61" w14:textId="614BD38B" w:rsidR="007B647C" w:rsidRPr="007957BB" w:rsidRDefault="007B647C" w:rsidP="00986B90">
    <w:pPr>
      <w:pStyle w:val="Encabezado"/>
      <w:rPr>
        <w:rFonts w:ascii="Arial Narrow" w:hAnsi="Arial Narrow"/>
        <w:b/>
        <w:sz w:val="4"/>
        <w:szCs w:val="4"/>
      </w:rPr>
    </w:pPr>
    <w:r w:rsidRPr="007957BB">
      <w:rPr>
        <w:rFonts w:ascii="Arial Narrow" w:hAnsi="Arial Narrow"/>
        <w:b/>
        <w:sz w:val="16"/>
        <w:szCs w:val="16"/>
      </w:rPr>
      <w:t xml:space="preserve">INFORME DE HITO DE CONTROL N° </w:t>
    </w:r>
    <w:r>
      <w:rPr>
        <w:rFonts w:ascii="Arial Narrow" w:hAnsi="Arial Narrow"/>
        <w:b/>
        <w:sz w:val="16"/>
        <w:szCs w:val="16"/>
      </w:rPr>
      <w:t>046</w:t>
    </w:r>
    <w:r w:rsidRPr="007957BB">
      <w:rPr>
        <w:rFonts w:ascii="Arial Narrow" w:hAnsi="Arial Narrow"/>
        <w:b/>
        <w:sz w:val="16"/>
        <w:szCs w:val="16"/>
      </w:rPr>
      <w:t>-2022-CG/GRAP-SCC</w:t>
    </w:r>
  </w:p>
  <w:p w14:paraId="76301299" w14:textId="4E1B4AD5" w:rsidR="007B647C" w:rsidRPr="00475156" w:rsidRDefault="007B647C"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59264" behindDoc="0" locked="0" layoutInCell="1" allowOverlap="1" wp14:anchorId="667C0DC1" wp14:editId="278C5811">
              <wp:simplePos x="0" y="0"/>
              <wp:positionH relativeFrom="column">
                <wp:posOffset>1270</wp:posOffset>
              </wp:positionH>
              <wp:positionV relativeFrom="paragraph">
                <wp:posOffset>31114</wp:posOffset>
              </wp:positionV>
              <wp:extent cx="5422900" cy="0"/>
              <wp:effectExtent l="0" t="0" r="25400" b="19050"/>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647060D" id="Conector recto 1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CDpTeA4QEAACc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2D465CBD" w14:textId="77777777" w:rsidR="007B647C" w:rsidRPr="00E17335" w:rsidRDefault="007B647C" w:rsidP="00986B90">
    <w:pPr>
      <w:pStyle w:val="Encabezado"/>
      <w:jc w:val="right"/>
      <w:rPr>
        <w:rFonts w:ascii="Arial Narrow" w:hAnsi="Arial Narrow"/>
        <w:sz w:val="6"/>
        <w:szCs w:val="6"/>
        <w:lang w:val="es-ES"/>
      </w:rPr>
    </w:pPr>
  </w:p>
  <w:p w14:paraId="7F607A86" w14:textId="0031B7DF" w:rsidR="007B647C" w:rsidRPr="007B647C" w:rsidRDefault="007B647C" w:rsidP="00986B90">
    <w:pPr>
      <w:pStyle w:val="Encabezado"/>
      <w:jc w:val="right"/>
      <w:rPr>
        <w:rFonts w:ascii="Arial Narrow" w:hAnsi="Arial Narrow"/>
        <w:b/>
        <w:bCs/>
        <w:sz w:val="16"/>
        <w:szCs w:val="16"/>
      </w:rPr>
    </w:pPr>
    <w:r w:rsidRPr="007B647C">
      <w:rPr>
        <w:rFonts w:ascii="Arial Narrow" w:hAnsi="Arial Narrow"/>
        <w:b/>
        <w:sz w:val="16"/>
        <w:szCs w:val="16"/>
        <w:lang w:val="es-ES"/>
        <w:rPrChange w:id="3176" w:author="Usuario de Windows" w:date="2023-03-23T11:53:00Z">
          <w:rPr>
            <w:rFonts w:ascii="Arial Narrow" w:hAnsi="Arial Narrow"/>
            <w:sz w:val="16"/>
            <w:szCs w:val="16"/>
            <w:lang w:val="es-ES"/>
          </w:rPr>
        </w:rPrChange>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005E2A26" w:rsidRPr="005E2A26">
      <w:rPr>
        <w:rFonts w:ascii="Arial Narrow" w:hAnsi="Arial Narrow"/>
        <w:b/>
        <w:bCs/>
        <w:noProof/>
        <w:sz w:val="16"/>
        <w:szCs w:val="16"/>
        <w:lang w:val="es-ES"/>
      </w:rPr>
      <w:t>19</w:t>
    </w:r>
    <w:r w:rsidRPr="007E5D98">
      <w:rPr>
        <w:rFonts w:ascii="Arial Narrow" w:hAnsi="Arial Narrow"/>
        <w:b/>
        <w:bCs/>
        <w:sz w:val="16"/>
        <w:szCs w:val="16"/>
      </w:rPr>
      <w:fldChar w:fldCharType="end"/>
    </w:r>
    <w:r w:rsidRPr="007B647C">
      <w:rPr>
        <w:rFonts w:ascii="Arial Narrow" w:hAnsi="Arial Narrow"/>
        <w:b/>
        <w:sz w:val="16"/>
        <w:szCs w:val="16"/>
        <w:lang w:val="es-ES"/>
        <w:rPrChange w:id="3177" w:author="Usuario de Windows" w:date="2023-03-23T11:53:00Z">
          <w:rPr>
            <w:rFonts w:ascii="Arial Narrow" w:hAnsi="Arial Narrow"/>
            <w:sz w:val="16"/>
            <w:szCs w:val="16"/>
            <w:lang w:val="es-ES"/>
          </w:rPr>
        </w:rPrChange>
      </w:rPr>
      <w:t xml:space="preserve"> de </w:t>
    </w:r>
    <w:del w:id="3178" w:author="Usuario de Windows" w:date="2023-03-23T11:53:00Z">
      <w:r w:rsidRPr="007B647C" w:rsidDel="007B647C">
        <w:rPr>
          <w:rFonts w:ascii="Arial Narrow" w:hAnsi="Arial Narrow"/>
          <w:b/>
          <w:sz w:val="16"/>
          <w:szCs w:val="16"/>
          <w:lang w:val="es-ES"/>
          <w:rPrChange w:id="3179" w:author="Usuario de Windows" w:date="2023-03-23T11:53:00Z">
            <w:rPr>
              <w:rFonts w:ascii="Arial Narrow" w:hAnsi="Arial Narrow"/>
              <w:sz w:val="16"/>
              <w:szCs w:val="16"/>
              <w:lang w:val="es-ES"/>
            </w:rPr>
          </w:rPrChange>
        </w:rPr>
        <w:delText>33</w:delText>
      </w:r>
    </w:del>
    <w:ins w:id="3180" w:author="Usuario de Windows" w:date="2023-03-23T11:53:00Z">
      <w:r w:rsidRPr="007B647C">
        <w:rPr>
          <w:rFonts w:ascii="Arial Narrow" w:hAnsi="Arial Narrow"/>
          <w:b/>
          <w:sz w:val="16"/>
          <w:szCs w:val="16"/>
          <w:lang w:val="es-ES"/>
          <w:rPrChange w:id="3181" w:author="Usuario de Windows" w:date="2023-03-23T11:53:00Z">
            <w:rPr>
              <w:rFonts w:ascii="Arial Narrow" w:hAnsi="Arial Narrow"/>
              <w:sz w:val="16"/>
              <w:szCs w:val="16"/>
              <w:lang w:val="es-ES"/>
            </w:rPr>
          </w:rPrChange>
        </w:rPr>
        <w:t>19</w:t>
      </w:r>
    </w:ins>
  </w:p>
  <w:p w14:paraId="33496BE7" w14:textId="77777777" w:rsidR="007B647C" w:rsidRPr="00475156" w:rsidRDefault="007B647C" w:rsidP="00986B90">
    <w:pPr>
      <w:pStyle w:val="Encabezado"/>
      <w:rPr>
        <w:rFonts w:ascii="Arial Narrow" w:hAnsi="Arial Narrow"/>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271"/>
    <w:multiLevelType w:val="hybridMultilevel"/>
    <w:tmpl w:val="FA70579E"/>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 w15:restartNumberingAfterBreak="0">
    <w:nsid w:val="04670A08"/>
    <w:multiLevelType w:val="hybridMultilevel"/>
    <w:tmpl w:val="1AA6B614"/>
    <w:lvl w:ilvl="0" w:tplc="0C0A0001">
      <w:start w:val="1"/>
      <w:numFmt w:val="bullet"/>
      <w:lvlText w:val=""/>
      <w:lvlJc w:val="left"/>
      <w:pPr>
        <w:ind w:left="927" w:hanging="360"/>
      </w:pPr>
      <w:rPr>
        <w:rFonts w:ascii="Symbol" w:hAnsi="Symbol"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069F2B56"/>
    <w:multiLevelType w:val="multilevel"/>
    <w:tmpl w:val="ACCE0278"/>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 w15:restartNumberingAfterBreak="0">
    <w:nsid w:val="0D3024BF"/>
    <w:multiLevelType w:val="hybridMultilevel"/>
    <w:tmpl w:val="03E49B04"/>
    <w:lvl w:ilvl="0" w:tplc="0C0A000B">
      <w:start w:val="1"/>
      <w:numFmt w:val="bullet"/>
      <w:lvlText w:val=""/>
      <w:lvlJc w:val="left"/>
      <w:pPr>
        <w:ind w:left="1485" w:hanging="360"/>
      </w:pPr>
      <w:rPr>
        <w:rFonts w:ascii="Wingdings" w:hAnsi="Wingdings"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4" w15:restartNumberingAfterBreak="0">
    <w:nsid w:val="0D3674A5"/>
    <w:multiLevelType w:val="hybridMultilevel"/>
    <w:tmpl w:val="7CD8FB78"/>
    <w:lvl w:ilvl="0" w:tplc="8A242B4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0A36DCC"/>
    <w:multiLevelType w:val="hybridMultilevel"/>
    <w:tmpl w:val="FA344298"/>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15:restartNumberingAfterBreak="0">
    <w:nsid w:val="11A507B1"/>
    <w:multiLevelType w:val="hybridMultilevel"/>
    <w:tmpl w:val="0FCC53E8"/>
    <w:lvl w:ilvl="0" w:tplc="3FDAEEF6">
      <w:start w:val="1"/>
      <w:numFmt w:val="lowerLetter"/>
      <w:lvlText w:val="%1)"/>
      <w:lvlJc w:val="left"/>
      <w:pPr>
        <w:ind w:left="1494" w:hanging="360"/>
      </w:pPr>
      <w:rPr>
        <w:rFonts w:hint="default"/>
        <w:b w:val="0"/>
        <w:bCs w:val="0"/>
      </w:r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7" w15:restartNumberingAfterBreak="0">
    <w:nsid w:val="176A7F80"/>
    <w:multiLevelType w:val="hybridMultilevel"/>
    <w:tmpl w:val="19EE35A6"/>
    <w:lvl w:ilvl="0" w:tplc="0C0A000B">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8" w15:restartNumberingAfterBreak="0">
    <w:nsid w:val="176D64E3"/>
    <w:multiLevelType w:val="hybridMultilevel"/>
    <w:tmpl w:val="A44467F4"/>
    <w:lvl w:ilvl="0" w:tplc="F33AB5F2">
      <w:start w:val="1"/>
      <w:numFmt w:val="bullet"/>
      <w:lvlText w:val="-"/>
      <w:lvlJc w:val="left"/>
      <w:pPr>
        <w:ind w:left="1080" w:hanging="360"/>
      </w:pPr>
      <w:rPr>
        <w:rFonts w:ascii="Arial Narrow" w:eastAsia="Times New Roman" w:hAnsi="Arial Narrow"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17717492"/>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0" w15:restartNumberingAfterBreak="0">
    <w:nsid w:val="1BC87D46"/>
    <w:multiLevelType w:val="hybridMultilevel"/>
    <w:tmpl w:val="AE86B96E"/>
    <w:lvl w:ilvl="0" w:tplc="FD0E86D8">
      <w:start w:val="1"/>
      <w:numFmt w:val="upp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11" w15:restartNumberingAfterBreak="0">
    <w:nsid w:val="1EF840A9"/>
    <w:multiLevelType w:val="hybridMultilevel"/>
    <w:tmpl w:val="96000444"/>
    <w:lvl w:ilvl="0" w:tplc="FFFFFFFF">
      <w:start w:val="1"/>
      <w:numFmt w:val="lowerLetter"/>
      <w:lvlText w:val="%1."/>
      <w:lvlJc w:val="left"/>
      <w:pPr>
        <w:ind w:left="567" w:hanging="360"/>
      </w:pPr>
      <w:rPr>
        <w:rFonts w:hint="default"/>
      </w:rPr>
    </w:lvl>
    <w:lvl w:ilvl="1" w:tplc="FFFFFFFF">
      <w:start w:val="1"/>
      <w:numFmt w:val="bullet"/>
      <w:lvlText w:val="o"/>
      <w:lvlJc w:val="left"/>
      <w:pPr>
        <w:ind w:left="1287" w:hanging="360"/>
      </w:pPr>
      <w:rPr>
        <w:rFonts w:ascii="Courier New" w:hAnsi="Courier New" w:cs="Courier New" w:hint="default"/>
      </w:rPr>
    </w:lvl>
    <w:lvl w:ilvl="2" w:tplc="FFFFFFFF" w:tentative="1">
      <w:start w:val="1"/>
      <w:numFmt w:val="bullet"/>
      <w:lvlText w:val=""/>
      <w:lvlJc w:val="left"/>
      <w:pPr>
        <w:ind w:left="2007" w:hanging="360"/>
      </w:pPr>
      <w:rPr>
        <w:rFonts w:ascii="Wingdings" w:hAnsi="Wingdings" w:hint="default"/>
      </w:rPr>
    </w:lvl>
    <w:lvl w:ilvl="3" w:tplc="FFFFFFFF" w:tentative="1">
      <w:start w:val="1"/>
      <w:numFmt w:val="bullet"/>
      <w:lvlText w:val=""/>
      <w:lvlJc w:val="left"/>
      <w:pPr>
        <w:ind w:left="2727" w:hanging="360"/>
      </w:pPr>
      <w:rPr>
        <w:rFonts w:ascii="Symbol" w:hAnsi="Symbol" w:hint="default"/>
      </w:rPr>
    </w:lvl>
    <w:lvl w:ilvl="4" w:tplc="FFFFFFFF" w:tentative="1">
      <w:start w:val="1"/>
      <w:numFmt w:val="bullet"/>
      <w:lvlText w:val="o"/>
      <w:lvlJc w:val="left"/>
      <w:pPr>
        <w:ind w:left="3447" w:hanging="360"/>
      </w:pPr>
      <w:rPr>
        <w:rFonts w:ascii="Courier New" w:hAnsi="Courier New" w:cs="Courier New" w:hint="default"/>
      </w:rPr>
    </w:lvl>
    <w:lvl w:ilvl="5" w:tplc="FFFFFFFF" w:tentative="1">
      <w:start w:val="1"/>
      <w:numFmt w:val="bullet"/>
      <w:lvlText w:val=""/>
      <w:lvlJc w:val="left"/>
      <w:pPr>
        <w:ind w:left="4167" w:hanging="360"/>
      </w:pPr>
      <w:rPr>
        <w:rFonts w:ascii="Wingdings" w:hAnsi="Wingdings" w:hint="default"/>
      </w:rPr>
    </w:lvl>
    <w:lvl w:ilvl="6" w:tplc="FFFFFFFF" w:tentative="1">
      <w:start w:val="1"/>
      <w:numFmt w:val="bullet"/>
      <w:lvlText w:val=""/>
      <w:lvlJc w:val="left"/>
      <w:pPr>
        <w:ind w:left="4887" w:hanging="360"/>
      </w:pPr>
      <w:rPr>
        <w:rFonts w:ascii="Symbol" w:hAnsi="Symbol" w:hint="default"/>
      </w:rPr>
    </w:lvl>
    <w:lvl w:ilvl="7" w:tplc="FFFFFFFF" w:tentative="1">
      <w:start w:val="1"/>
      <w:numFmt w:val="bullet"/>
      <w:lvlText w:val="o"/>
      <w:lvlJc w:val="left"/>
      <w:pPr>
        <w:ind w:left="5607" w:hanging="360"/>
      </w:pPr>
      <w:rPr>
        <w:rFonts w:ascii="Courier New" w:hAnsi="Courier New" w:cs="Courier New" w:hint="default"/>
      </w:rPr>
    </w:lvl>
    <w:lvl w:ilvl="8" w:tplc="FFFFFFFF" w:tentative="1">
      <w:start w:val="1"/>
      <w:numFmt w:val="bullet"/>
      <w:lvlText w:val=""/>
      <w:lvlJc w:val="left"/>
      <w:pPr>
        <w:ind w:left="6327" w:hanging="360"/>
      </w:pPr>
      <w:rPr>
        <w:rFonts w:ascii="Wingdings" w:hAnsi="Wingdings" w:hint="default"/>
      </w:rPr>
    </w:lvl>
  </w:abstractNum>
  <w:abstractNum w:abstractNumId="12" w15:restartNumberingAfterBreak="0">
    <w:nsid w:val="219624E9"/>
    <w:multiLevelType w:val="hybridMultilevel"/>
    <w:tmpl w:val="FE10373C"/>
    <w:lvl w:ilvl="0" w:tplc="6554ADDE">
      <w:start w:val="5"/>
      <w:numFmt w:val="bullet"/>
      <w:lvlText w:val="-"/>
      <w:lvlJc w:val="left"/>
      <w:pPr>
        <w:ind w:left="720" w:hanging="360"/>
      </w:pPr>
      <w:rPr>
        <w:rFonts w:ascii="Arial Narrow" w:eastAsia="Times New Roman" w:hAnsi="Arial Narrow"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9C2807"/>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4" w15:restartNumberingAfterBreak="0">
    <w:nsid w:val="22BA791F"/>
    <w:multiLevelType w:val="hybridMultilevel"/>
    <w:tmpl w:val="E4E25C0C"/>
    <w:lvl w:ilvl="0" w:tplc="64A46A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54D316F"/>
    <w:multiLevelType w:val="hybridMultilevel"/>
    <w:tmpl w:val="ACCE0278"/>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5916BBA"/>
    <w:multiLevelType w:val="hybridMultilevel"/>
    <w:tmpl w:val="97AAFA0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7" w15:restartNumberingAfterBreak="0">
    <w:nsid w:val="275B07B4"/>
    <w:multiLevelType w:val="hybridMultilevel"/>
    <w:tmpl w:val="7A6C22FA"/>
    <w:lvl w:ilvl="0" w:tplc="280A0005">
      <w:start w:val="1"/>
      <w:numFmt w:val="bullet"/>
      <w:lvlText w:val=""/>
      <w:lvlJc w:val="left"/>
      <w:pPr>
        <w:ind w:left="3338"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8" w15:restartNumberingAfterBreak="0">
    <w:nsid w:val="28086322"/>
    <w:multiLevelType w:val="hybridMultilevel"/>
    <w:tmpl w:val="3B7EBF04"/>
    <w:lvl w:ilvl="0" w:tplc="A88C957E">
      <w:start w:val="1"/>
      <w:numFmt w:val="upperRoman"/>
      <w:lvlText w:val="%1."/>
      <w:lvlJc w:val="left"/>
      <w:pPr>
        <w:ind w:left="720" w:hanging="360"/>
      </w:pPr>
      <w:rPr>
        <w:rFonts w:ascii="Arial Narrow" w:hAnsi="Arial Narrow" w:hint="default"/>
        <w:b/>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1D220F"/>
    <w:multiLevelType w:val="hybridMultilevel"/>
    <w:tmpl w:val="874252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2CB71F49"/>
    <w:multiLevelType w:val="multilevel"/>
    <w:tmpl w:val="C4B4CEF8"/>
    <w:lvl w:ilvl="0">
      <w:start w:val="8"/>
      <w:numFmt w:val="decimal"/>
      <w:lvlText w:val="%1"/>
      <w:lvlJc w:val="left"/>
      <w:pPr>
        <w:ind w:left="366" w:hanging="366"/>
      </w:pPr>
      <w:rPr>
        <w:rFonts w:hint="default"/>
      </w:rPr>
    </w:lvl>
    <w:lvl w:ilvl="1">
      <w:start w:val="2"/>
      <w:numFmt w:val="decimal"/>
      <w:lvlText w:val="%1.%2"/>
      <w:lvlJc w:val="left"/>
      <w:pPr>
        <w:ind w:left="366" w:hanging="36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CE33BF0"/>
    <w:multiLevelType w:val="hybridMultilevel"/>
    <w:tmpl w:val="AC56F93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2FCA0A48"/>
    <w:multiLevelType w:val="hybridMultilevel"/>
    <w:tmpl w:val="274614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35930C47"/>
    <w:multiLevelType w:val="hybridMultilevel"/>
    <w:tmpl w:val="7D48BF9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4" w15:restartNumberingAfterBreak="0">
    <w:nsid w:val="36022957"/>
    <w:multiLevelType w:val="hybridMultilevel"/>
    <w:tmpl w:val="49466D46"/>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5" w15:restartNumberingAfterBreak="0">
    <w:nsid w:val="38CB1618"/>
    <w:multiLevelType w:val="multilevel"/>
    <w:tmpl w:val="8A9AC04C"/>
    <w:lvl w:ilvl="0">
      <w:start w:val="1"/>
      <w:numFmt w:val="decimal"/>
      <w:lvlText w:val="%1."/>
      <w:lvlJc w:val="left"/>
      <w:pPr>
        <w:ind w:left="2345" w:hanging="360"/>
      </w:pPr>
      <w:rPr>
        <w:rFonts w:ascii="Arial Narrow" w:hAnsi="Arial Narrow" w:cs="Arial" w:hint="default"/>
        <w:b/>
        <w:color w:val="auto"/>
        <w:sz w:val="22"/>
        <w:szCs w:val="22"/>
      </w:rPr>
    </w:lvl>
    <w:lvl w:ilvl="1">
      <w:start w:val="1"/>
      <w:numFmt w:val="decimal"/>
      <w:isLgl/>
      <w:lvlText w:val="%1.%2"/>
      <w:lvlJc w:val="left"/>
      <w:pPr>
        <w:ind w:left="2198" w:hanging="420"/>
      </w:pPr>
      <w:rPr>
        <w:rFonts w:hint="default"/>
        <w:i w:val="0"/>
        <w:color w:val="auto"/>
      </w:rPr>
    </w:lvl>
    <w:lvl w:ilvl="2">
      <w:start w:val="1"/>
      <w:numFmt w:val="decimal"/>
      <w:isLgl/>
      <w:lvlText w:val="%1.%2.%3"/>
      <w:lvlJc w:val="left"/>
      <w:pPr>
        <w:ind w:left="3131" w:hanging="720"/>
      </w:pPr>
      <w:rPr>
        <w:rFonts w:hint="default"/>
        <w:b/>
        <w:color w:val="auto"/>
      </w:rPr>
    </w:lvl>
    <w:lvl w:ilvl="3">
      <w:start w:val="1"/>
      <w:numFmt w:val="decimal"/>
      <w:isLgl/>
      <w:lvlText w:val="%1.%2.%3.%4"/>
      <w:lvlJc w:val="left"/>
      <w:pPr>
        <w:ind w:left="2498" w:hanging="720"/>
      </w:pPr>
      <w:rPr>
        <w:rFonts w:hint="default"/>
      </w:rPr>
    </w:lvl>
    <w:lvl w:ilvl="4">
      <w:start w:val="1"/>
      <w:numFmt w:val="lowerLetter"/>
      <w:lvlText w:val="%5)"/>
      <w:lvlJc w:val="left"/>
      <w:pPr>
        <w:ind w:left="3633" w:hanging="1080"/>
      </w:pPr>
      <w:rPr>
        <w:b/>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218" w:hanging="1440"/>
      </w:pPr>
      <w:rPr>
        <w:rFonts w:hint="default"/>
      </w:rPr>
    </w:lvl>
  </w:abstractNum>
  <w:abstractNum w:abstractNumId="26" w15:restartNumberingAfterBreak="0">
    <w:nsid w:val="39F22B6B"/>
    <w:multiLevelType w:val="hybridMultilevel"/>
    <w:tmpl w:val="03A4FEB6"/>
    <w:lvl w:ilvl="0" w:tplc="65C6D84C">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7" w15:restartNumberingAfterBreak="0">
    <w:nsid w:val="3E6A26A7"/>
    <w:multiLevelType w:val="hybridMultilevel"/>
    <w:tmpl w:val="2AFC519C"/>
    <w:lvl w:ilvl="0" w:tplc="0C0A000F">
      <w:start w:val="1"/>
      <w:numFmt w:val="decimal"/>
      <w:lvlText w:val="%1."/>
      <w:lvlJc w:val="left"/>
      <w:pPr>
        <w:ind w:left="927" w:hanging="360"/>
      </w:p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8" w15:restartNumberingAfterBreak="0">
    <w:nsid w:val="431842BC"/>
    <w:multiLevelType w:val="hybridMultilevel"/>
    <w:tmpl w:val="FC1EA8FE"/>
    <w:lvl w:ilvl="0" w:tplc="AF0E2C30">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9" w15:restartNumberingAfterBreak="0">
    <w:nsid w:val="48CF6CEC"/>
    <w:multiLevelType w:val="hybridMultilevel"/>
    <w:tmpl w:val="6DE46148"/>
    <w:lvl w:ilvl="0" w:tplc="46A225D2">
      <w:start w:val="7"/>
      <w:numFmt w:val="bullet"/>
      <w:lvlText w:val="-"/>
      <w:lvlJc w:val="left"/>
      <w:pPr>
        <w:ind w:left="1713" w:hanging="360"/>
      </w:pPr>
      <w:rPr>
        <w:rFonts w:ascii="Arial Narrow" w:eastAsiaTheme="minorHAnsi" w:hAnsi="Arial Narrow" w:cs="Aria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0" w15:restartNumberingAfterBreak="0">
    <w:nsid w:val="4C406807"/>
    <w:multiLevelType w:val="hybridMultilevel"/>
    <w:tmpl w:val="361073B4"/>
    <w:lvl w:ilvl="0" w:tplc="0409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1" w15:restartNumberingAfterBreak="0">
    <w:nsid w:val="4F0F3FBA"/>
    <w:multiLevelType w:val="hybridMultilevel"/>
    <w:tmpl w:val="04B4D27A"/>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2" w15:restartNumberingAfterBreak="0">
    <w:nsid w:val="50C96CBF"/>
    <w:multiLevelType w:val="hybridMultilevel"/>
    <w:tmpl w:val="D0C0E5DA"/>
    <w:lvl w:ilvl="0" w:tplc="280A000D">
      <w:start w:val="1"/>
      <w:numFmt w:val="bullet"/>
      <w:lvlText w:val=""/>
      <w:lvlJc w:val="left"/>
      <w:pPr>
        <w:ind w:left="2847" w:hanging="360"/>
      </w:pPr>
      <w:rPr>
        <w:rFonts w:ascii="Wingdings" w:hAnsi="Wingdings"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33" w15:restartNumberingAfterBreak="0">
    <w:nsid w:val="581E3113"/>
    <w:multiLevelType w:val="hybridMultilevel"/>
    <w:tmpl w:val="BF84A7E0"/>
    <w:lvl w:ilvl="0" w:tplc="E4842A44">
      <w:start w:val="1"/>
      <w:numFmt w:val="lowerLetter"/>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59A54FEA"/>
    <w:multiLevelType w:val="hybridMultilevel"/>
    <w:tmpl w:val="56323908"/>
    <w:lvl w:ilvl="0" w:tplc="CE20413E">
      <w:start w:val="1"/>
      <w:numFmt w:val="lowerLetter"/>
      <w:lvlText w:val="%1)"/>
      <w:lvlJc w:val="left"/>
      <w:pPr>
        <w:ind w:left="1920" w:hanging="360"/>
      </w:pPr>
      <w:rPr>
        <w:rFonts w:hint="default"/>
      </w:rPr>
    </w:lvl>
    <w:lvl w:ilvl="1" w:tplc="0C0A0019" w:tentative="1">
      <w:start w:val="1"/>
      <w:numFmt w:val="lowerLetter"/>
      <w:lvlText w:val="%2."/>
      <w:lvlJc w:val="left"/>
      <w:pPr>
        <w:ind w:left="2640" w:hanging="360"/>
      </w:pPr>
    </w:lvl>
    <w:lvl w:ilvl="2" w:tplc="0C0A001B" w:tentative="1">
      <w:start w:val="1"/>
      <w:numFmt w:val="lowerRoman"/>
      <w:lvlText w:val="%3."/>
      <w:lvlJc w:val="right"/>
      <w:pPr>
        <w:ind w:left="3360" w:hanging="180"/>
      </w:pPr>
    </w:lvl>
    <w:lvl w:ilvl="3" w:tplc="0C0A000F" w:tentative="1">
      <w:start w:val="1"/>
      <w:numFmt w:val="decimal"/>
      <w:lvlText w:val="%4."/>
      <w:lvlJc w:val="left"/>
      <w:pPr>
        <w:ind w:left="4080" w:hanging="360"/>
      </w:pPr>
    </w:lvl>
    <w:lvl w:ilvl="4" w:tplc="0C0A0019" w:tentative="1">
      <w:start w:val="1"/>
      <w:numFmt w:val="lowerLetter"/>
      <w:lvlText w:val="%5."/>
      <w:lvlJc w:val="left"/>
      <w:pPr>
        <w:ind w:left="4800" w:hanging="360"/>
      </w:pPr>
    </w:lvl>
    <w:lvl w:ilvl="5" w:tplc="0C0A001B" w:tentative="1">
      <w:start w:val="1"/>
      <w:numFmt w:val="lowerRoman"/>
      <w:lvlText w:val="%6."/>
      <w:lvlJc w:val="right"/>
      <w:pPr>
        <w:ind w:left="5520" w:hanging="180"/>
      </w:pPr>
    </w:lvl>
    <w:lvl w:ilvl="6" w:tplc="0C0A000F" w:tentative="1">
      <w:start w:val="1"/>
      <w:numFmt w:val="decimal"/>
      <w:lvlText w:val="%7."/>
      <w:lvlJc w:val="left"/>
      <w:pPr>
        <w:ind w:left="6240" w:hanging="360"/>
      </w:pPr>
    </w:lvl>
    <w:lvl w:ilvl="7" w:tplc="0C0A0019" w:tentative="1">
      <w:start w:val="1"/>
      <w:numFmt w:val="lowerLetter"/>
      <w:lvlText w:val="%8."/>
      <w:lvlJc w:val="left"/>
      <w:pPr>
        <w:ind w:left="6960" w:hanging="360"/>
      </w:pPr>
    </w:lvl>
    <w:lvl w:ilvl="8" w:tplc="0C0A001B" w:tentative="1">
      <w:start w:val="1"/>
      <w:numFmt w:val="lowerRoman"/>
      <w:lvlText w:val="%9."/>
      <w:lvlJc w:val="right"/>
      <w:pPr>
        <w:ind w:left="7680" w:hanging="180"/>
      </w:pPr>
    </w:lvl>
  </w:abstractNum>
  <w:abstractNum w:abstractNumId="35" w15:restartNumberingAfterBreak="0">
    <w:nsid w:val="5EF11411"/>
    <w:multiLevelType w:val="hybridMultilevel"/>
    <w:tmpl w:val="0298D7B0"/>
    <w:lvl w:ilvl="0" w:tplc="280A0001">
      <w:start w:val="1"/>
      <w:numFmt w:val="bullet"/>
      <w:lvlText w:val=""/>
      <w:lvlJc w:val="left"/>
      <w:pPr>
        <w:ind w:left="1211" w:hanging="360"/>
      </w:pPr>
      <w:rPr>
        <w:rFonts w:ascii="Symbol" w:hAnsi="Symbol" w:hint="default"/>
      </w:rPr>
    </w:lvl>
    <w:lvl w:ilvl="1" w:tplc="280A0003" w:tentative="1">
      <w:start w:val="1"/>
      <w:numFmt w:val="bullet"/>
      <w:lvlText w:val="o"/>
      <w:lvlJc w:val="left"/>
      <w:pPr>
        <w:ind w:left="1931" w:hanging="360"/>
      </w:pPr>
      <w:rPr>
        <w:rFonts w:ascii="Courier New" w:hAnsi="Courier New" w:cs="Courier New" w:hint="default"/>
      </w:rPr>
    </w:lvl>
    <w:lvl w:ilvl="2" w:tplc="280A0005" w:tentative="1">
      <w:start w:val="1"/>
      <w:numFmt w:val="bullet"/>
      <w:lvlText w:val=""/>
      <w:lvlJc w:val="left"/>
      <w:pPr>
        <w:ind w:left="2651" w:hanging="360"/>
      </w:pPr>
      <w:rPr>
        <w:rFonts w:ascii="Wingdings" w:hAnsi="Wingdings" w:hint="default"/>
      </w:rPr>
    </w:lvl>
    <w:lvl w:ilvl="3" w:tplc="280A0001" w:tentative="1">
      <w:start w:val="1"/>
      <w:numFmt w:val="bullet"/>
      <w:lvlText w:val=""/>
      <w:lvlJc w:val="left"/>
      <w:pPr>
        <w:ind w:left="3371" w:hanging="360"/>
      </w:pPr>
      <w:rPr>
        <w:rFonts w:ascii="Symbol" w:hAnsi="Symbol" w:hint="default"/>
      </w:rPr>
    </w:lvl>
    <w:lvl w:ilvl="4" w:tplc="280A0003" w:tentative="1">
      <w:start w:val="1"/>
      <w:numFmt w:val="bullet"/>
      <w:lvlText w:val="o"/>
      <w:lvlJc w:val="left"/>
      <w:pPr>
        <w:ind w:left="4091" w:hanging="360"/>
      </w:pPr>
      <w:rPr>
        <w:rFonts w:ascii="Courier New" w:hAnsi="Courier New" w:cs="Courier New" w:hint="default"/>
      </w:rPr>
    </w:lvl>
    <w:lvl w:ilvl="5" w:tplc="280A0005" w:tentative="1">
      <w:start w:val="1"/>
      <w:numFmt w:val="bullet"/>
      <w:lvlText w:val=""/>
      <w:lvlJc w:val="left"/>
      <w:pPr>
        <w:ind w:left="4811" w:hanging="360"/>
      </w:pPr>
      <w:rPr>
        <w:rFonts w:ascii="Wingdings" w:hAnsi="Wingdings" w:hint="default"/>
      </w:rPr>
    </w:lvl>
    <w:lvl w:ilvl="6" w:tplc="280A0001" w:tentative="1">
      <w:start w:val="1"/>
      <w:numFmt w:val="bullet"/>
      <w:lvlText w:val=""/>
      <w:lvlJc w:val="left"/>
      <w:pPr>
        <w:ind w:left="5531" w:hanging="360"/>
      </w:pPr>
      <w:rPr>
        <w:rFonts w:ascii="Symbol" w:hAnsi="Symbol" w:hint="default"/>
      </w:rPr>
    </w:lvl>
    <w:lvl w:ilvl="7" w:tplc="280A0003" w:tentative="1">
      <w:start w:val="1"/>
      <w:numFmt w:val="bullet"/>
      <w:lvlText w:val="o"/>
      <w:lvlJc w:val="left"/>
      <w:pPr>
        <w:ind w:left="6251" w:hanging="360"/>
      </w:pPr>
      <w:rPr>
        <w:rFonts w:ascii="Courier New" w:hAnsi="Courier New" w:cs="Courier New" w:hint="default"/>
      </w:rPr>
    </w:lvl>
    <w:lvl w:ilvl="8" w:tplc="280A0005" w:tentative="1">
      <w:start w:val="1"/>
      <w:numFmt w:val="bullet"/>
      <w:lvlText w:val=""/>
      <w:lvlJc w:val="left"/>
      <w:pPr>
        <w:ind w:left="6971" w:hanging="360"/>
      </w:pPr>
      <w:rPr>
        <w:rFonts w:ascii="Wingdings" w:hAnsi="Wingdings" w:hint="default"/>
      </w:rPr>
    </w:lvl>
  </w:abstractNum>
  <w:abstractNum w:abstractNumId="36" w15:restartNumberingAfterBreak="0">
    <w:nsid w:val="5F97633B"/>
    <w:multiLevelType w:val="hybridMultilevel"/>
    <w:tmpl w:val="C7B60FF0"/>
    <w:lvl w:ilvl="0" w:tplc="BBE4C706">
      <w:start w:val="1"/>
      <w:numFmt w:val="upperLetter"/>
      <w:lvlText w:val="%1)"/>
      <w:lvlJc w:val="left"/>
      <w:pPr>
        <w:ind w:left="786" w:hanging="360"/>
      </w:pPr>
      <w:rPr>
        <w:rFonts w:asciiTheme="minorHAnsi" w:hAnsiTheme="minorHAnsi" w:cstheme="minorHAnsi" w:hint="default"/>
        <w:b/>
      </w:rPr>
    </w:lvl>
    <w:lvl w:ilvl="1" w:tplc="280A0019">
      <w:start w:val="1"/>
      <w:numFmt w:val="lowerLetter"/>
      <w:lvlText w:val="%2."/>
      <w:lvlJc w:val="left"/>
      <w:pPr>
        <w:ind w:left="1506"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37" w15:restartNumberingAfterBreak="0">
    <w:nsid w:val="615D0824"/>
    <w:multiLevelType w:val="hybridMultilevel"/>
    <w:tmpl w:val="E5C8A63C"/>
    <w:lvl w:ilvl="0" w:tplc="F33AB5F2">
      <w:start w:val="1"/>
      <w:numFmt w:val="bullet"/>
      <w:lvlText w:val="-"/>
      <w:lvlJc w:val="left"/>
      <w:pPr>
        <w:ind w:left="1785" w:hanging="360"/>
      </w:pPr>
      <w:rPr>
        <w:rFonts w:ascii="Arial Narrow" w:eastAsia="Times New Roman" w:hAnsi="Arial Narrow" w:cs="Times New Roman" w:hint="default"/>
      </w:rPr>
    </w:lvl>
    <w:lvl w:ilvl="1" w:tplc="280A0003" w:tentative="1">
      <w:start w:val="1"/>
      <w:numFmt w:val="bullet"/>
      <w:lvlText w:val="o"/>
      <w:lvlJc w:val="left"/>
      <w:pPr>
        <w:ind w:left="2145" w:hanging="360"/>
      </w:pPr>
      <w:rPr>
        <w:rFonts w:ascii="Courier New" w:hAnsi="Courier New" w:cs="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cs="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cs="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38" w15:restartNumberingAfterBreak="0">
    <w:nsid w:val="6444480E"/>
    <w:multiLevelType w:val="hybridMultilevel"/>
    <w:tmpl w:val="FDE4E0A0"/>
    <w:lvl w:ilvl="0" w:tplc="49EC3806">
      <w:start w:val="1"/>
      <w:numFmt w:val="upperRoman"/>
      <w:lvlText w:val="%1."/>
      <w:lvlJc w:val="left"/>
      <w:pPr>
        <w:ind w:left="1080" w:hanging="72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63309526">
      <w:start w:val="1"/>
      <w:numFmt w:val="upperRoman"/>
      <w:lvlText w:val="%4."/>
      <w:lvlJc w:val="left"/>
      <w:pPr>
        <w:ind w:left="2880" w:hanging="360"/>
      </w:pPr>
      <w:rPr>
        <w:rFonts w:hint="default"/>
        <w:b/>
      </w:rPr>
    </w:lvl>
    <w:lvl w:ilvl="4" w:tplc="EF56429E">
      <w:start w:val="1"/>
      <w:numFmt w:val="lowerLetter"/>
      <w:lvlText w:val="%5."/>
      <w:lvlJc w:val="left"/>
      <w:pPr>
        <w:ind w:left="3600" w:hanging="360"/>
      </w:pPr>
      <w:rPr>
        <w:b/>
      </w:rPr>
    </w:lvl>
    <w:lvl w:ilvl="5" w:tplc="280A001B">
      <w:start w:val="1"/>
      <w:numFmt w:val="lowerRoman"/>
      <w:lvlText w:val="%6."/>
      <w:lvlJc w:val="right"/>
      <w:pPr>
        <w:ind w:left="4320" w:hanging="180"/>
      </w:pPr>
    </w:lvl>
    <w:lvl w:ilvl="6" w:tplc="8238080C">
      <w:start w:val="1"/>
      <w:numFmt w:val="decimal"/>
      <w:lvlText w:val="%7."/>
      <w:lvlJc w:val="left"/>
      <w:pPr>
        <w:ind w:left="5040" w:hanging="360"/>
      </w:pPr>
      <w:rPr>
        <w:b/>
      </w:r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9" w15:restartNumberingAfterBreak="0">
    <w:nsid w:val="6669208E"/>
    <w:multiLevelType w:val="hybridMultilevel"/>
    <w:tmpl w:val="264CA2CA"/>
    <w:lvl w:ilvl="0" w:tplc="8238080C">
      <w:start w:val="1"/>
      <w:numFmt w:val="decimal"/>
      <w:lvlText w:val="%1."/>
      <w:lvlJc w:val="left"/>
      <w:pPr>
        <w:ind w:left="1069" w:hanging="360"/>
      </w:pPr>
      <w:rPr>
        <w:b/>
      </w:rPr>
    </w:lvl>
    <w:lvl w:ilvl="1" w:tplc="0C0A0019" w:tentative="1">
      <w:start w:val="1"/>
      <w:numFmt w:val="lowerLetter"/>
      <w:lvlText w:val="%2."/>
      <w:lvlJc w:val="left"/>
      <w:pPr>
        <w:ind w:left="-253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1091" w:hanging="360"/>
      </w:pPr>
    </w:lvl>
    <w:lvl w:ilvl="4" w:tplc="0C0A0019" w:tentative="1">
      <w:start w:val="1"/>
      <w:numFmt w:val="lowerLetter"/>
      <w:lvlText w:val="%5."/>
      <w:lvlJc w:val="left"/>
      <w:pPr>
        <w:ind w:left="-371" w:hanging="360"/>
      </w:pPr>
    </w:lvl>
    <w:lvl w:ilvl="5" w:tplc="0C0A001B" w:tentative="1">
      <w:start w:val="1"/>
      <w:numFmt w:val="lowerRoman"/>
      <w:lvlText w:val="%6."/>
      <w:lvlJc w:val="right"/>
      <w:pPr>
        <w:ind w:left="349" w:hanging="180"/>
      </w:pPr>
    </w:lvl>
    <w:lvl w:ilvl="6" w:tplc="0C0A000F" w:tentative="1">
      <w:start w:val="1"/>
      <w:numFmt w:val="decimal"/>
      <w:lvlText w:val="%7."/>
      <w:lvlJc w:val="left"/>
      <w:pPr>
        <w:ind w:left="1069" w:hanging="360"/>
      </w:pPr>
    </w:lvl>
    <w:lvl w:ilvl="7" w:tplc="0C0A0019" w:tentative="1">
      <w:start w:val="1"/>
      <w:numFmt w:val="lowerLetter"/>
      <w:lvlText w:val="%8."/>
      <w:lvlJc w:val="left"/>
      <w:pPr>
        <w:ind w:left="1789" w:hanging="360"/>
      </w:pPr>
    </w:lvl>
    <w:lvl w:ilvl="8" w:tplc="0C0A001B" w:tentative="1">
      <w:start w:val="1"/>
      <w:numFmt w:val="lowerRoman"/>
      <w:lvlText w:val="%9."/>
      <w:lvlJc w:val="right"/>
      <w:pPr>
        <w:ind w:left="2509" w:hanging="180"/>
      </w:pPr>
    </w:lvl>
  </w:abstractNum>
  <w:abstractNum w:abstractNumId="40" w15:restartNumberingAfterBreak="0">
    <w:nsid w:val="67B903DE"/>
    <w:multiLevelType w:val="hybridMultilevel"/>
    <w:tmpl w:val="354879F4"/>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1" w15:restartNumberingAfterBreak="0">
    <w:nsid w:val="686B1037"/>
    <w:multiLevelType w:val="hybridMultilevel"/>
    <w:tmpl w:val="AB28C654"/>
    <w:lvl w:ilvl="0" w:tplc="FA3A177E">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42" w15:restartNumberingAfterBreak="0">
    <w:nsid w:val="68775A09"/>
    <w:multiLevelType w:val="hybridMultilevel"/>
    <w:tmpl w:val="C346E056"/>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3" w15:restartNumberingAfterBreak="0">
    <w:nsid w:val="68D74782"/>
    <w:multiLevelType w:val="hybridMultilevel"/>
    <w:tmpl w:val="36AE345A"/>
    <w:lvl w:ilvl="0" w:tplc="DBD0488A">
      <w:start w:val="1"/>
      <w:numFmt w:val="bullet"/>
      <w:lvlText w:val=""/>
      <w:lvlJc w:val="left"/>
      <w:pPr>
        <w:ind w:left="1146" w:hanging="360"/>
      </w:pPr>
      <w:rPr>
        <w:rFonts w:ascii="Symbol" w:hAnsi="Symbol" w:hint="default"/>
        <w:color w:val="auto"/>
      </w:rPr>
    </w:lvl>
    <w:lvl w:ilvl="1" w:tplc="280A0003">
      <w:start w:val="1"/>
      <w:numFmt w:val="bullet"/>
      <w:lvlText w:val="o"/>
      <w:lvlJc w:val="left"/>
      <w:pPr>
        <w:ind w:left="1866" w:hanging="360"/>
      </w:pPr>
      <w:rPr>
        <w:rFonts w:ascii="Courier New" w:hAnsi="Courier New" w:cs="Courier New" w:hint="default"/>
      </w:rPr>
    </w:lvl>
    <w:lvl w:ilvl="2" w:tplc="280A0005">
      <w:start w:val="1"/>
      <w:numFmt w:val="bullet"/>
      <w:lvlText w:val=""/>
      <w:lvlJc w:val="left"/>
      <w:pPr>
        <w:ind w:left="2586" w:hanging="360"/>
      </w:pPr>
      <w:rPr>
        <w:rFonts w:ascii="Wingdings" w:hAnsi="Wingdings" w:hint="default"/>
      </w:rPr>
    </w:lvl>
    <w:lvl w:ilvl="3" w:tplc="280A0001">
      <w:start w:val="1"/>
      <w:numFmt w:val="bullet"/>
      <w:lvlText w:val=""/>
      <w:lvlJc w:val="left"/>
      <w:pPr>
        <w:ind w:left="3306" w:hanging="360"/>
      </w:pPr>
      <w:rPr>
        <w:rFonts w:ascii="Symbol" w:hAnsi="Symbol" w:hint="default"/>
      </w:rPr>
    </w:lvl>
    <w:lvl w:ilvl="4" w:tplc="280A0003">
      <w:start w:val="1"/>
      <w:numFmt w:val="bullet"/>
      <w:lvlText w:val="o"/>
      <w:lvlJc w:val="left"/>
      <w:pPr>
        <w:ind w:left="4026" w:hanging="360"/>
      </w:pPr>
      <w:rPr>
        <w:rFonts w:ascii="Courier New" w:hAnsi="Courier New" w:cs="Courier New" w:hint="default"/>
      </w:rPr>
    </w:lvl>
    <w:lvl w:ilvl="5" w:tplc="280A0005">
      <w:start w:val="1"/>
      <w:numFmt w:val="bullet"/>
      <w:lvlText w:val=""/>
      <w:lvlJc w:val="left"/>
      <w:pPr>
        <w:ind w:left="4746" w:hanging="360"/>
      </w:pPr>
      <w:rPr>
        <w:rFonts w:ascii="Wingdings" w:hAnsi="Wingdings" w:hint="default"/>
      </w:rPr>
    </w:lvl>
    <w:lvl w:ilvl="6" w:tplc="280A0001">
      <w:start w:val="1"/>
      <w:numFmt w:val="bullet"/>
      <w:lvlText w:val=""/>
      <w:lvlJc w:val="left"/>
      <w:pPr>
        <w:ind w:left="5466" w:hanging="360"/>
      </w:pPr>
      <w:rPr>
        <w:rFonts w:ascii="Symbol" w:hAnsi="Symbol" w:hint="default"/>
      </w:rPr>
    </w:lvl>
    <w:lvl w:ilvl="7" w:tplc="280A0003">
      <w:start w:val="1"/>
      <w:numFmt w:val="bullet"/>
      <w:lvlText w:val="o"/>
      <w:lvlJc w:val="left"/>
      <w:pPr>
        <w:ind w:left="6186" w:hanging="360"/>
      </w:pPr>
      <w:rPr>
        <w:rFonts w:ascii="Courier New" w:hAnsi="Courier New" w:cs="Courier New" w:hint="default"/>
      </w:rPr>
    </w:lvl>
    <w:lvl w:ilvl="8" w:tplc="280A0005">
      <w:start w:val="1"/>
      <w:numFmt w:val="bullet"/>
      <w:lvlText w:val=""/>
      <w:lvlJc w:val="left"/>
      <w:pPr>
        <w:ind w:left="6906" w:hanging="360"/>
      </w:pPr>
      <w:rPr>
        <w:rFonts w:ascii="Wingdings" w:hAnsi="Wingdings" w:hint="default"/>
      </w:rPr>
    </w:lvl>
  </w:abstractNum>
  <w:abstractNum w:abstractNumId="44" w15:restartNumberingAfterBreak="0">
    <w:nsid w:val="6BFB4F8B"/>
    <w:multiLevelType w:val="hybridMultilevel"/>
    <w:tmpl w:val="767CEE8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6D89758F"/>
    <w:multiLevelType w:val="hybridMultilevel"/>
    <w:tmpl w:val="66B0FA7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6" w15:restartNumberingAfterBreak="0">
    <w:nsid w:val="6F345C37"/>
    <w:multiLevelType w:val="hybridMultilevel"/>
    <w:tmpl w:val="AF305448"/>
    <w:lvl w:ilvl="0" w:tplc="861C69E4">
      <w:start w:val="1"/>
      <w:numFmt w:val="decimal"/>
      <w:lvlText w:val="2.%1"/>
      <w:lvlJc w:val="left"/>
      <w:pPr>
        <w:ind w:left="1287" w:hanging="360"/>
      </w:pPr>
      <w:rPr>
        <w:rFonts w:hint="default"/>
      </w:rPr>
    </w:lvl>
    <w:lvl w:ilvl="1" w:tplc="B18E2790">
      <w:start w:val="1"/>
      <w:numFmt w:val="decimalZero"/>
      <w:lvlText w:val="%2-"/>
      <w:lvlJc w:val="left"/>
      <w:pPr>
        <w:ind w:left="1584" w:hanging="504"/>
      </w:pPr>
      <w:rPr>
        <w:rFonts w:eastAsia="Calibri"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70233E1C"/>
    <w:multiLevelType w:val="hybridMultilevel"/>
    <w:tmpl w:val="EAE2883A"/>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70ED106D"/>
    <w:multiLevelType w:val="hybridMultilevel"/>
    <w:tmpl w:val="9296103E"/>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15:restartNumberingAfterBreak="0">
    <w:nsid w:val="739A1A77"/>
    <w:multiLevelType w:val="multilevel"/>
    <w:tmpl w:val="F752A47C"/>
    <w:lvl w:ilvl="0">
      <w:start w:val="1"/>
      <w:numFmt w:val="upperRoman"/>
      <w:lvlText w:val="%1."/>
      <w:lvlJc w:val="left"/>
      <w:pPr>
        <w:ind w:left="1080" w:hanging="720"/>
      </w:pPr>
      <w:rPr>
        <w:rFonts w:hint="default"/>
      </w:rPr>
    </w:lvl>
    <w:lvl w:ilvl="1">
      <w:start w:val="2"/>
      <w:numFmt w:val="decimal"/>
      <w:isLgl/>
      <w:lvlText w:val="%1.%2"/>
      <w:lvlJc w:val="left"/>
      <w:pPr>
        <w:ind w:left="1197" w:hanging="450"/>
      </w:pPr>
      <w:rPr>
        <w:rFonts w:hint="default"/>
      </w:rPr>
    </w:lvl>
    <w:lvl w:ilvl="2">
      <w:start w:val="7"/>
      <w:numFmt w:val="decimal"/>
      <w:isLgl/>
      <w:lvlText w:val="%1.%2.%3"/>
      <w:lvlJc w:val="left"/>
      <w:pPr>
        <w:ind w:left="2138" w:hanging="720"/>
      </w:pPr>
      <w:rPr>
        <w:rFonts w:hint="default"/>
      </w:rPr>
    </w:lvl>
    <w:lvl w:ilvl="3">
      <w:start w:val="1"/>
      <w:numFmt w:val="decimal"/>
      <w:isLgl/>
      <w:lvlText w:val="%1.%2.%3.%4"/>
      <w:lvlJc w:val="left"/>
      <w:pPr>
        <w:ind w:left="2241" w:hanging="720"/>
      </w:pPr>
      <w:rPr>
        <w:rFonts w:hint="default"/>
      </w:rPr>
    </w:lvl>
    <w:lvl w:ilvl="4">
      <w:start w:val="1"/>
      <w:numFmt w:val="decimal"/>
      <w:isLgl/>
      <w:lvlText w:val="%1.%2.%3.%4.%5"/>
      <w:lvlJc w:val="left"/>
      <w:pPr>
        <w:ind w:left="2628" w:hanging="720"/>
      </w:pPr>
      <w:rPr>
        <w:rFonts w:hint="default"/>
      </w:rPr>
    </w:lvl>
    <w:lvl w:ilvl="5">
      <w:start w:val="1"/>
      <w:numFmt w:val="decimal"/>
      <w:isLgl/>
      <w:lvlText w:val="%1.%2.%3.%4.%5.%6"/>
      <w:lvlJc w:val="left"/>
      <w:pPr>
        <w:ind w:left="3375" w:hanging="1080"/>
      </w:pPr>
      <w:rPr>
        <w:rFonts w:hint="default"/>
      </w:rPr>
    </w:lvl>
    <w:lvl w:ilvl="6">
      <w:start w:val="1"/>
      <w:numFmt w:val="decimal"/>
      <w:isLgl/>
      <w:lvlText w:val="%1.%2.%3.%4.%5.%6.%7"/>
      <w:lvlJc w:val="left"/>
      <w:pPr>
        <w:ind w:left="3762" w:hanging="1080"/>
      </w:pPr>
      <w:rPr>
        <w:rFonts w:hint="default"/>
      </w:rPr>
    </w:lvl>
    <w:lvl w:ilvl="7">
      <w:start w:val="1"/>
      <w:numFmt w:val="decimal"/>
      <w:isLgl/>
      <w:lvlText w:val="%1.%2.%3.%4.%5.%6.%7.%8"/>
      <w:lvlJc w:val="left"/>
      <w:pPr>
        <w:ind w:left="4509" w:hanging="1440"/>
      </w:pPr>
      <w:rPr>
        <w:rFonts w:hint="default"/>
      </w:rPr>
    </w:lvl>
    <w:lvl w:ilvl="8">
      <w:start w:val="1"/>
      <w:numFmt w:val="decimal"/>
      <w:isLgl/>
      <w:lvlText w:val="%1.%2.%3.%4.%5.%6.%7.%8.%9"/>
      <w:lvlJc w:val="left"/>
      <w:pPr>
        <w:ind w:left="4896" w:hanging="1440"/>
      </w:pPr>
      <w:rPr>
        <w:rFonts w:hint="default"/>
      </w:rPr>
    </w:lvl>
  </w:abstractNum>
  <w:abstractNum w:abstractNumId="50" w15:restartNumberingAfterBreak="0">
    <w:nsid w:val="75300034"/>
    <w:multiLevelType w:val="hybridMultilevel"/>
    <w:tmpl w:val="E4BEFA58"/>
    <w:lvl w:ilvl="0" w:tplc="96EEA4D4">
      <w:start w:val="1"/>
      <w:numFmt w:val="lowerLetter"/>
      <w:lvlText w:val="%1)"/>
      <w:lvlJc w:val="left"/>
      <w:pPr>
        <w:ind w:left="720" w:hanging="360"/>
      </w:pPr>
      <w:rPr>
        <w:rFonts w:hint="default"/>
        <w:b/>
        <w:bCs w:val="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6560817"/>
    <w:multiLevelType w:val="multilevel"/>
    <w:tmpl w:val="27C40D9E"/>
    <w:lvl w:ilvl="0">
      <w:start w:val="8"/>
      <w:numFmt w:val="decimal"/>
      <w:lvlText w:val="%1"/>
      <w:lvlJc w:val="left"/>
      <w:pPr>
        <w:ind w:left="402" w:hanging="402"/>
      </w:pPr>
      <w:rPr>
        <w:rFonts w:eastAsia="Calibri" w:hint="default"/>
        <w:sz w:val="22"/>
      </w:rPr>
    </w:lvl>
    <w:lvl w:ilvl="1">
      <w:start w:val="2"/>
      <w:numFmt w:val="decimal"/>
      <w:lvlText w:val="%1.%2"/>
      <w:lvlJc w:val="left"/>
      <w:pPr>
        <w:ind w:left="402" w:hanging="402"/>
      </w:pPr>
      <w:rPr>
        <w:rFonts w:eastAsia="Calibri" w:hint="default"/>
        <w:sz w:val="22"/>
      </w:rPr>
    </w:lvl>
    <w:lvl w:ilvl="2">
      <w:start w:val="6"/>
      <w:numFmt w:val="decimal"/>
      <w:lvlText w:val="%1.%2.%3"/>
      <w:lvlJc w:val="left"/>
      <w:pPr>
        <w:ind w:left="720" w:hanging="720"/>
      </w:pPr>
      <w:rPr>
        <w:rFonts w:eastAsia="Calibri" w:hint="default"/>
        <w:sz w:val="22"/>
      </w:rPr>
    </w:lvl>
    <w:lvl w:ilvl="3">
      <w:start w:val="1"/>
      <w:numFmt w:val="decimal"/>
      <w:lvlText w:val="%1.%2.%3.%4"/>
      <w:lvlJc w:val="left"/>
      <w:pPr>
        <w:ind w:left="720" w:hanging="720"/>
      </w:pPr>
      <w:rPr>
        <w:rFonts w:eastAsia="Calibri" w:hint="default"/>
        <w:sz w:val="22"/>
      </w:rPr>
    </w:lvl>
    <w:lvl w:ilvl="4">
      <w:start w:val="1"/>
      <w:numFmt w:val="decimal"/>
      <w:lvlText w:val="%1.%2.%3.%4.%5"/>
      <w:lvlJc w:val="left"/>
      <w:pPr>
        <w:ind w:left="720" w:hanging="720"/>
      </w:pPr>
      <w:rPr>
        <w:rFonts w:eastAsia="Calibri" w:hint="default"/>
        <w:sz w:val="22"/>
      </w:rPr>
    </w:lvl>
    <w:lvl w:ilvl="5">
      <w:start w:val="1"/>
      <w:numFmt w:val="decimal"/>
      <w:lvlText w:val="%1.%2.%3.%4.%5.%6"/>
      <w:lvlJc w:val="left"/>
      <w:pPr>
        <w:ind w:left="1080" w:hanging="1080"/>
      </w:pPr>
      <w:rPr>
        <w:rFonts w:eastAsia="Calibri" w:hint="default"/>
        <w:sz w:val="22"/>
      </w:rPr>
    </w:lvl>
    <w:lvl w:ilvl="6">
      <w:start w:val="1"/>
      <w:numFmt w:val="decimal"/>
      <w:lvlText w:val="%1.%2.%3.%4.%5.%6.%7"/>
      <w:lvlJc w:val="left"/>
      <w:pPr>
        <w:ind w:left="1080" w:hanging="1080"/>
      </w:pPr>
      <w:rPr>
        <w:rFonts w:eastAsia="Calibri" w:hint="default"/>
        <w:sz w:val="22"/>
      </w:rPr>
    </w:lvl>
    <w:lvl w:ilvl="7">
      <w:start w:val="1"/>
      <w:numFmt w:val="decimal"/>
      <w:lvlText w:val="%1.%2.%3.%4.%5.%6.%7.%8"/>
      <w:lvlJc w:val="left"/>
      <w:pPr>
        <w:ind w:left="1080" w:hanging="1080"/>
      </w:pPr>
      <w:rPr>
        <w:rFonts w:eastAsia="Calibri" w:hint="default"/>
        <w:sz w:val="22"/>
      </w:rPr>
    </w:lvl>
    <w:lvl w:ilvl="8">
      <w:start w:val="1"/>
      <w:numFmt w:val="decimal"/>
      <w:lvlText w:val="%1.%2.%3.%4.%5.%6.%7.%8.%9"/>
      <w:lvlJc w:val="left"/>
      <w:pPr>
        <w:ind w:left="1440" w:hanging="1440"/>
      </w:pPr>
      <w:rPr>
        <w:rFonts w:eastAsia="Calibri" w:hint="default"/>
        <w:sz w:val="22"/>
      </w:rPr>
    </w:lvl>
  </w:abstractNum>
  <w:abstractNum w:abstractNumId="52" w15:restartNumberingAfterBreak="0">
    <w:nsid w:val="7A142962"/>
    <w:multiLevelType w:val="hybridMultilevel"/>
    <w:tmpl w:val="8C50480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3" w15:restartNumberingAfterBreak="0">
    <w:nsid w:val="7C7A1957"/>
    <w:multiLevelType w:val="hybridMultilevel"/>
    <w:tmpl w:val="8F5E7E18"/>
    <w:lvl w:ilvl="0" w:tplc="49EC3806">
      <w:start w:val="1"/>
      <w:numFmt w:val="upperRoman"/>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CEA7632"/>
    <w:multiLevelType w:val="hybridMultilevel"/>
    <w:tmpl w:val="6CD49F9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5" w15:restartNumberingAfterBreak="0">
    <w:nsid w:val="7D5D2207"/>
    <w:multiLevelType w:val="hybridMultilevel"/>
    <w:tmpl w:val="5C50C492"/>
    <w:lvl w:ilvl="0" w:tplc="F162FCCA">
      <w:start w:val="1"/>
      <w:numFmt w:val="low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56" w15:restartNumberingAfterBreak="0">
    <w:nsid w:val="7E1F3CB1"/>
    <w:multiLevelType w:val="hybridMultilevel"/>
    <w:tmpl w:val="4468C5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7" w15:restartNumberingAfterBreak="0">
    <w:nsid w:val="7EAA0F30"/>
    <w:multiLevelType w:val="hybridMultilevel"/>
    <w:tmpl w:val="6B3EADFE"/>
    <w:lvl w:ilvl="0" w:tplc="6D18BCBE">
      <w:start w:val="13"/>
      <w:numFmt w:val="bullet"/>
      <w:lvlText w:val="-"/>
      <w:lvlJc w:val="left"/>
      <w:pPr>
        <w:ind w:left="1440" w:hanging="360"/>
      </w:pPr>
      <w:rPr>
        <w:rFonts w:ascii="Arial Narrow" w:eastAsia="Calibri" w:hAnsi="Arial Narrow" w:cs="Times New Roman"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8" w15:restartNumberingAfterBreak="0">
    <w:nsid w:val="7ED62244"/>
    <w:multiLevelType w:val="hybridMultilevel"/>
    <w:tmpl w:val="122203C2"/>
    <w:lvl w:ilvl="0" w:tplc="73E4850C">
      <w:start w:val="1"/>
      <w:numFmt w:val="lowerLetter"/>
      <w:lvlText w:val="%1)"/>
      <w:lvlJc w:val="left"/>
      <w:pPr>
        <w:ind w:left="720" w:hanging="360"/>
      </w:pPr>
      <w:rPr>
        <w:rFonts w:hint="default"/>
        <w:b/>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812411419">
    <w:abstractNumId w:val="49"/>
  </w:num>
  <w:num w:numId="2" w16cid:durableId="2113477374">
    <w:abstractNumId w:val="38"/>
  </w:num>
  <w:num w:numId="3" w16cid:durableId="1925218221">
    <w:abstractNumId w:val="46"/>
  </w:num>
  <w:num w:numId="4" w16cid:durableId="84739465">
    <w:abstractNumId w:val="25"/>
  </w:num>
  <w:num w:numId="5" w16cid:durableId="692073287">
    <w:abstractNumId w:val="35"/>
  </w:num>
  <w:num w:numId="6" w16cid:durableId="1948536322">
    <w:abstractNumId w:val="17"/>
  </w:num>
  <w:num w:numId="7" w16cid:durableId="1088118417">
    <w:abstractNumId w:val="41"/>
  </w:num>
  <w:num w:numId="8" w16cid:durableId="962007100">
    <w:abstractNumId w:val="32"/>
  </w:num>
  <w:num w:numId="9" w16cid:durableId="317685742">
    <w:abstractNumId w:val="16"/>
  </w:num>
  <w:num w:numId="10" w16cid:durableId="1529217715">
    <w:abstractNumId w:val="29"/>
  </w:num>
  <w:num w:numId="11" w16cid:durableId="1286233861">
    <w:abstractNumId w:val="12"/>
  </w:num>
  <w:num w:numId="12" w16cid:durableId="4945321">
    <w:abstractNumId w:val="33"/>
  </w:num>
  <w:num w:numId="13" w16cid:durableId="963002029">
    <w:abstractNumId w:val="19"/>
  </w:num>
  <w:num w:numId="14" w16cid:durableId="276521035">
    <w:abstractNumId w:val="4"/>
  </w:num>
  <w:num w:numId="15" w16cid:durableId="317465989">
    <w:abstractNumId w:val="33"/>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6" w16cid:durableId="2111704554">
    <w:abstractNumId w:val="33"/>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7" w16cid:durableId="47800346">
    <w:abstractNumId w:val="2"/>
  </w:num>
  <w:num w:numId="18" w16cid:durableId="1704864604">
    <w:abstractNumId w:val="33"/>
    <w:lvlOverride w:ilvl="0">
      <w:lvl w:ilvl="0" w:tplc="E4842A44">
        <w:start w:val="1"/>
        <w:numFmt w:val="none"/>
        <w:lvlText w:val="b)"/>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9" w16cid:durableId="649864471">
    <w:abstractNumId w:val="33"/>
    <w:lvlOverride w:ilvl="0">
      <w:lvl w:ilvl="0" w:tplc="E4842A44">
        <w:start w:val="1"/>
        <w:numFmt w:val="none"/>
        <w:lvlText w:val="c)"/>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20" w16cid:durableId="1108041137">
    <w:abstractNumId w:val="48"/>
  </w:num>
  <w:num w:numId="21" w16cid:durableId="1788622122">
    <w:abstractNumId w:val="47"/>
  </w:num>
  <w:num w:numId="22" w16cid:durableId="1595168918">
    <w:abstractNumId w:val="15"/>
  </w:num>
  <w:num w:numId="23" w16cid:durableId="2146777138">
    <w:abstractNumId w:val="21"/>
  </w:num>
  <w:num w:numId="24" w16cid:durableId="1290823370">
    <w:abstractNumId w:val="52"/>
  </w:num>
  <w:num w:numId="25" w16cid:durableId="1625844554">
    <w:abstractNumId w:val="44"/>
  </w:num>
  <w:num w:numId="26" w16cid:durableId="868687361">
    <w:abstractNumId w:val="56"/>
  </w:num>
  <w:num w:numId="27" w16cid:durableId="803233010">
    <w:abstractNumId w:val="39"/>
  </w:num>
  <w:num w:numId="28" w16cid:durableId="1128624425">
    <w:abstractNumId w:val="50"/>
  </w:num>
  <w:num w:numId="29" w16cid:durableId="1028406926">
    <w:abstractNumId w:val="0"/>
  </w:num>
  <w:num w:numId="30" w16cid:durableId="1386484515">
    <w:abstractNumId w:val="11"/>
  </w:num>
  <w:num w:numId="31" w16cid:durableId="1068309983">
    <w:abstractNumId w:val="58"/>
  </w:num>
  <w:num w:numId="32" w16cid:durableId="716122093">
    <w:abstractNumId w:val="1"/>
  </w:num>
  <w:num w:numId="33" w16cid:durableId="1825051139">
    <w:abstractNumId w:val="30"/>
  </w:num>
  <w:num w:numId="34" w16cid:durableId="1380282441">
    <w:abstractNumId w:val="6"/>
  </w:num>
  <w:num w:numId="35" w16cid:durableId="2026059204">
    <w:abstractNumId w:val="53"/>
  </w:num>
  <w:num w:numId="36" w16cid:durableId="1919706477">
    <w:abstractNumId w:val="18"/>
  </w:num>
  <w:num w:numId="37" w16cid:durableId="1642728965">
    <w:abstractNumId w:val="27"/>
  </w:num>
  <w:num w:numId="38" w16cid:durableId="1190223110">
    <w:abstractNumId w:val="51"/>
  </w:num>
  <w:num w:numId="39" w16cid:durableId="1624536851">
    <w:abstractNumId w:val="20"/>
  </w:num>
  <w:num w:numId="40" w16cid:durableId="2070301896">
    <w:abstractNumId w:val="22"/>
  </w:num>
  <w:num w:numId="41" w16cid:durableId="101804545">
    <w:abstractNumId w:val="8"/>
  </w:num>
  <w:num w:numId="42" w16cid:durableId="101531912">
    <w:abstractNumId w:val="37"/>
  </w:num>
  <w:num w:numId="43" w16cid:durableId="862209432">
    <w:abstractNumId w:val="45"/>
  </w:num>
  <w:num w:numId="44" w16cid:durableId="1197894286">
    <w:abstractNumId w:val="7"/>
  </w:num>
  <w:num w:numId="45" w16cid:durableId="442111071">
    <w:abstractNumId w:val="3"/>
  </w:num>
  <w:num w:numId="46" w16cid:durableId="1459107936">
    <w:abstractNumId w:val="10"/>
  </w:num>
  <w:num w:numId="47" w16cid:durableId="564608136">
    <w:abstractNumId w:val="55"/>
  </w:num>
  <w:num w:numId="48" w16cid:durableId="573122086">
    <w:abstractNumId w:val="34"/>
  </w:num>
  <w:num w:numId="49" w16cid:durableId="1377659738">
    <w:abstractNumId w:val="26"/>
  </w:num>
  <w:num w:numId="50" w16cid:durableId="1773667485">
    <w:abstractNumId w:val="14"/>
  </w:num>
  <w:num w:numId="51" w16cid:durableId="1858881076">
    <w:abstractNumId w:val="42"/>
  </w:num>
  <w:num w:numId="52" w16cid:durableId="1973437147">
    <w:abstractNumId w:val="31"/>
  </w:num>
  <w:num w:numId="53" w16cid:durableId="1881161112">
    <w:abstractNumId w:val="24"/>
  </w:num>
  <w:num w:numId="54" w16cid:durableId="2045011392">
    <w:abstractNumId w:val="40"/>
  </w:num>
  <w:num w:numId="55" w16cid:durableId="1789160881">
    <w:abstractNumId w:val="54"/>
  </w:num>
  <w:num w:numId="56" w16cid:durableId="1908496640">
    <w:abstractNumId w:val="5"/>
  </w:num>
  <w:num w:numId="57" w16cid:durableId="873271645">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333878171">
    <w:abstractNumId w:val="43"/>
  </w:num>
  <w:num w:numId="59" w16cid:durableId="931284182">
    <w:abstractNumId w:val="23"/>
  </w:num>
  <w:num w:numId="60" w16cid:durableId="1490050754">
    <w:abstractNumId w:val="28"/>
  </w:num>
  <w:num w:numId="61" w16cid:durableId="1829054729">
    <w:abstractNumId w:val="57"/>
  </w:num>
  <w:num w:numId="62" w16cid:durableId="1094476187">
    <w:abstractNumId w:val="13"/>
  </w:num>
  <w:num w:numId="63" w16cid:durableId="1442608181">
    <w:abstractNumId w:val="9"/>
  </w:num>
  <w:numIdMacAtCleanup w:val="6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HIM">
    <w15:presenceInfo w15:providerId="None" w15:userId="NAHIM"/>
  </w15:person>
  <w15:person w15:author="Usuario de Windows">
    <w15:presenceInfo w15:providerId="None" w15:userId="Usuario de Window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trackRevisions/>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93F"/>
    <w:rsid w:val="0000119C"/>
    <w:rsid w:val="000019AF"/>
    <w:rsid w:val="000022AD"/>
    <w:rsid w:val="00002CBE"/>
    <w:rsid w:val="00002F10"/>
    <w:rsid w:val="00003CBA"/>
    <w:rsid w:val="00004281"/>
    <w:rsid w:val="000069A7"/>
    <w:rsid w:val="00007D2E"/>
    <w:rsid w:val="000118CF"/>
    <w:rsid w:val="00011AAD"/>
    <w:rsid w:val="00012A9E"/>
    <w:rsid w:val="00014FF7"/>
    <w:rsid w:val="00017B37"/>
    <w:rsid w:val="00017C8F"/>
    <w:rsid w:val="00017EB3"/>
    <w:rsid w:val="000203B0"/>
    <w:rsid w:val="00021888"/>
    <w:rsid w:val="000235F0"/>
    <w:rsid w:val="00023999"/>
    <w:rsid w:val="00024776"/>
    <w:rsid w:val="00026127"/>
    <w:rsid w:val="000317E1"/>
    <w:rsid w:val="00031A94"/>
    <w:rsid w:val="00034B79"/>
    <w:rsid w:val="000355D2"/>
    <w:rsid w:val="000359C7"/>
    <w:rsid w:val="000372CA"/>
    <w:rsid w:val="000403C1"/>
    <w:rsid w:val="00041932"/>
    <w:rsid w:val="00043348"/>
    <w:rsid w:val="0004378B"/>
    <w:rsid w:val="000440D2"/>
    <w:rsid w:val="00045A08"/>
    <w:rsid w:val="00046897"/>
    <w:rsid w:val="00050933"/>
    <w:rsid w:val="000523FF"/>
    <w:rsid w:val="00052B2E"/>
    <w:rsid w:val="00053523"/>
    <w:rsid w:val="00053E05"/>
    <w:rsid w:val="000551F7"/>
    <w:rsid w:val="000561CF"/>
    <w:rsid w:val="00056E22"/>
    <w:rsid w:val="000610EC"/>
    <w:rsid w:val="000614DC"/>
    <w:rsid w:val="00062286"/>
    <w:rsid w:val="0006388A"/>
    <w:rsid w:val="00063C9B"/>
    <w:rsid w:val="000649F1"/>
    <w:rsid w:val="00066069"/>
    <w:rsid w:val="00066279"/>
    <w:rsid w:val="000664E6"/>
    <w:rsid w:val="000666F8"/>
    <w:rsid w:val="0006700F"/>
    <w:rsid w:val="0006707C"/>
    <w:rsid w:val="000670C2"/>
    <w:rsid w:val="0007016B"/>
    <w:rsid w:val="0007288E"/>
    <w:rsid w:val="00074D55"/>
    <w:rsid w:val="00076282"/>
    <w:rsid w:val="00077201"/>
    <w:rsid w:val="00081528"/>
    <w:rsid w:val="00083450"/>
    <w:rsid w:val="0008347B"/>
    <w:rsid w:val="00083490"/>
    <w:rsid w:val="000857B4"/>
    <w:rsid w:val="0008592D"/>
    <w:rsid w:val="00085B3F"/>
    <w:rsid w:val="0008642E"/>
    <w:rsid w:val="00090011"/>
    <w:rsid w:val="000913E0"/>
    <w:rsid w:val="00091CDF"/>
    <w:rsid w:val="00091F8E"/>
    <w:rsid w:val="000920DF"/>
    <w:rsid w:val="0009282B"/>
    <w:rsid w:val="000928F6"/>
    <w:rsid w:val="00093DBB"/>
    <w:rsid w:val="0009410D"/>
    <w:rsid w:val="00094C4E"/>
    <w:rsid w:val="0009760C"/>
    <w:rsid w:val="000A1192"/>
    <w:rsid w:val="000A14FD"/>
    <w:rsid w:val="000A1A9A"/>
    <w:rsid w:val="000A21AD"/>
    <w:rsid w:val="000A2FB4"/>
    <w:rsid w:val="000A3161"/>
    <w:rsid w:val="000A45F7"/>
    <w:rsid w:val="000A4C88"/>
    <w:rsid w:val="000A56C7"/>
    <w:rsid w:val="000A5A88"/>
    <w:rsid w:val="000A771F"/>
    <w:rsid w:val="000A7B9B"/>
    <w:rsid w:val="000B0ED6"/>
    <w:rsid w:val="000B10E1"/>
    <w:rsid w:val="000B11C1"/>
    <w:rsid w:val="000B1522"/>
    <w:rsid w:val="000B2596"/>
    <w:rsid w:val="000B3CA4"/>
    <w:rsid w:val="000B4547"/>
    <w:rsid w:val="000B6A23"/>
    <w:rsid w:val="000C00EE"/>
    <w:rsid w:val="000C11EB"/>
    <w:rsid w:val="000C3A03"/>
    <w:rsid w:val="000C3EC9"/>
    <w:rsid w:val="000C4F37"/>
    <w:rsid w:val="000C7067"/>
    <w:rsid w:val="000D0A48"/>
    <w:rsid w:val="000D144F"/>
    <w:rsid w:val="000D25E2"/>
    <w:rsid w:val="000D2BDD"/>
    <w:rsid w:val="000D443D"/>
    <w:rsid w:val="000D574F"/>
    <w:rsid w:val="000D5AF3"/>
    <w:rsid w:val="000D5E35"/>
    <w:rsid w:val="000D688D"/>
    <w:rsid w:val="000D68FE"/>
    <w:rsid w:val="000D6A66"/>
    <w:rsid w:val="000D7007"/>
    <w:rsid w:val="000D704E"/>
    <w:rsid w:val="000E01B0"/>
    <w:rsid w:val="000E2161"/>
    <w:rsid w:val="000E499D"/>
    <w:rsid w:val="000E49A4"/>
    <w:rsid w:val="000E4BB9"/>
    <w:rsid w:val="000E6486"/>
    <w:rsid w:val="000E654E"/>
    <w:rsid w:val="000E7D88"/>
    <w:rsid w:val="000F01CC"/>
    <w:rsid w:val="000F02B8"/>
    <w:rsid w:val="000F1834"/>
    <w:rsid w:val="000F248C"/>
    <w:rsid w:val="000F3900"/>
    <w:rsid w:val="000F39EE"/>
    <w:rsid w:val="000F4C04"/>
    <w:rsid w:val="000F5186"/>
    <w:rsid w:val="000F51CC"/>
    <w:rsid w:val="000F688A"/>
    <w:rsid w:val="00101EB2"/>
    <w:rsid w:val="00102164"/>
    <w:rsid w:val="001049C0"/>
    <w:rsid w:val="00104D32"/>
    <w:rsid w:val="00110B33"/>
    <w:rsid w:val="00110FDF"/>
    <w:rsid w:val="00111B93"/>
    <w:rsid w:val="00111C4D"/>
    <w:rsid w:val="001151B5"/>
    <w:rsid w:val="00116E48"/>
    <w:rsid w:val="00117AA5"/>
    <w:rsid w:val="001201EA"/>
    <w:rsid w:val="00121495"/>
    <w:rsid w:val="00121529"/>
    <w:rsid w:val="0012207C"/>
    <w:rsid w:val="00123094"/>
    <w:rsid w:val="0012691B"/>
    <w:rsid w:val="00126DC1"/>
    <w:rsid w:val="001270E2"/>
    <w:rsid w:val="00130C17"/>
    <w:rsid w:val="001310CC"/>
    <w:rsid w:val="0013127A"/>
    <w:rsid w:val="0013199F"/>
    <w:rsid w:val="001354EE"/>
    <w:rsid w:val="00136DDF"/>
    <w:rsid w:val="0013795B"/>
    <w:rsid w:val="00137E58"/>
    <w:rsid w:val="00141280"/>
    <w:rsid w:val="00143753"/>
    <w:rsid w:val="001437D3"/>
    <w:rsid w:val="00145234"/>
    <w:rsid w:val="00150A33"/>
    <w:rsid w:val="00150C92"/>
    <w:rsid w:val="00150D04"/>
    <w:rsid w:val="00153B69"/>
    <w:rsid w:val="00154C8E"/>
    <w:rsid w:val="001567B6"/>
    <w:rsid w:val="00156B5E"/>
    <w:rsid w:val="00157044"/>
    <w:rsid w:val="00157AE3"/>
    <w:rsid w:val="00160553"/>
    <w:rsid w:val="00160E9B"/>
    <w:rsid w:val="001618D2"/>
    <w:rsid w:val="00162556"/>
    <w:rsid w:val="00162A1C"/>
    <w:rsid w:val="00163142"/>
    <w:rsid w:val="00163373"/>
    <w:rsid w:val="00163A1E"/>
    <w:rsid w:val="00166BBB"/>
    <w:rsid w:val="00166C95"/>
    <w:rsid w:val="00166D0E"/>
    <w:rsid w:val="00167B6A"/>
    <w:rsid w:val="00167FF3"/>
    <w:rsid w:val="00170AFF"/>
    <w:rsid w:val="00170EC5"/>
    <w:rsid w:val="00172130"/>
    <w:rsid w:val="00174203"/>
    <w:rsid w:val="0017448A"/>
    <w:rsid w:val="00174B3B"/>
    <w:rsid w:val="00175154"/>
    <w:rsid w:val="00175998"/>
    <w:rsid w:val="00175D05"/>
    <w:rsid w:val="00175F1A"/>
    <w:rsid w:val="00176268"/>
    <w:rsid w:val="001800D1"/>
    <w:rsid w:val="001805F6"/>
    <w:rsid w:val="00181E9E"/>
    <w:rsid w:val="00182FA6"/>
    <w:rsid w:val="001843C7"/>
    <w:rsid w:val="001844DE"/>
    <w:rsid w:val="00185E63"/>
    <w:rsid w:val="00187FCD"/>
    <w:rsid w:val="001900C1"/>
    <w:rsid w:val="00190672"/>
    <w:rsid w:val="00190815"/>
    <w:rsid w:val="00190893"/>
    <w:rsid w:val="00191E9A"/>
    <w:rsid w:val="00191EAF"/>
    <w:rsid w:val="00196B41"/>
    <w:rsid w:val="001A072A"/>
    <w:rsid w:val="001A23F1"/>
    <w:rsid w:val="001A2A92"/>
    <w:rsid w:val="001A3650"/>
    <w:rsid w:val="001B18B4"/>
    <w:rsid w:val="001B3604"/>
    <w:rsid w:val="001B383A"/>
    <w:rsid w:val="001B4486"/>
    <w:rsid w:val="001B5371"/>
    <w:rsid w:val="001B5ACB"/>
    <w:rsid w:val="001B6222"/>
    <w:rsid w:val="001B6AE1"/>
    <w:rsid w:val="001B728E"/>
    <w:rsid w:val="001C10B9"/>
    <w:rsid w:val="001C158E"/>
    <w:rsid w:val="001C477F"/>
    <w:rsid w:val="001C48B9"/>
    <w:rsid w:val="001C4B44"/>
    <w:rsid w:val="001C70C5"/>
    <w:rsid w:val="001D0245"/>
    <w:rsid w:val="001D1EF8"/>
    <w:rsid w:val="001D318F"/>
    <w:rsid w:val="001D3CDA"/>
    <w:rsid w:val="001D4BCD"/>
    <w:rsid w:val="001D50E5"/>
    <w:rsid w:val="001D5654"/>
    <w:rsid w:val="001D5664"/>
    <w:rsid w:val="001D5FCA"/>
    <w:rsid w:val="001D7AEB"/>
    <w:rsid w:val="001E0990"/>
    <w:rsid w:val="001E0B08"/>
    <w:rsid w:val="001E1516"/>
    <w:rsid w:val="001E31A2"/>
    <w:rsid w:val="001E3DFC"/>
    <w:rsid w:val="001E7730"/>
    <w:rsid w:val="001F0949"/>
    <w:rsid w:val="001F18B2"/>
    <w:rsid w:val="001F23D2"/>
    <w:rsid w:val="001F5A43"/>
    <w:rsid w:val="001F5D2D"/>
    <w:rsid w:val="001F6682"/>
    <w:rsid w:val="001F7BE8"/>
    <w:rsid w:val="00201468"/>
    <w:rsid w:val="002017B0"/>
    <w:rsid w:val="00203738"/>
    <w:rsid w:val="00204409"/>
    <w:rsid w:val="00205BA4"/>
    <w:rsid w:val="00206E9D"/>
    <w:rsid w:val="002100E8"/>
    <w:rsid w:val="00210530"/>
    <w:rsid w:val="00210A6A"/>
    <w:rsid w:val="002110A1"/>
    <w:rsid w:val="00212235"/>
    <w:rsid w:val="0021243D"/>
    <w:rsid w:val="00213986"/>
    <w:rsid w:val="00217A91"/>
    <w:rsid w:val="002211ED"/>
    <w:rsid w:val="00221625"/>
    <w:rsid w:val="00222536"/>
    <w:rsid w:val="00222801"/>
    <w:rsid w:val="002234F0"/>
    <w:rsid w:val="002243AE"/>
    <w:rsid w:val="00224934"/>
    <w:rsid w:val="00230257"/>
    <w:rsid w:val="00231F61"/>
    <w:rsid w:val="00233178"/>
    <w:rsid w:val="002335B7"/>
    <w:rsid w:val="00234522"/>
    <w:rsid w:val="0023502F"/>
    <w:rsid w:val="00241242"/>
    <w:rsid w:val="0024156C"/>
    <w:rsid w:val="00244E30"/>
    <w:rsid w:val="00245418"/>
    <w:rsid w:val="002464BA"/>
    <w:rsid w:val="0024674C"/>
    <w:rsid w:val="00250E81"/>
    <w:rsid w:val="00251050"/>
    <w:rsid w:val="00251193"/>
    <w:rsid w:val="00251CAF"/>
    <w:rsid w:val="00254B2D"/>
    <w:rsid w:val="002567F6"/>
    <w:rsid w:val="00256FDF"/>
    <w:rsid w:val="00257D5D"/>
    <w:rsid w:val="0026021E"/>
    <w:rsid w:val="0026192E"/>
    <w:rsid w:val="00261EAF"/>
    <w:rsid w:val="002654EC"/>
    <w:rsid w:val="00265C46"/>
    <w:rsid w:val="002668EE"/>
    <w:rsid w:val="002670A5"/>
    <w:rsid w:val="00267B6C"/>
    <w:rsid w:val="00267E13"/>
    <w:rsid w:val="002726B3"/>
    <w:rsid w:val="00273C20"/>
    <w:rsid w:val="00274190"/>
    <w:rsid w:val="002764EC"/>
    <w:rsid w:val="00276F58"/>
    <w:rsid w:val="00277A49"/>
    <w:rsid w:val="00277D49"/>
    <w:rsid w:val="00277D86"/>
    <w:rsid w:val="00281CCB"/>
    <w:rsid w:val="0028222B"/>
    <w:rsid w:val="00284CE1"/>
    <w:rsid w:val="00285475"/>
    <w:rsid w:val="002855D1"/>
    <w:rsid w:val="00285B58"/>
    <w:rsid w:val="00285F4E"/>
    <w:rsid w:val="00286496"/>
    <w:rsid w:val="0028692F"/>
    <w:rsid w:val="00287FE0"/>
    <w:rsid w:val="00290CD3"/>
    <w:rsid w:val="00290EA2"/>
    <w:rsid w:val="00291714"/>
    <w:rsid w:val="002917AD"/>
    <w:rsid w:val="0029248B"/>
    <w:rsid w:val="002937E3"/>
    <w:rsid w:val="002941DF"/>
    <w:rsid w:val="00294B59"/>
    <w:rsid w:val="00294B6F"/>
    <w:rsid w:val="002950AF"/>
    <w:rsid w:val="002953B7"/>
    <w:rsid w:val="0029680E"/>
    <w:rsid w:val="0029690D"/>
    <w:rsid w:val="002971E5"/>
    <w:rsid w:val="00297662"/>
    <w:rsid w:val="002979BF"/>
    <w:rsid w:val="00297FE3"/>
    <w:rsid w:val="002A124F"/>
    <w:rsid w:val="002A1AE3"/>
    <w:rsid w:val="002A1D57"/>
    <w:rsid w:val="002A46A5"/>
    <w:rsid w:val="002A5677"/>
    <w:rsid w:val="002A7CA6"/>
    <w:rsid w:val="002B0CF7"/>
    <w:rsid w:val="002B11F9"/>
    <w:rsid w:val="002B1EA7"/>
    <w:rsid w:val="002B2127"/>
    <w:rsid w:val="002B2A3E"/>
    <w:rsid w:val="002B3F0C"/>
    <w:rsid w:val="002B533D"/>
    <w:rsid w:val="002B6898"/>
    <w:rsid w:val="002B7953"/>
    <w:rsid w:val="002C155A"/>
    <w:rsid w:val="002C1C6C"/>
    <w:rsid w:val="002C2712"/>
    <w:rsid w:val="002C29F2"/>
    <w:rsid w:val="002C32AE"/>
    <w:rsid w:val="002C3773"/>
    <w:rsid w:val="002C4213"/>
    <w:rsid w:val="002C4266"/>
    <w:rsid w:val="002C4874"/>
    <w:rsid w:val="002C718E"/>
    <w:rsid w:val="002C77F7"/>
    <w:rsid w:val="002C7FD6"/>
    <w:rsid w:val="002D0AAE"/>
    <w:rsid w:val="002D1A54"/>
    <w:rsid w:val="002D322F"/>
    <w:rsid w:val="002D58EE"/>
    <w:rsid w:val="002D6F32"/>
    <w:rsid w:val="002E02FD"/>
    <w:rsid w:val="002E03C1"/>
    <w:rsid w:val="002E1D8E"/>
    <w:rsid w:val="002E1E1F"/>
    <w:rsid w:val="002E2CBC"/>
    <w:rsid w:val="002E5109"/>
    <w:rsid w:val="002E5456"/>
    <w:rsid w:val="002E5834"/>
    <w:rsid w:val="002E6C22"/>
    <w:rsid w:val="002F01F6"/>
    <w:rsid w:val="002F0A27"/>
    <w:rsid w:val="002F1C8B"/>
    <w:rsid w:val="002F1D66"/>
    <w:rsid w:val="002F1DA0"/>
    <w:rsid w:val="002F4788"/>
    <w:rsid w:val="002F4B70"/>
    <w:rsid w:val="003018DE"/>
    <w:rsid w:val="003019CE"/>
    <w:rsid w:val="003047AB"/>
    <w:rsid w:val="00305A94"/>
    <w:rsid w:val="00305FE6"/>
    <w:rsid w:val="00306F56"/>
    <w:rsid w:val="003076EB"/>
    <w:rsid w:val="0031018E"/>
    <w:rsid w:val="00311264"/>
    <w:rsid w:val="00311375"/>
    <w:rsid w:val="00313179"/>
    <w:rsid w:val="00314100"/>
    <w:rsid w:val="00317A2C"/>
    <w:rsid w:val="0032020E"/>
    <w:rsid w:val="003204C9"/>
    <w:rsid w:val="003253F8"/>
    <w:rsid w:val="003256AB"/>
    <w:rsid w:val="00326F18"/>
    <w:rsid w:val="00330541"/>
    <w:rsid w:val="0033061C"/>
    <w:rsid w:val="003308A6"/>
    <w:rsid w:val="00330998"/>
    <w:rsid w:val="00331549"/>
    <w:rsid w:val="00333857"/>
    <w:rsid w:val="00333B8D"/>
    <w:rsid w:val="00334C54"/>
    <w:rsid w:val="00335111"/>
    <w:rsid w:val="003352E1"/>
    <w:rsid w:val="003410B3"/>
    <w:rsid w:val="00341294"/>
    <w:rsid w:val="00341CA5"/>
    <w:rsid w:val="00342006"/>
    <w:rsid w:val="00342D1D"/>
    <w:rsid w:val="00343052"/>
    <w:rsid w:val="00343B07"/>
    <w:rsid w:val="00344851"/>
    <w:rsid w:val="00344D83"/>
    <w:rsid w:val="00345A75"/>
    <w:rsid w:val="00346AA5"/>
    <w:rsid w:val="00347FA8"/>
    <w:rsid w:val="003502F8"/>
    <w:rsid w:val="00352296"/>
    <w:rsid w:val="00353198"/>
    <w:rsid w:val="00353C89"/>
    <w:rsid w:val="003542AD"/>
    <w:rsid w:val="00354A2B"/>
    <w:rsid w:val="00355816"/>
    <w:rsid w:val="00356238"/>
    <w:rsid w:val="00356349"/>
    <w:rsid w:val="003569B1"/>
    <w:rsid w:val="00357D4B"/>
    <w:rsid w:val="00360105"/>
    <w:rsid w:val="00360B23"/>
    <w:rsid w:val="00361294"/>
    <w:rsid w:val="00362913"/>
    <w:rsid w:val="00363994"/>
    <w:rsid w:val="00366F34"/>
    <w:rsid w:val="003678E0"/>
    <w:rsid w:val="003709B7"/>
    <w:rsid w:val="003713FE"/>
    <w:rsid w:val="003715B0"/>
    <w:rsid w:val="00372153"/>
    <w:rsid w:val="00372266"/>
    <w:rsid w:val="003724E0"/>
    <w:rsid w:val="0037262D"/>
    <w:rsid w:val="003749C8"/>
    <w:rsid w:val="00376601"/>
    <w:rsid w:val="00377716"/>
    <w:rsid w:val="00377C97"/>
    <w:rsid w:val="00377F80"/>
    <w:rsid w:val="003801F7"/>
    <w:rsid w:val="00380857"/>
    <w:rsid w:val="003813A6"/>
    <w:rsid w:val="00382271"/>
    <w:rsid w:val="00382EF5"/>
    <w:rsid w:val="003833A3"/>
    <w:rsid w:val="00383959"/>
    <w:rsid w:val="00384E71"/>
    <w:rsid w:val="00385AA1"/>
    <w:rsid w:val="00390DE7"/>
    <w:rsid w:val="003937A0"/>
    <w:rsid w:val="003962C2"/>
    <w:rsid w:val="00396AE2"/>
    <w:rsid w:val="00397F78"/>
    <w:rsid w:val="003A0A4D"/>
    <w:rsid w:val="003A15E3"/>
    <w:rsid w:val="003A1E50"/>
    <w:rsid w:val="003A3907"/>
    <w:rsid w:val="003A5409"/>
    <w:rsid w:val="003B125F"/>
    <w:rsid w:val="003B3896"/>
    <w:rsid w:val="003B4B4A"/>
    <w:rsid w:val="003B4BD3"/>
    <w:rsid w:val="003B523C"/>
    <w:rsid w:val="003B57D8"/>
    <w:rsid w:val="003B6E7A"/>
    <w:rsid w:val="003B7AE1"/>
    <w:rsid w:val="003C0AD7"/>
    <w:rsid w:val="003C0F7A"/>
    <w:rsid w:val="003C15FE"/>
    <w:rsid w:val="003C32D8"/>
    <w:rsid w:val="003C38E1"/>
    <w:rsid w:val="003C5CF2"/>
    <w:rsid w:val="003C6483"/>
    <w:rsid w:val="003C7383"/>
    <w:rsid w:val="003C76ED"/>
    <w:rsid w:val="003D0223"/>
    <w:rsid w:val="003D0C87"/>
    <w:rsid w:val="003D25FE"/>
    <w:rsid w:val="003D2EDD"/>
    <w:rsid w:val="003D4003"/>
    <w:rsid w:val="003D4A96"/>
    <w:rsid w:val="003D5898"/>
    <w:rsid w:val="003D6837"/>
    <w:rsid w:val="003D6FA5"/>
    <w:rsid w:val="003E03AC"/>
    <w:rsid w:val="003E1A02"/>
    <w:rsid w:val="003E228B"/>
    <w:rsid w:val="003E24BA"/>
    <w:rsid w:val="003E2C09"/>
    <w:rsid w:val="003E4380"/>
    <w:rsid w:val="003E6F60"/>
    <w:rsid w:val="003E7270"/>
    <w:rsid w:val="003E7DF7"/>
    <w:rsid w:val="003F000A"/>
    <w:rsid w:val="003F0387"/>
    <w:rsid w:val="003F0A75"/>
    <w:rsid w:val="003F182B"/>
    <w:rsid w:val="003F1F1C"/>
    <w:rsid w:val="003F220F"/>
    <w:rsid w:val="003F244F"/>
    <w:rsid w:val="003F2723"/>
    <w:rsid w:val="003F47F8"/>
    <w:rsid w:val="003F7070"/>
    <w:rsid w:val="00400524"/>
    <w:rsid w:val="00402920"/>
    <w:rsid w:val="00402D51"/>
    <w:rsid w:val="00402E09"/>
    <w:rsid w:val="00404A84"/>
    <w:rsid w:val="0040657F"/>
    <w:rsid w:val="00406647"/>
    <w:rsid w:val="00407BB5"/>
    <w:rsid w:val="004103EB"/>
    <w:rsid w:val="00410587"/>
    <w:rsid w:val="0041108E"/>
    <w:rsid w:val="004127C3"/>
    <w:rsid w:val="00413423"/>
    <w:rsid w:val="00414BEE"/>
    <w:rsid w:val="00415681"/>
    <w:rsid w:val="00415F78"/>
    <w:rsid w:val="00416C74"/>
    <w:rsid w:val="004220B9"/>
    <w:rsid w:val="0042232B"/>
    <w:rsid w:val="00422801"/>
    <w:rsid w:val="00422906"/>
    <w:rsid w:val="00425A64"/>
    <w:rsid w:val="00426293"/>
    <w:rsid w:val="004264D9"/>
    <w:rsid w:val="00427684"/>
    <w:rsid w:val="00430627"/>
    <w:rsid w:val="00430840"/>
    <w:rsid w:val="00431A32"/>
    <w:rsid w:val="00431B8A"/>
    <w:rsid w:val="00433436"/>
    <w:rsid w:val="00433DCA"/>
    <w:rsid w:val="00433E62"/>
    <w:rsid w:val="004342E2"/>
    <w:rsid w:val="00435B99"/>
    <w:rsid w:val="00435FB1"/>
    <w:rsid w:val="00436BE0"/>
    <w:rsid w:val="004404A1"/>
    <w:rsid w:val="00441A1D"/>
    <w:rsid w:val="0044452A"/>
    <w:rsid w:val="00447053"/>
    <w:rsid w:val="004473E6"/>
    <w:rsid w:val="00452057"/>
    <w:rsid w:val="0045209E"/>
    <w:rsid w:val="0045376C"/>
    <w:rsid w:val="004553B5"/>
    <w:rsid w:val="00455BDE"/>
    <w:rsid w:val="00456768"/>
    <w:rsid w:val="00457A39"/>
    <w:rsid w:val="00457DC1"/>
    <w:rsid w:val="004608DD"/>
    <w:rsid w:val="00461224"/>
    <w:rsid w:val="004622B5"/>
    <w:rsid w:val="00463B6E"/>
    <w:rsid w:val="00464B84"/>
    <w:rsid w:val="004662B9"/>
    <w:rsid w:val="004706FB"/>
    <w:rsid w:val="00473E44"/>
    <w:rsid w:val="00475361"/>
    <w:rsid w:val="004756D6"/>
    <w:rsid w:val="00475AEB"/>
    <w:rsid w:val="00475C5B"/>
    <w:rsid w:val="0047683C"/>
    <w:rsid w:val="00477979"/>
    <w:rsid w:val="00477A62"/>
    <w:rsid w:val="00477D9D"/>
    <w:rsid w:val="004803B0"/>
    <w:rsid w:val="00481B35"/>
    <w:rsid w:val="00483901"/>
    <w:rsid w:val="00484524"/>
    <w:rsid w:val="00484A01"/>
    <w:rsid w:val="00485E58"/>
    <w:rsid w:val="00487E7D"/>
    <w:rsid w:val="00487ED6"/>
    <w:rsid w:val="0049202C"/>
    <w:rsid w:val="0049236F"/>
    <w:rsid w:val="004930B3"/>
    <w:rsid w:val="004933C4"/>
    <w:rsid w:val="004933CD"/>
    <w:rsid w:val="00494CE0"/>
    <w:rsid w:val="0049530E"/>
    <w:rsid w:val="0049614B"/>
    <w:rsid w:val="004A0E6A"/>
    <w:rsid w:val="004A2BA1"/>
    <w:rsid w:val="004A2C90"/>
    <w:rsid w:val="004A3B0F"/>
    <w:rsid w:val="004A4630"/>
    <w:rsid w:val="004A73E0"/>
    <w:rsid w:val="004A7CEE"/>
    <w:rsid w:val="004B1577"/>
    <w:rsid w:val="004B17BA"/>
    <w:rsid w:val="004B22FB"/>
    <w:rsid w:val="004B2DE2"/>
    <w:rsid w:val="004B40E8"/>
    <w:rsid w:val="004B48F3"/>
    <w:rsid w:val="004B743A"/>
    <w:rsid w:val="004B7998"/>
    <w:rsid w:val="004B7F6D"/>
    <w:rsid w:val="004C010A"/>
    <w:rsid w:val="004C01E3"/>
    <w:rsid w:val="004C0389"/>
    <w:rsid w:val="004C09E7"/>
    <w:rsid w:val="004C0E13"/>
    <w:rsid w:val="004C12A1"/>
    <w:rsid w:val="004C1311"/>
    <w:rsid w:val="004C2C95"/>
    <w:rsid w:val="004C471E"/>
    <w:rsid w:val="004C5043"/>
    <w:rsid w:val="004C7E22"/>
    <w:rsid w:val="004D3366"/>
    <w:rsid w:val="004D5846"/>
    <w:rsid w:val="004D7DBF"/>
    <w:rsid w:val="004E062D"/>
    <w:rsid w:val="004E0D51"/>
    <w:rsid w:val="004E1065"/>
    <w:rsid w:val="004E1B98"/>
    <w:rsid w:val="004E2081"/>
    <w:rsid w:val="004E4D57"/>
    <w:rsid w:val="004E6206"/>
    <w:rsid w:val="004E6CA3"/>
    <w:rsid w:val="004E7971"/>
    <w:rsid w:val="004E7DF4"/>
    <w:rsid w:val="004F0922"/>
    <w:rsid w:val="004F0A01"/>
    <w:rsid w:val="004F1638"/>
    <w:rsid w:val="004F1B0C"/>
    <w:rsid w:val="004F1FE6"/>
    <w:rsid w:val="004F4315"/>
    <w:rsid w:val="004F4DB4"/>
    <w:rsid w:val="004F5B25"/>
    <w:rsid w:val="005008F3"/>
    <w:rsid w:val="00501B09"/>
    <w:rsid w:val="0050235B"/>
    <w:rsid w:val="00503338"/>
    <w:rsid w:val="00504BFE"/>
    <w:rsid w:val="00505421"/>
    <w:rsid w:val="00505556"/>
    <w:rsid w:val="005056BD"/>
    <w:rsid w:val="00505BDF"/>
    <w:rsid w:val="00506AB7"/>
    <w:rsid w:val="0050716B"/>
    <w:rsid w:val="005073B8"/>
    <w:rsid w:val="00507690"/>
    <w:rsid w:val="00507F48"/>
    <w:rsid w:val="005114D7"/>
    <w:rsid w:val="00512DFA"/>
    <w:rsid w:val="00515CC4"/>
    <w:rsid w:val="00516C36"/>
    <w:rsid w:val="005173E9"/>
    <w:rsid w:val="00517964"/>
    <w:rsid w:val="00517BC3"/>
    <w:rsid w:val="005202C5"/>
    <w:rsid w:val="00521B14"/>
    <w:rsid w:val="00523D02"/>
    <w:rsid w:val="00524BEF"/>
    <w:rsid w:val="00525D54"/>
    <w:rsid w:val="00525F05"/>
    <w:rsid w:val="00526456"/>
    <w:rsid w:val="0052655C"/>
    <w:rsid w:val="005269CF"/>
    <w:rsid w:val="005304AD"/>
    <w:rsid w:val="00531B98"/>
    <w:rsid w:val="00535CBC"/>
    <w:rsid w:val="00537437"/>
    <w:rsid w:val="0053762F"/>
    <w:rsid w:val="005417E2"/>
    <w:rsid w:val="005417E7"/>
    <w:rsid w:val="00542577"/>
    <w:rsid w:val="005426AE"/>
    <w:rsid w:val="00543874"/>
    <w:rsid w:val="00543B46"/>
    <w:rsid w:val="00543C7F"/>
    <w:rsid w:val="00543D2D"/>
    <w:rsid w:val="00544905"/>
    <w:rsid w:val="00545382"/>
    <w:rsid w:val="00545EAD"/>
    <w:rsid w:val="0054746D"/>
    <w:rsid w:val="0055030C"/>
    <w:rsid w:val="005504F2"/>
    <w:rsid w:val="00550F5E"/>
    <w:rsid w:val="0055157A"/>
    <w:rsid w:val="0055165F"/>
    <w:rsid w:val="00552694"/>
    <w:rsid w:val="00553405"/>
    <w:rsid w:val="005542EF"/>
    <w:rsid w:val="0055443A"/>
    <w:rsid w:val="00555D51"/>
    <w:rsid w:val="00557E3D"/>
    <w:rsid w:val="00557F84"/>
    <w:rsid w:val="0056089E"/>
    <w:rsid w:val="00562A2A"/>
    <w:rsid w:val="005634BD"/>
    <w:rsid w:val="00563859"/>
    <w:rsid w:val="0056387E"/>
    <w:rsid w:val="00563F7A"/>
    <w:rsid w:val="00565473"/>
    <w:rsid w:val="00567A7A"/>
    <w:rsid w:val="00567E44"/>
    <w:rsid w:val="0057030E"/>
    <w:rsid w:val="0057148E"/>
    <w:rsid w:val="0057265C"/>
    <w:rsid w:val="00572DC0"/>
    <w:rsid w:val="005740EE"/>
    <w:rsid w:val="00574CCA"/>
    <w:rsid w:val="00575107"/>
    <w:rsid w:val="00577DC6"/>
    <w:rsid w:val="005813EB"/>
    <w:rsid w:val="00581943"/>
    <w:rsid w:val="0058236B"/>
    <w:rsid w:val="00583335"/>
    <w:rsid w:val="005852DB"/>
    <w:rsid w:val="00586DE8"/>
    <w:rsid w:val="0059077A"/>
    <w:rsid w:val="00590C79"/>
    <w:rsid w:val="00590CDB"/>
    <w:rsid w:val="00591749"/>
    <w:rsid w:val="005934EE"/>
    <w:rsid w:val="00593C37"/>
    <w:rsid w:val="00594174"/>
    <w:rsid w:val="005957E7"/>
    <w:rsid w:val="00596BDF"/>
    <w:rsid w:val="0059741B"/>
    <w:rsid w:val="00597EBB"/>
    <w:rsid w:val="005A0AAD"/>
    <w:rsid w:val="005A57C0"/>
    <w:rsid w:val="005A5D04"/>
    <w:rsid w:val="005A722C"/>
    <w:rsid w:val="005B1396"/>
    <w:rsid w:val="005B199E"/>
    <w:rsid w:val="005B22E8"/>
    <w:rsid w:val="005B2C90"/>
    <w:rsid w:val="005B32C9"/>
    <w:rsid w:val="005B40FC"/>
    <w:rsid w:val="005B7614"/>
    <w:rsid w:val="005C14A2"/>
    <w:rsid w:val="005C33EE"/>
    <w:rsid w:val="005C3506"/>
    <w:rsid w:val="005C427F"/>
    <w:rsid w:val="005C476E"/>
    <w:rsid w:val="005C5990"/>
    <w:rsid w:val="005C6C4F"/>
    <w:rsid w:val="005C7553"/>
    <w:rsid w:val="005D0269"/>
    <w:rsid w:val="005D0674"/>
    <w:rsid w:val="005D0705"/>
    <w:rsid w:val="005D413C"/>
    <w:rsid w:val="005D5EE8"/>
    <w:rsid w:val="005D62DB"/>
    <w:rsid w:val="005D6F59"/>
    <w:rsid w:val="005E153D"/>
    <w:rsid w:val="005E2A26"/>
    <w:rsid w:val="005E2E97"/>
    <w:rsid w:val="005E3780"/>
    <w:rsid w:val="005E4C02"/>
    <w:rsid w:val="005E4EF1"/>
    <w:rsid w:val="005E5389"/>
    <w:rsid w:val="005F0EB5"/>
    <w:rsid w:val="005F241F"/>
    <w:rsid w:val="005F46BC"/>
    <w:rsid w:val="005F482D"/>
    <w:rsid w:val="005F7FB9"/>
    <w:rsid w:val="006000AD"/>
    <w:rsid w:val="0060036F"/>
    <w:rsid w:val="00602ECF"/>
    <w:rsid w:val="006052E2"/>
    <w:rsid w:val="0060561E"/>
    <w:rsid w:val="00606D5E"/>
    <w:rsid w:val="006076CC"/>
    <w:rsid w:val="006101A4"/>
    <w:rsid w:val="0061054D"/>
    <w:rsid w:val="006110DC"/>
    <w:rsid w:val="006111DC"/>
    <w:rsid w:val="0061162A"/>
    <w:rsid w:val="00613A85"/>
    <w:rsid w:val="006140FA"/>
    <w:rsid w:val="006144B2"/>
    <w:rsid w:val="00614563"/>
    <w:rsid w:val="00614862"/>
    <w:rsid w:val="00614ACD"/>
    <w:rsid w:val="00614F2E"/>
    <w:rsid w:val="0061755A"/>
    <w:rsid w:val="00617564"/>
    <w:rsid w:val="00620706"/>
    <w:rsid w:val="00620FE2"/>
    <w:rsid w:val="00621613"/>
    <w:rsid w:val="006226CC"/>
    <w:rsid w:val="006228FB"/>
    <w:rsid w:val="00622D99"/>
    <w:rsid w:val="006232EC"/>
    <w:rsid w:val="0062436B"/>
    <w:rsid w:val="00624D54"/>
    <w:rsid w:val="00624E31"/>
    <w:rsid w:val="00631A0A"/>
    <w:rsid w:val="00631EA9"/>
    <w:rsid w:val="006336CB"/>
    <w:rsid w:val="00633930"/>
    <w:rsid w:val="00636143"/>
    <w:rsid w:val="00636164"/>
    <w:rsid w:val="00637570"/>
    <w:rsid w:val="006411BB"/>
    <w:rsid w:val="00641F08"/>
    <w:rsid w:val="006432C6"/>
    <w:rsid w:val="00643558"/>
    <w:rsid w:val="00645AC7"/>
    <w:rsid w:val="0064667C"/>
    <w:rsid w:val="006466C1"/>
    <w:rsid w:val="00651FBD"/>
    <w:rsid w:val="00652689"/>
    <w:rsid w:val="006527D3"/>
    <w:rsid w:val="00653929"/>
    <w:rsid w:val="0065413B"/>
    <w:rsid w:val="006544F7"/>
    <w:rsid w:val="00666C27"/>
    <w:rsid w:val="00666F09"/>
    <w:rsid w:val="00667680"/>
    <w:rsid w:val="006679E9"/>
    <w:rsid w:val="0067463F"/>
    <w:rsid w:val="00674FEA"/>
    <w:rsid w:val="0067518F"/>
    <w:rsid w:val="0067523D"/>
    <w:rsid w:val="00675690"/>
    <w:rsid w:val="0067638F"/>
    <w:rsid w:val="0068041A"/>
    <w:rsid w:val="006808AA"/>
    <w:rsid w:val="00681198"/>
    <w:rsid w:val="006828BF"/>
    <w:rsid w:val="0068314A"/>
    <w:rsid w:val="00685CD0"/>
    <w:rsid w:val="0068678C"/>
    <w:rsid w:val="00687C19"/>
    <w:rsid w:val="006920F8"/>
    <w:rsid w:val="00692835"/>
    <w:rsid w:val="00692A53"/>
    <w:rsid w:val="00694DCE"/>
    <w:rsid w:val="00695A00"/>
    <w:rsid w:val="006964F2"/>
    <w:rsid w:val="0069663F"/>
    <w:rsid w:val="00696763"/>
    <w:rsid w:val="006A006D"/>
    <w:rsid w:val="006A0B88"/>
    <w:rsid w:val="006B0722"/>
    <w:rsid w:val="006B0DAB"/>
    <w:rsid w:val="006B52F7"/>
    <w:rsid w:val="006B5D35"/>
    <w:rsid w:val="006B6098"/>
    <w:rsid w:val="006B64CE"/>
    <w:rsid w:val="006B6C60"/>
    <w:rsid w:val="006B7194"/>
    <w:rsid w:val="006C04E2"/>
    <w:rsid w:val="006C2515"/>
    <w:rsid w:val="006C25C2"/>
    <w:rsid w:val="006C2678"/>
    <w:rsid w:val="006C34FC"/>
    <w:rsid w:val="006C45B3"/>
    <w:rsid w:val="006C56E4"/>
    <w:rsid w:val="006C634D"/>
    <w:rsid w:val="006C763C"/>
    <w:rsid w:val="006C7944"/>
    <w:rsid w:val="006D014F"/>
    <w:rsid w:val="006D02EB"/>
    <w:rsid w:val="006D113D"/>
    <w:rsid w:val="006D175B"/>
    <w:rsid w:val="006D342E"/>
    <w:rsid w:val="006D3F12"/>
    <w:rsid w:val="006D4D2D"/>
    <w:rsid w:val="006D78EA"/>
    <w:rsid w:val="006D7983"/>
    <w:rsid w:val="006E0280"/>
    <w:rsid w:val="006E0793"/>
    <w:rsid w:val="006E692D"/>
    <w:rsid w:val="006E6FA8"/>
    <w:rsid w:val="006F0062"/>
    <w:rsid w:val="006F0706"/>
    <w:rsid w:val="006F1420"/>
    <w:rsid w:val="006F1531"/>
    <w:rsid w:val="006F69CE"/>
    <w:rsid w:val="007000DB"/>
    <w:rsid w:val="00700603"/>
    <w:rsid w:val="00701F0B"/>
    <w:rsid w:val="00702BC2"/>
    <w:rsid w:val="007044AC"/>
    <w:rsid w:val="00706C33"/>
    <w:rsid w:val="00707C56"/>
    <w:rsid w:val="00712AD0"/>
    <w:rsid w:val="00715DB6"/>
    <w:rsid w:val="007160C3"/>
    <w:rsid w:val="00717431"/>
    <w:rsid w:val="00720EA8"/>
    <w:rsid w:val="00720F9E"/>
    <w:rsid w:val="00721DE4"/>
    <w:rsid w:val="00722F21"/>
    <w:rsid w:val="0072342B"/>
    <w:rsid w:val="00724770"/>
    <w:rsid w:val="00725A22"/>
    <w:rsid w:val="00725D2A"/>
    <w:rsid w:val="00730820"/>
    <w:rsid w:val="00730D58"/>
    <w:rsid w:val="00731BA3"/>
    <w:rsid w:val="00731F11"/>
    <w:rsid w:val="0073243B"/>
    <w:rsid w:val="00732722"/>
    <w:rsid w:val="00734068"/>
    <w:rsid w:val="007369C2"/>
    <w:rsid w:val="00736D6C"/>
    <w:rsid w:val="0073781D"/>
    <w:rsid w:val="00740045"/>
    <w:rsid w:val="00740E23"/>
    <w:rsid w:val="00742C62"/>
    <w:rsid w:val="00745C49"/>
    <w:rsid w:val="007470C7"/>
    <w:rsid w:val="00747E84"/>
    <w:rsid w:val="00751108"/>
    <w:rsid w:val="007522D1"/>
    <w:rsid w:val="00752779"/>
    <w:rsid w:val="0075478B"/>
    <w:rsid w:val="00756670"/>
    <w:rsid w:val="00757B0C"/>
    <w:rsid w:val="00757DC5"/>
    <w:rsid w:val="007612EC"/>
    <w:rsid w:val="007612F2"/>
    <w:rsid w:val="007635A2"/>
    <w:rsid w:val="00765AB3"/>
    <w:rsid w:val="00766146"/>
    <w:rsid w:val="00767B3F"/>
    <w:rsid w:val="00771342"/>
    <w:rsid w:val="007713E8"/>
    <w:rsid w:val="0077215F"/>
    <w:rsid w:val="007729FB"/>
    <w:rsid w:val="00773A55"/>
    <w:rsid w:val="007747F5"/>
    <w:rsid w:val="00775DB5"/>
    <w:rsid w:val="00777B29"/>
    <w:rsid w:val="00777F57"/>
    <w:rsid w:val="0078089E"/>
    <w:rsid w:val="007815FA"/>
    <w:rsid w:val="0078205E"/>
    <w:rsid w:val="00784151"/>
    <w:rsid w:val="007845A3"/>
    <w:rsid w:val="00784B21"/>
    <w:rsid w:val="0078539D"/>
    <w:rsid w:val="0078635D"/>
    <w:rsid w:val="00790518"/>
    <w:rsid w:val="00791AA2"/>
    <w:rsid w:val="00791FE4"/>
    <w:rsid w:val="007928A4"/>
    <w:rsid w:val="00792B90"/>
    <w:rsid w:val="007933DC"/>
    <w:rsid w:val="00793E52"/>
    <w:rsid w:val="00794FCD"/>
    <w:rsid w:val="00795754"/>
    <w:rsid w:val="00795AE6"/>
    <w:rsid w:val="00795EEB"/>
    <w:rsid w:val="007A06D2"/>
    <w:rsid w:val="007A2769"/>
    <w:rsid w:val="007A2CBB"/>
    <w:rsid w:val="007A3326"/>
    <w:rsid w:val="007A3AAB"/>
    <w:rsid w:val="007A480C"/>
    <w:rsid w:val="007A5C54"/>
    <w:rsid w:val="007B1388"/>
    <w:rsid w:val="007B1944"/>
    <w:rsid w:val="007B298E"/>
    <w:rsid w:val="007B3ADA"/>
    <w:rsid w:val="007B44F6"/>
    <w:rsid w:val="007B58CE"/>
    <w:rsid w:val="007B5BDD"/>
    <w:rsid w:val="007B5D93"/>
    <w:rsid w:val="007B647C"/>
    <w:rsid w:val="007C1F73"/>
    <w:rsid w:val="007C3551"/>
    <w:rsid w:val="007C3C01"/>
    <w:rsid w:val="007C4FE9"/>
    <w:rsid w:val="007C6339"/>
    <w:rsid w:val="007D20DD"/>
    <w:rsid w:val="007D32DA"/>
    <w:rsid w:val="007D57A4"/>
    <w:rsid w:val="007E0BBE"/>
    <w:rsid w:val="007E1335"/>
    <w:rsid w:val="007E1894"/>
    <w:rsid w:val="007E1D50"/>
    <w:rsid w:val="007E275B"/>
    <w:rsid w:val="007E3A33"/>
    <w:rsid w:val="007E467E"/>
    <w:rsid w:val="007E4A66"/>
    <w:rsid w:val="007E5D98"/>
    <w:rsid w:val="007E61A8"/>
    <w:rsid w:val="007F29E4"/>
    <w:rsid w:val="007F4D88"/>
    <w:rsid w:val="007F62AD"/>
    <w:rsid w:val="007F6800"/>
    <w:rsid w:val="00801C9C"/>
    <w:rsid w:val="00804C42"/>
    <w:rsid w:val="0080508A"/>
    <w:rsid w:val="00805BB3"/>
    <w:rsid w:val="00806D8D"/>
    <w:rsid w:val="0080752D"/>
    <w:rsid w:val="008103EA"/>
    <w:rsid w:val="0081518D"/>
    <w:rsid w:val="008175AA"/>
    <w:rsid w:val="00817BC2"/>
    <w:rsid w:val="008201CF"/>
    <w:rsid w:val="0082077A"/>
    <w:rsid w:val="00820869"/>
    <w:rsid w:val="008209A3"/>
    <w:rsid w:val="008216FC"/>
    <w:rsid w:val="00822BD5"/>
    <w:rsid w:val="0082300A"/>
    <w:rsid w:val="00825799"/>
    <w:rsid w:val="008274BC"/>
    <w:rsid w:val="008275A6"/>
    <w:rsid w:val="00831FAD"/>
    <w:rsid w:val="0083238D"/>
    <w:rsid w:val="008347BD"/>
    <w:rsid w:val="008350BF"/>
    <w:rsid w:val="00835437"/>
    <w:rsid w:val="008368C0"/>
    <w:rsid w:val="00837828"/>
    <w:rsid w:val="00840003"/>
    <w:rsid w:val="00843B45"/>
    <w:rsid w:val="00844FC2"/>
    <w:rsid w:val="00846A06"/>
    <w:rsid w:val="00846E19"/>
    <w:rsid w:val="00846EBC"/>
    <w:rsid w:val="008473AB"/>
    <w:rsid w:val="00847E23"/>
    <w:rsid w:val="0085041A"/>
    <w:rsid w:val="0085069A"/>
    <w:rsid w:val="00852866"/>
    <w:rsid w:val="00852A5F"/>
    <w:rsid w:val="00853EB5"/>
    <w:rsid w:val="0085435C"/>
    <w:rsid w:val="00854ED7"/>
    <w:rsid w:val="0085655E"/>
    <w:rsid w:val="0085724F"/>
    <w:rsid w:val="00857EB7"/>
    <w:rsid w:val="00857FC0"/>
    <w:rsid w:val="00860089"/>
    <w:rsid w:val="00860C05"/>
    <w:rsid w:val="00860E2E"/>
    <w:rsid w:val="00861C6F"/>
    <w:rsid w:val="0086338B"/>
    <w:rsid w:val="0086603A"/>
    <w:rsid w:val="00871017"/>
    <w:rsid w:val="008718C0"/>
    <w:rsid w:val="008749E7"/>
    <w:rsid w:val="0087771A"/>
    <w:rsid w:val="00880D92"/>
    <w:rsid w:val="00881A04"/>
    <w:rsid w:val="0088371A"/>
    <w:rsid w:val="00884014"/>
    <w:rsid w:val="00884549"/>
    <w:rsid w:val="00884B95"/>
    <w:rsid w:val="00885DB3"/>
    <w:rsid w:val="00886619"/>
    <w:rsid w:val="008875BF"/>
    <w:rsid w:val="0089283C"/>
    <w:rsid w:val="008933D2"/>
    <w:rsid w:val="00894C68"/>
    <w:rsid w:val="00895001"/>
    <w:rsid w:val="008952F3"/>
    <w:rsid w:val="0089612F"/>
    <w:rsid w:val="0089660D"/>
    <w:rsid w:val="0089798B"/>
    <w:rsid w:val="008A07B7"/>
    <w:rsid w:val="008A3822"/>
    <w:rsid w:val="008A4941"/>
    <w:rsid w:val="008A6897"/>
    <w:rsid w:val="008A7B5A"/>
    <w:rsid w:val="008A7FE1"/>
    <w:rsid w:val="008B0458"/>
    <w:rsid w:val="008B0466"/>
    <w:rsid w:val="008B1D64"/>
    <w:rsid w:val="008B237B"/>
    <w:rsid w:val="008B2520"/>
    <w:rsid w:val="008B3137"/>
    <w:rsid w:val="008B463D"/>
    <w:rsid w:val="008B56E6"/>
    <w:rsid w:val="008B5E91"/>
    <w:rsid w:val="008B62E5"/>
    <w:rsid w:val="008B756E"/>
    <w:rsid w:val="008C3FD5"/>
    <w:rsid w:val="008C40A0"/>
    <w:rsid w:val="008C42F3"/>
    <w:rsid w:val="008C4A69"/>
    <w:rsid w:val="008C509B"/>
    <w:rsid w:val="008C572E"/>
    <w:rsid w:val="008C5DE6"/>
    <w:rsid w:val="008C7313"/>
    <w:rsid w:val="008D2224"/>
    <w:rsid w:val="008D2D0D"/>
    <w:rsid w:val="008D4A50"/>
    <w:rsid w:val="008D4B3C"/>
    <w:rsid w:val="008E088E"/>
    <w:rsid w:val="008E1DDF"/>
    <w:rsid w:val="008E2EFD"/>
    <w:rsid w:val="008E3391"/>
    <w:rsid w:val="008E3DA4"/>
    <w:rsid w:val="008E4496"/>
    <w:rsid w:val="008E4F44"/>
    <w:rsid w:val="008E5B97"/>
    <w:rsid w:val="008F0DE8"/>
    <w:rsid w:val="008F3BE5"/>
    <w:rsid w:val="008F638F"/>
    <w:rsid w:val="008F6E6A"/>
    <w:rsid w:val="0090021F"/>
    <w:rsid w:val="009034FA"/>
    <w:rsid w:val="009039DD"/>
    <w:rsid w:val="00904F5A"/>
    <w:rsid w:val="00905D0A"/>
    <w:rsid w:val="00906147"/>
    <w:rsid w:val="009067CC"/>
    <w:rsid w:val="009105CF"/>
    <w:rsid w:val="009117FD"/>
    <w:rsid w:val="00913660"/>
    <w:rsid w:val="009143A9"/>
    <w:rsid w:val="009148EC"/>
    <w:rsid w:val="00914C6B"/>
    <w:rsid w:val="00915F6B"/>
    <w:rsid w:val="009173A0"/>
    <w:rsid w:val="00920074"/>
    <w:rsid w:val="009209D2"/>
    <w:rsid w:val="00921571"/>
    <w:rsid w:val="00922C18"/>
    <w:rsid w:val="00925CBD"/>
    <w:rsid w:val="0092703F"/>
    <w:rsid w:val="009270F0"/>
    <w:rsid w:val="009314E3"/>
    <w:rsid w:val="0093227C"/>
    <w:rsid w:val="00932786"/>
    <w:rsid w:val="00932F21"/>
    <w:rsid w:val="0093342B"/>
    <w:rsid w:val="00933783"/>
    <w:rsid w:val="0093622D"/>
    <w:rsid w:val="00936481"/>
    <w:rsid w:val="00936BF6"/>
    <w:rsid w:val="00937812"/>
    <w:rsid w:val="00937CAB"/>
    <w:rsid w:val="00942125"/>
    <w:rsid w:val="00942D56"/>
    <w:rsid w:val="0094345A"/>
    <w:rsid w:val="00943E34"/>
    <w:rsid w:val="00943F34"/>
    <w:rsid w:val="00945FFD"/>
    <w:rsid w:val="00946004"/>
    <w:rsid w:val="00946E22"/>
    <w:rsid w:val="009506A7"/>
    <w:rsid w:val="0095171A"/>
    <w:rsid w:val="00951E51"/>
    <w:rsid w:val="00951EF6"/>
    <w:rsid w:val="00952560"/>
    <w:rsid w:val="00952728"/>
    <w:rsid w:val="00952F26"/>
    <w:rsid w:val="00952F73"/>
    <w:rsid w:val="00954546"/>
    <w:rsid w:val="00954B29"/>
    <w:rsid w:val="00955AD3"/>
    <w:rsid w:val="00955C0B"/>
    <w:rsid w:val="0095612B"/>
    <w:rsid w:val="00957917"/>
    <w:rsid w:val="00957A89"/>
    <w:rsid w:val="00960277"/>
    <w:rsid w:val="00960591"/>
    <w:rsid w:val="00960795"/>
    <w:rsid w:val="009609F0"/>
    <w:rsid w:val="00963BFC"/>
    <w:rsid w:val="00964032"/>
    <w:rsid w:val="009669A0"/>
    <w:rsid w:val="00967C59"/>
    <w:rsid w:val="009716FE"/>
    <w:rsid w:val="009724C4"/>
    <w:rsid w:val="009726C2"/>
    <w:rsid w:val="0097270D"/>
    <w:rsid w:val="00972931"/>
    <w:rsid w:val="00972DC5"/>
    <w:rsid w:val="00972E85"/>
    <w:rsid w:val="00972FD5"/>
    <w:rsid w:val="009730ED"/>
    <w:rsid w:val="00973E48"/>
    <w:rsid w:val="009747E2"/>
    <w:rsid w:val="00974F68"/>
    <w:rsid w:val="00975147"/>
    <w:rsid w:val="00975328"/>
    <w:rsid w:val="009757FA"/>
    <w:rsid w:val="00981F17"/>
    <w:rsid w:val="0098221E"/>
    <w:rsid w:val="0098232F"/>
    <w:rsid w:val="00983B3B"/>
    <w:rsid w:val="0098441D"/>
    <w:rsid w:val="009845E0"/>
    <w:rsid w:val="009849D3"/>
    <w:rsid w:val="00985780"/>
    <w:rsid w:val="00986622"/>
    <w:rsid w:val="00986B90"/>
    <w:rsid w:val="00987B84"/>
    <w:rsid w:val="009903F6"/>
    <w:rsid w:val="00991B9D"/>
    <w:rsid w:val="00993CF3"/>
    <w:rsid w:val="00994808"/>
    <w:rsid w:val="00996B16"/>
    <w:rsid w:val="009A098A"/>
    <w:rsid w:val="009A0AB9"/>
    <w:rsid w:val="009A0E21"/>
    <w:rsid w:val="009A2D4C"/>
    <w:rsid w:val="009A3175"/>
    <w:rsid w:val="009A3DC9"/>
    <w:rsid w:val="009A4238"/>
    <w:rsid w:val="009A4385"/>
    <w:rsid w:val="009B205A"/>
    <w:rsid w:val="009B27D0"/>
    <w:rsid w:val="009B4C76"/>
    <w:rsid w:val="009B52F1"/>
    <w:rsid w:val="009B6423"/>
    <w:rsid w:val="009B6A0C"/>
    <w:rsid w:val="009B74A7"/>
    <w:rsid w:val="009C4B28"/>
    <w:rsid w:val="009C6471"/>
    <w:rsid w:val="009C67CB"/>
    <w:rsid w:val="009C7133"/>
    <w:rsid w:val="009C7321"/>
    <w:rsid w:val="009D068F"/>
    <w:rsid w:val="009D11B8"/>
    <w:rsid w:val="009D1566"/>
    <w:rsid w:val="009D197D"/>
    <w:rsid w:val="009D1D20"/>
    <w:rsid w:val="009D2865"/>
    <w:rsid w:val="009D2CF3"/>
    <w:rsid w:val="009D4B31"/>
    <w:rsid w:val="009D51F7"/>
    <w:rsid w:val="009D5784"/>
    <w:rsid w:val="009D687D"/>
    <w:rsid w:val="009D7023"/>
    <w:rsid w:val="009D7435"/>
    <w:rsid w:val="009E0411"/>
    <w:rsid w:val="009E2B3A"/>
    <w:rsid w:val="009E3817"/>
    <w:rsid w:val="009E3D2B"/>
    <w:rsid w:val="009E4B37"/>
    <w:rsid w:val="009E4EBE"/>
    <w:rsid w:val="009E4FAC"/>
    <w:rsid w:val="009E53BB"/>
    <w:rsid w:val="009E5526"/>
    <w:rsid w:val="009E5A25"/>
    <w:rsid w:val="009E5F57"/>
    <w:rsid w:val="009E6CA0"/>
    <w:rsid w:val="009E7A9E"/>
    <w:rsid w:val="009F1574"/>
    <w:rsid w:val="009F1C7A"/>
    <w:rsid w:val="009F1E0A"/>
    <w:rsid w:val="009F27DF"/>
    <w:rsid w:val="009F550B"/>
    <w:rsid w:val="009F605D"/>
    <w:rsid w:val="009F6EBA"/>
    <w:rsid w:val="009F7543"/>
    <w:rsid w:val="00A005E5"/>
    <w:rsid w:val="00A006C9"/>
    <w:rsid w:val="00A019A2"/>
    <w:rsid w:val="00A026E8"/>
    <w:rsid w:val="00A02875"/>
    <w:rsid w:val="00A028D9"/>
    <w:rsid w:val="00A03572"/>
    <w:rsid w:val="00A0383F"/>
    <w:rsid w:val="00A03BFE"/>
    <w:rsid w:val="00A0774A"/>
    <w:rsid w:val="00A07974"/>
    <w:rsid w:val="00A116C1"/>
    <w:rsid w:val="00A117FA"/>
    <w:rsid w:val="00A119F4"/>
    <w:rsid w:val="00A11A96"/>
    <w:rsid w:val="00A1355B"/>
    <w:rsid w:val="00A13B0F"/>
    <w:rsid w:val="00A14F88"/>
    <w:rsid w:val="00A15363"/>
    <w:rsid w:val="00A15D23"/>
    <w:rsid w:val="00A17ADC"/>
    <w:rsid w:val="00A23C92"/>
    <w:rsid w:val="00A23F4F"/>
    <w:rsid w:val="00A24946"/>
    <w:rsid w:val="00A2507E"/>
    <w:rsid w:val="00A25834"/>
    <w:rsid w:val="00A273B1"/>
    <w:rsid w:val="00A3187B"/>
    <w:rsid w:val="00A31A1D"/>
    <w:rsid w:val="00A343A0"/>
    <w:rsid w:val="00A346C0"/>
    <w:rsid w:val="00A34FB9"/>
    <w:rsid w:val="00A35169"/>
    <w:rsid w:val="00A36438"/>
    <w:rsid w:val="00A36821"/>
    <w:rsid w:val="00A409B4"/>
    <w:rsid w:val="00A40DCA"/>
    <w:rsid w:val="00A44079"/>
    <w:rsid w:val="00A44E0C"/>
    <w:rsid w:val="00A462C8"/>
    <w:rsid w:val="00A46D63"/>
    <w:rsid w:val="00A47BC9"/>
    <w:rsid w:val="00A50B61"/>
    <w:rsid w:val="00A5221A"/>
    <w:rsid w:val="00A5456A"/>
    <w:rsid w:val="00A5727A"/>
    <w:rsid w:val="00A60C8C"/>
    <w:rsid w:val="00A61698"/>
    <w:rsid w:val="00A61ACF"/>
    <w:rsid w:val="00A62BA0"/>
    <w:rsid w:val="00A66890"/>
    <w:rsid w:val="00A67D2D"/>
    <w:rsid w:val="00A70125"/>
    <w:rsid w:val="00A7037D"/>
    <w:rsid w:val="00A704C7"/>
    <w:rsid w:val="00A71983"/>
    <w:rsid w:val="00A7301E"/>
    <w:rsid w:val="00A73E06"/>
    <w:rsid w:val="00A74E04"/>
    <w:rsid w:val="00A77946"/>
    <w:rsid w:val="00A779C1"/>
    <w:rsid w:val="00A80486"/>
    <w:rsid w:val="00A80792"/>
    <w:rsid w:val="00A833DF"/>
    <w:rsid w:val="00A834D2"/>
    <w:rsid w:val="00A837B9"/>
    <w:rsid w:val="00A8393E"/>
    <w:rsid w:val="00A84E6C"/>
    <w:rsid w:val="00A850D5"/>
    <w:rsid w:val="00A864C6"/>
    <w:rsid w:val="00A877B6"/>
    <w:rsid w:val="00A9117F"/>
    <w:rsid w:val="00A91F82"/>
    <w:rsid w:val="00A920C7"/>
    <w:rsid w:val="00A926A9"/>
    <w:rsid w:val="00A930DC"/>
    <w:rsid w:val="00A9311D"/>
    <w:rsid w:val="00A9383F"/>
    <w:rsid w:val="00A9433F"/>
    <w:rsid w:val="00A945E0"/>
    <w:rsid w:val="00A95B86"/>
    <w:rsid w:val="00A976F4"/>
    <w:rsid w:val="00A9770F"/>
    <w:rsid w:val="00A97F8D"/>
    <w:rsid w:val="00AA187F"/>
    <w:rsid w:val="00AA21D8"/>
    <w:rsid w:val="00AA2352"/>
    <w:rsid w:val="00AA2910"/>
    <w:rsid w:val="00AA2F99"/>
    <w:rsid w:val="00AA3B43"/>
    <w:rsid w:val="00AA47C9"/>
    <w:rsid w:val="00AA4BDA"/>
    <w:rsid w:val="00AA5312"/>
    <w:rsid w:val="00AA5A8A"/>
    <w:rsid w:val="00AA64BA"/>
    <w:rsid w:val="00AA65A5"/>
    <w:rsid w:val="00AA6C08"/>
    <w:rsid w:val="00AB0C45"/>
    <w:rsid w:val="00AB1C65"/>
    <w:rsid w:val="00AB32B1"/>
    <w:rsid w:val="00AB3387"/>
    <w:rsid w:val="00AB3555"/>
    <w:rsid w:val="00AB3E8D"/>
    <w:rsid w:val="00AB72FE"/>
    <w:rsid w:val="00AC2B79"/>
    <w:rsid w:val="00AC638A"/>
    <w:rsid w:val="00AC6E8B"/>
    <w:rsid w:val="00AC717D"/>
    <w:rsid w:val="00AC74D4"/>
    <w:rsid w:val="00AD0324"/>
    <w:rsid w:val="00AD1826"/>
    <w:rsid w:val="00AD3239"/>
    <w:rsid w:val="00AD38E8"/>
    <w:rsid w:val="00AD44BF"/>
    <w:rsid w:val="00AD4E03"/>
    <w:rsid w:val="00AE0662"/>
    <w:rsid w:val="00AE1489"/>
    <w:rsid w:val="00AE1A94"/>
    <w:rsid w:val="00AE1CCE"/>
    <w:rsid w:val="00AE2F7E"/>
    <w:rsid w:val="00AE3D18"/>
    <w:rsid w:val="00AE4C3B"/>
    <w:rsid w:val="00AE5006"/>
    <w:rsid w:val="00AE5D45"/>
    <w:rsid w:val="00AE633F"/>
    <w:rsid w:val="00AE658A"/>
    <w:rsid w:val="00AE6674"/>
    <w:rsid w:val="00AF0658"/>
    <w:rsid w:val="00AF1191"/>
    <w:rsid w:val="00AF1D27"/>
    <w:rsid w:val="00AF7149"/>
    <w:rsid w:val="00AF7D81"/>
    <w:rsid w:val="00B0093A"/>
    <w:rsid w:val="00B02B16"/>
    <w:rsid w:val="00B02FFC"/>
    <w:rsid w:val="00B03F41"/>
    <w:rsid w:val="00B04680"/>
    <w:rsid w:val="00B05081"/>
    <w:rsid w:val="00B064B8"/>
    <w:rsid w:val="00B07C44"/>
    <w:rsid w:val="00B07F48"/>
    <w:rsid w:val="00B1003F"/>
    <w:rsid w:val="00B106BF"/>
    <w:rsid w:val="00B12765"/>
    <w:rsid w:val="00B12CBD"/>
    <w:rsid w:val="00B12F75"/>
    <w:rsid w:val="00B14843"/>
    <w:rsid w:val="00B14A1A"/>
    <w:rsid w:val="00B14CB2"/>
    <w:rsid w:val="00B14DAC"/>
    <w:rsid w:val="00B168BD"/>
    <w:rsid w:val="00B177A6"/>
    <w:rsid w:val="00B218A3"/>
    <w:rsid w:val="00B23B2B"/>
    <w:rsid w:val="00B26E29"/>
    <w:rsid w:val="00B27EB6"/>
    <w:rsid w:val="00B32C7D"/>
    <w:rsid w:val="00B33696"/>
    <w:rsid w:val="00B355FE"/>
    <w:rsid w:val="00B36205"/>
    <w:rsid w:val="00B40587"/>
    <w:rsid w:val="00B40739"/>
    <w:rsid w:val="00B407CA"/>
    <w:rsid w:val="00B41902"/>
    <w:rsid w:val="00B46A84"/>
    <w:rsid w:val="00B46C66"/>
    <w:rsid w:val="00B477B1"/>
    <w:rsid w:val="00B50D39"/>
    <w:rsid w:val="00B513B6"/>
    <w:rsid w:val="00B529F1"/>
    <w:rsid w:val="00B52DF7"/>
    <w:rsid w:val="00B54107"/>
    <w:rsid w:val="00B544B4"/>
    <w:rsid w:val="00B5480C"/>
    <w:rsid w:val="00B57C39"/>
    <w:rsid w:val="00B602FF"/>
    <w:rsid w:val="00B611D2"/>
    <w:rsid w:val="00B619DD"/>
    <w:rsid w:val="00B6246B"/>
    <w:rsid w:val="00B649B7"/>
    <w:rsid w:val="00B64D9C"/>
    <w:rsid w:val="00B66160"/>
    <w:rsid w:val="00B67B65"/>
    <w:rsid w:val="00B72205"/>
    <w:rsid w:val="00B72919"/>
    <w:rsid w:val="00B735A4"/>
    <w:rsid w:val="00B74354"/>
    <w:rsid w:val="00B7675D"/>
    <w:rsid w:val="00B7708B"/>
    <w:rsid w:val="00B807C7"/>
    <w:rsid w:val="00B8117A"/>
    <w:rsid w:val="00B816C5"/>
    <w:rsid w:val="00B81F68"/>
    <w:rsid w:val="00B82D6C"/>
    <w:rsid w:val="00B8325F"/>
    <w:rsid w:val="00B833BE"/>
    <w:rsid w:val="00B83676"/>
    <w:rsid w:val="00B8378C"/>
    <w:rsid w:val="00B84197"/>
    <w:rsid w:val="00B845DA"/>
    <w:rsid w:val="00B85CB0"/>
    <w:rsid w:val="00B863B9"/>
    <w:rsid w:val="00B87308"/>
    <w:rsid w:val="00B916E7"/>
    <w:rsid w:val="00B92233"/>
    <w:rsid w:val="00B927CD"/>
    <w:rsid w:val="00B92C76"/>
    <w:rsid w:val="00B9348A"/>
    <w:rsid w:val="00B93DA3"/>
    <w:rsid w:val="00B943D0"/>
    <w:rsid w:val="00B95501"/>
    <w:rsid w:val="00B9636B"/>
    <w:rsid w:val="00B97037"/>
    <w:rsid w:val="00BA05D9"/>
    <w:rsid w:val="00BA1513"/>
    <w:rsid w:val="00BA1D45"/>
    <w:rsid w:val="00BA3C5C"/>
    <w:rsid w:val="00BA44B2"/>
    <w:rsid w:val="00BA5B45"/>
    <w:rsid w:val="00BB0A0E"/>
    <w:rsid w:val="00BB56E4"/>
    <w:rsid w:val="00BB5B82"/>
    <w:rsid w:val="00BB5E9A"/>
    <w:rsid w:val="00BB6DB1"/>
    <w:rsid w:val="00BB789D"/>
    <w:rsid w:val="00BB7976"/>
    <w:rsid w:val="00BB7BF1"/>
    <w:rsid w:val="00BC2229"/>
    <w:rsid w:val="00BC2F4F"/>
    <w:rsid w:val="00BC3180"/>
    <w:rsid w:val="00BC38A2"/>
    <w:rsid w:val="00BC3B61"/>
    <w:rsid w:val="00BC3B78"/>
    <w:rsid w:val="00BC4200"/>
    <w:rsid w:val="00BC45C7"/>
    <w:rsid w:val="00BC76EA"/>
    <w:rsid w:val="00BD0C08"/>
    <w:rsid w:val="00BD2A0F"/>
    <w:rsid w:val="00BD66C5"/>
    <w:rsid w:val="00BE06F0"/>
    <w:rsid w:val="00BE0A09"/>
    <w:rsid w:val="00BE1F26"/>
    <w:rsid w:val="00BE2258"/>
    <w:rsid w:val="00BE29F9"/>
    <w:rsid w:val="00BE4317"/>
    <w:rsid w:val="00BE77EC"/>
    <w:rsid w:val="00BE7DF6"/>
    <w:rsid w:val="00BF026D"/>
    <w:rsid w:val="00BF0DA3"/>
    <w:rsid w:val="00BF176C"/>
    <w:rsid w:val="00BF44D8"/>
    <w:rsid w:val="00BF5A49"/>
    <w:rsid w:val="00BF5E93"/>
    <w:rsid w:val="00C00D27"/>
    <w:rsid w:val="00C0157C"/>
    <w:rsid w:val="00C049E0"/>
    <w:rsid w:val="00C04A21"/>
    <w:rsid w:val="00C0611D"/>
    <w:rsid w:val="00C06A27"/>
    <w:rsid w:val="00C0752E"/>
    <w:rsid w:val="00C0761E"/>
    <w:rsid w:val="00C11690"/>
    <w:rsid w:val="00C12D37"/>
    <w:rsid w:val="00C1334F"/>
    <w:rsid w:val="00C139A8"/>
    <w:rsid w:val="00C14E7D"/>
    <w:rsid w:val="00C16B6A"/>
    <w:rsid w:val="00C21190"/>
    <w:rsid w:val="00C23291"/>
    <w:rsid w:val="00C23530"/>
    <w:rsid w:val="00C23621"/>
    <w:rsid w:val="00C23A0B"/>
    <w:rsid w:val="00C25247"/>
    <w:rsid w:val="00C300FD"/>
    <w:rsid w:val="00C302D5"/>
    <w:rsid w:val="00C31E68"/>
    <w:rsid w:val="00C32C73"/>
    <w:rsid w:val="00C34313"/>
    <w:rsid w:val="00C35930"/>
    <w:rsid w:val="00C3726C"/>
    <w:rsid w:val="00C41022"/>
    <w:rsid w:val="00C4103E"/>
    <w:rsid w:val="00C41C77"/>
    <w:rsid w:val="00C43F83"/>
    <w:rsid w:val="00C44113"/>
    <w:rsid w:val="00C44657"/>
    <w:rsid w:val="00C45555"/>
    <w:rsid w:val="00C47780"/>
    <w:rsid w:val="00C50A14"/>
    <w:rsid w:val="00C513B2"/>
    <w:rsid w:val="00C5165F"/>
    <w:rsid w:val="00C51B31"/>
    <w:rsid w:val="00C51D94"/>
    <w:rsid w:val="00C52233"/>
    <w:rsid w:val="00C5454B"/>
    <w:rsid w:val="00C54899"/>
    <w:rsid w:val="00C56562"/>
    <w:rsid w:val="00C579C2"/>
    <w:rsid w:val="00C62F8A"/>
    <w:rsid w:val="00C639C1"/>
    <w:rsid w:val="00C640D5"/>
    <w:rsid w:val="00C64DB1"/>
    <w:rsid w:val="00C653CD"/>
    <w:rsid w:val="00C66259"/>
    <w:rsid w:val="00C66ACC"/>
    <w:rsid w:val="00C6737E"/>
    <w:rsid w:val="00C707DE"/>
    <w:rsid w:val="00C70D08"/>
    <w:rsid w:val="00C72397"/>
    <w:rsid w:val="00C72DD9"/>
    <w:rsid w:val="00C76D88"/>
    <w:rsid w:val="00C83D2C"/>
    <w:rsid w:val="00C84122"/>
    <w:rsid w:val="00C8531B"/>
    <w:rsid w:val="00C85ADF"/>
    <w:rsid w:val="00C866A8"/>
    <w:rsid w:val="00C91795"/>
    <w:rsid w:val="00C933AD"/>
    <w:rsid w:val="00C9398A"/>
    <w:rsid w:val="00C9399B"/>
    <w:rsid w:val="00C94332"/>
    <w:rsid w:val="00C94F01"/>
    <w:rsid w:val="00C97CAF"/>
    <w:rsid w:val="00CA22CA"/>
    <w:rsid w:val="00CA38CF"/>
    <w:rsid w:val="00CA3F43"/>
    <w:rsid w:val="00CA5009"/>
    <w:rsid w:val="00CA52DD"/>
    <w:rsid w:val="00CA55F8"/>
    <w:rsid w:val="00CA58EE"/>
    <w:rsid w:val="00CA6719"/>
    <w:rsid w:val="00CA6F0A"/>
    <w:rsid w:val="00CB0553"/>
    <w:rsid w:val="00CB421D"/>
    <w:rsid w:val="00CB50E7"/>
    <w:rsid w:val="00CB6210"/>
    <w:rsid w:val="00CB6FDD"/>
    <w:rsid w:val="00CC1B9F"/>
    <w:rsid w:val="00CC225D"/>
    <w:rsid w:val="00CC4058"/>
    <w:rsid w:val="00CC5D23"/>
    <w:rsid w:val="00CD6D52"/>
    <w:rsid w:val="00CE00E7"/>
    <w:rsid w:val="00CE0385"/>
    <w:rsid w:val="00CE0F13"/>
    <w:rsid w:val="00CE1D4D"/>
    <w:rsid w:val="00CE2AF8"/>
    <w:rsid w:val="00CE4AA1"/>
    <w:rsid w:val="00CE58F6"/>
    <w:rsid w:val="00CF280A"/>
    <w:rsid w:val="00CF3D32"/>
    <w:rsid w:val="00CF4057"/>
    <w:rsid w:val="00CF4272"/>
    <w:rsid w:val="00CF590A"/>
    <w:rsid w:val="00CF62E2"/>
    <w:rsid w:val="00CF6CB4"/>
    <w:rsid w:val="00CF6F10"/>
    <w:rsid w:val="00CF7587"/>
    <w:rsid w:val="00CF7EFA"/>
    <w:rsid w:val="00D01DC4"/>
    <w:rsid w:val="00D03042"/>
    <w:rsid w:val="00D03D7F"/>
    <w:rsid w:val="00D04102"/>
    <w:rsid w:val="00D058F1"/>
    <w:rsid w:val="00D06AD8"/>
    <w:rsid w:val="00D10F7D"/>
    <w:rsid w:val="00D12276"/>
    <w:rsid w:val="00D12A0F"/>
    <w:rsid w:val="00D14AAB"/>
    <w:rsid w:val="00D1503F"/>
    <w:rsid w:val="00D17A3B"/>
    <w:rsid w:val="00D20126"/>
    <w:rsid w:val="00D21421"/>
    <w:rsid w:val="00D22273"/>
    <w:rsid w:val="00D2284D"/>
    <w:rsid w:val="00D233D8"/>
    <w:rsid w:val="00D23E5A"/>
    <w:rsid w:val="00D27ACE"/>
    <w:rsid w:val="00D31EC1"/>
    <w:rsid w:val="00D32A0E"/>
    <w:rsid w:val="00D36017"/>
    <w:rsid w:val="00D366EF"/>
    <w:rsid w:val="00D36A9B"/>
    <w:rsid w:val="00D3717F"/>
    <w:rsid w:val="00D37239"/>
    <w:rsid w:val="00D37C97"/>
    <w:rsid w:val="00D40A42"/>
    <w:rsid w:val="00D40D64"/>
    <w:rsid w:val="00D4119F"/>
    <w:rsid w:val="00D41999"/>
    <w:rsid w:val="00D42243"/>
    <w:rsid w:val="00D4466A"/>
    <w:rsid w:val="00D4468B"/>
    <w:rsid w:val="00D45255"/>
    <w:rsid w:val="00D468DF"/>
    <w:rsid w:val="00D46B0E"/>
    <w:rsid w:val="00D47F29"/>
    <w:rsid w:val="00D51B39"/>
    <w:rsid w:val="00D51EB6"/>
    <w:rsid w:val="00D55F19"/>
    <w:rsid w:val="00D6101D"/>
    <w:rsid w:val="00D61DC9"/>
    <w:rsid w:val="00D62E51"/>
    <w:rsid w:val="00D63EC7"/>
    <w:rsid w:val="00D64DB8"/>
    <w:rsid w:val="00D64F16"/>
    <w:rsid w:val="00D6534D"/>
    <w:rsid w:val="00D66ECA"/>
    <w:rsid w:val="00D66F4A"/>
    <w:rsid w:val="00D6793F"/>
    <w:rsid w:val="00D716DD"/>
    <w:rsid w:val="00D721B0"/>
    <w:rsid w:val="00D7267B"/>
    <w:rsid w:val="00D72CF3"/>
    <w:rsid w:val="00D75F90"/>
    <w:rsid w:val="00D8040C"/>
    <w:rsid w:val="00D80EEC"/>
    <w:rsid w:val="00D81358"/>
    <w:rsid w:val="00D840BF"/>
    <w:rsid w:val="00D84BF8"/>
    <w:rsid w:val="00D87422"/>
    <w:rsid w:val="00D911AF"/>
    <w:rsid w:val="00D924F7"/>
    <w:rsid w:val="00D92B09"/>
    <w:rsid w:val="00D931A2"/>
    <w:rsid w:val="00D9362B"/>
    <w:rsid w:val="00D947C9"/>
    <w:rsid w:val="00D95FFD"/>
    <w:rsid w:val="00D968D5"/>
    <w:rsid w:val="00D96E29"/>
    <w:rsid w:val="00DA046A"/>
    <w:rsid w:val="00DA236C"/>
    <w:rsid w:val="00DA3031"/>
    <w:rsid w:val="00DA3F84"/>
    <w:rsid w:val="00DA41FC"/>
    <w:rsid w:val="00DA4E64"/>
    <w:rsid w:val="00DA5BFA"/>
    <w:rsid w:val="00DA7922"/>
    <w:rsid w:val="00DB023B"/>
    <w:rsid w:val="00DB048E"/>
    <w:rsid w:val="00DB2583"/>
    <w:rsid w:val="00DB2A83"/>
    <w:rsid w:val="00DB3430"/>
    <w:rsid w:val="00DB46B5"/>
    <w:rsid w:val="00DB6D48"/>
    <w:rsid w:val="00DB70A8"/>
    <w:rsid w:val="00DB7CA8"/>
    <w:rsid w:val="00DC188D"/>
    <w:rsid w:val="00DC33A3"/>
    <w:rsid w:val="00DC37D0"/>
    <w:rsid w:val="00DC5EA2"/>
    <w:rsid w:val="00DC63CF"/>
    <w:rsid w:val="00DD048B"/>
    <w:rsid w:val="00DD36BE"/>
    <w:rsid w:val="00DD3CD4"/>
    <w:rsid w:val="00DD3E08"/>
    <w:rsid w:val="00DD5B5F"/>
    <w:rsid w:val="00DD5DFE"/>
    <w:rsid w:val="00DD6732"/>
    <w:rsid w:val="00DD6A6C"/>
    <w:rsid w:val="00DD75A6"/>
    <w:rsid w:val="00DD774F"/>
    <w:rsid w:val="00DE0178"/>
    <w:rsid w:val="00DE08C7"/>
    <w:rsid w:val="00DE0A75"/>
    <w:rsid w:val="00DE12FA"/>
    <w:rsid w:val="00DE208D"/>
    <w:rsid w:val="00DE2E2E"/>
    <w:rsid w:val="00DE46AB"/>
    <w:rsid w:val="00DE652D"/>
    <w:rsid w:val="00DF0863"/>
    <w:rsid w:val="00DF1EBA"/>
    <w:rsid w:val="00DF45A8"/>
    <w:rsid w:val="00DF471B"/>
    <w:rsid w:val="00DF5B4F"/>
    <w:rsid w:val="00DF5BF7"/>
    <w:rsid w:val="00DF61B3"/>
    <w:rsid w:val="00DF65E1"/>
    <w:rsid w:val="00DF6931"/>
    <w:rsid w:val="00DF7EE4"/>
    <w:rsid w:val="00E0036B"/>
    <w:rsid w:val="00E03FC9"/>
    <w:rsid w:val="00E05CC6"/>
    <w:rsid w:val="00E071D7"/>
    <w:rsid w:val="00E10665"/>
    <w:rsid w:val="00E10DF9"/>
    <w:rsid w:val="00E11327"/>
    <w:rsid w:val="00E11618"/>
    <w:rsid w:val="00E116F6"/>
    <w:rsid w:val="00E133B2"/>
    <w:rsid w:val="00E145D8"/>
    <w:rsid w:val="00E151A5"/>
    <w:rsid w:val="00E163B2"/>
    <w:rsid w:val="00E203FC"/>
    <w:rsid w:val="00E20AC7"/>
    <w:rsid w:val="00E21885"/>
    <w:rsid w:val="00E24524"/>
    <w:rsid w:val="00E24781"/>
    <w:rsid w:val="00E24AAC"/>
    <w:rsid w:val="00E25618"/>
    <w:rsid w:val="00E2584A"/>
    <w:rsid w:val="00E26E69"/>
    <w:rsid w:val="00E26FBC"/>
    <w:rsid w:val="00E278A1"/>
    <w:rsid w:val="00E31045"/>
    <w:rsid w:val="00E31B5B"/>
    <w:rsid w:val="00E326F6"/>
    <w:rsid w:val="00E32C5C"/>
    <w:rsid w:val="00E35411"/>
    <w:rsid w:val="00E362CB"/>
    <w:rsid w:val="00E36543"/>
    <w:rsid w:val="00E36AE1"/>
    <w:rsid w:val="00E37297"/>
    <w:rsid w:val="00E37544"/>
    <w:rsid w:val="00E37830"/>
    <w:rsid w:val="00E3789C"/>
    <w:rsid w:val="00E40249"/>
    <w:rsid w:val="00E4062B"/>
    <w:rsid w:val="00E42AF1"/>
    <w:rsid w:val="00E46277"/>
    <w:rsid w:val="00E46E11"/>
    <w:rsid w:val="00E47045"/>
    <w:rsid w:val="00E4764B"/>
    <w:rsid w:val="00E4771A"/>
    <w:rsid w:val="00E4780F"/>
    <w:rsid w:val="00E50CB8"/>
    <w:rsid w:val="00E51195"/>
    <w:rsid w:val="00E51BDB"/>
    <w:rsid w:val="00E53490"/>
    <w:rsid w:val="00E53EB2"/>
    <w:rsid w:val="00E6163E"/>
    <w:rsid w:val="00E6183F"/>
    <w:rsid w:val="00E62782"/>
    <w:rsid w:val="00E63053"/>
    <w:rsid w:val="00E660FB"/>
    <w:rsid w:val="00E661D7"/>
    <w:rsid w:val="00E66315"/>
    <w:rsid w:val="00E66DA7"/>
    <w:rsid w:val="00E672E2"/>
    <w:rsid w:val="00E7082E"/>
    <w:rsid w:val="00E70857"/>
    <w:rsid w:val="00E716B5"/>
    <w:rsid w:val="00E72061"/>
    <w:rsid w:val="00E7297F"/>
    <w:rsid w:val="00E7372C"/>
    <w:rsid w:val="00E73A9A"/>
    <w:rsid w:val="00E750AF"/>
    <w:rsid w:val="00E75995"/>
    <w:rsid w:val="00E768CF"/>
    <w:rsid w:val="00E76B01"/>
    <w:rsid w:val="00E77079"/>
    <w:rsid w:val="00E830AC"/>
    <w:rsid w:val="00E85FD7"/>
    <w:rsid w:val="00E91C29"/>
    <w:rsid w:val="00E951BD"/>
    <w:rsid w:val="00E970F2"/>
    <w:rsid w:val="00EA1C4E"/>
    <w:rsid w:val="00EA2814"/>
    <w:rsid w:val="00EA2BEC"/>
    <w:rsid w:val="00EA3416"/>
    <w:rsid w:val="00EA51B9"/>
    <w:rsid w:val="00EA5CBA"/>
    <w:rsid w:val="00EA5F49"/>
    <w:rsid w:val="00EB0DFD"/>
    <w:rsid w:val="00EB4008"/>
    <w:rsid w:val="00EB446D"/>
    <w:rsid w:val="00EB4AF1"/>
    <w:rsid w:val="00EB7095"/>
    <w:rsid w:val="00EB7B96"/>
    <w:rsid w:val="00EB7C18"/>
    <w:rsid w:val="00EC0635"/>
    <w:rsid w:val="00EC0971"/>
    <w:rsid w:val="00EC1262"/>
    <w:rsid w:val="00EC1DD8"/>
    <w:rsid w:val="00EC2F9C"/>
    <w:rsid w:val="00EC36A2"/>
    <w:rsid w:val="00EC62BB"/>
    <w:rsid w:val="00EC75E8"/>
    <w:rsid w:val="00EC7C09"/>
    <w:rsid w:val="00ED157E"/>
    <w:rsid w:val="00ED1D96"/>
    <w:rsid w:val="00ED279F"/>
    <w:rsid w:val="00ED2EC0"/>
    <w:rsid w:val="00ED2F69"/>
    <w:rsid w:val="00ED3C30"/>
    <w:rsid w:val="00ED6F8F"/>
    <w:rsid w:val="00ED7275"/>
    <w:rsid w:val="00ED7387"/>
    <w:rsid w:val="00ED78ED"/>
    <w:rsid w:val="00ED7D5B"/>
    <w:rsid w:val="00EE050E"/>
    <w:rsid w:val="00EE0BA7"/>
    <w:rsid w:val="00EE1227"/>
    <w:rsid w:val="00EE1C03"/>
    <w:rsid w:val="00EE1FF7"/>
    <w:rsid w:val="00EE3373"/>
    <w:rsid w:val="00EE3D96"/>
    <w:rsid w:val="00EE4DED"/>
    <w:rsid w:val="00EE6BCB"/>
    <w:rsid w:val="00EE7060"/>
    <w:rsid w:val="00EE76C2"/>
    <w:rsid w:val="00EF1404"/>
    <w:rsid w:val="00EF1552"/>
    <w:rsid w:val="00EF25D3"/>
    <w:rsid w:val="00EF3242"/>
    <w:rsid w:val="00EF480C"/>
    <w:rsid w:val="00EF4F4F"/>
    <w:rsid w:val="00EF64EA"/>
    <w:rsid w:val="00EF7C89"/>
    <w:rsid w:val="00F01D84"/>
    <w:rsid w:val="00F02029"/>
    <w:rsid w:val="00F028A2"/>
    <w:rsid w:val="00F032AA"/>
    <w:rsid w:val="00F036A9"/>
    <w:rsid w:val="00F0435B"/>
    <w:rsid w:val="00F04F00"/>
    <w:rsid w:val="00F06856"/>
    <w:rsid w:val="00F068FE"/>
    <w:rsid w:val="00F1013D"/>
    <w:rsid w:val="00F11050"/>
    <w:rsid w:val="00F11AD9"/>
    <w:rsid w:val="00F125A7"/>
    <w:rsid w:val="00F135F3"/>
    <w:rsid w:val="00F146B3"/>
    <w:rsid w:val="00F15318"/>
    <w:rsid w:val="00F16C4D"/>
    <w:rsid w:val="00F20521"/>
    <w:rsid w:val="00F20634"/>
    <w:rsid w:val="00F20DD1"/>
    <w:rsid w:val="00F21A62"/>
    <w:rsid w:val="00F24AC4"/>
    <w:rsid w:val="00F25F24"/>
    <w:rsid w:val="00F27BE4"/>
    <w:rsid w:val="00F30669"/>
    <w:rsid w:val="00F31BE7"/>
    <w:rsid w:val="00F31E45"/>
    <w:rsid w:val="00F33434"/>
    <w:rsid w:val="00F335F2"/>
    <w:rsid w:val="00F346EB"/>
    <w:rsid w:val="00F354F7"/>
    <w:rsid w:val="00F378DF"/>
    <w:rsid w:val="00F405BB"/>
    <w:rsid w:val="00F423E4"/>
    <w:rsid w:val="00F42607"/>
    <w:rsid w:val="00F42815"/>
    <w:rsid w:val="00F42925"/>
    <w:rsid w:val="00F4348C"/>
    <w:rsid w:val="00F44ECB"/>
    <w:rsid w:val="00F45494"/>
    <w:rsid w:val="00F462DA"/>
    <w:rsid w:val="00F47757"/>
    <w:rsid w:val="00F500A9"/>
    <w:rsid w:val="00F50FEE"/>
    <w:rsid w:val="00F5108A"/>
    <w:rsid w:val="00F5549D"/>
    <w:rsid w:val="00F55D2E"/>
    <w:rsid w:val="00F565EC"/>
    <w:rsid w:val="00F567D6"/>
    <w:rsid w:val="00F56835"/>
    <w:rsid w:val="00F6090E"/>
    <w:rsid w:val="00F6181B"/>
    <w:rsid w:val="00F61AAA"/>
    <w:rsid w:val="00F62093"/>
    <w:rsid w:val="00F62A08"/>
    <w:rsid w:val="00F63180"/>
    <w:rsid w:val="00F644A8"/>
    <w:rsid w:val="00F645ED"/>
    <w:rsid w:val="00F657F5"/>
    <w:rsid w:val="00F6689F"/>
    <w:rsid w:val="00F70DCD"/>
    <w:rsid w:val="00F71BAC"/>
    <w:rsid w:val="00F72A96"/>
    <w:rsid w:val="00F72CC4"/>
    <w:rsid w:val="00F75E9F"/>
    <w:rsid w:val="00F80E14"/>
    <w:rsid w:val="00F81364"/>
    <w:rsid w:val="00F81BFD"/>
    <w:rsid w:val="00F821C1"/>
    <w:rsid w:val="00F843EA"/>
    <w:rsid w:val="00F86139"/>
    <w:rsid w:val="00F87CC8"/>
    <w:rsid w:val="00F914AB"/>
    <w:rsid w:val="00F9257E"/>
    <w:rsid w:val="00F93A8B"/>
    <w:rsid w:val="00F956BD"/>
    <w:rsid w:val="00F95848"/>
    <w:rsid w:val="00F9670A"/>
    <w:rsid w:val="00F97CF3"/>
    <w:rsid w:val="00FA0D85"/>
    <w:rsid w:val="00FA1F93"/>
    <w:rsid w:val="00FA299E"/>
    <w:rsid w:val="00FA353F"/>
    <w:rsid w:val="00FA379E"/>
    <w:rsid w:val="00FA4193"/>
    <w:rsid w:val="00FA47C6"/>
    <w:rsid w:val="00FA5F7F"/>
    <w:rsid w:val="00FA6B3B"/>
    <w:rsid w:val="00FA7A07"/>
    <w:rsid w:val="00FB1A8F"/>
    <w:rsid w:val="00FB2AFB"/>
    <w:rsid w:val="00FB68C5"/>
    <w:rsid w:val="00FB7755"/>
    <w:rsid w:val="00FC07BF"/>
    <w:rsid w:val="00FC2C1C"/>
    <w:rsid w:val="00FC3F07"/>
    <w:rsid w:val="00FC66E3"/>
    <w:rsid w:val="00FC680D"/>
    <w:rsid w:val="00FD3C06"/>
    <w:rsid w:val="00FD5BC7"/>
    <w:rsid w:val="00FD731F"/>
    <w:rsid w:val="00FD7D0E"/>
    <w:rsid w:val="00FE02A1"/>
    <w:rsid w:val="00FE2CBD"/>
    <w:rsid w:val="00FE4199"/>
    <w:rsid w:val="00FE473E"/>
    <w:rsid w:val="00FE50FD"/>
    <w:rsid w:val="00FE5ADB"/>
    <w:rsid w:val="00FE5C8B"/>
    <w:rsid w:val="00FE6549"/>
    <w:rsid w:val="00FE7462"/>
    <w:rsid w:val="00FF0B32"/>
    <w:rsid w:val="00FF2D8F"/>
    <w:rsid w:val="00FF3D31"/>
    <w:rsid w:val="00FF4E54"/>
    <w:rsid w:val="00FF5DA1"/>
    <w:rsid w:val="00FF73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9FBBE6"/>
  <w15:docId w15:val="{F469831A-910F-42E1-ABEE-FFEEA4162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524"/>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D6793F"/>
    <w:pPr>
      <w:keepNext/>
      <w:keepLines/>
      <w:spacing w:before="480"/>
      <w:outlineLvl w:val="0"/>
    </w:pPr>
    <w:rPr>
      <w:rFonts w:ascii="Cambria" w:hAnsi="Cambria"/>
      <w:b/>
      <w:bCs/>
      <w:color w:val="365F91"/>
      <w:sz w:val="28"/>
      <w:szCs w:val="28"/>
    </w:rPr>
  </w:style>
  <w:style w:type="paragraph" w:styleId="Ttulo2">
    <w:name w:val="heading 2"/>
    <w:basedOn w:val="Normal"/>
    <w:next w:val="Normal"/>
    <w:link w:val="Ttulo2Car"/>
    <w:uiPriority w:val="9"/>
    <w:unhideWhenUsed/>
    <w:qFormat/>
    <w:rsid w:val="00D6793F"/>
    <w:pPr>
      <w:keepNext/>
      <w:keepLines/>
      <w:spacing w:before="200"/>
      <w:outlineLvl w:val="1"/>
    </w:pPr>
    <w:rPr>
      <w:rFonts w:ascii="Cambria" w:hAnsi="Cambria"/>
      <w:b/>
      <w:bCs/>
      <w:color w:val="4F81BD"/>
      <w:sz w:val="26"/>
      <w:szCs w:val="26"/>
    </w:rPr>
  </w:style>
  <w:style w:type="paragraph" w:styleId="Ttulo4">
    <w:name w:val="heading 4"/>
    <w:basedOn w:val="Normal"/>
    <w:next w:val="Normal"/>
    <w:link w:val="Ttulo4Car"/>
    <w:uiPriority w:val="9"/>
    <w:semiHidden/>
    <w:unhideWhenUsed/>
    <w:qFormat/>
    <w:rsid w:val="00D679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93F"/>
    <w:rPr>
      <w:rFonts w:ascii="Cambria" w:eastAsia="Times New Roman" w:hAnsi="Cambria" w:cs="Times New Roman"/>
      <w:b/>
      <w:bCs/>
      <w:color w:val="365F91"/>
      <w:sz w:val="28"/>
      <w:szCs w:val="28"/>
      <w:lang w:eastAsia="es-ES"/>
    </w:rPr>
  </w:style>
  <w:style w:type="character" w:customStyle="1" w:styleId="Ttulo2Car">
    <w:name w:val="Título 2 Car"/>
    <w:basedOn w:val="Fuentedeprrafopredeter"/>
    <w:link w:val="Ttulo2"/>
    <w:uiPriority w:val="9"/>
    <w:rsid w:val="00D6793F"/>
    <w:rPr>
      <w:rFonts w:ascii="Cambria" w:eastAsia="Times New Roman" w:hAnsi="Cambria" w:cs="Times New Roman"/>
      <w:b/>
      <w:bCs/>
      <w:color w:val="4F81BD"/>
      <w:sz w:val="26"/>
      <w:szCs w:val="26"/>
      <w:lang w:eastAsia="es-ES"/>
    </w:rPr>
  </w:style>
  <w:style w:type="table" w:styleId="Tablaconcuadrcula">
    <w:name w:val="Table Grid"/>
    <w:basedOn w:val="Tablanormal"/>
    <w:uiPriority w:val="59"/>
    <w:rsid w:val="00D6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de Fígura,Paragraph,Titulo parrafo,TITULO A,Cuadro 2-1,Fundamentacion,Bulleted List,Lista vistosa - Énfasis 11,Párrafo de lista2,Punto,3,Iz - Párrafo de lista,Sivsa Parrafo,Footnote,List Paragraph1,Lista 123,Number List 1,TITULO"/>
    <w:basedOn w:val="Normal"/>
    <w:link w:val="PrrafodelistaCar"/>
    <w:uiPriority w:val="34"/>
    <w:qFormat/>
    <w:rsid w:val="00D6793F"/>
    <w:pPr>
      <w:spacing w:after="200" w:line="276" w:lineRule="auto"/>
      <w:ind w:left="720"/>
      <w:contextualSpacing/>
    </w:pPr>
    <w:rPr>
      <w:rFonts w:ascii="Calibri" w:eastAsia="Calibri" w:hAnsi="Calibri"/>
      <w:sz w:val="22"/>
      <w:szCs w:val="22"/>
      <w:lang w:eastAsia="en-US"/>
    </w:rPr>
  </w:style>
  <w:style w:type="character" w:customStyle="1" w:styleId="PrrafodelistaCar">
    <w:name w:val="Párrafo de lista Car"/>
    <w:aliases w:val="Titulo de Fígura Car,Paragraph Car,Titulo parrafo Car,TITULO A Car,Cuadro 2-1 Car,Fundamentacion Car,Bulleted List Car,Lista vistosa - Énfasis 11 Car,Párrafo de lista2 Car,Punto Car,3 Car,Iz - Párrafo de lista Car,Sivsa Parrafo Car"/>
    <w:link w:val="Prrafodelista"/>
    <w:uiPriority w:val="34"/>
    <w:qFormat/>
    <w:locked/>
    <w:rsid w:val="00D6793F"/>
    <w:rPr>
      <w:rFonts w:ascii="Calibri" w:eastAsia="Calibri" w:hAnsi="Calibri" w:cs="Times New Roman"/>
    </w:rPr>
  </w:style>
  <w:style w:type="paragraph" w:styleId="Encabezado">
    <w:name w:val="header"/>
    <w:basedOn w:val="Normal"/>
    <w:link w:val="EncabezadoCar"/>
    <w:uiPriority w:val="99"/>
    <w:unhideWhenUsed/>
    <w:rsid w:val="00D6793F"/>
    <w:pPr>
      <w:tabs>
        <w:tab w:val="center" w:pos="4419"/>
        <w:tab w:val="right" w:pos="8838"/>
      </w:tabs>
    </w:pPr>
  </w:style>
  <w:style w:type="character" w:customStyle="1" w:styleId="EncabezadoCar">
    <w:name w:val="Encabezado Car"/>
    <w:basedOn w:val="Fuentedeprrafopredeter"/>
    <w:link w:val="Encabezado"/>
    <w:uiPriority w:val="99"/>
    <w:rsid w:val="00D6793F"/>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D6793F"/>
    <w:pPr>
      <w:tabs>
        <w:tab w:val="center" w:pos="4419"/>
        <w:tab w:val="right" w:pos="8838"/>
      </w:tabs>
    </w:pPr>
  </w:style>
  <w:style w:type="character" w:customStyle="1" w:styleId="PiedepginaCar">
    <w:name w:val="Pie de página Car"/>
    <w:basedOn w:val="Fuentedeprrafopredeter"/>
    <w:link w:val="Piedepgina"/>
    <w:uiPriority w:val="99"/>
    <w:rsid w:val="00D6793F"/>
    <w:rPr>
      <w:rFonts w:ascii="Times New Roman" w:eastAsia="Times New Roman" w:hAnsi="Times New Roman" w:cs="Times New Roman"/>
      <w:sz w:val="20"/>
      <w:szCs w:val="20"/>
      <w:lang w:eastAsia="es-ES"/>
    </w:rPr>
  </w:style>
  <w:style w:type="character" w:styleId="Nmerodelnea">
    <w:name w:val="line number"/>
    <w:basedOn w:val="Fuentedeprrafopredeter"/>
    <w:uiPriority w:val="99"/>
    <w:semiHidden/>
    <w:unhideWhenUsed/>
    <w:rsid w:val="00D6793F"/>
  </w:style>
  <w:style w:type="paragraph" w:styleId="TDC1">
    <w:name w:val="toc 1"/>
    <w:basedOn w:val="Normal"/>
    <w:next w:val="Normal"/>
    <w:autoRedefine/>
    <w:uiPriority w:val="39"/>
    <w:unhideWhenUsed/>
    <w:rsid w:val="005E153D"/>
    <w:pPr>
      <w:spacing w:before="240" w:after="120"/>
    </w:pPr>
    <w:rPr>
      <w:rFonts w:asciiTheme="minorHAnsi" w:hAnsiTheme="minorHAnsi" w:cstheme="minorHAnsi"/>
      <w:b/>
      <w:bCs/>
    </w:rPr>
  </w:style>
  <w:style w:type="character" w:styleId="Hipervnculo">
    <w:name w:val="Hyperlink"/>
    <w:uiPriority w:val="99"/>
    <w:unhideWhenUsed/>
    <w:rsid w:val="00D6793F"/>
    <w:rPr>
      <w:color w:val="0000FF"/>
      <w:u w:val="single"/>
    </w:rPr>
  </w:style>
  <w:style w:type="paragraph" w:styleId="Textodebloque">
    <w:name w:val="Block Text"/>
    <w:basedOn w:val="Normal"/>
    <w:rsid w:val="00D6793F"/>
    <w:pPr>
      <w:ind w:left="284" w:right="-425"/>
      <w:jc w:val="both"/>
    </w:pPr>
    <w:rPr>
      <w:rFonts w:ascii="Arial" w:hAnsi="Arial"/>
    </w:rPr>
  </w:style>
  <w:style w:type="character" w:styleId="Refdecomentario">
    <w:name w:val="annotation reference"/>
    <w:uiPriority w:val="99"/>
    <w:semiHidden/>
    <w:unhideWhenUsed/>
    <w:rsid w:val="00D6793F"/>
    <w:rPr>
      <w:sz w:val="16"/>
      <w:szCs w:val="16"/>
    </w:rPr>
  </w:style>
  <w:style w:type="paragraph" w:styleId="Textocomentario">
    <w:name w:val="annotation text"/>
    <w:basedOn w:val="Normal"/>
    <w:link w:val="TextocomentarioCar"/>
    <w:uiPriority w:val="99"/>
    <w:semiHidden/>
    <w:unhideWhenUsed/>
    <w:rsid w:val="00D6793F"/>
  </w:style>
  <w:style w:type="character" w:customStyle="1" w:styleId="TextocomentarioCar">
    <w:name w:val="Texto comentario Car"/>
    <w:basedOn w:val="Fuentedeprrafopredeter"/>
    <w:link w:val="Textocomentario"/>
    <w:uiPriority w:val="99"/>
    <w:semiHidden/>
    <w:rsid w:val="00D6793F"/>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D6793F"/>
    <w:rPr>
      <w:rFonts w:ascii="Tahoma" w:hAnsi="Tahoma" w:cs="Tahoma"/>
      <w:sz w:val="16"/>
      <w:szCs w:val="16"/>
    </w:rPr>
  </w:style>
  <w:style w:type="character" w:customStyle="1" w:styleId="TextodegloboCar">
    <w:name w:val="Texto de globo Car"/>
    <w:basedOn w:val="Fuentedeprrafopredeter"/>
    <w:link w:val="Textodeglobo"/>
    <w:uiPriority w:val="99"/>
    <w:semiHidden/>
    <w:rsid w:val="00D6793F"/>
    <w:rPr>
      <w:rFonts w:ascii="Tahoma" w:eastAsia="Times New Roman" w:hAnsi="Tahoma" w:cs="Tahoma"/>
      <w:sz w:val="16"/>
      <w:szCs w:val="16"/>
      <w:lang w:eastAsia="es-ES"/>
    </w:rPr>
  </w:style>
  <w:style w:type="paragraph" w:styleId="Asuntodelcomentario">
    <w:name w:val="annotation subject"/>
    <w:basedOn w:val="Textocomentario"/>
    <w:next w:val="Textocomentario"/>
    <w:link w:val="AsuntodelcomentarioCar"/>
    <w:uiPriority w:val="99"/>
    <w:semiHidden/>
    <w:unhideWhenUsed/>
    <w:rsid w:val="00D6793F"/>
    <w:rPr>
      <w:b/>
      <w:bCs/>
    </w:rPr>
  </w:style>
  <w:style w:type="character" w:customStyle="1" w:styleId="AsuntodelcomentarioCar">
    <w:name w:val="Asunto del comentario Car"/>
    <w:basedOn w:val="TextocomentarioCar"/>
    <w:link w:val="Asuntodelcomentario"/>
    <w:uiPriority w:val="99"/>
    <w:semiHidden/>
    <w:rsid w:val="00D6793F"/>
    <w:rPr>
      <w:rFonts w:ascii="Times New Roman" w:eastAsia="Times New Roman" w:hAnsi="Times New Roman" w:cs="Times New Roman"/>
      <w:b/>
      <w:bCs/>
      <w:sz w:val="20"/>
      <w:szCs w:val="20"/>
      <w:lang w:eastAsia="es-ES"/>
    </w:rPr>
  </w:style>
  <w:style w:type="paragraph" w:styleId="Revisin">
    <w:name w:val="Revision"/>
    <w:hidden/>
    <w:uiPriority w:val="99"/>
    <w:semiHidden/>
    <w:rsid w:val="00D6793F"/>
    <w:pPr>
      <w:spacing w:after="0" w:line="240" w:lineRule="auto"/>
    </w:pPr>
    <w:rPr>
      <w:rFonts w:ascii="Times New Roman" w:eastAsia="Times New Roman" w:hAnsi="Times New Roman" w:cs="Times New Roman"/>
      <w:sz w:val="20"/>
      <w:szCs w:val="20"/>
      <w:lang w:val="es-ES" w:eastAsia="es-ES"/>
    </w:rPr>
  </w:style>
  <w:style w:type="paragraph" w:styleId="Textoindependiente">
    <w:name w:val="Body Text"/>
    <w:basedOn w:val="Normal"/>
    <w:link w:val="TextoindependienteCar"/>
    <w:uiPriority w:val="99"/>
    <w:unhideWhenUsed/>
    <w:rsid w:val="00D6793F"/>
    <w:pPr>
      <w:spacing w:after="120"/>
    </w:pPr>
    <w:rPr>
      <w:sz w:val="24"/>
      <w:szCs w:val="24"/>
    </w:rPr>
  </w:style>
  <w:style w:type="character" w:customStyle="1" w:styleId="TextoindependienteCar">
    <w:name w:val="Texto independiente Car"/>
    <w:basedOn w:val="Fuentedeprrafopredeter"/>
    <w:link w:val="Textoindependiente"/>
    <w:uiPriority w:val="99"/>
    <w:rsid w:val="00D6793F"/>
    <w:rPr>
      <w:rFonts w:ascii="Times New Roman" w:eastAsia="Times New Roman" w:hAnsi="Times New Roman" w:cs="Times New Roman"/>
      <w:sz w:val="24"/>
      <w:szCs w:val="24"/>
      <w:lang w:eastAsia="es-ES"/>
    </w:rPr>
  </w:style>
  <w:style w:type="paragraph" w:styleId="Sangradetextonormal">
    <w:name w:val="Body Text Indent"/>
    <w:basedOn w:val="Normal"/>
    <w:link w:val="SangradetextonormalCar"/>
    <w:uiPriority w:val="99"/>
    <w:unhideWhenUsed/>
    <w:rsid w:val="00D6793F"/>
    <w:pPr>
      <w:spacing w:after="120"/>
      <w:ind w:left="283"/>
    </w:pPr>
  </w:style>
  <w:style w:type="character" w:customStyle="1" w:styleId="SangradetextonormalCar">
    <w:name w:val="Sangría de texto normal Car"/>
    <w:basedOn w:val="Fuentedeprrafopredeter"/>
    <w:link w:val="Sangradetextonormal"/>
    <w:uiPriority w:val="99"/>
    <w:rsid w:val="00D6793F"/>
    <w:rPr>
      <w:rFonts w:ascii="Times New Roman" w:eastAsia="Times New Roman" w:hAnsi="Times New Roman" w:cs="Times New Roman"/>
      <w:sz w:val="20"/>
      <w:szCs w:val="20"/>
      <w:lang w:eastAsia="es-ES"/>
    </w:rPr>
  </w:style>
  <w:style w:type="paragraph" w:styleId="Sangra2detindependiente">
    <w:name w:val="Body Text Indent 2"/>
    <w:basedOn w:val="Normal"/>
    <w:link w:val="Sangra2detindependienteCar"/>
    <w:uiPriority w:val="99"/>
    <w:semiHidden/>
    <w:unhideWhenUsed/>
    <w:rsid w:val="00D6793F"/>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6793F"/>
    <w:rPr>
      <w:rFonts w:ascii="Times New Roman" w:eastAsia="Times New Roman" w:hAnsi="Times New Roman" w:cs="Times New Roman"/>
      <w:sz w:val="20"/>
      <w:szCs w:val="20"/>
      <w:lang w:eastAsia="es-ES"/>
    </w:rPr>
  </w:style>
  <w:style w:type="table" w:customStyle="1" w:styleId="Tablaconcuadrcula1">
    <w:name w:val="Tabla con cuadrícula1"/>
    <w:basedOn w:val="Tablanormal"/>
    <w:next w:val="Tablaconcuadrcula"/>
    <w:uiPriority w:val="59"/>
    <w:rsid w:val="00D6793F"/>
    <w:pPr>
      <w:spacing w:after="0" w:line="240" w:lineRule="auto"/>
    </w:pPr>
    <w:rPr>
      <w:rFonts w:ascii="Calibri" w:eastAsia="Calibri" w:hAnsi="Calibri" w:cs="Times New Roman"/>
      <w:sz w:val="20"/>
      <w:szCs w:val="20"/>
      <w:lang w:val="es-ES"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2">
    <w:name w:val="toc 2"/>
    <w:basedOn w:val="Normal"/>
    <w:next w:val="Normal"/>
    <w:autoRedefine/>
    <w:uiPriority w:val="39"/>
    <w:unhideWhenUsed/>
    <w:rsid w:val="00F81BFD"/>
    <w:pPr>
      <w:tabs>
        <w:tab w:val="left" w:pos="600"/>
        <w:tab w:val="right" w:pos="8495"/>
      </w:tabs>
      <w:spacing w:before="120"/>
      <w:ind w:left="200"/>
      <w:pPrChange w:id="0" w:author="NAHIM" w:date="2023-03-23T16:56:00Z">
        <w:pPr>
          <w:tabs>
            <w:tab w:val="left" w:pos="600"/>
            <w:tab w:val="right" w:pos="8495"/>
          </w:tabs>
          <w:spacing w:before="120"/>
          <w:ind w:left="200"/>
        </w:pPr>
      </w:pPrChange>
    </w:pPr>
    <w:rPr>
      <w:rFonts w:asciiTheme="minorHAnsi" w:hAnsiTheme="minorHAnsi" w:cstheme="minorHAnsi"/>
      <w:i/>
      <w:iCs/>
      <w:rPrChange w:id="0" w:author="NAHIM" w:date="2023-03-23T16:56:00Z">
        <w:rPr>
          <w:rFonts w:asciiTheme="minorHAnsi" w:hAnsiTheme="minorHAnsi" w:cstheme="minorHAnsi"/>
          <w:i/>
          <w:iCs/>
          <w:lang w:val="es-PE" w:eastAsia="es-ES" w:bidi="ar-SA"/>
        </w:rPr>
      </w:rPrChange>
    </w:rPr>
  </w:style>
  <w:style w:type="paragraph" w:styleId="Ttulo">
    <w:name w:val="Title"/>
    <w:basedOn w:val="Normal"/>
    <w:link w:val="TtuloCar"/>
    <w:qFormat/>
    <w:rsid w:val="00D6793F"/>
    <w:pPr>
      <w:jc w:val="center"/>
    </w:pPr>
    <w:rPr>
      <w:b/>
      <w:sz w:val="28"/>
      <w:lang w:val="es-MX"/>
    </w:rPr>
  </w:style>
  <w:style w:type="character" w:customStyle="1" w:styleId="TtuloCar">
    <w:name w:val="Título Car"/>
    <w:basedOn w:val="Fuentedeprrafopredeter"/>
    <w:link w:val="Ttulo"/>
    <w:rsid w:val="00D6793F"/>
    <w:rPr>
      <w:rFonts w:ascii="Times New Roman" w:eastAsia="Times New Roman" w:hAnsi="Times New Roman" w:cs="Times New Roman"/>
      <w:b/>
      <w:sz w:val="28"/>
      <w:szCs w:val="20"/>
      <w:lang w:val="es-MX" w:eastAsia="es-ES"/>
    </w:rPr>
  </w:style>
  <w:style w:type="character" w:customStyle="1" w:styleId="PuestoCar">
    <w:name w:val="Puesto Car"/>
    <w:basedOn w:val="Fuentedeprrafopredeter"/>
    <w:uiPriority w:val="10"/>
    <w:rsid w:val="00D6793F"/>
    <w:rPr>
      <w:rFonts w:asciiTheme="majorHAnsi" w:eastAsiaTheme="majorEastAsia" w:hAnsiTheme="majorHAnsi" w:cstheme="majorBidi"/>
      <w:spacing w:val="-10"/>
      <w:kern w:val="28"/>
      <w:sz w:val="56"/>
      <w:szCs w:val="56"/>
      <w:lang w:eastAsia="es-ES"/>
    </w:rPr>
  </w:style>
  <w:style w:type="paragraph" w:styleId="Textoindependiente2">
    <w:name w:val="Body Text 2"/>
    <w:basedOn w:val="Normal"/>
    <w:link w:val="Textoindependiente2Car"/>
    <w:uiPriority w:val="99"/>
    <w:unhideWhenUsed/>
    <w:rsid w:val="00D6793F"/>
    <w:pPr>
      <w:spacing w:after="120" w:line="480" w:lineRule="auto"/>
    </w:pPr>
    <w:rPr>
      <w:sz w:val="24"/>
      <w:szCs w:val="24"/>
      <w:lang w:val="es-ES_tradnl"/>
    </w:rPr>
  </w:style>
  <w:style w:type="character" w:customStyle="1" w:styleId="Textoindependiente2Car">
    <w:name w:val="Texto independiente 2 Car"/>
    <w:basedOn w:val="Fuentedeprrafopredeter"/>
    <w:link w:val="Textoindependiente2"/>
    <w:uiPriority w:val="99"/>
    <w:rsid w:val="00D6793F"/>
    <w:rPr>
      <w:rFonts w:ascii="Times New Roman" w:eastAsia="Times New Roman" w:hAnsi="Times New Roman" w:cs="Times New Roman"/>
      <w:sz w:val="24"/>
      <w:szCs w:val="24"/>
      <w:lang w:val="es-ES_tradnl" w:eastAsia="es-ES"/>
    </w:rPr>
  </w:style>
  <w:style w:type="character" w:customStyle="1" w:styleId="contenidofooter">
    <w:name w:val="contenidofooter"/>
    <w:basedOn w:val="Fuentedeprrafopredeter"/>
    <w:rsid w:val="00D6793F"/>
  </w:style>
  <w:style w:type="paragraph" w:customStyle="1" w:styleId="Default">
    <w:name w:val="Default"/>
    <w:rsid w:val="00D6793F"/>
    <w:pPr>
      <w:autoSpaceDE w:val="0"/>
      <w:autoSpaceDN w:val="0"/>
      <w:adjustRightInd w:val="0"/>
      <w:spacing w:after="0" w:line="240" w:lineRule="auto"/>
    </w:pPr>
    <w:rPr>
      <w:rFonts w:ascii="Arial" w:eastAsia="Calibri" w:hAnsi="Arial" w:cs="Arial"/>
      <w:color w:val="000000"/>
      <w:sz w:val="24"/>
      <w:szCs w:val="24"/>
    </w:rPr>
  </w:style>
  <w:style w:type="paragraph" w:styleId="NormalWeb">
    <w:name w:val="Normal (Web)"/>
    <w:basedOn w:val="Normal"/>
    <w:uiPriority w:val="99"/>
    <w:unhideWhenUsed/>
    <w:rsid w:val="00D6793F"/>
    <w:pPr>
      <w:spacing w:before="100" w:beforeAutospacing="1" w:after="100" w:afterAutospacing="1"/>
    </w:pPr>
    <w:rPr>
      <w:sz w:val="24"/>
      <w:szCs w:val="24"/>
      <w:lang w:eastAsia="es-PE"/>
    </w:rPr>
  </w:style>
  <w:style w:type="paragraph" w:styleId="Textonotapie">
    <w:name w:val="footnote text"/>
    <w:basedOn w:val="Normal"/>
    <w:link w:val="TextonotapieCar"/>
    <w:uiPriority w:val="99"/>
    <w:unhideWhenUsed/>
    <w:rsid w:val="00D6793F"/>
  </w:style>
  <w:style w:type="character" w:customStyle="1" w:styleId="TextonotapieCar">
    <w:name w:val="Texto nota pie Car"/>
    <w:basedOn w:val="Fuentedeprrafopredeter"/>
    <w:link w:val="Textonotapie"/>
    <w:uiPriority w:val="99"/>
    <w:rsid w:val="00D6793F"/>
    <w:rPr>
      <w:rFonts w:ascii="Times New Roman" w:eastAsia="Times New Roman" w:hAnsi="Times New Roman" w:cs="Times New Roman"/>
      <w:sz w:val="20"/>
      <w:szCs w:val="20"/>
      <w:lang w:eastAsia="es-ES"/>
    </w:rPr>
  </w:style>
  <w:style w:type="character" w:styleId="Refdenotaalpie">
    <w:name w:val="footnote reference"/>
    <w:uiPriority w:val="99"/>
    <w:unhideWhenUsed/>
    <w:rsid w:val="00D6793F"/>
    <w:rPr>
      <w:vertAlign w:val="superscript"/>
    </w:rPr>
  </w:style>
  <w:style w:type="paragraph" w:styleId="Sinespaciado">
    <w:name w:val="No Spacing"/>
    <w:uiPriority w:val="1"/>
    <w:qFormat/>
    <w:rsid w:val="00D6793F"/>
    <w:pPr>
      <w:spacing w:after="0" w:line="240" w:lineRule="auto"/>
    </w:pPr>
    <w:rPr>
      <w:rFonts w:ascii="Calibri" w:eastAsia="Calibri" w:hAnsi="Calibri" w:cs="Times New Roman"/>
    </w:rPr>
  </w:style>
  <w:style w:type="character" w:styleId="nfasis">
    <w:name w:val="Emphasis"/>
    <w:qFormat/>
    <w:rsid w:val="00D6793F"/>
    <w:rPr>
      <w:i/>
      <w:iCs/>
    </w:rPr>
  </w:style>
  <w:style w:type="paragraph" w:styleId="Descripcin">
    <w:name w:val="caption"/>
    <w:basedOn w:val="Normal"/>
    <w:next w:val="Normal"/>
    <w:uiPriority w:val="35"/>
    <w:unhideWhenUsed/>
    <w:qFormat/>
    <w:rsid w:val="00D6793F"/>
    <w:pPr>
      <w:spacing w:after="200"/>
    </w:pPr>
    <w:rPr>
      <w:b/>
      <w:bCs/>
      <w:color w:val="4F81BD"/>
      <w:sz w:val="18"/>
      <w:szCs w:val="18"/>
    </w:rPr>
  </w:style>
  <w:style w:type="character" w:customStyle="1" w:styleId="Mencinsinresolver1">
    <w:name w:val="Mención sin resolver1"/>
    <w:uiPriority w:val="99"/>
    <w:semiHidden/>
    <w:unhideWhenUsed/>
    <w:rsid w:val="00D6793F"/>
    <w:rPr>
      <w:color w:val="605E5C"/>
      <w:shd w:val="clear" w:color="auto" w:fill="E1DFDD"/>
    </w:rPr>
  </w:style>
  <w:style w:type="character" w:styleId="Hipervnculovisitado">
    <w:name w:val="FollowedHyperlink"/>
    <w:uiPriority w:val="99"/>
    <w:semiHidden/>
    <w:unhideWhenUsed/>
    <w:rsid w:val="00D6793F"/>
    <w:rPr>
      <w:color w:val="954F72"/>
      <w:u w:val="single"/>
    </w:rPr>
  </w:style>
  <w:style w:type="paragraph" w:customStyle="1" w:styleId="xmsonormal">
    <w:name w:val="x_msonormal"/>
    <w:basedOn w:val="Normal"/>
    <w:rsid w:val="00D6793F"/>
    <w:pPr>
      <w:spacing w:before="100" w:beforeAutospacing="1" w:after="100" w:afterAutospacing="1"/>
    </w:pPr>
    <w:rPr>
      <w:sz w:val="24"/>
      <w:szCs w:val="24"/>
      <w:lang w:eastAsia="es-PE"/>
    </w:rPr>
  </w:style>
  <w:style w:type="paragraph" w:customStyle="1" w:styleId="TableParagraph">
    <w:name w:val="Table Paragraph"/>
    <w:basedOn w:val="Normal"/>
    <w:uiPriority w:val="1"/>
    <w:qFormat/>
    <w:rsid w:val="00D6793F"/>
    <w:pPr>
      <w:widowControl w:val="0"/>
      <w:autoSpaceDE w:val="0"/>
      <w:autoSpaceDN w:val="0"/>
      <w:spacing w:before="13" w:line="192" w:lineRule="exact"/>
      <w:ind w:left="70"/>
    </w:pPr>
    <w:rPr>
      <w:rFonts w:ascii="Carlito" w:eastAsia="Carlito" w:hAnsi="Carlito" w:cs="Carlito"/>
      <w:sz w:val="22"/>
      <w:szCs w:val="22"/>
      <w:lang w:val="es-ES" w:eastAsia="en-US"/>
    </w:rPr>
  </w:style>
  <w:style w:type="paragraph" w:customStyle="1" w:styleId="xmsolistparagraph">
    <w:name w:val="x_msolistparagraph"/>
    <w:basedOn w:val="Normal"/>
    <w:rsid w:val="00D6793F"/>
    <w:pPr>
      <w:spacing w:before="100" w:beforeAutospacing="1" w:after="100" w:afterAutospacing="1"/>
    </w:pPr>
    <w:rPr>
      <w:sz w:val="24"/>
      <w:szCs w:val="24"/>
      <w:lang w:eastAsia="es-PE"/>
    </w:rPr>
  </w:style>
  <w:style w:type="paragraph" w:customStyle="1" w:styleId="WW-Sangra3detindependiente">
    <w:name w:val="WW-Sangría 3 de t. independiente"/>
    <w:basedOn w:val="Normal"/>
    <w:rsid w:val="00D6793F"/>
    <w:pPr>
      <w:widowControl w:val="0"/>
      <w:suppressAutoHyphens/>
      <w:ind w:left="426" w:firstLine="1"/>
      <w:jc w:val="both"/>
    </w:pPr>
    <w:rPr>
      <w:sz w:val="24"/>
      <w:lang w:val="es-ES_tradnl" w:eastAsia="es-PE"/>
    </w:rPr>
  </w:style>
  <w:style w:type="character" w:customStyle="1" w:styleId="Ttulo4Car">
    <w:name w:val="Título 4 Car"/>
    <w:basedOn w:val="Fuentedeprrafopredeter"/>
    <w:link w:val="Ttulo4"/>
    <w:uiPriority w:val="9"/>
    <w:rsid w:val="00D6793F"/>
    <w:rPr>
      <w:rFonts w:asciiTheme="majorHAnsi" w:eastAsiaTheme="majorEastAsia" w:hAnsiTheme="majorHAnsi" w:cstheme="majorBidi"/>
      <w:i/>
      <w:iCs/>
      <w:color w:val="2F5496" w:themeColor="accent1" w:themeShade="BF"/>
      <w:sz w:val="20"/>
      <w:szCs w:val="20"/>
      <w:lang w:eastAsia="es-ES"/>
    </w:rPr>
  </w:style>
  <w:style w:type="character" w:customStyle="1" w:styleId="Mencinsinresolver2">
    <w:name w:val="Mención sin resolver2"/>
    <w:basedOn w:val="Fuentedeprrafopredeter"/>
    <w:uiPriority w:val="99"/>
    <w:semiHidden/>
    <w:unhideWhenUsed/>
    <w:rsid w:val="00172130"/>
    <w:rPr>
      <w:color w:val="605E5C"/>
      <w:shd w:val="clear" w:color="auto" w:fill="E1DFDD"/>
    </w:rPr>
  </w:style>
  <w:style w:type="paragraph" w:styleId="TtuloTDC">
    <w:name w:val="TOC Heading"/>
    <w:basedOn w:val="Ttulo1"/>
    <w:next w:val="Normal"/>
    <w:uiPriority w:val="39"/>
    <w:unhideWhenUsed/>
    <w:qFormat/>
    <w:rsid w:val="008B2520"/>
    <w:pPr>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rPr>
  </w:style>
  <w:style w:type="character" w:styleId="Textoennegrita">
    <w:name w:val="Strong"/>
    <w:basedOn w:val="Fuentedeprrafopredeter"/>
    <w:uiPriority w:val="22"/>
    <w:qFormat/>
    <w:rsid w:val="00ED78ED"/>
    <w:rPr>
      <w:b/>
      <w:bCs/>
    </w:rPr>
  </w:style>
  <w:style w:type="character" w:customStyle="1" w:styleId="Mencinsinresolver3">
    <w:name w:val="Mención sin resolver3"/>
    <w:basedOn w:val="Fuentedeprrafopredeter"/>
    <w:uiPriority w:val="99"/>
    <w:semiHidden/>
    <w:unhideWhenUsed/>
    <w:rsid w:val="00221625"/>
    <w:rPr>
      <w:color w:val="605E5C"/>
      <w:shd w:val="clear" w:color="auto" w:fill="E1DFDD"/>
    </w:rPr>
  </w:style>
  <w:style w:type="paragraph" w:styleId="TDC3">
    <w:name w:val="toc 3"/>
    <w:basedOn w:val="Normal"/>
    <w:next w:val="Normal"/>
    <w:autoRedefine/>
    <w:uiPriority w:val="39"/>
    <w:unhideWhenUsed/>
    <w:rsid w:val="004404A1"/>
    <w:pPr>
      <w:ind w:left="400"/>
    </w:pPr>
    <w:rPr>
      <w:rFonts w:asciiTheme="minorHAnsi" w:hAnsiTheme="minorHAnsi" w:cstheme="minorHAnsi"/>
    </w:rPr>
  </w:style>
  <w:style w:type="paragraph" w:styleId="TDC4">
    <w:name w:val="toc 4"/>
    <w:basedOn w:val="Normal"/>
    <w:next w:val="Normal"/>
    <w:autoRedefine/>
    <w:uiPriority w:val="39"/>
    <w:unhideWhenUsed/>
    <w:rsid w:val="005E153D"/>
    <w:pPr>
      <w:ind w:left="600"/>
    </w:pPr>
    <w:rPr>
      <w:rFonts w:asciiTheme="minorHAnsi" w:hAnsiTheme="minorHAnsi" w:cstheme="minorHAnsi"/>
    </w:rPr>
  </w:style>
  <w:style w:type="paragraph" w:styleId="TDC5">
    <w:name w:val="toc 5"/>
    <w:basedOn w:val="Normal"/>
    <w:next w:val="Normal"/>
    <w:autoRedefine/>
    <w:uiPriority w:val="39"/>
    <w:unhideWhenUsed/>
    <w:rsid w:val="005E153D"/>
    <w:pPr>
      <w:ind w:left="800"/>
    </w:pPr>
    <w:rPr>
      <w:rFonts w:asciiTheme="minorHAnsi" w:hAnsiTheme="minorHAnsi" w:cstheme="minorHAnsi"/>
    </w:rPr>
  </w:style>
  <w:style w:type="paragraph" w:styleId="TDC6">
    <w:name w:val="toc 6"/>
    <w:basedOn w:val="Normal"/>
    <w:next w:val="Normal"/>
    <w:autoRedefine/>
    <w:uiPriority w:val="39"/>
    <w:unhideWhenUsed/>
    <w:rsid w:val="005E153D"/>
    <w:pPr>
      <w:ind w:left="1000"/>
    </w:pPr>
    <w:rPr>
      <w:rFonts w:asciiTheme="minorHAnsi" w:hAnsiTheme="minorHAnsi" w:cstheme="minorHAnsi"/>
    </w:rPr>
  </w:style>
  <w:style w:type="paragraph" w:styleId="TDC7">
    <w:name w:val="toc 7"/>
    <w:basedOn w:val="Normal"/>
    <w:next w:val="Normal"/>
    <w:autoRedefine/>
    <w:uiPriority w:val="39"/>
    <w:unhideWhenUsed/>
    <w:rsid w:val="005E153D"/>
    <w:pPr>
      <w:ind w:left="1200"/>
    </w:pPr>
    <w:rPr>
      <w:rFonts w:asciiTheme="minorHAnsi" w:hAnsiTheme="minorHAnsi" w:cstheme="minorHAnsi"/>
    </w:rPr>
  </w:style>
  <w:style w:type="paragraph" w:styleId="TDC8">
    <w:name w:val="toc 8"/>
    <w:basedOn w:val="Normal"/>
    <w:next w:val="Normal"/>
    <w:autoRedefine/>
    <w:uiPriority w:val="39"/>
    <w:unhideWhenUsed/>
    <w:rsid w:val="005E153D"/>
    <w:pPr>
      <w:ind w:left="1400"/>
    </w:pPr>
    <w:rPr>
      <w:rFonts w:asciiTheme="minorHAnsi" w:hAnsiTheme="minorHAnsi" w:cstheme="minorHAnsi"/>
    </w:rPr>
  </w:style>
  <w:style w:type="paragraph" w:styleId="TDC9">
    <w:name w:val="toc 9"/>
    <w:basedOn w:val="Normal"/>
    <w:next w:val="Normal"/>
    <w:autoRedefine/>
    <w:uiPriority w:val="39"/>
    <w:unhideWhenUsed/>
    <w:rsid w:val="005E153D"/>
    <w:pPr>
      <w:ind w:left="1600"/>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919">
      <w:bodyDiv w:val="1"/>
      <w:marLeft w:val="0"/>
      <w:marRight w:val="0"/>
      <w:marTop w:val="0"/>
      <w:marBottom w:val="0"/>
      <w:divBdr>
        <w:top w:val="none" w:sz="0" w:space="0" w:color="auto"/>
        <w:left w:val="none" w:sz="0" w:space="0" w:color="auto"/>
        <w:bottom w:val="none" w:sz="0" w:space="0" w:color="auto"/>
        <w:right w:val="none" w:sz="0" w:space="0" w:color="auto"/>
      </w:divBdr>
    </w:div>
    <w:div w:id="171799970">
      <w:bodyDiv w:val="1"/>
      <w:marLeft w:val="0"/>
      <w:marRight w:val="0"/>
      <w:marTop w:val="0"/>
      <w:marBottom w:val="0"/>
      <w:divBdr>
        <w:top w:val="none" w:sz="0" w:space="0" w:color="auto"/>
        <w:left w:val="none" w:sz="0" w:space="0" w:color="auto"/>
        <w:bottom w:val="none" w:sz="0" w:space="0" w:color="auto"/>
        <w:right w:val="none" w:sz="0" w:space="0" w:color="auto"/>
      </w:divBdr>
    </w:div>
    <w:div w:id="355082518">
      <w:bodyDiv w:val="1"/>
      <w:marLeft w:val="0"/>
      <w:marRight w:val="0"/>
      <w:marTop w:val="0"/>
      <w:marBottom w:val="0"/>
      <w:divBdr>
        <w:top w:val="none" w:sz="0" w:space="0" w:color="auto"/>
        <w:left w:val="none" w:sz="0" w:space="0" w:color="auto"/>
        <w:bottom w:val="none" w:sz="0" w:space="0" w:color="auto"/>
        <w:right w:val="none" w:sz="0" w:space="0" w:color="auto"/>
      </w:divBdr>
    </w:div>
    <w:div w:id="399326202">
      <w:bodyDiv w:val="1"/>
      <w:marLeft w:val="0"/>
      <w:marRight w:val="0"/>
      <w:marTop w:val="0"/>
      <w:marBottom w:val="0"/>
      <w:divBdr>
        <w:top w:val="none" w:sz="0" w:space="0" w:color="auto"/>
        <w:left w:val="none" w:sz="0" w:space="0" w:color="auto"/>
        <w:bottom w:val="none" w:sz="0" w:space="0" w:color="auto"/>
        <w:right w:val="none" w:sz="0" w:space="0" w:color="auto"/>
      </w:divBdr>
    </w:div>
    <w:div w:id="453133012">
      <w:bodyDiv w:val="1"/>
      <w:marLeft w:val="0"/>
      <w:marRight w:val="0"/>
      <w:marTop w:val="0"/>
      <w:marBottom w:val="0"/>
      <w:divBdr>
        <w:top w:val="none" w:sz="0" w:space="0" w:color="auto"/>
        <w:left w:val="none" w:sz="0" w:space="0" w:color="auto"/>
        <w:bottom w:val="none" w:sz="0" w:space="0" w:color="auto"/>
        <w:right w:val="none" w:sz="0" w:space="0" w:color="auto"/>
      </w:divBdr>
    </w:div>
    <w:div w:id="454643148">
      <w:bodyDiv w:val="1"/>
      <w:marLeft w:val="0"/>
      <w:marRight w:val="0"/>
      <w:marTop w:val="0"/>
      <w:marBottom w:val="0"/>
      <w:divBdr>
        <w:top w:val="none" w:sz="0" w:space="0" w:color="auto"/>
        <w:left w:val="none" w:sz="0" w:space="0" w:color="auto"/>
        <w:bottom w:val="none" w:sz="0" w:space="0" w:color="auto"/>
        <w:right w:val="none" w:sz="0" w:space="0" w:color="auto"/>
      </w:divBdr>
    </w:div>
    <w:div w:id="605501247">
      <w:bodyDiv w:val="1"/>
      <w:marLeft w:val="0"/>
      <w:marRight w:val="0"/>
      <w:marTop w:val="0"/>
      <w:marBottom w:val="0"/>
      <w:divBdr>
        <w:top w:val="none" w:sz="0" w:space="0" w:color="auto"/>
        <w:left w:val="none" w:sz="0" w:space="0" w:color="auto"/>
        <w:bottom w:val="none" w:sz="0" w:space="0" w:color="auto"/>
        <w:right w:val="none" w:sz="0" w:space="0" w:color="auto"/>
      </w:divBdr>
    </w:div>
    <w:div w:id="612325355">
      <w:bodyDiv w:val="1"/>
      <w:marLeft w:val="0"/>
      <w:marRight w:val="0"/>
      <w:marTop w:val="0"/>
      <w:marBottom w:val="0"/>
      <w:divBdr>
        <w:top w:val="none" w:sz="0" w:space="0" w:color="auto"/>
        <w:left w:val="none" w:sz="0" w:space="0" w:color="auto"/>
        <w:bottom w:val="none" w:sz="0" w:space="0" w:color="auto"/>
        <w:right w:val="none" w:sz="0" w:space="0" w:color="auto"/>
      </w:divBdr>
    </w:div>
    <w:div w:id="630283327">
      <w:bodyDiv w:val="1"/>
      <w:marLeft w:val="0"/>
      <w:marRight w:val="0"/>
      <w:marTop w:val="0"/>
      <w:marBottom w:val="0"/>
      <w:divBdr>
        <w:top w:val="none" w:sz="0" w:space="0" w:color="auto"/>
        <w:left w:val="none" w:sz="0" w:space="0" w:color="auto"/>
        <w:bottom w:val="none" w:sz="0" w:space="0" w:color="auto"/>
        <w:right w:val="none" w:sz="0" w:space="0" w:color="auto"/>
      </w:divBdr>
    </w:div>
    <w:div w:id="838080320">
      <w:bodyDiv w:val="1"/>
      <w:marLeft w:val="0"/>
      <w:marRight w:val="0"/>
      <w:marTop w:val="0"/>
      <w:marBottom w:val="0"/>
      <w:divBdr>
        <w:top w:val="none" w:sz="0" w:space="0" w:color="auto"/>
        <w:left w:val="none" w:sz="0" w:space="0" w:color="auto"/>
        <w:bottom w:val="none" w:sz="0" w:space="0" w:color="auto"/>
        <w:right w:val="none" w:sz="0" w:space="0" w:color="auto"/>
      </w:divBdr>
    </w:div>
    <w:div w:id="904803175">
      <w:bodyDiv w:val="1"/>
      <w:marLeft w:val="0"/>
      <w:marRight w:val="0"/>
      <w:marTop w:val="0"/>
      <w:marBottom w:val="0"/>
      <w:divBdr>
        <w:top w:val="none" w:sz="0" w:space="0" w:color="auto"/>
        <w:left w:val="none" w:sz="0" w:space="0" w:color="auto"/>
        <w:bottom w:val="none" w:sz="0" w:space="0" w:color="auto"/>
        <w:right w:val="none" w:sz="0" w:space="0" w:color="auto"/>
      </w:divBdr>
    </w:div>
    <w:div w:id="913053702">
      <w:bodyDiv w:val="1"/>
      <w:marLeft w:val="0"/>
      <w:marRight w:val="0"/>
      <w:marTop w:val="0"/>
      <w:marBottom w:val="0"/>
      <w:divBdr>
        <w:top w:val="none" w:sz="0" w:space="0" w:color="auto"/>
        <w:left w:val="none" w:sz="0" w:space="0" w:color="auto"/>
        <w:bottom w:val="none" w:sz="0" w:space="0" w:color="auto"/>
        <w:right w:val="none" w:sz="0" w:space="0" w:color="auto"/>
      </w:divBdr>
    </w:div>
    <w:div w:id="1048071245">
      <w:bodyDiv w:val="1"/>
      <w:marLeft w:val="0"/>
      <w:marRight w:val="0"/>
      <w:marTop w:val="0"/>
      <w:marBottom w:val="0"/>
      <w:divBdr>
        <w:top w:val="none" w:sz="0" w:space="0" w:color="auto"/>
        <w:left w:val="none" w:sz="0" w:space="0" w:color="auto"/>
        <w:bottom w:val="none" w:sz="0" w:space="0" w:color="auto"/>
        <w:right w:val="none" w:sz="0" w:space="0" w:color="auto"/>
      </w:divBdr>
    </w:div>
    <w:div w:id="1221164745">
      <w:bodyDiv w:val="1"/>
      <w:marLeft w:val="0"/>
      <w:marRight w:val="0"/>
      <w:marTop w:val="0"/>
      <w:marBottom w:val="0"/>
      <w:divBdr>
        <w:top w:val="none" w:sz="0" w:space="0" w:color="auto"/>
        <w:left w:val="none" w:sz="0" w:space="0" w:color="auto"/>
        <w:bottom w:val="none" w:sz="0" w:space="0" w:color="auto"/>
        <w:right w:val="none" w:sz="0" w:space="0" w:color="auto"/>
      </w:divBdr>
    </w:div>
    <w:div w:id="1354695103">
      <w:bodyDiv w:val="1"/>
      <w:marLeft w:val="0"/>
      <w:marRight w:val="0"/>
      <w:marTop w:val="0"/>
      <w:marBottom w:val="0"/>
      <w:divBdr>
        <w:top w:val="none" w:sz="0" w:space="0" w:color="auto"/>
        <w:left w:val="none" w:sz="0" w:space="0" w:color="auto"/>
        <w:bottom w:val="none" w:sz="0" w:space="0" w:color="auto"/>
        <w:right w:val="none" w:sz="0" w:space="0" w:color="auto"/>
      </w:divBdr>
    </w:div>
    <w:div w:id="1389839932">
      <w:bodyDiv w:val="1"/>
      <w:marLeft w:val="0"/>
      <w:marRight w:val="0"/>
      <w:marTop w:val="0"/>
      <w:marBottom w:val="0"/>
      <w:divBdr>
        <w:top w:val="none" w:sz="0" w:space="0" w:color="auto"/>
        <w:left w:val="none" w:sz="0" w:space="0" w:color="auto"/>
        <w:bottom w:val="none" w:sz="0" w:space="0" w:color="auto"/>
        <w:right w:val="none" w:sz="0" w:space="0" w:color="auto"/>
      </w:divBdr>
    </w:div>
    <w:div w:id="1496796469">
      <w:bodyDiv w:val="1"/>
      <w:marLeft w:val="0"/>
      <w:marRight w:val="0"/>
      <w:marTop w:val="0"/>
      <w:marBottom w:val="0"/>
      <w:divBdr>
        <w:top w:val="none" w:sz="0" w:space="0" w:color="auto"/>
        <w:left w:val="none" w:sz="0" w:space="0" w:color="auto"/>
        <w:bottom w:val="none" w:sz="0" w:space="0" w:color="auto"/>
        <w:right w:val="none" w:sz="0" w:space="0" w:color="auto"/>
      </w:divBdr>
    </w:div>
    <w:div w:id="1580478696">
      <w:bodyDiv w:val="1"/>
      <w:marLeft w:val="0"/>
      <w:marRight w:val="0"/>
      <w:marTop w:val="0"/>
      <w:marBottom w:val="0"/>
      <w:divBdr>
        <w:top w:val="none" w:sz="0" w:space="0" w:color="auto"/>
        <w:left w:val="none" w:sz="0" w:space="0" w:color="auto"/>
        <w:bottom w:val="none" w:sz="0" w:space="0" w:color="auto"/>
        <w:right w:val="none" w:sz="0" w:space="0" w:color="auto"/>
      </w:divBdr>
    </w:div>
    <w:div w:id="1640184779">
      <w:bodyDiv w:val="1"/>
      <w:marLeft w:val="0"/>
      <w:marRight w:val="0"/>
      <w:marTop w:val="0"/>
      <w:marBottom w:val="0"/>
      <w:divBdr>
        <w:top w:val="none" w:sz="0" w:space="0" w:color="auto"/>
        <w:left w:val="none" w:sz="0" w:space="0" w:color="auto"/>
        <w:bottom w:val="none" w:sz="0" w:space="0" w:color="auto"/>
        <w:right w:val="none" w:sz="0" w:space="0" w:color="auto"/>
      </w:divBdr>
    </w:div>
    <w:div w:id="1678116075">
      <w:bodyDiv w:val="1"/>
      <w:marLeft w:val="0"/>
      <w:marRight w:val="0"/>
      <w:marTop w:val="0"/>
      <w:marBottom w:val="0"/>
      <w:divBdr>
        <w:top w:val="none" w:sz="0" w:space="0" w:color="auto"/>
        <w:left w:val="none" w:sz="0" w:space="0" w:color="auto"/>
        <w:bottom w:val="none" w:sz="0" w:space="0" w:color="auto"/>
        <w:right w:val="none" w:sz="0" w:space="0" w:color="auto"/>
      </w:divBdr>
    </w:div>
    <w:div w:id="1762217241">
      <w:bodyDiv w:val="1"/>
      <w:marLeft w:val="0"/>
      <w:marRight w:val="0"/>
      <w:marTop w:val="0"/>
      <w:marBottom w:val="0"/>
      <w:divBdr>
        <w:top w:val="none" w:sz="0" w:space="0" w:color="auto"/>
        <w:left w:val="none" w:sz="0" w:space="0" w:color="auto"/>
        <w:bottom w:val="none" w:sz="0" w:space="0" w:color="auto"/>
        <w:right w:val="none" w:sz="0" w:space="0" w:color="auto"/>
      </w:divBdr>
    </w:div>
    <w:div w:id="1834295809">
      <w:bodyDiv w:val="1"/>
      <w:marLeft w:val="0"/>
      <w:marRight w:val="0"/>
      <w:marTop w:val="0"/>
      <w:marBottom w:val="0"/>
      <w:divBdr>
        <w:top w:val="none" w:sz="0" w:space="0" w:color="auto"/>
        <w:left w:val="none" w:sz="0" w:space="0" w:color="auto"/>
        <w:bottom w:val="none" w:sz="0" w:space="0" w:color="auto"/>
        <w:right w:val="none" w:sz="0" w:space="0" w:color="auto"/>
      </w:divBdr>
    </w:div>
    <w:div w:id="1870482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3.jpe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microsoft.com/office/2011/relationships/people" Target="peop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DC7DF0-0969-4A08-AD14-89DC8F183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TotalTime>
  <Pages>21</Pages>
  <Words>10884</Words>
  <Characters>59864</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Aquino Bedia</dc:creator>
  <cp:keywords/>
  <dc:description/>
  <cp:lastModifiedBy>NAHIM</cp:lastModifiedBy>
  <cp:revision>38</cp:revision>
  <cp:lastPrinted>2023-03-23T18:01:00Z</cp:lastPrinted>
  <dcterms:created xsi:type="dcterms:W3CDTF">2023-03-23T17:28:00Z</dcterms:created>
  <dcterms:modified xsi:type="dcterms:W3CDTF">2023-03-23T22:02:00Z</dcterms:modified>
</cp:coreProperties>
</file>