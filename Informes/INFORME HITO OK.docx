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0773A" w14:textId="01CBA528" w:rsidR="00D6793F" w:rsidRPr="00172130" w:rsidRDefault="00000000" w:rsidP="0031018E">
      <w:pPr>
        <w:jc w:val="center"/>
        <w:rPr>
          <w:rFonts w:ascii="Arial" w:hAnsi="Arial" w:cs="Arial"/>
          <w:b/>
        </w:rPr>
      </w:pPr>
      <w:bookmarkStart w:id="0" w:name="_Hlk130310234"/>
      <w:bookmarkEnd w:id="0"/>
      <w:r>
        <w:rPr>
          <w:noProof/>
        </w:rPr>
        <w:pict w14:anchorId="188B91E7">
          <v:rect id="44 Rectángulo" o:spid="_x0000_s2051" style="position:absolute;left:0;text-align:left;margin-left:-88.85pt;margin-top:110.5pt;width:600.1pt;height:27.05pt;z-index:-251660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" fillcolor="#00863d" strokecolor="green" strokeweight="1pt"/>
        </w:pict>
      </w:r>
      <w:r>
        <w:rPr>
          <w:noProof/>
        </w:rPr>
        <w:pict w14:anchorId="05DC3AF5">
          <v:rect id="49 Rectángulo" o:spid="_x0000_s2050" style="position:absolute;left:0;text-align:left;margin-left:-87pt;margin-top:-4.25pt;width:600.1pt;height: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" fillcolor="#00863d" strokecolor="green" strokeweight="1pt"/>
        </w:pic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A4D52F9">
            <wp:extent cx="2762510" cy="1410693"/>
            <wp:effectExtent l="0" t="0" r="0" b="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79769" cy="1419506"/>
                    </a:xfrm>
                    <a:prstGeom prst="rect">
                      <a:avLst/>
                    </a:prstGeom>
                    <a:noFill/>
                    <a:ln>
                      <a:noFill/>
                    </a:ln>
                  </pic:spPr>
                </pic:pic>
              </a:graphicData>
            </a:graphic>
          </wp:inline>
        </w:drawing>
      </w:r>
    </w:p>
    <w:p w14:paraId="2FB44643" w14:textId="292CE87F" w:rsidR="00D6793F" w:rsidRPr="00172130" w:rsidRDefault="00D6793F" w:rsidP="0031018E">
      <w:pPr>
        <w:tabs>
          <w:tab w:val="left" w:pos="1985"/>
          <w:tab w:val="center" w:pos="4419"/>
          <w:tab w:val="right" w:pos="8838"/>
        </w:tabs>
        <w:jc w:val="center"/>
        <w:rPr>
          <w:rFonts w:ascii="Arial Narrow" w:hAnsi="Arial Narrow"/>
        </w:rPr>
      </w:pPr>
    </w:p>
    <w:p w14:paraId="31F8558D" w14:textId="77777777" w:rsidR="00D6793F" w:rsidRPr="00172130" w:rsidRDefault="00D6793F" w:rsidP="0031018E">
      <w:pPr>
        <w:jc w:val="center"/>
        <w:rPr>
          <w:rFonts w:ascii="Arial" w:hAnsi="Arial" w:cs="Arial"/>
          <w:b/>
        </w:rPr>
      </w:pPr>
    </w:p>
    <w:p w14:paraId="1EF6DA91" w14:textId="77777777" w:rsidR="00D6793F" w:rsidRPr="00172130" w:rsidRDefault="00D6793F" w:rsidP="0031018E">
      <w:pPr>
        <w:jc w:val="center"/>
        <w:rPr>
          <w:rFonts w:ascii="Arial" w:hAnsi="Arial" w:cs="Arial"/>
          <w:b/>
        </w:rPr>
      </w:pPr>
    </w:p>
    <w:p w14:paraId="7F2BA611" w14:textId="77777777" w:rsidR="00D6793F" w:rsidRPr="00172130" w:rsidRDefault="00D6793F" w:rsidP="0031018E">
      <w:pPr>
        <w:tabs>
          <w:tab w:val="left" w:pos="142"/>
        </w:tabs>
        <w:jc w:val="center"/>
        <w:rPr>
          <w:rFonts w:ascii="Arial Narrow" w:hAnsi="Arial Narrow" w:cs="Arial"/>
          <w:b/>
          <w:sz w:val="32"/>
          <w:szCs w:val="32"/>
        </w:rPr>
      </w:pPr>
    </w:p>
    <w:p w14:paraId="488EDF9F" w14:textId="77777777" w:rsidR="00D6793F" w:rsidRPr="00172130" w:rsidRDefault="00D6793F" w:rsidP="0031018E">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31018E">
      <w:pPr>
        <w:jc w:val="center"/>
        <w:rPr>
          <w:rFonts w:ascii="Arial Narrow" w:hAnsi="Arial Narrow" w:cs="Arial"/>
          <w:b/>
          <w:sz w:val="24"/>
          <w:szCs w:val="40"/>
          <w:u w:val="single"/>
        </w:rPr>
      </w:pPr>
    </w:p>
    <w:p w14:paraId="3FDA7440" w14:textId="77777777" w:rsidR="00D6793F" w:rsidRPr="00172130" w:rsidRDefault="00D6793F" w:rsidP="0031018E">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56A0BD47" w:rsidR="00D6793F" w:rsidRPr="00172130" w:rsidRDefault="00D6793F" w:rsidP="0031018E">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026127">
        <w:rPr>
          <w:rFonts w:ascii="Arial Narrow" w:hAnsi="Arial Narrow" w:cs="Arial"/>
          <w:b/>
          <w:sz w:val="40"/>
          <w:szCs w:val="40"/>
          <w:u w:val="single"/>
        </w:rPr>
        <w:t>XXX</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31018E">
      <w:pPr>
        <w:jc w:val="center"/>
        <w:rPr>
          <w:rFonts w:ascii="Arial Narrow" w:hAnsi="Arial Narrow" w:cs="Arial"/>
          <w:b/>
          <w:sz w:val="36"/>
          <w:szCs w:val="36"/>
        </w:rPr>
      </w:pPr>
    </w:p>
    <w:p w14:paraId="53807FA0" w14:textId="4B91DE74" w:rsidR="00D6793F" w:rsidRPr="00172130" w:rsidRDefault="00D6793F" w:rsidP="0031018E">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31018E">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31018E">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31018E">
      <w:pPr>
        <w:ind w:left="-567" w:right="-314"/>
        <w:jc w:val="center"/>
        <w:rPr>
          <w:rFonts w:ascii="Arial Narrow" w:hAnsi="Arial Narrow" w:cs="Arial"/>
          <w:b/>
          <w:sz w:val="36"/>
          <w:szCs w:val="36"/>
        </w:rPr>
      </w:pPr>
    </w:p>
    <w:p w14:paraId="4C2BCED2" w14:textId="5747D8F1" w:rsidR="00B07C44" w:rsidRPr="00C72826" w:rsidRDefault="00B07C44" w:rsidP="0031018E">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31018E">
      <w:pPr>
        <w:tabs>
          <w:tab w:val="left" w:pos="5445"/>
        </w:tabs>
        <w:ind w:left="-567" w:right="-314"/>
        <w:jc w:val="center"/>
        <w:rPr>
          <w:rFonts w:ascii="Arial Narrow" w:hAnsi="Arial Narrow" w:cs="Arial"/>
          <w:b/>
          <w:sz w:val="36"/>
          <w:szCs w:val="36"/>
        </w:rPr>
      </w:pPr>
    </w:p>
    <w:p w14:paraId="31EA9B96" w14:textId="7C644A7E" w:rsidR="00D6793F" w:rsidRPr="00172130" w:rsidRDefault="00D6793F" w:rsidP="0031018E">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311264">
        <w:rPr>
          <w:rFonts w:ascii="Arial Narrow" w:hAnsi="Arial Narrow" w:cs="Arial"/>
          <w:b/>
          <w:sz w:val="36"/>
          <w:szCs w:val="36"/>
        </w:rPr>
        <w:t>1</w:t>
      </w:r>
    </w:p>
    <w:p w14:paraId="105F9B78" w14:textId="56972F28" w:rsidR="00D6793F" w:rsidRPr="00172130" w:rsidRDefault="00CC4058" w:rsidP="0031018E">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A60C8C">
        <w:rPr>
          <w:rFonts w:ascii="Arial Narrow" w:hAnsi="Arial Narrow" w:cs="Arial"/>
          <w:b/>
          <w:sz w:val="36"/>
          <w:szCs w:val="36"/>
        </w:rPr>
        <w:t>DEVENGADO A LA</w:t>
      </w:r>
      <w:r w:rsidR="002E5456">
        <w:rPr>
          <w:rFonts w:ascii="Arial Narrow" w:hAnsi="Arial Narrow" w:cs="Arial"/>
          <w:b/>
          <w:sz w:val="36"/>
          <w:szCs w:val="36"/>
        </w:rPr>
        <w:t xml:space="preserve"> </w:t>
      </w:r>
      <w:r>
        <w:rPr>
          <w:rFonts w:ascii="Arial Narrow" w:hAnsi="Arial Narrow" w:cs="Arial"/>
          <w:b/>
          <w:sz w:val="36"/>
          <w:szCs w:val="36"/>
        </w:rPr>
        <w:t>ADQUIS</w:t>
      </w:r>
      <w:r w:rsidR="00A60C8C">
        <w:rPr>
          <w:rFonts w:ascii="Arial Narrow" w:hAnsi="Arial Narrow" w:cs="Arial"/>
          <w:b/>
          <w:sz w:val="36"/>
          <w:szCs w:val="36"/>
        </w:rPr>
        <w:t>ICION DE</w:t>
      </w:r>
      <w:r w:rsidR="003D6837">
        <w:rPr>
          <w:rFonts w:ascii="Arial Narrow" w:hAnsi="Arial Narrow" w:cs="Arial"/>
          <w:b/>
          <w:sz w:val="36"/>
          <w:szCs w:val="36"/>
        </w:rPr>
        <w:t>L</w:t>
      </w:r>
      <w:r w:rsidR="00A60C8C">
        <w:rPr>
          <w:rFonts w:ascii="Arial Narrow" w:hAnsi="Arial Narrow" w:cs="Arial"/>
          <w:b/>
          <w:sz w:val="36"/>
          <w:szCs w:val="36"/>
        </w:rPr>
        <w:t xml:space="preserve"> EQUIPAMIENTO DE GABINETES DE CARGA DE PORTATILES</w:t>
      </w:r>
      <w:r w:rsidR="00D6793F" w:rsidRPr="00172130">
        <w:rPr>
          <w:rFonts w:ascii="Arial Narrow" w:hAnsi="Arial Narrow" w:cs="Arial"/>
          <w:b/>
          <w:sz w:val="36"/>
          <w:szCs w:val="36"/>
        </w:rPr>
        <w:t>”</w:t>
      </w:r>
    </w:p>
    <w:p w14:paraId="3EDBF321" w14:textId="77777777" w:rsidR="00D6793F" w:rsidRPr="00172130" w:rsidRDefault="00D6793F" w:rsidP="0031018E">
      <w:pPr>
        <w:jc w:val="center"/>
        <w:rPr>
          <w:rFonts w:ascii="Arial Narrow" w:hAnsi="Arial Narrow" w:cs="Arial"/>
          <w:b/>
          <w:sz w:val="28"/>
          <w:szCs w:val="28"/>
        </w:rPr>
      </w:pPr>
    </w:p>
    <w:p w14:paraId="170B1D18" w14:textId="77777777" w:rsidR="00D6793F" w:rsidRPr="00172130" w:rsidRDefault="00D6793F" w:rsidP="0031018E">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6D6C4B99" w:rsidR="00D6793F" w:rsidRPr="00172130" w:rsidRDefault="00D6793F" w:rsidP="0031018E">
      <w:pPr>
        <w:jc w:val="center"/>
        <w:rPr>
          <w:rFonts w:ascii="Arial Narrow" w:hAnsi="Arial Narrow" w:cs="Arial"/>
          <w:b/>
          <w:sz w:val="28"/>
          <w:szCs w:val="28"/>
        </w:rPr>
      </w:pPr>
      <w:r w:rsidRPr="00AB3387">
        <w:rPr>
          <w:rFonts w:ascii="Arial Narrow" w:hAnsi="Arial Narrow" w:cs="Arial"/>
          <w:b/>
          <w:sz w:val="28"/>
          <w:szCs w:val="28"/>
        </w:rPr>
        <w:t xml:space="preserve">DEL </w:t>
      </w:r>
      <w:del w:id="1" w:author="Usuario de Windows" w:date="2023-03-20T17:01:00Z">
        <w:r w:rsidR="00CC4058" w:rsidDel="00430627">
          <w:rPr>
            <w:rFonts w:ascii="Arial Narrow" w:hAnsi="Arial Narrow" w:cs="Arial"/>
            <w:b/>
            <w:sz w:val="28"/>
            <w:szCs w:val="28"/>
          </w:rPr>
          <w:delText xml:space="preserve">25 </w:delText>
        </w:r>
      </w:del>
      <w:ins w:id="2" w:author="Usuario de Windows" w:date="2023-03-20T17:01:00Z">
        <w:r w:rsidR="00430627">
          <w:rPr>
            <w:rFonts w:ascii="Arial Narrow" w:hAnsi="Arial Narrow" w:cs="Arial"/>
            <w:b/>
            <w:sz w:val="28"/>
            <w:szCs w:val="28"/>
          </w:rPr>
          <w:t xml:space="preserve">8 </w:t>
        </w:r>
      </w:ins>
      <w:del w:id="3" w:author="Usuario de Windows" w:date="2023-03-20T17:01:00Z">
        <w:r w:rsidR="00CC4058" w:rsidDel="00430627">
          <w:rPr>
            <w:rFonts w:ascii="Arial Narrow" w:hAnsi="Arial Narrow" w:cs="Arial"/>
            <w:b/>
            <w:sz w:val="28"/>
            <w:szCs w:val="28"/>
          </w:rPr>
          <w:delText xml:space="preserve">DE FEBRERO </w:delText>
        </w:r>
      </w:del>
      <w:r w:rsidRPr="00AB3387">
        <w:rPr>
          <w:rFonts w:ascii="Arial Narrow" w:hAnsi="Arial Narrow" w:cs="Arial"/>
          <w:b/>
          <w:sz w:val="28"/>
          <w:szCs w:val="28"/>
        </w:rPr>
        <w:t xml:space="preserve">AL </w:t>
      </w:r>
      <w:del w:id="4" w:author="Usuario de Windows" w:date="2023-03-20T17:01:00Z">
        <w:r w:rsidR="00937812" w:rsidDel="00430627">
          <w:rPr>
            <w:rFonts w:ascii="Arial Narrow" w:hAnsi="Arial Narrow" w:cs="Arial"/>
            <w:b/>
            <w:sz w:val="28"/>
            <w:szCs w:val="28"/>
          </w:rPr>
          <w:delText>2</w:delText>
        </w:r>
        <w:r w:rsidR="00CC4058" w:rsidDel="00430627">
          <w:rPr>
            <w:rFonts w:ascii="Arial Narrow" w:hAnsi="Arial Narrow" w:cs="Arial"/>
            <w:b/>
            <w:sz w:val="28"/>
            <w:szCs w:val="28"/>
          </w:rPr>
          <w:delText>6</w:delText>
        </w:r>
        <w:r w:rsidR="00937812" w:rsidDel="00430627">
          <w:rPr>
            <w:rFonts w:ascii="Arial Narrow" w:hAnsi="Arial Narrow" w:cs="Arial"/>
            <w:b/>
            <w:sz w:val="28"/>
            <w:szCs w:val="28"/>
          </w:rPr>
          <w:delText xml:space="preserve"> </w:delText>
        </w:r>
      </w:del>
      <w:ins w:id="5" w:author="Usuario de Windows" w:date="2023-03-20T17:01:00Z">
        <w:r w:rsidR="00430627">
          <w:rPr>
            <w:rFonts w:ascii="Arial Narrow" w:hAnsi="Arial Narrow" w:cs="Arial"/>
            <w:b/>
            <w:sz w:val="28"/>
            <w:szCs w:val="28"/>
          </w:rPr>
          <w:t xml:space="preserve">21 </w:t>
        </w:r>
      </w:ins>
      <w:r w:rsidR="009B52F1" w:rsidRPr="00AB3387">
        <w:rPr>
          <w:rFonts w:ascii="Arial Narrow" w:hAnsi="Arial Narrow" w:cs="Arial"/>
          <w:b/>
          <w:sz w:val="28"/>
          <w:szCs w:val="28"/>
        </w:rPr>
        <w:t xml:space="preserve">DE </w:t>
      </w:r>
      <w:r w:rsidR="00CC4058">
        <w:rPr>
          <w:rFonts w:ascii="Arial Narrow" w:hAnsi="Arial Narrow" w:cs="Arial"/>
          <w:b/>
          <w:sz w:val="28"/>
          <w:szCs w:val="28"/>
        </w:rPr>
        <w:t>MARZO</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31018E">
      <w:pPr>
        <w:jc w:val="center"/>
        <w:rPr>
          <w:rFonts w:ascii="Arial Narrow" w:hAnsi="Arial Narrow" w:cs="Arial"/>
          <w:b/>
          <w:sz w:val="28"/>
          <w:szCs w:val="28"/>
        </w:rPr>
      </w:pPr>
    </w:p>
    <w:p w14:paraId="28AD2586" w14:textId="77777777" w:rsidR="00D6793F" w:rsidRPr="00172130" w:rsidRDefault="00D6793F" w:rsidP="0031018E">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31018E">
      <w:pPr>
        <w:jc w:val="center"/>
        <w:rPr>
          <w:rFonts w:ascii="Arial Narrow" w:hAnsi="Arial Narrow" w:cs="Arial"/>
          <w:b/>
          <w:sz w:val="22"/>
        </w:rPr>
      </w:pPr>
    </w:p>
    <w:p w14:paraId="3341E174" w14:textId="6C41D16B" w:rsidR="00D6793F" w:rsidRPr="00172130" w:rsidRDefault="00D6793F" w:rsidP="0031018E">
      <w:pPr>
        <w:jc w:val="center"/>
        <w:rPr>
          <w:rFonts w:ascii="Arial Narrow" w:hAnsi="Arial Narrow" w:cs="Arial"/>
          <w:b/>
          <w:sz w:val="28"/>
          <w:szCs w:val="28"/>
        </w:rPr>
      </w:pPr>
      <w:r w:rsidRPr="00AB3387">
        <w:rPr>
          <w:rFonts w:ascii="Arial Narrow" w:hAnsi="Arial Narrow" w:cs="Arial"/>
          <w:b/>
          <w:sz w:val="28"/>
          <w:szCs w:val="28"/>
        </w:rPr>
        <w:t>ABANCA</w:t>
      </w:r>
      <w:ins w:id="6" w:author="Usuario de Windows" w:date="2023-03-20T16:52:00Z">
        <w:r w:rsidR="00430627">
          <w:rPr>
            <w:rFonts w:ascii="Arial Narrow" w:hAnsi="Arial Narrow" w:cs="Arial"/>
            <w:b/>
            <w:sz w:val="28"/>
            <w:szCs w:val="28"/>
          </w:rPr>
          <w:t>Y</w:t>
        </w:r>
      </w:ins>
      <w:r w:rsidR="00CF4272">
        <w:rPr>
          <w:rFonts w:ascii="Arial Narrow" w:hAnsi="Arial Narrow" w:cs="Arial"/>
          <w:b/>
          <w:sz w:val="28"/>
          <w:szCs w:val="28"/>
        </w:rPr>
        <w:t xml:space="preserve">, </w:t>
      </w:r>
      <w:ins w:id="7" w:author="Usuario de Windows" w:date="2023-03-20T17:01:00Z">
        <w:r w:rsidR="00430627">
          <w:rPr>
            <w:rFonts w:ascii="Arial Narrow" w:hAnsi="Arial Narrow" w:cs="Arial"/>
            <w:b/>
            <w:sz w:val="28"/>
            <w:szCs w:val="28"/>
          </w:rPr>
          <w:t>21</w:t>
        </w:r>
      </w:ins>
      <w:del w:id="8" w:author="Usuario de Windows" w:date="2023-03-20T16:52:00Z">
        <w:r w:rsidR="00CF4272" w:rsidDel="00430627">
          <w:rPr>
            <w:rFonts w:ascii="Arial Narrow" w:hAnsi="Arial Narrow" w:cs="Arial"/>
            <w:b/>
            <w:sz w:val="28"/>
            <w:szCs w:val="28"/>
          </w:rPr>
          <w:delText>01</w:delText>
        </w:r>
        <w:r w:rsidR="009B52F1" w:rsidRPr="00AB3387" w:rsidDel="00430627">
          <w:rPr>
            <w:rFonts w:ascii="Arial Narrow" w:hAnsi="Arial Narrow" w:cs="Arial"/>
            <w:b/>
            <w:sz w:val="28"/>
            <w:szCs w:val="28"/>
          </w:rPr>
          <w:delText xml:space="preserve"> </w:delText>
        </w:r>
      </w:del>
      <w:ins w:id="9" w:author="Usuario de Windows" w:date="2023-03-20T16:52:00Z">
        <w:r w:rsidR="00430627" w:rsidRPr="00AB3387">
          <w:rPr>
            <w:rFonts w:ascii="Arial Narrow" w:hAnsi="Arial Narrow" w:cs="Arial"/>
            <w:b/>
            <w:sz w:val="28"/>
            <w:szCs w:val="28"/>
          </w:rPr>
          <w:t xml:space="preserve"> </w:t>
        </w:r>
      </w:ins>
      <w:r w:rsidR="009B52F1" w:rsidRPr="00AB3387">
        <w:rPr>
          <w:rFonts w:ascii="Arial Narrow" w:hAnsi="Arial Narrow" w:cs="Arial"/>
          <w:b/>
          <w:sz w:val="28"/>
          <w:szCs w:val="28"/>
        </w:rPr>
        <w:t xml:space="preserve">DE </w:t>
      </w:r>
      <w:r w:rsidR="00CF4272">
        <w:rPr>
          <w:rFonts w:ascii="Arial Narrow" w:hAnsi="Arial Narrow" w:cs="Arial"/>
          <w:b/>
          <w:sz w:val="28"/>
          <w:szCs w:val="28"/>
        </w:rPr>
        <w:t>MARZO</w:t>
      </w:r>
      <w:r w:rsidR="00ED3C30">
        <w:rPr>
          <w:rFonts w:ascii="Arial Narrow" w:hAnsi="Arial Narrow" w:cs="Arial"/>
          <w:b/>
          <w:sz w:val="28"/>
          <w:szCs w:val="28"/>
        </w:rPr>
        <w:t xml:space="preserve"> </w:t>
      </w:r>
      <w:r w:rsidR="00AB3387" w:rsidRPr="00AB3387">
        <w:rPr>
          <w:rFonts w:ascii="Arial Narrow" w:hAnsi="Arial Narrow" w:cs="Arial"/>
          <w:b/>
          <w:sz w:val="28"/>
          <w:szCs w:val="28"/>
        </w:rPr>
        <w:t>DE</w:t>
      </w:r>
      <w:r w:rsidRPr="00AB3387">
        <w:rPr>
          <w:rFonts w:ascii="Arial Narrow" w:hAnsi="Arial Narrow" w:cs="Arial"/>
          <w:b/>
          <w:sz w:val="28"/>
          <w:szCs w:val="28"/>
        </w:rPr>
        <w:t>L 202</w:t>
      </w:r>
      <w:r w:rsidR="00CF4272">
        <w:rPr>
          <w:rFonts w:ascii="Arial Narrow" w:hAnsi="Arial Narrow" w:cs="Arial"/>
          <w:b/>
          <w:sz w:val="28"/>
          <w:szCs w:val="28"/>
        </w:rPr>
        <w:t>3</w:t>
      </w:r>
    </w:p>
    <w:p w14:paraId="0172F41D" w14:textId="77777777" w:rsidR="00D6793F" w:rsidRPr="00172130" w:rsidRDefault="00D6793F" w:rsidP="0031018E">
      <w:pPr>
        <w:jc w:val="center"/>
        <w:rPr>
          <w:rFonts w:ascii="Arial Narrow" w:hAnsi="Arial Narrow" w:cs="Arial"/>
          <w:noProof/>
          <w:sz w:val="18"/>
          <w:szCs w:val="18"/>
        </w:rPr>
      </w:pPr>
    </w:p>
    <w:p w14:paraId="320BAF43" w14:textId="77777777" w:rsidR="00D6793F" w:rsidRPr="00172130" w:rsidRDefault="00D6793F" w:rsidP="0031018E">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8F6E6A">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77777777" w:rsidR="00D6793F" w:rsidRPr="00172130" w:rsidRDefault="00D6793F" w:rsidP="0031018E">
      <w:pPr>
        <w:jc w:val="center"/>
        <w:rPr>
          <w:rFonts w:ascii="Arial Narrow" w:hAnsi="Arial Narrow" w:cs="Arial"/>
          <w:noProof/>
          <w:sz w:val="18"/>
          <w:szCs w:val="18"/>
        </w:rPr>
      </w:pPr>
      <w:r w:rsidRPr="00172130">
        <w:rPr>
          <w:rFonts w:ascii="Arial Narrow" w:hAnsi="Arial Narrow" w:cs="Arial"/>
          <w:b/>
          <w:sz w:val="28"/>
          <w:szCs w:val="28"/>
          <w:u w:val="single"/>
        </w:rPr>
        <w:lastRenderedPageBreak/>
        <w:t xml:space="preserve">INFORME DE HITO DE CONTROL </w:t>
      </w:r>
    </w:p>
    <w:p w14:paraId="56804AA3" w14:textId="0D49A743" w:rsidR="00D6793F" w:rsidRPr="00172130" w:rsidRDefault="00D6793F" w:rsidP="0031018E">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026127">
        <w:rPr>
          <w:rFonts w:ascii="Arial Narrow" w:hAnsi="Arial Narrow" w:cs="Arial"/>
          <w:b/>
          <w:sz w:val="28"/>
          <w:szCs w:val="28"/>
          <w:u w:val="single"/>
        </w:rPr>
        <w:t>XXX</w:t>
      </w:r>
      <w:r w:rsidRPr="00FF7321">
        <w:rPr>
          <w:rFonts w:ascii="Arial Narrow" w:hAnsi="Arial Narrow" w:cs="Arial"/>
          <w:b/>
          <w:sz w:val="28"/>
          <w:szCs w:val="28"/>
          <w:u w:val="single"/>
        </w:rPr>
        <w:t>-2022-</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31018E">
      <w:pPr>
        <w:tabs>
          <w:tab w:val="left" w:pos="5895"/>
        </w:tabs>
        <w:rPr>
          <w:rStyle w:val="nfasis"/>
        </w:rPr>
      </w:pPr>
    </w:p>
    <w:p w14:paraId="45C4BF75" w14:textId="728723E5" w:rsidR="00D6793F" w:rsidRDefault="00955AD3" w:rsidP="0031018E">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31018E">
      <w:pPr>
        <w:tabs>
          <w:tab w:val="left" w:pos="142"/>
        </w:tabs>
        <w:jc w:val="center"/>
        <w:rPr>
          <w:rFonts w:ascii="Arial Narrow" w:hAnsi="Arial Narrow" w:cs="Arial"/>
          <w:b/>
          <w:sz w:val="24"/>
          <w:szCs w:val="24"/>
        </w:rPr>
      </w:pPr>
    </w:p>
    <w:p w14:paraId="787144E4" w14:textId="77777777" w:rsidR="00D6793F" w:rsidRPr="00172130" w:rsidRDefault="00D6793F" w:rsidP="0031018E">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8B2520">
      <w:pPr>
        <w:tabs>
          <w:tab w:val="left" w:pos="2770"/>
        </w:tabs>
        <w:rPr>
          <w:rFonts w:ascii="Arial Narrow" w:hAnsi="Arial Narrow"/>
          <w:sz w:val="24"/>
          <w:szCs w:val="24"/>
        </w:rPr>
      </w:pPr>
    </w:p>
    <w:sdt>
      <w:sdtPr>
        <w:rPr>
          <w:rFonts w:ascii="Times New Roman" w:eastAsia="Times New Roman" w:hAnsi="Times New Roman" w:cs="Times New Roman"/>
          <w:b/>
          <w:bCs/>
          <w:color w:val="auto"/>
          <w:sz w:val="20"/>
          <w:szCs w:val="20"/>
          <w:lang w:val="es-PE"/>
        </w:rPr>
        <w:id w:val="1956518468"/>
        <w:docPartObj>
          <w:docPartGallery w:val="Table of Contents"/>
          <w:docPartUnique/>
        </w:docPartObj>
      </w:sdtPr>
      <w:sdtEndPr>
        <w:rPr>
          <w:b w:val="0"/>
        </w:rPr>
      </w:sdtEndPr>
      <w:sdtContent>
        <w:p w14:paraId="32A2F067" w14:textId="4B71A7E5" w:rsidR="00597EBB" w:rsidRPr="007635A2" w:rsidRDefault="00274190" w:rsidP="00274190">
          <w:pPr>
            <w:pStyle w:val="TtuloTDC"/>
            <w:jc w:val="center"/>
            <w:rPr>
              <w:rFonts w:ascii="Arial Narrow" w:hAnsi="Arial Narrow"/>
              <w:color w:val="auto"/>
              <w:sz w:val="22"/>
              <w:szCs w:val="22"/>
            </w:rPr>
          </w:pPr>
          <w:r w:rsidRPr="007635A2">
            <w:rPr>
              <w:rFonts w:ascii="Arial Narrow" w:hAnsi="Arial Narrow"/>
              <w:color w:val="auto"/>
              <w:sz w:val="22"/>
              <w:szCs w:val="22"/>
            </w:rPr>
            <w:t>INDICE</w:t>
          </w:r>
        </w:p>
        <w:p w14:paraId="05F9FDFB" w14:textId="26BD71D3" w:rsidR="00DB3430" w:rsidRPr="003542AD" w:rsidRDefault="00597EBB">
          <w:pPr>
            <w:pStyle w:val="TDC1"/>
            <w:rPr>
              <w:rFonts w:asciiTheme="minorHAnsi" w:eastAsiaTheme="minorEastAsia" w:hAnsiTheme="minorHAnsi" w:cstheme="minorBidi"/>
              <w:bCs w:val="0"/>
              <w:lang w:val="es-ES"/>
            </w:rPr>
          </w:pPr>
          <w:r w:rsidRPr="002950AF">
            <w:fldChar w:fldCharType="begin"/>
          </w:r>
          <w:r w:rsidRPr="002950AF">
            <w:instrText xml:space="preserve"> TOC \o "1-3" \h \z \u </w:instrText>
          </w:r>
          <w:r w:rsidRPr="002950AF">
            <w:fldChar w:fldCharType="separate"/>
          </w:r>
          <w:hyperlink w:anchor="_Toc123200154" w:history="1">
            <w:r w:rsidR="00DB3430" w:rsidRPr="003542AD">
              <w:rPr>
                <w:rStyle w:val="Hipervnculo"/>
              </w:rPr>
              <w:t>I.</w:t>
            </w:r>
            <w:r w:rsidR="00DB3430" w:rsidRPr="003542AD">
              <w:rPr>
                <w:rFonts w:asciiTheme="minorHAnsi" w:eastAsiaTheme="minorEastAsia" w:hAnsiTheme="minorHAnsi" w:cstheme="minorBidi"/>
                <w:bCs w:val="0"/>
                <w:lang w:val="es-ES"/>
              </w:rPr>
              <w:tab/>
            </w:r>
            <w:r w:rsidR="00DB3430" w:rsidRPr="003542AD">
              <w:rPr>
                <w:rStyle w:val="Hipervnculo"/>
              </w:rPr>
              <w:t>ORIGEN</w:t>
            </w:r>
            <w:r w:rsidR="00DB3430" w:rsidRPr="003542AD">
              <w:rPr>
                <w:webHidden/>
              </w:rPr>
              <w:tab/>
            </w:r>
            <w:r w:rsidR="00DB3430" w:rsidRPr="003542AD">
              <w:rPr>
                <w:webHidden/>
              </w:rPr>
              <w:fldChar w:fldCharType="begin"/>
            </w:r>
            <w:r w:rsidR="00DB3430" w:rsidRPr="003542AD">
              <w:rPr>
                <w:webHidden/>
              </w:rPr>
              <w:instrText xml:space="preserve"> PAGEREF _Toc123200154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6291475F" w14:textId="2A432081" w:rsidR="00DB3430" w:rsidRPr="003542AD" w:rsidRDefault="00000000">
          <w:pPr>
            <w:pStyle w:val="TDC1"/>
            <w:rPr>
              <w:rFonts w:asciiTheme="minorHAnsi" w:eastAsiaTheme="minorEastAsia" w:hAnsiTheme="minorHAnsi" w:cstheme="minorBidi"/>
              <w:bCs w:val="0"/>
              <w:lang w:val="es-ES"/>
            </w:rPr>
          </w:pPr>
          <w:hyperlink w:anchor="_Toc123200155" w:history="1">
            <w:r w:rsidR="00DB3430" w:rsidRPr="003542AD">
              <w:rPr>
                <w:rStyle w:val="Hipervnculo"/>
              </w:rPr>
              <w:t>II.</w:t>
            </w:r>
            <w:r w:rsidR="00DB3430" w:rsidRPr="003542AD">
              <w:rPr>
                <w:rFonts w:asciiTheme="minorHAnsi" w:eastAsiaTheme="minorEastAsia" w:hAnsiTheme="minorHAnsi" w:cstheme="minorBidi"/>
                <w:bCs w:val="0"/>
                <w:lang w:val="es-ES"/>
              </w:rPr>
              <w:tab/>
            </w:r>
            <w:r w:rsidR="00DB3430" w:rsidRPr="003542AD">
              <w:rPr>
                <w:rStyle w:val="Hipervnculo"/>
              </w:rPr>
              <w:t>OBJETIVOS</w:t>
            </w:r>
            <w:r w:rsidR="00DB3430" w:rsidRPr="003542AD">
              <w:rPr>
                <w:webHidden/>
              </w:rPr>
              <w:tab/>
            </w:r>
            <w:r w:rsidR="00DB3430" w:rsidRPr="003542AD">
              <w:rPr>
                <w:webHidden/>
              </w:rPr>
              <w:fldChar w:fldCharType="begin"/>
            </w:r>
            <w:r w:rsidR="00DB3430" w:rsidRPr="003542AD">
              <w:rPr>
                <w:webHidden/>
              </w:rPr>
              <w:instrText xml:space="preserve"> PAGEREF _Toc123200155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7A6BE266" w14:textId="383A1BAA" w:rsidR="00DB3430" w:rsidRPr="003542AD" w:rsidRDefault="00000000">
          <w:pPr>
            <w:pStyle w:val="TDC1"/>
            <w:rPr>
              <w:rFonts w:asciiTheme="minorHAnsi" w:eastAsiaTheme="minorEastAsia" w:hAnsiTheme="minorHAnsi" w:cstheme="minorBidi"/>
              <w:bCs w:val="0"/>
              <w:lang w:val="es-ES"/>
            </w:rPr>
          </w:pPr>
          <w:hyperlink w:anchor="_Toc123200156" w:history="1">
            <w:r w:rsidR="00DB3430" w:rsidRPr="003542AD">
              <w:rPr>
                <w:rStyle w:val="Hipervnculo"/>
              </w:rPr>
              <w:t>III.</w:t>
            </w:r>
            <w:r w:rsidR="00DB3430" w:rsidRPr="003542AD">
              <w:rPr>
                <w:rFonts w:asciiTheme="minorHAnsi" w:eastAsiaTheme="minorEastAsia" w:hAnsiTheme="minorHAnsi" w:cstheme="minorBidi"/>
                <w:bCs w:val="0"/>
                <w:lang w:val="es-ES"/>
              </w:rPr>
              <w:tab/>
            </w:r>
            <w:r w:rsidR="00DB3430" w:rsidRPr="003542AD">
              <w:rPr>
                <w:rStyle w:val="Hipervnculo"/>
              </w:rPr>
              <w:t>ALCANCE</w:t>
            </w:r>
            <w:r w:rsidR="00DB3430" w:rsidRPr="003542AD">
              <w:rPr>
                <w:webHidden/>
              </w:rPr>
              <w:tab/>
            </w:r>
            <w:r w:rsidR="00DB3430" w:rsidRPr="003542AD">
              <w:rPr>
                <w:webHidden/>
              </w:rPr>
              <w:fldChar w:fldCharType="begin"/>
            </w:r>
            <w:r w:rsidR="00DB3430" w:rsidRPr="003542AD">
              <w:rPr>
                <w:webHidden/>
              </w:rPr>
              <w:instrText xml:space="preserve"> PAGEREF _Toc123200156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17D9498F" w14:textId="023EFC4E" w:rsidR="00DB3430" w:rsidRPr="003542AD" w:rsidRDefault="00000000">
          <w:pPr>
            <w:pStyle w:val="TDC1"/>
            <w:rPr>
              <w:rFonts w:asciiTheme="minorHAnsi" w:eastAsiaTheme="minorEastAsia" w:hAnsiTheme="minorHAnsi" w:cstheme="minorBidi"/>
              <w:bCs w:val="0"/>
              <w:lang w:val="es-ES"/>
            </w:rPr>
          </w:pPr>
          <w:hyperlink w:anchor="_Toc123200157" w:history="1">
            <w:r w:rsidR="00DB3430" w:rsidRPr="003542AD">
              <w:rPr>
                <w:rStyle w:val="Hipervnculo"/>
              </w:rPr>
              <w:t>IV.</w:t>
            </w:r>
            <w:r w:rsidR="00DB3430" w:rsidRPr="003542AD">
              <w:rPr>
                <w:rFonts w:asciiTheme="minorHAnsi" w:eastAsiaTheme="minorEastAsia" w:hAnsiTheme="minorHAnsi" w:cstheme="minorBidi"/>
                <w:bCs w:val="0"/>
                <w:lang w:val="es-ES"/>
              </w:rPr>
              <w:tab/>
            </w:r>
            <w:r w:rsidR="00DB3430" w:rsidRPr="003542AD">
              <w:rPr>
                <w:rStyle w:val="Hipervnculo"/>
              </w:rPr>
              <w:t>INFORMACIÓN RESPECTO DEL HITO DE CONTROL</w:t>
            </w:r>
            <w:r w:rsidR="00DB3430" w:rsidRPr="003542AD">
              <w:rPr>
                <w:webHidden/>
              </w:rPr>
              <w:tab/>
            </w:r>
            <w:r w:rsidR="00DB3430" w:rsidRPr="003542AD">
              <w:rPr>
                <w:webHidden/>
              </w:rPr>
              <w:fldChar w:fldCharType="begin"/>
            </w:r>
            <w:r w:rsidR="00DB3430" w:rsidRPr="003542AD">
              <w:rPr>
                <w:webHidden/>
              </w:rPr>
              <w:instrText xml:space="preserve"> PAGEREF _Toc123200157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05E7B903" w14:textId="1A72F29F" w:rsidR="00DB3430" w:rsidRDefault="00000000">
          <w:pPr>
            <w:pStyle w:val="TDC1"/>
            <w:rPr>
              <w:ins w:id="10" w:author="Usuario de Windows" w:date="2023-03-20T17:04:00Z"/>
            </w:rPr>
          </w:pPr>
          <w:hyperlink w:anchor="_Toc123200158" w:history="1">
            <w:r w:rsidR="00DB3430" w:rsidRPr="003542AD">
              <w:rPr>
                <w:rStyle w:val="Hipervnculo"/>
              </w:rPr>
              <w:t>V.</w:t>
            </w:r>
            <w:r w:rsidR="00DB3430" w:rsidRPr="003542AD">
              <w:rPr>
                <w:rFonts w:asciiTheme="minorHAnsi" w:eastAsiaTheme="minorEastAsia" w:hAnsiTheme="minorHAnsi" w:cstheme="minorBidi"/>
                <w:bCs w:val="0"/>
                <w:lang w:val="es-ES"/>
              </w:rPr>
              <w:tab/>
            </w:r>
            <w:r w:rsidR="00DB3430" w:rsidRPr="003542AD">
              <w:rPr>
                <w:rStyle w:val="Hipervnculo"/>
              </w:rPr>
              <w:t>SITUACIONES ADVERSAS</w:t>
            </w:r>
            <w:r w:rsidR="00DB3430" w:rsidRPr="003542AD">
              <w:rPr>
                <w:webHidden/>
              </w:rPr>
              <w:tab/>
            </w:r>
            <w:r w:rsidR="00DB3430" w:rsidRPr="003542AD">
              <w:rPr>
                <w:webHidden/>
              </w:rPr>
              <w:fldChar w:fldCharType="begin"/>
            </w:r>
            <w:r w:rsidR="00DB3430" w:rsidRPr="003542AD">
              <w:rPr>
                <w:webHidden/>
              </w:rPr>
              <w:instrText xml:space="preserve"> PAGEREF _Toc123200158 \h </w:instrText>
            </w:r>
            <w:r w:rsidR="00DB3430" w:rsidRPr="003542AD">
              <w:rPr>
                <w:webHidden/>
              </w:rPr>
            </w:r>
            <w:r w:rsidR="00DB3430" w:rsidRPr="003542AD">
              <w:rPr>
                <w:webHidden/>
              </w:rPr>
              <w:fldChar w:fldCharType="separate"/>
            </w:r>
            <w:r w:rsidR="00DB3430" w:rsidRPr="003542AD">
              <w:rPr>
                <w:webHidden/>
              </w:rPr>
              <w:t>3</w:t>
            </w:r>
            <w:r w:rsidR="00DB3430" w:rsidRPr="003542AD">
              <w:rPr>
                <w:webHidden/>
              </w:rPr>
              <w:fldChar w:fldCharType="end"/>
            </w:r>
          </w:hyperlink>
        </w:p>
        <w:p w14:paraId="2194A5E1" w14:textId="5EAC7371" w:rsidR="005417E7" w:rsidRPr="005417E7" w:rsidRDefault="005417E7">
          <w:pPr>
            <w:rPr>
              <w:rFonts w:eastAsiaTheme="minorEastAsia"/>
              <w:bCs/>
              <w:lang w:val="es-MX"/>
              <w:rPrChange w:id="11" w:author="Usuario de Windows" w:date="2023-03-20T17:04:00Z">
                <w:rPr>
                  <w:rFonts w:asciiTheme="minorHAnsi" w:eastAsiaTheme="minorEastAsia" w:hAnsiTheme="minorHAnsi" w:cstheme="minorBidi"/>
                  <w:bCs w:val="0"/>
                  <w:lang w:val="es-ES"/>
                </w:rPr>
              </w:rPrChange>
            </w:rPr>
            <w:pPrChange w:id="12" w:author="Usuario de Windows" w:date="2023-03-20T17:04:00Z">
              <w:pPr>
                <w:pStyle w:val="TDC1"/>
              </w:pPr>
            </w:pPrChange>
          </w:pPr>
          <w:ins w:id="13" w:author="Usuario de Windows" w:date="2023-03-20T17:04:00Z">
            <w:r>
              <w:rPr>
                <w:rFonts w:eastAsiaTheme="minorEastAsia"/>
                <w:lang w:val="es-MX"/>
              </w:rPr>
              <w:tab/>
            </w:r>
          </w:ins>
        </w:p>
        <w:p w14:paraId="25B15533" w14:textId="412BF324" w:rsidR="00DB3430" w:rsidRPr="003542AD" w:rsidRDefault="00000000">
          <w:pPr>
            <w:pStyle w:val="TDC1"/>
            <w:rPr>
              <w:rFonts w:asciiTheme="minorHAnsi" w:eastAsiaTheme="minorEastAsia" w:hAnsiTheme="minorHAnsi" w:cstheme="minorBidi"/>
              <w:bCs w:val="0"/>
              <w:lang w:val="es-ES"/>
            </w:rPr>
          </w:pPr>
          <w:hyperlink w:anchor="_Toc123200159" w:history="1">
            <w:r w:rsidR="00DB3430" w:rsidRPr="003542AD">
              <w:rPr>
                <w:rStyle w:val="Hipervnculo"/>
              </w:rPr>
              <w:t>VI.</w:t>
            </w:r>
            <w:r w:rsidR="00DB3430" w:rsidRPr="003542AD">
              <w:rPr>
                <w:rFonts w:asciiTheme="minorHAnsi" w:eastAsiaTheme="minorEastAsia" w:hAnsiTheme="minorHAnsi" w:cstheme="minorBidi"/>
                <w:bCs w:val="0"/>
                <w:lang w:val="es-ES"/>
              </w:rPr>
              <w:tab/>
            </w:r>
            <w:r w:rsidR="00DB3430" w:rsidRPr="003542AD">
              <w:rPr>
                <w:rStyle w:val="Hipervnculo"/>
              </w:rPr>
              <w:t>DOCUMENTACIÓN VINCULADA AL HITO DE CONTROL</w:t>
            </w:r>
            <w:r w:rsidR="00DB3430" w:rsidRPr="003542AD">
              <w:rPr>
                <w:webHidden/>
              </w:rPr>
              <w:tab/>
            </w:r>
            <w:r w:rsidR="00DB3430" w:rsidRPr="003542AD">
              <w:rPr>
                <w:webHidden/>
              </w:rPr>
              <w:fldChar w:fldCharType="begin"/>
            </w:r>
            <w:r w:rsidR="00DB3430" w:rsidRPr="003542AD">
              <w:rPr>
                <w:webHidden/>
              </w:rPr>
              <w:instrText xml:space="preserve"> PAGEREF _Toc123200159 \h </w:instrText>
            </w:r>
            <w:r w:rsidR="00DB3430" w:rsidRPr="003542AD">
              <w:rPr>
                <w:webHidden/>
              </w:rPr>
            </w:r>
            <w:r w:rsidR="00DB3430" w:rsidRPr="003542AD">
              <w:rPr>
                <w:webHidden/>
              </w:rPr>
              <w:fldChar w:fldCharType="separate"/>
            </w:r>
            <w:r w:rsidR="00DB3430" w:rsidRPr="003542AD">
              <w:rPr>
                <w:webHidden/>
              </w:rPr>
              <w:t>7</w:t>
            </w:r>
            <w:r w:rsidR="00DB3430" w:rsidRPr="003542AD">
              <w:rPr>
                <w:webHidden/>
              </w:rPr>
              <w:fldChar w:fldCharType="end"/>
            </w:r>
          </w:hyperlink>
        </w:p>
        <w:p w14:paraId="1F1E4658" w14:textId="1DD32239" w:rsidR="00DB3430" w:rsidRPr="003542AD" w:rsidRDefault="00000000">
          <w:pPr>
            <w:pStyle w:val="TDC1"/>
            <w:rPr>
              <w:rFonts w:asciiTheme="minorHAnsi" w:eastAsiaTheme="minorEastAsia" w:hAnsiTheme="minorHAnsi" w:cstheme="minorBidi"/>
              <w:bCs w:val="0"/>
              <w:lang w:val="es-ES"/>
            </w:rPr>
          </w:pPr>
          <w:hyperlink w:anchor="_Toc123200160" w:history="1">
            <w:r w:rsidR="00DB3430" w:rsidRPr="003542AD">
              <w:rPr>
                <w:rStyle w:val="Hipervnculo"/>
                <w:rFonts w:cstheme="minorHAnsi"/>
              </w:rPr>
              <w:t>VII.</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INFORMACIÓN DEL REPORTE DE AVANCE ANTE SITUACIONES ADVERSAS</w:t>
            </w:r>
            <w:r w:rsidR="00DB3430" w:rsidRPr="003542AD">
              <w:rPr>
                <w:webHidden/>
              </w:rPr>
              <w:tab/>
            </w:r>
            <w:r w:rsidR="00DB3430" w:rsidRPr="003542AD">
              <w:rPr>
                <w:webHidden/>
              </w:rPr>
              <w:fldChar w:fldCharType="begin"/>
            </w:r>
            <w:r w:rsidR="00DB3430" w:rsidRPr="003542AD">
              <w:rPr>
                <w:webHidden/>
              </w:rPr>
              <w:instrText xml:space="preserve"> PAGEREF _Toc123200160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hyperlink>
        </w:p>
        <w:p w14:paraId="677D5603" w14:textId="46462E16" w:rsidR="00DB3430" w:rsidRPr="003542AD" w:rsidRDefault="0057265C">
          <w:pPr>
            <w:pStyle w:val="TDC1"/>
            <w:rPr>
              <w:rFonts w:asciiTheme="minorHAnsi" w:eastAsiaTheme="minorEastAsia" w:hAnsiTheme="minorHAnsi" w:cstheme="minorBidi"/>
              <w:bCs w:val="0"/>
              <w:lang w:val="es-ES"/>
            </w:rPr>
          </w:pPr>
          <w:r>
            <w:fldChar w:fldCharType="begin"/>
          </w:r>
          <w:r>
            <w:instrText xml:space="preserve"> HYPERLINK \l "_Toc123200161" </w:instrText>
          </w:r>
          <w:r>
            <w:fldChar w:fldCharType="separate"/>
          </w:r>
          <w:r w:rsidR="00DB3430" w:rsidRPr="003542AD">
            <w:rPr>
              <w:rStyle w:val="Hipervnculo"/>
              <w:rFonts w:cstheme="minorHAnsi"/>
            </w:rPr>
            <w:t>VIII.</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 xml:space="preserve">INFORMACIÓN DE LAS SITUACIONES ADVERSAS COMUNICADAS EN INFORMES </w:t>
          </w:r>
          <w:ins w:id="14" w:author="Usuario de Windows" w:date="2023-03-20T16:52:00Z">
            <w:r w:rsidR="00430627">
              <w:rPr>
                <w:rStyle w:val="Hipervnculo"/>
                <w:rFonts w:cstheme="minorHAnsi"/>
              </w:rPr>
              <w:br/>
            </w:r>
          </w:ins>
          <w:r w:rsidR="00DB3430" w:rsidRPr="003542AD">
            <w:rPr>
              <w:rStyle w:val="Hipervnculo"/>
              <w:rFonts w:cstheme="minorHAnsi"/>
            </w:rPr>
            <w:t>DE HITO DE CONTROL ANTERIORES</w:t>
          </w:r>
          <w:r w:rsidR="00DB3430" w:rsidRPr="003542AD">
            <w:rPr>
              <w:webHidden/>
            </w:rPr>
            <w:tab/>
          </w:r>
          <w:r w:rsidR="00DB3430" w:rsidRPr="003542AD">
            <w:rPr>
              <w:webHidden/>
            </w:rPr>
            <w:fldChar w:fldCharType="begin"/>
          </w:r>
          <w:r w:rsidR="00DB3430" w:rsidRPr="003542AD">
            <w:rPr>
              <w:webHidden/>
            </w:rPr>
            <w:instrText xml:space="preserve"> PAGEREF _Toc123200161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r>
            <w:fldChar w:fldCharType="end"/>
          </w:r>
        </w:p>
        <w:p w14:paraId="4E59AC32" w14:textId="3B09F34B" w:rsidR="00DB3430" w:rsidRPr="003542AD" w:rsidRDefault="00000000">
          <w:pPr>
            <w:pStyle w:val="TDC1"/>
            <w:rPr>
              <w:rFonts w:asciiTheme="minorHAnsi" w:eastAsiaTheme="minorEastAsia" w:hAnsiTheme="minorHAnsi" w:cstheme="minorBidi"/>
              <w:bCs w:val="0"/>
              <w:lang w:val="es-ES"/>
            </w:rPr>
          </w:pPr>
          <w:hyperlink w:anchor="_Toc123200162" w:history="1">
            <w:r w:rsidR="00DB3430" w:rsidRPr="003542AD">
              <w:rPr>
                <w:rStyle w:val="Hipervnculo"/>
                <w:rFonts w:cstheme="minorHAnsi"/>
              </w:rPr>
              <w:t>IX.</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CONCLUSIÓN</w:t>
            </w:r>
            <w:r w:rsidR="00DB3430" w:rsidRPr="003542AD">
              <w:rPr>
                <w:webHidden/>
              </w:rPr>
              <w:tab/>
            </w:r>
            <w:r w:rsidR="00DB3430" w:rsidRPr="003542AD">
              <w:rPr>
                <w:webHidden/>
              </w:rPr>
              <w:fldChar w:fldCharType="begin"/>
            </w:r>
            <w:r w:rsidR="00DB3430" w:rsidRPr="003542AD">
              <w:rPr>
                <w:webHidden/>
              </w:rPr>
              <w:instrText xml:space="preserve"> PAGEREF _Toc123200162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hyperlink>
        </w:p>
        <w:p w14:paraId="612FE4B6" w14:textId="5FDD0D11" w:rsidR="00DB3430" w:rsidRDefault="00000000">
          <w:pPr>
            <w:pStyle w:val="TDC1"/>
            <w:rPr>
              <w:rFonts w:asciiTheme="minorHAnsi" w:eastAsiaTheme="minorEastAsia" w:hAnsiTheme="minorHAnsi" w:cstheme="minorBidi"/>
              <w:bCs w:val="0"/>
              <w:lang w:val="es-ES"/>
            </w:rPr>
          </w:pPr>
          <w:hyperlink w:anchor="_Toc123200163" w:history="1">
            <w:r w:rsidR="00DB3430" w:rsidRPr="003542AD">
              <w:rPr>
                <w:rStyle w:val="Hipervnculo"/>
                <w:rFonts w:cstheme="minorHAnsi"/>
              </w:rPr>
              <w:t>X.</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RECOMENDACIONES</w:t>
            </w:r>
            <w:r w:rsidR="00DB3430" w:rsidRPr="003542AD">
              <w:rPr>
                <w:webHidden/>
              </w:rPr>
              <w:tab/>
            </w:r>
            <w:r w:rsidR="00DB3430" w:rsidRPr="003542AD">
              <w:rPr>
                <w:webHidden/>
              </w:rPr>
              <w:fldChar w:fldCharType="begin"/>
            </w:r>
            <w:r w:rsidR="00DB3430" w:rsidRPr="003542AD">
              <w:rPr>
                <w:webHidden/>
              </w:rPr>
              <w:instrText xml:space="preserve"> PAGEREF _Toc123200163 \h </w:instrText>
            </w:r>
            <w:r w:rsidR="00DB3430" w:rsidRPr="003542AD">
              <w:rPr>
                <w:webHidden/>
              </w:rPr>
            </w:r>
            <w:r w:rsidR="00DB3430" w:rsidRPr="003542AD">
              <w:rPr>
                <w:webHidden/>
              </w:rPr>
              <w:fldChar w:fldCharType="separate"/>
            </w:r>
            <w:r w:rsidR="00DB3430" w:rsidRPr="003542AD">
              <w:rPr>
                <w:webHidden/>
              </w:rPr>
              <w:t>9</w:t>
            </w:r>
            <w:r w:rsidR="00DB3430" w:rsidRPr="003542AD">
              <w:rPr>
                <w:webHidden/>
              </w:rPr>
              <w:fldChar w:fldCharType="end"/>
            </w:r>
          </w:hyperlink>
        </w:p>
        <w:p w14:paraId="2FED5DFC" w14:textId="0565FF33" w:rsidR="00597EBB" w:rsidRPr="002950AF" w:rsidRDefault="00597EBB">
          <w:pPr>
            <w:rPr>
              <w:bCs/>
            </w:rPr>
          </w:pPr>
          <w:r w:rsidRPr="002950AF">
            <w:rPr>
              <w:bCs/>
            </w:rPr>
            <w:fldChar w:fldCharType="end"/>
          </w:r>
        </w:p>
      </w:sdtContent>
    </w:sdt>
    <w:p w14:paraId="6B35E62B" w14:textId="0DCBF1AA" w:rsidR="008B2520" w:rsidRPr="002950AF" w:rsidRDefault="008B2520" w:rsidP="008B2520">
      <w:pPr>
        <w:tabs>
          <w:tab w:val="left" w:pos="2770"/>
        </w:tabs>
        <w:rPr>
          <w:rFonts w:ascii="Arial Narrow" w:hAnsi="Arial Narrow"/>
          <w:bCs/>
          <w:sz w:val="24"/>
          <w:szCs w:val="24"/>
        </w:rPr>
      </w:pPr>
    </w:p>
    <w:p w14:paraId="6A152DCD" w14:textId="498B0C6E" w:rsidR="008B2520" w:rsidRPr="00A864C6" w:rsidRDefault="008B2520" w:rsidP="008B2520">
      <w:pPr>
        <w:tabs>
          <w:tab w:val="left" w:pos="2770"/>
        </w:tabs>
        <w:rPr>
          <w:rFonts w:ascii="Arial Narrow" w:hAnsi="Arial Narrow"/>
          <w:sz w:val="24"/>
          <w:szCs w:val="24"/>
        </w:rPr>
      </w:pPr>
    </w:p>
    <w:p w14:paraId="7668B492" w14:textId="29E4325C" w:rsidR="008B2520" w:rsidRDefault="008B2520" w:rsidP="008B2520">
      <w:pPr>
        <w:tabs>
          <w:tab w:val="left" w:pos="2770"/>
        </w:tabs>
        <w:rPr>
          <w:rFonts w:ascii="Arial Narrow" w:hAnsi="Arial Narrow"/>
          <w:sz w:val="24"/>
          <w:szCs w:val="24"/>
        </w:rPr>
      </w:pPr>
    </w:p>
    <w:p w14:paraId="326CCDDD" w14:textId="132253FB" w:rsidR="008B2520" w:rsidRDefault="008B2520" w:rsidP="008B2520">
      <w:pPr>
        <w:tabs>
          <w:tab w:val="left" w:pos="2770"/>
        </w:tabs>
        <w:rPr>
          <w:rFonts w:ascii="Arial Narrow" w:hAnsi="Arial Narrow"/>
          <w:sz w:val="24"/>
          <w:szCs w:val="24"/>
        </w:rPr>
      </w:pPr>
    </w:p>
    <w:p w14:paraId="26FC7C9B" w14:textId="3F451788" w:rsidR="008B2520" w:rsidRDefault="008B2520" w:rsidP="008B2520">
      <w:pPr>
        <w:tabs>
          <w:tab w:val="left" w:pos="2770"/>
        </w:tabs>
        <w:rPr>
          <w:rFonts w:ascii="Arial Narrow" w:hAnsi="Arial Narrow"/>
          <w:sz w:val="24"/>
          <w:szCs w:val="24"/>
        </w:rPr>
      </w:pPr>
    </w:p>
    <w:p w14:paraId="58A49259" w14:textId="3C8F4749" w:rsidR="008B2520" w:rsidRDefault="008B2520" w:rsidP="008B2520">
      <w:pPr>
        <w:tabs>
          <w:tab w:val="left" w:pos="2770"/>
        </w:tabs>
        <w:rPr>
          <w:rFonts w:ascii="Arial Narrow" w:hAnsi="Arial Narrow"/>
          <w:sz w:val="24"/>
          <w:szCs w:val="24"/>
        </w:rPr>
      </w:pPr>
    </w:p>
    <w:p w14:paraId="5FAE8506" w14:textId="45321849" w:rsidR="008B2520" w:rsidRDefault="008B2520" w:rsidP="008B2520">
      <w:pPr>
        <w:tabs>
          <w:tab w:val="left" w:pos="2770"/>
        </w:tabs>
        <w:rPr>
          <w:rFonts w:ascii="Arial Narrow" w:hAnsi="Arial Narrow"/>
          <w:sz w:val="24"/>
          <w:szCs w:val="24"/>
        </w:rPr>
      </w:pPr>
    </w:p>
    <w:p w14:paraId="2DDA91F2" w14:textId="351DBA32" w:rsidR="008B2520" w:rsidRDefault="008B2520" w:rsidP="008B2520">
      <w:pPr>
        <w:tabs>
          <w:tab w:val="left" w:pos="2770"/>
        </w:tabs>
        <w:rPr>
          <w:rFonts w:ascii="Arial Narrow" w:hAnsi="Arial Narrow"/>
          <w:sz w:val="24"/>
          <w:szCs w:val="24"/>
        </w:rPr>
      </w:pPr>
    </w:p>
    <w:p w14:paraId="507CDC5E" w14:textId="611ED192" w:rsidR="008B2520" w:rsidRDefault="008B2520" w:rsidP="008B2520">
      <w:pPr>
        <w:tabs>
          <w:tab w:val="left" w:pos="2770"/>
        </w:tabs>
        <w:rPr>
          <w:rFonts w:ascii="Arial Narrow" w:hAnsi="Arial Narrow"/>
          <w:sz w:val="24"/>
          <w:szCs w:val="24"/>
        </w:rPr>
      </w:pPr>
    </w:p>
    <w:p w14:paraId="765ABC8E" w14:textId="120090B8" w:rsidR="008B2520" w:rsidRDefault="008B2520" w:rsidP="008B2520">
      <w:pPr>
        <w:tabs>
          <w:tab w:val="left" w:pos="2770"/>
        </w:tabs>
        <w:rPr>
          <w:rFonts w:ascii="Arial Narrow" w:hAnsi="Arial Narrow"/>
          <w:sz w:val="24"/>
          <w:szCs w:val="24"/>
        </w:rPr>
      </w:pPr>
    </w:p>
    <w:p w14:paraId="3ABCA382" w14:textId="71D982B2" w:rsidR="008B2520" w:rsidRDefault="008B2520" w:rsidP="008B2520">
      <w:pPr>
        <w:tabs>
          <w:tab w:val="left" w:pos="2770"/>
        </w:tabs>
        <w:rPr>
          <w:rFonts w:ascii="Arial Narrow" w:hAnsi="Arial Narrow"/>
          <w:sz w:val="24"/>
          <w:szCs w:val="24"/>
        </w:rPr>
      </w:pPr>
    </w:p>
    <w:p w14:paraId="4077EA03" w14:textId="53595EF6" w:rsidR="008B2520" w:rsidRDefault="008B2520" w:rsidP="008B2520">
      <w:pPr>
        <w:tabs>
          <w:tab w:val="left" w:pos="2770"/>
        </w:tabs>
        <w:rPr>
          <w:rFonts w:ascii="Arial Narrow" w:hAnsi="Arial Narrow"/>
          <w:sz w:val="24"/>
          <w:szCs w:val="24"/>
        </w:rPr>
      </w:pPr>
    </w:p>
    <w:p w14:paraId="269CF675" w14:textId="6EA7C057" w:rsidR="008B2520" w:rsidRDefault="008B2520" w:rsidP="008B2520">
      <w:pPr>
        <w:tabs>
          <w:tab w:val="left" w:pos="2770"/>
        </w:tabs>
        <w:rPr>
          <w:rFonts w:ascii="Arial Narrow" w:hAnsi="Arial Narrow"/>
          <w:sz w:val="24"/>
          <w:szCs w:val="24"/>
        </w:rPr>
      </w:pPr>
    </w:p>
    <w:p w14:paraId="348AC1A4" w14:textId="77777777" w:rsidR="008B2520" w:rsidRPr="008B2520" w:rsidRDefault="008B2520" w:rsidP="008B2520">
      <w:pPr>
        <w:tabs>
          <w:tab w:val="left" w:pos="2770"/>
        </w:tabs>
        <w:rPr>
          <w:rFonts w:ascii="Arial Narrow" w:hAnsi="Arial Narrow"/>
          <w:sz w:val="24"/>
          <w:szCs w:val="24"/>
        </w:rPr>
      </w:pPr>
    </w:p>
    <w:p w14:paraId="4ADCB319" w14:textId="77777777" w:rsidR="008B2520" w:rsidRPr="008B2520" w:rsidRDefault="008B2520" w:rsidP="008B2520">
      <w:pPr>
        <w:rPr>
          <w:rFonts w:ascii="Arial Narrow" w:hAnsi="Arial Narrow"/>
          <w:sz w:val="24"/>
          <w:szCs w:val="24"/>
        </w:rPr>
      </w:pPr>
    </w:p>
    <w:p w14:paraId="2BD50B4B" w14:textId="77777777" w:rsidR="008B2520" w:rsidRPr="008B2520" w:rsidRDefault="008B2520" w:rsidP="008B2520">
      <w:pPr>
        <w:rPr>
          <w:rFonts w:ascii="Arial Narrow" w:hAnsi="Arial Narrow"/>
          <w:sz w:val="24"/>
          <w:szCs w:val="24"/>
        </w:rPr>
      </w:pPr>
    </w:p>
    <w:p w14:paraId="6F14F65C" w14:textId="77777777" w:rsidR="008B2520" w:rsidRPr="008B2520" w:rsidRDefault="008B2520" w:rsidP="008B2520">
      <w:pPr>
        <w:rPr>
          <w:rFonts w:ascii="Arial Narrow" w:hAnsi="Arial Narrow"/>
          <w:sz w:val="24"/>
          <w:szCs w:val="24"/>
        </w:rPr>
      </w:pPr>
    </w:p>
    <w:p w14:paraId="2664B27F" w14:textId="545D3B25" w:rsidR="008B2520" w:rsidRDefault="008B2520" w:rsidP="008B2520">
      <w:pPr>
        <w:rPr>
          <w:rFonts w:ascii="Arial Narrow" w:hAnsi="Arial Narrow"/>
          <w:sz w:val="24"/>
          <w:szCs w:val="24"/>
        </w:rPr>
      </w:pPr>
    </w:p>
    <w:p w14:paraId="17B2DBB3" w14:textId="77777777" w:rsidR="00091F8E" w:rsidRPr="008B2520" w:rsidRDefault="00091F8E" w:rsidP="008B2520">
      <w:pPr>
        <w:rPr>
          <w:rFonts w:ascii="Arial Narrow" w:hAnsi="Arial Narrow"/>
          <w:sz w:val="24"/>
          <w:szCs w:val="24"/>
        </w:rPr>
      </w:pPr>
    </w:p>
    <w:p w14:paraId="773D1A50" w14:textId="4FEEFD9F" w:rsidR="008B2520" w:rsidRDefault="008B2520" w:rsidP="008B2520">
      <w:pPr>
        <w:rPr>
          <w:rFonts w:ascii="Arial Narrow" w:hAnsi="Arial Narrow"/>
          <w:sz w:val="24"/>
          <w:szCs w:val="24"/>
        </w:rPr>
      </w:pPr>
    </w:p>
    <w:p w14:paraId="1E8494F4" w14:textId="5F532676" w:rsidR="009B74A7" w:rsidRDefault="009B74A7" w:rsidP="008B2520">
      <w:pPr>
        <w:rPr>
          <w:rFonts w:ascii="Arial Narrow" w:hAnsi="Arial Narrow"/>
          <w:sz w:val="24"/>
          <w:szCs w:val="24"/>
        </w:rPr>
      </w:pPr>
    </w:p>
    <w:p w14:paraId="13F76432" w14:textId="77777777" w:rsidR="009B74A7" w:rsidRPr="008B2520" w:rsidRDefault="009B74A7" w:rsidP="008B2520">
      <w:pPr>
        <w:rPr>
          <w:rFonts w:ascii="Arial Narrow" w:hAnsi="Arial Narrow"/>
          <w:sz w:val="24"/>
          <w:szCs w:val="24"/>
        </w:rPr>
      </w:pPr>
    </w:p>
    <w:p w14:paraId="4B12362E" w14:textId="77777777" w:rsidR="008B2520" w:rsidRPr="008B2520" w:rsidRDefault="008B2520" w:rsidP="008B2520">
      <w:pPr>
        <w:rPr>
          <w:rFonts w:ascii="Arial Narrow" w:hAnsi="Arial Narrow"/>
          <w:sz w:val="24"/>
          <w:szCs w:val="24"/>
        </w:rPr>
      </w:pPr>
    </w:p>
    <w:p w14:paraId="100AB81A" w14:textId="77777777" w:rsidR="008B2520" w:rsidRPr="008B2520" w:rsidRDefault="008B2520" w:rsidP="008B2520">
      <w:pPr>
        <w:rPr>
          <w:rFonts w:ascii="Arial Narrow" w:hAnsi="Arial Narrow"/>
          <w:sz w:val="24"/>
          <w:szCs w:val="24"/>
        </w:rPr>
      </w:pPr>
    </w:p>
    <w:p w14:paraId="28652D4F" w14:textId="548AC929" w:rsidR="00D6793F" w:rsidRPr="00172130" w:rsidRDefault="00597EBB" w:rsidP="00597EBB">
      <w:pPr>
        <w:tabs>
          <w:tab w:val="left" w:pos="1030"/>
        </w:tabs>
        <w:rPr>
          <w:rFonts w:ascii="Arial Narrow" w:hAnsi="Arial Narrow" w:cs="Arial"/>
          <w:b/>
          <w:sz w:val="28"/>
          <w:szCs w:val="28"/>
          <w:u w:val="single"/>
        </w:rPr>
      </w:pPr>
      <w:r>
        <w:rPr>
          <w:rFonts w:ascii="Arial Narrow" w:hAnsi="Arial Narrow"/>
          <w:sz w:val="24"/>
          <w:szCs w:val="24"/>
        </w:rPr>
        <w:tab/>
      </w:r>
      <w:r w:rsidR="00914C6B" w:rsidRPr="004C5043">
        <w:rPr>
          <w:rFonts w:ascii="Arial Narrow" w:hAnsi="Arial Narrow" w:cs="Arial"/>
          <w:b/>
          <w:sz w:val="28"/>
          <w:szCs w:val="28"/>
          <w:u w:val="single"/>
        </w:rPr>
        <w:t xml:space="preserve">INFORME DE HITO DE CONTROL </w:t>
      </w:r>
      <w:proofErr w:type="spellStart"/>
      <w:r w:rsidR="00914C6B"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026127">
        <w:rPr>
          <w:rFonts w:ascii="Arial Narrow" w:hAnsi="Arial Narrow" w:cs="Arial"/>
          <w:b/>
          <w:sz w:val="28"/>
          <w:szCs w:val="28"/>
          <w:u w:val="single"/>
        </w:rPr>
        <w:t>XXXX</w:t>
      </w:r>
      <w:r w:rsidR="00D6793F" w:rsidRPr="004C5043">
        <w:rPr>
          <w:rFonts w:ascii="Arial Narrow" w:hAnsi="Arial Narrow" w:cs="Arial"/>
          <w:b/>
          <w:sz w:val="28"/>
          <w:szCs w:val="28"/>
          <w:u w:val="single"/>
        </w:rPr>
        <w:t>-202</w:t>
      </w:r>
      <w:del w:id="15" w:author="Usuario de Windows" w:date="2023-03-20T17:04:00Z">
        <w:r w:rsidR="00D6793F" w:rsidRPr="004C5043" w:rsidDel="005417E7">
          <w:rPr>
            <w:rFonts w:ascii="Arial Narrow" w:hAnsi="Arial Narrow" w:cs="Arial"/>
            <w:b/>
            <w:sz w:val="28"/>
            <w:szCs w:val="28"/>
            <w:u w:val="single"/>
          </w:rPr>
          <w:delText>2</w:delText>
        </w:r>
      </w:del>
      <w:ins w:id="16" w:author="Usuario de Windows" w:date="2023-03-20T17:04:00Z">
        <w:r w:rsidR="005417E7">
          <w:rPr>
            <w:rFonts w:ascii="Arial Narrow" w:hAnsi="Arial Narrow" w:cs="Arial"/>
            <w:b/>
            <w:sz w:val="28"/>
            <w:szCs w:val="28"/>
            <w:u w:val="single"/>
          </w:rPr>
          <w:t>3</w:t>
        </w:r>
      </w:ins>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7777777" w:rsidR="00D6793F" w:rsidRPr="00172130" w:rsidRDefault="00D6793F" w:rsidP="0031018E">
      <w:pPr>
        <w:jc w:val="both"/>
        <w:rPr>
          <w:rFonts w:ascii="Arial Narrow" w:hAnsi="Arial Narrow" w:cs="Arial"/>
          <w:b/>
          <w:sz w:val="24"/>
          <w:szCs w:val="24"/>
        </w:rPr>
      </w:pPr>
    </w:p>
    <w:p w14:paraId="6B8B45F0" w14:textId="0460E648" w:rsidR="00D6793F" w:rsidRPr="00172130" w:rsidRDefault="00CF7587" w:rsidP="0031018E">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rsidP="0031018E">
      <w:pPr>
        <w:ind w:right="-1"/>
        <w:jc w:val="center"/>
        <w:rPr>
          <w:rFonts w:ascii="Arial Narrow" w:hAnsi="Arial Narrow" w:cs="Arial"/>
          <w:b/>
          <w:sz w:val="24"/>
          <w:szCs w:val="24"/>
        </w:rPr>
      </w:pPr>
    </w:p>
    <w:p w14:paraId="59070B63" w14:textId="0D62E713" w:rsidR="00D6793F" w:rsidRPr="00172130" w:rsidRDefault="00D6793F" w:rsidP="0031018E">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3D6837">
        <w:rPr>
          <w:rFonts w:ascii="Arial Narrow" w:hAnsi="Arial Narrow" w:cs="Arial"/>
          <w:b/>
          <w:sz w:val="24"/>
          <w:szCs w:val="24"/>
        </w:rPr>
        <w:t>DEVENGADO A</w:t>
      </w:r>
      <w:r w:rsidR="00DB2A83" w:rsidRPr="00DB2A83">
        <w:rPr>
          <w:rFonts w:ascii="Arial Narrow" w:hAnsi="Arial Narrow" w:cs="Arial"/>
          <w:b/>
          <w:sz w:val="24"/>
          <w:szCs w:val="24"/>
        </w:rPr>
        <w:t xml:space="preserve"> </w:t>
      </w:r>
      <w:r w:rsidR="003D6837">
        <w:rPr>
          <w:rFonts w:ascii="Arial Narrow" w:hAnsi="Arial Narrow" w:cs="Arial"/>
          <w:b/>
          <w:sz w:val="24"/>
          <w:szCs w:val="24"/>
        </w:rPr>
        <w:t>LA</w:t>
      </w:r>
      <w:r w:rsidR="00DB2A83" w:rsidRPr="00DB2A83">
        <w:rPr>
          <w:rFonts w:ascii="Arial Narrow" w:hAnsi="Arial Narrow" w:cs="Arial"/>
          <w:b/>
          <w:sz w:val="24"/>
          <w:szCs w:val="24"/>
        </w:rPr>
        <w:t xml:space="preserve"> ADQUISICIONES DE</w:t>
      </w:r>
      <w:r w:rsidR="009B74A7">
        <w:rPr>
          <w:rFonts w:ascii="Arial Narrow" w:hAnsi="Arial Narrow" w:cs="Arial"/>
          <w:b/>
          <w:sz w:val="24"/>
          <w:szCs w:val="24"/>
        </w:rPr>
        <w:t xml:space="preserve"> EQUIPAMIENTO DE</w:t>
      </w:r>
      <w:r w:rsidR="003D6837">
        <w:rPr>
          <w:rFonts w:ascii="Arial Narrow" w:hAnsi="Arial Narrow" w:cs="Arial"/>
          <w:b/>
          <w:sz w:val="24"/>
          <w:szCs w:val="24"/>
        </w:rPr>
        <w:t xml:space="preserve"> GABINETE DE C</w:t>
      </w:r>
      <w:ins w:id="17" w:author="Usuario de Windows" w:date="2023-03-20T16:57:00Z">
        <w:r w:rsidR="00430627">
          <w:rPr>
            <w:rFonts w:ascii="Arial Narrow" w:hAnsi="Arial Narrow" w:cs="Arial"/>
            <w:b/>
            <w:sz w:val="24"/>
            <w:szCs w:val="24"/>
          </w:rPr>
          <w:t>A</w:t>
        </w:r>
      </w:ins>
      <w:r w:rsidR="003D6837">
        <w:rPr>
          <w:rFonts w:ascii="Arial Narrow" w:hAnsi="Arial Narrow" w:cs="Arial"/>
          <w:b/>
          <w:sz w:val="24"/>
          <w:szCs w:val="24"/>
        </w:rPr>
        <w:t>RGA DE PORTATILES</w:t>
      </w:r>
      <w:r w:rsidR="008C5DE6" w:rsidRPr="00172130">
        <w:rPr>
          <w:rFonts w:ascii="Arial Narrow" w:hAnsi="Arial Narrow" w:cs="Arial"/>
          <w:b/>
          <w:sz w:val="24"/>
          <w:szCs w:val="24"/>
        </w:rPr>
        <w:t>”</w:t>
      </w:r>
    </w:p>
    <w:p w14:paraId="5F2B62E3" w14:textId="570FFCAF" w:rsidR="00D6793F" w:rsidRPr="00ED78ED" w:rsidRDefault="00D6793F" w:rsidP="00ED78ED">
      <w:pPr>
        <w:pStyle w:val="Ttulo1"/>
        <w:numPr>
          <w:ilvl w:val="0"/>
          <w:numId w:val="36"/>
        </w:numPr>
        <w:rPr>
          <w:b w:val="0"/>
          <w:bCs w:val="0"/>
          <w:color w:val="auto"/>
        </w:rPr>
      </w:pPr>
      <w:bookmarkStart w:id="18" w:name="_Toc123200154"/>
      <w:r w:rsidRPr="00ED78ED">
        <w:rPr>
          <w:rStyle w:val="Textoennegrita"/>
          <w:rFonts w:ascii="Arial Narrow" w:hAnsi="Arial Narrow"/>
          <w:b/>
          <w:bCs/>
          <w:color w:val="auto"/>
          <w:sz w:val="22"/>
          <w:szCs w:val="22"/>
        </w:rPr>
        <w:t>ORIGEN</w:t>
      </w:r>
      <w:bookmarkEnd w:id="18"/>
    </w:p>
    <w:p w14:paraId="1E7D77B5" w14:textId="3DF1D8E2" w:rsidR="00D6793F" w:rsidRPr="00172130" w:rsidRDefault="00D6793F" w:rsidP="0031018E">
      <w:pPr>
        <w:ind w:left="426"/>
        <w:jc w:val="both"/>
        <w:rPr>
          <w:rFonts w:ascii="Arial Narrow" w:hAnsi="Arial Narrow" w:cs="Arial"/>
          <w:sz w:val="22"/>
          <w:szCs w:val="22"/>
        </w:rPr>
      </w:pPr>
    </w:p>
    <w:p w14:paraId="5AEB9FDE" w14:textId="61AB11C4" w:rsidR="00C21190" w:rsidRDefault="00D6793F" w:rsidP="007C4FE9">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del w:id="19" w:author="Usuario de Windows" w:date="2023-03-20T17:00:00Z">
        <w:r w:rsidR="00AB3387" w:rsidDel="00430627">
          <w:rPr>
            <w:rFonts w:ascii="Arial Narrow" w:hAnsi="Arial Narrow" w:cs="Arial"/>
            <w:sz w:val="22"/>
            <w:szCs w:val="22"/>
          </w:rPr>
          <w:delText>767</w:delText>
        </w:r>
        <w:r w:rsidRPr="00172130" w:rsidDel="00430627">
          <w:rPr>
            <w:rFonts w:ascii="Arial Narrow" w:hAnsi="Arial Narrow" w:cs="Arial"/>
            <w:sz w:val="22"/>
            <w:szCs w:val="22"/>
          </w:rPr>
          <w:delText>-2022</w:delText>
        </w:r>
      </w:del>
      <w:ins w:id="20" w:author="Usuario de Windows" w:date="2023-03-20T17:00:00Z">
        <w:r w:rsidR="00430627">
          <w:rPr>
            <w:rFonts w:ascii="Arial Narrow" w:hAnsi="Arial Narrow" w:cs="Arial"/>
            <w:sz w:val="22"/>
            <w:szCs w:val="22"/>
          </w:rPr>
          <w:t>143-2023-CGR-OCI-GORE-APUR</w:t>
        </w:r>
      </w:ins>
      <w:ins w:id="21" w:author="Usuario de Windows" w:date="2023-03-20T17:01:00Z">
        <w:r w:rsidR="00430627">
          <w:rPr>
            <w:rFonts w:ascii="Arial Narrow" w:hAnsi="Arial Narrow" w:cs="Arial"/>
            <w:sz w:val="22"/>
            <w:szCs w:val="22"/>
          </w:rPr>
          <w:t>ÍMAC</w:t>
        </w:r>
      </w:ins>
      <w:del w:id="22" w:author="Usuario de Windows" w:date="2023-03-20T17:01:00Z">
        <w:r w:rsidRPr="00172130" w:rsidDel="00430627">
          <w:rPr>
            <w:rFonts w:ascii="Arial Narrow" w:hAnsi="Arial Narrow" w:cs="Arial"/>
            <w:sz w:val="22"/>
            <w:szCs w:val="22"/>
          </w:rPr>
          <w:delText>-G</w:delText>
        </w:r>
        <w:r w:rsidR="00AB3387" w:rsidDel="00430627">
          <w:rPr>
            <w:rFonts w:ascii="Arial Narrow" w:hAnsi="Arial Narrow" w:cs="Arial"/>
            <w:sz w:val="22"/>
            <w:szCs w:val="22"/>
          </w:rPr>
          <w:delText>R,APURIMAC-04/OCI</w:delText>
        </w:r>
      </w:del>
      <w:r w:rsidR="00AB3387">
        <w:rPr>
          <w:rFonts w:ascii="Arial Narrow" w:hAnsi="Arial Narrow" w:cs="Arial"/>
          <w:sz w:val="22"/>
          <w:szCs w:val="22"/>
        </w:rPr>
        <w:t xml:space="preserve"> de </w:t>
      </w:r>
      <w:ins w:id="23" w:author="Usuario de Windows" w:date="2023-03-20T17:01:00Z">
        <w:r w:rsidR="00430627">
          <w:rPr>
            <w:rFonts w:ascii="Arial Narrow" w:hAnsi="Arial Narrow" w:cs="Arial"/>
            <w:sz w:val="22"/>
            <w:szCs w:val="22"/>
          </w:rPr>
          <w:t>20 de marzo</w:t>
        </w:r>
      </w:ins>
      <w:del w:id="24" w:author="Usuario de Windows" w:date="2023-03-20T17:01:00Z">
        <w:r w:rsidR="00AB3387" w:rsidDel="00430627">
          <w:rPr>
            <w:rFonts w:ascii="Arial Narrow" w:hAnsi="Arial Narrow" w:cs="Arial"/>
            <w:sz w:val="22"/>
            <w:szCs w:val="22"/>
          </w:rPr>
          <w:delText>4 de noviembre</w:delText>
        </w:r>
      </w:del>
      <w:r w:rsidR="00AB3387">
        <w:rPr>
          <w:rFonts w:ascii="Arial Narrow" w:hAnsi="Arial Narrow" w:cs="Arial"/>
          <w:sz w:val="22"/>
          <w:szCs w:val="22"/>
        </w:rPr>
        <w:t xml:space="preserve"> </w:t>
      </w:r>
      <w:r w:rsidRPr="00172130">
        <w:rPr>
          <w:rFonts w:ascii="Arial Narrow" w:hAnsi="Arial Narrow" w:cs="Arial"/>
          <w:sz w:val="22"/>
          <w:szCs w:val="22"/>
        </w:rPr>
        <w:t>de 202</w:t>
      </w:r>
      <w:del w:id="25" w:author="Usuario de Windows" w:date="2023-03-20T17:01:00Z">
        <w:r w:rsidRPr="00172130" w:rsidDel="00430627">
          <w:rPr>
            <w:rFonts w:ascii="Arial Narrow" w:hAnsi="Arial Narrow" w:cs="Arial"/>
            <w:sz w:val="22"/>
            <w:szCs w:val="22"/>
          </w:rPr>
          <w:delText>2</w:delText>
        </w:r>
      </w:del>
      <w:ins w:id="26" w:author="Usuario de Windows" w:date="2023-03-20T17:01:00Z">
        <w:r w:rsidR="00430627">
          <w:rPr>
            <w:rFonts w:ascii="Arial Narrow" w:hAnsi="Arial Narrow" w:cs="Arial"/>
            <w:sz w:val="22"/>
            <w:szCs w:val="22"/>
          </w:rPr>
          <w:t>3</w:t>
        </w:r>
      </w:ins>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0B3CA4">
        <w:rPr>
          <w:rFonts w:ascii="Arial Narrow" w:hAnsi="Arial Narrow" w:cs="Arial"/>
          <w:sz w:val="22"/>
          <w:szCs w:val="22"/>
        </w:rPr>
        <w:t>n.°</w:t>
      </w:r>
      <w:proofErr w:type="spellEnd"/>
      <w:r w:rsidR="000F5186">
        <w:rPr>
          <w:rFonts w:ascii="Arial Narrow" w:hAnsi="Arial Narrow" w:cs="Arial"/>
          <w:sz w:val="22"/>
          <w:szCs w:val="22"/>
        </w:rPr>
        <w:t xml:space="preserve"> </w:t>
      </w:r>
      <w:r w:rsidR="00026127">
        <w:rPr>
          <w:rFonts w:ascii="Arial Narrow" w:hAnsi="Arial Narrow" w:cs="Arial"/>
          <w:sz w:val="22"/>
          <w:szCs w:val="22"/>
        </w:rPr>
        <w:t>XXXX</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-033</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rsidP="007C4FE9">
      <w:pPr>
        <w:ind w:left="567"/>
        <w:jc w:val="both"/>
        <w:rPr>
          <w:rFonts w:ascii="Arial Narrow" w:hAnsi="Arial Narrow" w:cs="Arial"/>
          <w:sz w:val="22"/>
          <w:szCs w:val="22"/>
        </w:rPr>
      </w:pPr>
    </w:p>
    <w:p w14:paraId="3E2848FE" w14:textId="03713970" w:rsidR="00D6793F" w:rsidRPr="00597EBB" w:rsidRDefault="00D6793F" w:rsidP="007C4FE9">
      <w:pPr>
        <w:pStyle w:val="Ttulo1"/>
        <w:numPr>
          <w:ilvl w:val="0"/>
          <w:numId w:val="36"/>
        </w:numPr>
        <w:spacing w:before="0"/>
        <w:rPr>
          <w:rStyle w:val="Textoennegrita"/>
          <w:color w:val="auto"/>
        </w:rPr>
      </w:pPr>
      <w:bookmarkStart w:id="27" w:name="_Toc123200155"/>
      <w:r w:rsidRPr="00597EBB">
        <w:rPr>
          <w:rStyle w:val="Textoennegrita"/>
          <w:rFonts w:ascii="Arial Narrow" w:hAnsi="Arial Narrow"/>
          <w:b/>
          <w:bCs/>
          <w:color w:val="auto"/>
          <w:sz w:val="22"/>
          <w:szCs w:val="22"/>
        </w:rPr>
        <w:t>OBJETIVOS</w:t>
      </w:r>
      <w:bookmarkEnd w:id="27"/>
    </w:p>
    <w:p w14:paraId="2A850381" w14:textId="798965E8" w:rsidR="00D6793F" w:rsidRPr="00172130" w:rsidRDefault="00D6793F" w:rsidP="007C4FE9">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rsidP="0031018E">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rsidP="0031018E">
      <w:pPr>
        <w:ind w:left="993"/>
        <w:contextualSpacing/>
        <w:jc w:val="both"/>
        <w:rPr>
          <w:rFonts w:ascii="Arial Narrow" w:hAnsi="Arial Narrow"/>
          <w:sz w:val="22"/>
          <w:szCs w:val="22"/>
        </w:rPr>
      </w:pPr>
    </w:p>
    <w:p w14:paraId="51B88E1B" w14:textId="464C40F3" w:rsidR="005417E7" w:rsidRDefault="005417E7" w:rsidP="0031018E">
      <w:pPr>
        <w:ind w:left="993"/>
        <w:jc w:val="both"/>
        <w:rPr>
          <w:ins w:id="28" w:author="Usuario de Windows" w:date="2023-03-20T17:05:00Z"/>
          <w:rFonts w:ascii="Arial Narrow" w:hAnsi="Arial Narrow"/>
          <w:sz w:val="22"/>
          <w:szCs w:val="22"/>
        </w:rPr>
      </w:pPr>
      <w:ins w:id="29" w:author="Usuario de Windows" w:date="2023-03-20T17:05:00Z">
        <w:r w:rsidRPr="005417E7">
          <w:rPr>
            <w:rFonts w:ascii="Arial Narrow" w:hAnsi="Arial Narrow"/>
            <w:sz w:val="22"/>
            <w:szCs w:val="22"/>
          </w:rPr>
          <w:t xml:space="preserve">Determinar si la ejecución del proyecto de “Mejoramiento de la </w:t>
        </w:r>
      </w:ins>
      <w:ins w:id="30" w:author="Usuario de Windows" w:date="2023-03-20T17:06:00Z">
        <w:r w:rsidRPr="005417E7">
          <w:rPr>
            <w:rFonts w:ascii="Arial Narrow" w:hAnsi="Arial Narrow"/>
            <w:sz w:val="22"/>
            <w:szCs w:val="22"/>
          </w:rPr>
          <w:t>aplicación</w:t>
        </w:r>
      </w:ins>
      <w:ins w:id="31" w:author="Usuario de Windows" w:date="2023-03-20T17:05:00Z">
        <w:r w:rsidRPr="005417E7">
          <w:rPr>
            <w:rFonts w:ascii="Arial Narrow" w:hAnsi="Arial Narrow"/>
            <w:sz w:val="22"/>
            <w:szCs w:val="22"/>
          </w:rPr>
          <w:t xml:space="preserve"> TIC para el adecuado desarrollo de las competencias de estudiantes y docentes en las II.EE de nivel secundaria de la provincia de Chincheros - UGEL Chincheros - </w:t>
        </w:r>
      </w:ins>
      <w:ins w:id="32" w:author="Usuario de Windows" w:date="2023-03-20T17:06:00Z">
        <w:r w:rsidRPr="005417E7">
          <w:rPr>
            <w:rFonts w:ascii="Arial Narrow" w:hAnsi="Arial Narrow"/>
            <w:sz w:val="22"/>
            <w:szCs w:val="22"/>
          </w:rPr>
          <w:t>región</w:t>
        </w:r>
      </w:ins>
      <w:ins w:id="33" w:author="Usuario de Windows" w:date="2023-03-20T17:05:00Z">
        <w:r w:rsidRPr="005417E7">
          <w:rPr>
            <w:rFonts w:ascii="Arial Narrow" w:hAnsi="Arial Narrow"/>
            <w:sz w:val="22"/>
            <w:szCs w:val="22"/>
          </w:rPr>
          <w:t xml:space="preserve"> </w:t>
        </w:r>
      </w:ins>
      <w:ins w:id="34" w:author="Usuario de Windows" w:date="2023-03-20T17:06:00Z">
        <w:r w:rsidRPr="005417E7">
          <w:rPr>
            <w:rFonts w:ascii="Arial Narrow" w:hAnsi="Arial Narrow"/>
            <w:sz w:val="22"/>
            <w:szCs w:val="22"/>
          </w:rPr>
          <w:t>Apurímac</w:t>
        </w:r>
      </w:ins>
      <w:ins w:id="35" w:author="Usuario de Windows" w:date="2023-03-20T17:05:00Z">
        <w:r w:rsidRPr="005417E7">
          <w:rPr>
            <w:rFonts w:ascii="Arial Narrow" w:hAnsi="Arial Narrow"/>
            <w:sz w:val="22"/>
            <w:szCs w:val="22"/>
          </w:rPr>
          <w:t>”, se efectúa conforme a la normativa específica que regula la materia, los documentos técnicos y demás disposiciones aplicables.</w:t>
        </w:r>
      </w:ins>
    </w:p>
    <w:p w14:paraId="6F483A3F" w14:textId="7DBAEE72" w:rsidR="00FA0D85" w:rsidDel="00D968D5" w:rsidRDefault="006B52F7" w:rsidP="0031018E">
      <w:pPr>
        <w:ind w:left="993"/>
        <w:jc w:val="both"/>
        <w:rPr>
          <w:rFonts w:ascii="Arial Narrow" w:hAnsi="Arial Narrow"/>
          <w:sz w:val="22"/>
          <w:szCs w:val="22"/>
        </w:rPr>
      </w:pPr>
      <w:moveFromRangeStart w:id="36" w:author="Usuario de Windows" w:date="2023-03-20T17:22:00Z" w:name="move130225349"/>
      <w:moveFrom w:id="37" w:author="Usuario de Windows" w:date="2023-03-20T17:22:00Z">
        <w:r w:rsidRPr="006B52F7" w:rsidDel="00D968D5">
          <w:rPr>
            <w:rFonts w:ascii="Arial Narrow" w:hAnsi="Arial Narrow"/>
            <w:sz w:val="22"/>
            <w:szCs w:val="22"/>
          </w:rPr>
          <w:t xml:space="preserve">Determinar </w:t>
        </w:r>
        <w:r w:rsidR="0012691B" w:rsidDel="00D968D5">
          <w:rPr>
            <w:rFonts w:ascii="Arial Narrow" w:hAnsi="Arial Narrow"/>
            <w:sz w:val="22"/>
            <w:szCs w:val="22"/>
          </w:rPr>
          <w:t xml:space="preserve">los procesos de </w:t>
        </w:r>
        <w:r w:rsidR="003D6837" w:rsidDel="00D968D5">
          <w:rPr>
            <w:rFonts w:ascii="Arial Narrow" w:hAnsi="Arial Narrow"/>
            <w:sz w:val="22"/>
            <w:szCs w:val="22"/>
          </w:rPr>
          <w:t>devengados efectuados en el SIAF por la Entidad</w:t>
        </w:r>
        <w:r w:rsidR="0012691B" w:rsidDel="00D968D5">
          <w:rPr>
            <w:rFonts w:ascii="Arial Narrow" w:hAnsi="Arial Narrow"/>
            <w:sz w:val="22"/>
            <w:szCs w:val="22"/>
          </w:rPr>
          <w:t>, se vienen realizando de acuerdo con la normativa vigente para la ejecución del proyecto:</w:t>
        </w:r>
        <w:r w:rsidRPr="006B52F7" w:rsidDel="00D968D5">
          <w:rPr>
            <w:rFonts w:ascii="Arial Narrow" w:hAnsi="Arial Narrow"/>
            <w:sz w:val="22"/>
            <w:szCs w:val="22"/>
          </w:rPr>
          <w:t xml:space="preserve"> “Mejoramiento de la aplicación de las TIC para el adecuado desarrollo de las competencias de estudiantes y docentes en las IIEE de nivel secundaria de l</w:t>
        </w:r>
        <w:r w:rsidR="009B74A7" w:rsidDel="00D968D5">
          <w:rPr>
            <w:rFonts w:ascii="Arial Narrow" w:hAnsi="Arial Narrow"/>
            <w:sz w:val="22"/>
            <w:szCs w:val="22"/>
          </w:rPr>
          <w:t>a provincia de Chincheros</w:t>
        </w:r>
        <w:r w:rsidRPr="006B52F7" w:rsidDel="00D968D5">
          <w:rPr>
            <w:rFonts w:ascii="Arial Narrow" w:hAnsi="Arial Narrow"/>
            <w:sz w:val="22"/>
            <w:szCs w:val="22"/>
          </w:rPr>
          <w:t xml:space="preserve">, UGEL </w:t>
        </w:r>
        <w:r w:rsidR="009B74A7" w:rsidDel="00D968D5">
          <w:rPr>
            <w:rFonts w:ascii="Arial Narrow" w:hAnsi="Arial Narrow"/>
            <w:sz w:val="22"/>
            <w:szCs w:val="22"/>
          </w:rPr>
          <w:t>Chincheros</w:t>
        </w:r>
        <w:r w:rsidRPr="006B52F7" w:rsidDel="00D968D5">
          <w:rPr>
            <w:rFonts w:ascii="Arial Narrow" w:hAnsi="Arial Narrow"/>
            <w:sz w:val="22"/>
            <w:szCs w:val="22"/>
          </w:rPr>
          <w:t xml:space="preserve"> - región Apurímac.</w:t>
        </w:r>
      </w:moveFrom>
    </w:p>
    <w:moveFromRangeEnd w:id="36"/>
    <w:p w14:paraId="2B53DA40" w14:textId="77777777" w:rsidR="00884014" w:rsidRPr="00172130" w:rsidRDefault="00884014" w:rsidP="0031018E">
      <w:pPr>
        <w:ind w:left="993"/>
        <w:jc w:val="both"/>
        <w:rPr>
          <w:rFonts w:ascii="Arial Narrow" w:hAnsi="Arial Narrow"/>
          <w:sz w:val="22"/>
          <w:szCs w:val="22"/>
        </w:rPr>
      </w:pPr>
    </w:p>
    <w:p w14:paraId="7AAC0F18" w14:textId="557CC178" w:rsidR="00D6793F" w:rsidRPr="00172130" w:rsidRDefault="00D6793F" w:rsidP="0031018E">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rsidP="0031018E">
      <w:pPr>
        <w:ind w:left="993"/>
        <w:contextualSpacing/>
        <w:jc w:val="both"/>
        <w:rPr>
          <w:rFonts w:ascii="Arial Narrow" w:hAnsi="Arial Narrow" w:cs="Arial"/>
          <w:b/>
          <w:sz w:val="22"/>
          <w:szCs w:val="22"/>
        </w:rPr>
      </w:pPr>
    </w:p>
    <w:p w14:paraId="075A9403" w14:textId="77777777" w:rsidR="00D968D5" w:rsidRDefault="00D968D5" w:rsidP="00D968D5">
      <w:pPr>
        <w:ind w:left="993"/>
        <w:jc w:val="both"/>
        <w:rPr>
          <w:ins w:id="38" w:author="Usuario de Windows" w:date="2023-03-20T17:22:00Z"/>
          <w:rFonts w:ascii="Arial Narrow" w:hAnsi="Arial Narrow"/>
          <w:sz w:val="22"/>
          <w:szCs w:val="22"/>
        </w:rPr>
      </w:pPr>
      <w:bookmarkStart w:id="39" w:name="_Hlk120718484"/>
      <w:moveToRangeStart w:id="40" w:author="Usuario de Windows" w:date="2023-03-20T17:22:00Z" w:name="move130225349"/>
      <w:moveTo w:id="41" w:author="Usuario de Windows" w:date="2023-03-20T17:22:00Z">
        <w:r w:rsidRPr="006B52F7">
          <w:rPr>
            <w:rFonts w:ascii="Arial Narrow" w:hAnsi="Arial Narrow"/>
            <w:sz w:val="22"/>
            <w:szCs w:val="22"/>
          </w:rPr>
          <w:t xml:space="preserve">Determinar </w:t>
        </w:r>
        <w:r>
          <w:rPr>
            <w:rFonts w:ascii="Arial Narrow" w:hAnsi="Arial Narrow"/>
            <w:sz w:val="22"/>
            <w:szCs w:val="22"/>
          </w:rPr>
          <w:t>los procesos de devengados efectuados en el SIAF por la Entidad,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moveTo>
    </w:p>
    <w:p w14:paraId="12E8E64A" w14:textId="77777777" w:rsidR="00D968D5" w:rsidRDefault="00D968D5" w:rsidP="00D968D5">
      <w:pPr>
        <w:ind w:left="993"/>
        <w:jc w:val="both"/>
        <w:rPr>
          <w:rFonts w:ascii="Arial Narrow" w:hAnsi="Arial Narrow"/>
          <w:sz w:val="22"/>
          <w:szCs w:val="22"/>
        </w:rPr>
      </w:pPr>
    </w:p>
    <w:moveToRangeEnd w:id="40"/>
    <w:p w14:paraId="3AACD832" w14:textId="429B743B" w:rsidR="004B2DE2" w:rsidDel="00DC37D0" w:rsidRDefault="0012691B" w:rsidP="007C4FE9">
      <w:pPr>
        <w:ind w:left="993"/>
        <w:jc w:val="both"/>
        <w:rPr>
          <w:del w:id="42" w:author="Usuario de Windows" w:date="2023-03-20T17:30:00Z"/>
          <w:rFonts w:ascii="Arial Narrow" w:hAnsi="Arial Narrow"/>
          <w:sz w:val="22"/>
          <w:szCs w:val="22"/>
        </w:rPr>
      </w:pPr>
      <w:del w:id="43" w:author="Usuario de Windows" w:date="2023-03-20T17:30:00Z">
        <w:r w:rsidRPr="00D968D5" w:rsidDel="00DC37D0">
          <w:rPr>
            <w:rFonts w:ascii="Arial Narrow" w:hAnsi="Arial Narrow"/>
            <w:sz w:val="22"/>
            <w:szCs w:val="22"/>
            <w:highlight w:val="yellow"/>
            <w:rPrChange w:id="44" w:author="Usuario de Windows" w:date="2023-03-20T17:22:00Z">
              <w:rPr>
                <w:rFonts w:ascii="Arial Narrow" w:hAnsi="Arial Narrow"/>
                <w:sz w:val="22"/>
                <w:szCs w:val="22"/>
              </w:rPr>
            </w:rPrChange>
          </w:rPr>
          <w:delText xml:space="preserve">Establecer si </w:delText>
        </w:r>
        <w:r w:rsidR="003D6837" w:rsidRPr="00D968D5" w:rsidDel="00DC37D0">
          <w:rPr>
            <w:rFonts w:ascii="Arial Narrow" w:hAnsi="Arial Narrow"/>
            <w:sz w:val="22"/>
            <w:szCs w:val="22"/>
            <w:highlight w:val="yellow"/>
            <w:rPrChange w:id="45" w:author="Usuario de Windows" w:date="2023-03-20T17:22:00Z">
              <w:rPr>
                <w:rFonts w:ascii="Arial Narrow" w:hAnsi="Arial Narrow"/>
                <w:sz w:val="22"/>
                <w:szCs w:val="22"/>
              </w:rPr>
            </w:rPrChange>
          </w:rPr>
          <w:delText>el</w:delText>
        </w:r>
        <w:r w:rsidR="00CE00E7" w:rsidRPr="00D968D5" w:rsidDel="00DC37D0">
          <w:rPr>
            <w:rFonts w:ascii="Arial Narrow" w:hAnsi="Arial Narrow"/>
            <w:sz w:val="22"/>
            <w:szCs w:val="22"/>
            <w:highlight w:val="yellow"/>
            <w:rPrChange w:id="46" w:author="Usuario de Windows" w:date="2023-03-20T17:22:00Z">
              <w:rPr>
                <w:rFonts w:ascii="Arial Narrow" w:hAnsi="Arial Narrow"/>
                <w:sz w:val="22"/>
                <w:szCs w:val="22"/>
              </w:rPr>
            </w:rPrChange>
          </w:rPr>
          <w:delText xml:space="preserve"> proceso de </w:delText>
        </w:r>
        <w:r w:rsidR="003D6837" w:rsidRPr="00D968D5" w:rsidDel="00DC37D0">
          <w:rPr>
            <w:rFonts w:ascii="Arial Narrow" w:hAnsi="Arial Narrow"/>
            <w:sz w:val="22"/>
            <w:szCs w:val="22"/>
            <w:highlight w:val="yellow"/>
            <w:rPrChange w:id="47" w:author="Usuario de Windows" w:date="2023-03-20T17:22:00Z">
              <w:rPr>
                <w:rFonts w:ascii="Arial Narrow" w:hAnsi="Arial Narrow"/>
                <w:sz w:val="22"/>
                <w:szCs w:val="22"/>
              </w:rPr>
            </w:rPrChange>
          </w:rPr>
          <w:delText>devengado efectuado a la adquisición de los Gabinetes de Carga de Portátiles</w:delText>
        </w:r>
        <w:r w:rsidRPr="00D968D5" w:rsidDel="00DC37D0">
          <w:rPr>
            <w:rFonts w:ascii="Arial Narrow" w:hAnsi="Arial Narrow"/>
            <w:sz w:val="22"/>
            <w:szCs w:val="22"/>
            <w:highlight w:val="yellow"/>
            <w:rPrChange w:id="48" w:author="Usuario de Windows" w:date="2023-03-20T17:22:00Z">
              <w:rPr>
                <w:rFonts w:ascii="Arial Narrow" w:hAnsi="Arial Narrow"/>
                <w:sz w:val="22"/>
                <w:szCs w:val="22"/>
              </w:rPr>
            </w:rPrChange>
          </w:rPr>
          <w:delText xml:space="preserve"> para el proyecto: “Mejoramiento de la aplicación de las TIC para el adecuado desarrollo de las competencias de estudiantes y docentes en las IIEE de nivel secundaria de la provincia de Chincheros, UGEL Chincheros - región Apurímac”, se viene ejecutando conforme a las especificaciones técnicas del expediente técnico y sus modificaciones; así como las normativas aplicables, y las disposiciones contractuales</w:delText>
        </w:r>
      </w:del>
    </w:p>
    <w:p w14:paraId="6EA36775" w14:textId="60C6CA2E" w:rsidR="007C4FE9" w:rsidRPr="007C4FE9" w:rsidDel="00DC37D0" w:rsidRDefault="007C4FE9" w:rsidP="007C4FE9">
      <w:pPr>
        <w:ind w:left="993"/>
        <w:jc w:val="both"/>
        <w:rPr>
          <w:del w:id="49" w:author="Usuario de Windows" w:date="2023-03-20T17:30:00Z"/>
          <w:rFonts w:ascii="Arial Narrow" w:hAnsi="Arial Narrow"/>
          <w:sz w:val="22"/>
          <w:szCs w:val="22"/>
        </w:rPr>
      </w:pPr>
    </w:p>
    <w:p w14:paraId="51F87810" w14:textId="5DA76886" w:rsidR="00D6793F" w:rsidRPr="00597EBB" w:rsidRDefault="00D6793F" w:rsidP="007C4FE9">
      <w:pPr>
        <w:pStyle w:val="Ttulo1"/>
        <w:numPr>
          <w:ilvl w:val="0"/>
          <w:numId w:val="36"/>
        </w:numPr>
        <w:spacing w:before="0"/>
        <w:rPr>
          <w:rStyle w:val="Textoennegrita"/>
          <w:rFonts w:ascii="Arial Narrow" w:hAnsi="Arial Narrow"/>
          <w:b/>
          <w:bCs/>
          <w:color w:val="auto"/>
          <w:sz w:val="22"/>
          <w:szCs w:val="22"/>
        </w:rPr>
      </w:pPr>
      <w:bookmarkStart w:id="50" w:name="_Toc123200156"/>
      <w:bookmarkEnd w:id="39"/>
      <w:r w:rsidRPr="00597EBB">
        <w:rPr>
          <w:rStyle w:val="Textoennegrita"/>
          <w:rFonts w:ascii="Arial Narrow" w:hAnsi="Arial Narrow"/>
          <w:b/>
          <w:bCs/>
          <w:color w:val="auto"/>
          <w:sz w:val="22"/>
          <w:szCs w:val="22"/>
        </w:rPr>
        <w:t>ALCANCE</w:t>
      </w:r>
      <w:bookmarkEnd w:id="50"/>
    </w:p>
    <w:p w14:paraId="4422D3AE" w14:textId="15D30775" w:rsidR="00D6793F" w:rsidRPr="00172130" w:rsidRDefault="00D6793F" w:rsidP="0031018E">
      <w:pPr>
        <w:ind w:left="567"/>
        <w:jc w:val="both"/>
        <w:rPr>
          <w:rFonts w:ascii="Arial Narrow" w:hAnsi="Arial Narrow" w:cs="Arial"/>
          <w:b/>
          <w:sz w:val="22"/>
          <w:szCs w:val="22"/>
        </w:rPr>
      </w:pPr>
    </w:p>
    <w:p w14:paraId="23DAE0EF" w14:textId="118F4D02" w:rsidR="00C21190" w:rsidRPr="00172130" w:rsidDel="00DC37D0" w:rsidRDefault="00C21190">
      <w:pPr>
        <w:ind w:left="709"/>
        <w:jc w:val="both"/>
        <w:rPr>
          <w:del w:id="51" w:author="Usuario de Windows" w:date="2023-03-20T17:30:00Z"/>
          <w:rFonts w:ascii="Arial Narrow" w:hAnsi="Arial Narrow" w:cs="Arial"/>
          <w:bCs/>
          <w:sz w:val="22"/>
          <w:szCs w:val="22"/>
        </w:rPr>
        <w:pPrChange w:id="52" w:author="Usuario de Windows" w:date="2023-03-20T17:29:00Z">
          <w:pPr>
            <w:spacing w:after="240"/>
            <w:ind w:left="709"/>
            <w:jc w:val="both"/>
          </w:pPr>
        </w:pPrChange>
      </w:pPr>
      <w:del w:id="53" w:author="Usuario de Windows" w:date="2023-03-20T17:30:00Z">
        <w:r w:rsidRPr="00172130" w:rsidDel="00DC37D0">
          <w:rPr>
            <w:rFonts w:ascii="Arial Narrow" w:hAnsi="Arial Narrow" w:cs="Arial"/>
            <w:bCs/>
            <w:sz w:val="22"/>
            <w:szCs w:val="22"/>
          </w:rPr>
          <w:delText>El servicio de Control Concurrente se efectuó a</w:delText>
        </w:r>
      </w:del>
      <w:del w:id="54" w:author="Usuario de Windows" w:date="2023-03-20T17:28:00Z">
        <w:r w:rsidRPr="00172130" w:rsidDel="00DC37D0">
          <w:rPr>
            <w:rFonts w:ascii="Arial Narrow" w:hAnsi="Arial Narrow" w:cs="Arial"/>
            <w:bCs/>
            <w:sz w:val="22"/>
            <w:szCs w:val="22"/>
          </w:rPr>
          <w:delText>l Hito de Control n.</w:delText>
        </w:r>
        <w:r w:rsidR="002C1C6C" w:rsidRPr="00172130" w:rsidDel="00DC37D0">
          <w:rPr>
            <w:rFonts w:ascii="Arial Narrow" w:hAnsi="Arial Narrow" w:cs="Arial"/>
            <w:bCs/>
            <w:sz w:val="22"/>
            <w:szCs w:val="22"/>
          </w:rPr>
          <w:delText>°</w:delText>
        </w:r>
        <w:r w:rsidR="00D4119F" w:rsidDel="00DC37D0">
          <w:rPr>
            <w:rFonts w:ascii="Arial Narrow" w:hAnsi="Arial Narrow" w:cs="Arial"/>
            <w:bCs/>
            <w:sz w:val="22"/>
            <w:szCs w:val="22"/>
          </w:rPr>
          <w:delText xml:space="preserve"> </w:delText>
        </w:r>
        <w:r w:rsidR="0055165F" w:rsidDel="00DC37D0">
          <w:rPr>
            <w:rFonts w:ascii="Arial Narrow" w:hAnsi="Arial Narrow" w:cs="Arial"/>
            <w:bCs/>
            <w:sz w:val="22"/>
            <w:szCs w:val="22"/>
          </w:rPr>
          <w:delText>1</w:delText>
        </w:r>
        <w:r w:rsidR="00191E9A" w:rsidDel="00DC37D0">
          <w:rPr>
            <w:rFonts w:ascii="Arial Narrow" w:hAnsi="Arial Narrow" w:cs="Arial"/>
            <w:bCs/>
            <w:sz w:val="22"/>
            <w:szCs w:val="22"/>
          </w:rPr>
          <w:delText xml:space="preserve"> en </w:delText>
        </w:r>
      </w:del>
      <w:del w:id="55" w:author="Usuario de Windows" w:date="2023-03-20T17:30:00Z">
        <w:r w:rsidR="00191E9A" w:rsidDel="00DC37D0">
          <w:rPr>
            <w:rFonts w:ascii="Arial Narrow" w:hAnsi="Arial Narrow" w:cs="Arial"/>
            <w:bCs/>
            <w:sz w:val="22"/>
            <w:szCs w:val="22"/>
          </w:rPr>
          <w:delText>la etapa de ejecución del</w:delText>
        </w:r>
        <w:r w:rsidR="0055165F" w:rsidDel="00DC37D0">
          <w:rPr>
            <w:rFonts w:ascii="Arial Narrow" w:hAnsi="Arial Narrow"/>
            <w:sz w:val="22"/>
            <w:szCs w:val="22"/>
          </w:rPr>
          <w:delText xml:space="preserve"> proceso de</w:delText>
        </w:r>
        <w:r w:rsidR="00D968D5" w:rsidDel="00DC37D0">
          <w:rPr>
            <w:rFonts w:ascii="Arial Narrow" w:hAnsi="Arial Narrow"/>
            <w:sz w:val="22"/>
            <w:szCs w:val="22"/>
          </w:rPr>
          <w:delText xml:space="preserve"> </w:delText>
        </w:r>
        <w:r w:rsidR="00191E9A" w:rsidDel="00DC37D0">
          <w:rPr>
            <w:rFonts w:ascii="Arial Narrow" w:hAnsi="Arial Narrow"/>
            <w:sz w:val="22"/>
            <w:szCs w:val="22"/>
          </w:rPr>
          <w:delText>“Gabinetes de Carga de Portátiles”,</w:delText>
        </w:r>
        <w:r w:rsidR="0055165F" w:rsidDel="00DC37D0">
          <w:rPr>
            <w:rFonts w:ascii="Arial Narrow" w:hAnsi="Arial Narrow"/>
            <w:sz w:val="22"/>
            <w:szCs w:val="22"/>
          </w:rPr>
          <w:delText xml:space="preserve"> </w:delText>
        </w:r>
        <w:r w:rsidR="00F44ECB" w:rsidRPr="00F1013D" w:rsidDel="00DC37D0">
          <w:rPr>
            <w:rFonts w:ascii="Arial Narrow" w:hAnsi="Arial Narrow" w:cs="Arial"/>
            <w:sz w:val="22"/>
            <w:szCs w:val="22"/>
          </w:rPr>
          <w:delText xml:space="preserve">para el proyecto </w:delText>
        </w:r>
        <w:r w:rsidR="00F44ECB" w:rsidRPr="00F1013D" w:rsidDel="00DC37D0">
          <w:rPr>
            <w:rFonts w:ascii="Arial Narrow" w:hAnsi="Arial Narrow"/>
            <w:sz w:val="22"/>
            <w:szCs w:val="22"/>
          </w:rPr>
          <w:delText>“</w:delText>
        </w:r>
        <w:r w:rsidR="0055165F" w:rsidRPr="006B52F7" w:rsidDel="00DC37D0">
          <w:rPr>
            <w:rFonts w:ascii="Arial Narrow" w:hAnsi="Arial Narrow"/>
            <w:sz w:val="22"/>
            <w:szCs w:val="22"/>
          </w:rPr>
          <w:delText>Mejoramiento de la aplicación de las TIC para el adecuado desarrollo de las competencias de estudiantes y docentes en las IIEE de nivel secundaria de l</w:delText>
        </w:r>
        <w:r w:rsidR="0055165F" w:rsidDel="00DC37D0">
          <w:rPr>
            <w:rFonts w:ascii="Arial Narrow" w:hAnsi="Arial Narrow"/>
            <w:sz w:val="22"/>
            <w:szCs w:val="22"/>
          </w:rPr>
          <w:delText>a provincia de Chincheros</w:delText>
        </w:r>
        <w:r w:rsidR="0055165F" w:rsidRPr="006B52F7" w:rsidDel="00DC37D0">
          <w:rPr>
            <w:rFonts w:ascii="Arial Narrow" w:hAnsi="Arial Narrow"/>
            <w:sz w:val="22"/>
            <w:szCs w:val="22"/>
          </w:rPr>
          <w:delText xml:space="preserve">, UGEL </w:delText>
        </w:r>
        <w:r w:rsidR="0055165F" w:rsidDel="00DC37D0">
          <w:rPr>
            <w:rFonts w:ascii="Arial Narrow" w:hAnsi="Arial Narrow"/>
            <w:sz w:val="22"/>
            <w:szCs w:val="22"/>
          </w:rPr>
          <w:delText>Chincheros</w:delText>
        </w:r>
        <w:r w:rsidR="0055165F" w:rsidRPr="006B52F7" w:rsidDel="00DC37D0">
          <w:rPr>
            <w:rFonts w:ascii="Arial Narrow" w:hAnsi="Arial Narrow"/>
            <w:sz w:val="22"/>
            <w:szCs w:val="22"/>
          </w:rPr>
          <w:delText xml:space="preserve"> - región Apurímac</w:delText>
        </w:r>
        <w:r w:rsidR="00F44ECB" w:rsidRPr="00F1013D" w:rsidDel="00DC37D0">
          <w:rPr>
            <w:rFonts w:ascii="Arial Narrow" w:hAnsi="Arial Narrow"/>
            <w:sz w:val="22"/>
            <w:szCs w:val="22"/>
          </w:rPr>
          <w:delText>”</w:delText>
        </w:r>
        <w:r w:rsidR="0058236B" w:rsidRPr="00F1013D" w:rsidDel="00DC37D0">
          <w:rPr>
            <w:rFonts w:ascii="Arial Narrow" w:hAnsi="Arial Narrow"/>
            <w:sz w:val="22"/>
            <w:szCs w:val="22"/>
          </w:rPr>
          <w:delText>,</w:delText>
        </w:r>
        <w:r w:rsidR="0055165F" w:rsidDel="00DC37D0">
          <w:rPr>
            <w:rFonts w:ascii="Arial Narrow" w:hAnsi="Arial Narrow"/>
            <w:sz w:val="22"/>
            <w:szCs w:val="22"/>
          </w:rPr>
          <w:delText xml:space="preserve"> con CUI 2185877 a cargo del Gobierno Regional de </w:delText>
        </w:r>
        <w:r w:rsidR="00C56562" w:rsidDel="00DC37D0">
          <w:rPr>
            <w:rFonts w:ascii="Arial Narrow" w:hAnsi="Arial Narrow"/>
            <w:sz w:val="22"/>
            <w:szCs w:val="22"/>
          </w:rPr>
          <w:delText>Apurímac</w:delText>
        </w:r>
        <w:r w:rsidR="00843B45" w:rsidDel="00DC37D0">
          <w:rPr>
            <w:rFonts w:ascii="Arial Narrow" w:hAnsi="Arial Narrow"/>
            <w:sz w:val="22"/>
            <w:szCs w:val="22"/>
          </w:rPr>
          <w:delText>”</w:delText>
        </w:r>
      </w:del>
      <w:del w:id="56" w:author="Usuario de Windows" w:date="2023-03-20T17:28:00Z">
        <w:r w:rsidR="0055165F" w:rsidDel="00DC37D0">
          <w:rPr>
            <w:rFonts w:ascii="Arial Narrow" w:hAnsi="Arial Narrow"/>
            <w:sz w:val="22"/>
            <w:szCs w:val="22"/>
          </w:rPr>
          <w:delText>.</w:delText>
        </w:r>
      </w:del>
    </w:p>
    <w:p w14:paraId="626B3DCA" w14:textId="67353A06" w:rsidR="00D6793F" w:rsidRPr="00597EBB" w:rsidDel="00DC37D0" w:rsidRDefault="00D6793F" w:rsidP="00597EBB">
      <w:pPr>
        <w:pStyle w:val="Ttulo1"/>
        <w:numPr>
          <w:ilvl w:val="0"/>
          <w:numId w:val="36"/>
        </w:numPr>
        <w:rPr>
          <w:del w:id="57" w:author="Usuario de Windows" w:date="2023-03-20T17:30:00Z"/>
          <w:rStyle w:val="Textoennegrita"/>
          <w:color w:val="auto"/>
        </w:rPr>
      </w:pPr>
      <w:bookmarkStart w:id="58" w:name="_Toc123200157"/>
      <w:del w:id="59" w:author="Usuario de Windows" w:date="2023-03-20T17:30:00Z">
        <w:r w:rsidRPr="00597EBB" w:rsidDel="00DC37D0">
          <w:rPr>
            <w:rStyle w:val="Textoennegrita"/>
            <w:rFonts w:ascii="Arial Narrow" w:hAnsi="Arial Narrow"/>
            <w:b/>
            <w:bCs/>
            <w:color w:val="auto"/>
            <w:sz w:val="22"/>
            <w:szCs w:val="22"/>
          </w:rPr>
          <w:delText>INFORMACIÓN RESPECTO DEL HITO DE CONTROL</w:delText>
        </w:r>
        <w:bookmarkEnd w:id="58"/>
      </w:del>
    </w:p>
    <w:p w14:paraId="7BBA6E9B" w14:textId="72180E5D" w:rsidR="00596BDF" w:rsidRPr="00172130" w:rsidDel="00DC37D0" w:rsidRDefault="00596BDF" w:rsidP="0031018E">
      <w:pPr>
        <w:ind w:left="567"/>
        <w:jc w:val="both"/>
        <w:rPr>
          <w:del w:id="60" w:author="Usuario de Windows" w:date="2023-03-20T17:30:00Z"/>
          <w:rFonts w:ascii="Arial Narrow" w:hAnsi="Arial Narrow" w:cs="Arial"/>
          <w:b/>
          <w:sz w:val="22"/>
          <w:szCs w:val="22"/>
        </w:rPr>
      </w:pPr>
    </w:p>
    <w:p w14:paraId="01D523A7" w14:textId="7DBB9B21" w:rsidR="00795EEB" w:rsidRDefault="00C56562" w:rsidP="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l devengado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A02875">
        <w:rPr>
          <w:rFonts w:ascii="Arial Narrow" w:hAnsi="Arial Narrow" w:cs="Arial"/>
          <w:sz w:val="22"/>
          <w:szCs w:val="22"/>
        </w:rPr>
        <w:t xml:space="preserve">del equipamiento de Gabinetes de Carga de Portátiles, efectuado mediante Adjudicaron Simplificada </w:t>
      </w:r>
      <w:proofErr w:type="spellStart"/>
      <w:r w:rsidR="00A02875">
        <w:rPr>
          <w:rFonts w:ascii="Arial Narrow" w:hAnsi="Arial Narrow" w:cs="Arial"/>
          <w:sz w:val="22"/>
          <w:szCs w:val="22"/>
        </w:rPr>
        <w:t>n.</w:t>
      </w:r>
      <w:del w:id="61" w:author="Usuario de Windows" w:date="2023-03-20T17:04:00Z">
        <w:r w:rsidR="00A02875" w:rsidDel="005417E7">
          <w:rPr>
            <w:rFonts w:ascii="Arial Narrow" w:hAnsi="Arial Narrow" w:cs="Arial"/>
            <w:sz w:val="22"/>
            <w:szCs w:val="22"/>
          </w:rPr>
          <w:delText>ª</w:delText>
        </w:r>
      </w:del>
      <w:ins w:id="62" w:author="Usuario de Windows" w:date="2023-03-20T17:04:00Z">
        <w:r w:rsidR="005417E7">
          <w:rPr>
            <w:rFonts w:ascii="Arial Narrow" w:hAnsi="Arial Narrow" w:cs="Arial"/>
            <w:sz w:val="22"/>
            <w:szCs w:val="22"/>
          </w:rPr>
          <w:t>°</w:t>
        </w:r>
      </w:ins>
      <w:proofErr w:type="spellEnd"/>
      <w:r w:rsidR="00A02875">
        <w:rPr>
          <w:rFonts w:ascii="Arial Narrow" w:hAnsi="Arial Narrow" w:cs="Arial"/>
          <w:sz w:val="22"/>
          <w:szCs w:val="22"/>
        </w:rPr>
        <w:t xml:space="preserve"> 106-2022-GRAP,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en los plazos establecidos como dispone la normativa aplicable</w:t>
      </w:r>
      <w:ins w:id="63" w:author="Usuario de Windows" w:date="2023-03-20T17:30:00Z">
        <w:r w:rsidR="00DC37D0" w:rsidRPr="00DC37D0">
          <w:rPr>
            <w:rFonts w:ascii="Arial Narrow" w:hAnsi="Arial Narrow"/>
            <w:sz w:val="22"/>
            <w:szCs w:val="22"/>
          </w:rPr>
          <w:t xml:space="preserve"> </w:t>
        </w:r>
        <w:r w:rsidR="00DC37D0">
          <w:rPr>
            <w:rFonts w:ascii="Arial Narrow" w:hAnsi="Arial Narrow"/>
            <w:sz w:val="22"/>
            <w:szCs w:val="22"/>
          </w:rPr>
          <w:t>y se ejecutó del 8 al 21 de marzo de 2023.</w:t>
        </w:r>
      </w:ins>
      <w:del w:id="64" w:author="Usuario de Windows" w:date="2023-03-20T17:30:00Z">
        <w:r w:rsidR="00843B45" w:rsidDel="00DC37D0">
          <w:rPr>
            <w:rFonts w:ascii="Arial Narrow" w:hAnsi="Arial Narrow"/>
            <w:sz w:val="22"/>
            <w:szCs w:val="22"/>
          </w:rPr>
          <w:delText>.</w:delText>
        </w:r>
      </w:del>
    </w:p>
    <w:p w14:paraId="37064625" w14:textId="06BDD0BD" w:rsidR="00F565EC" w:rsidRDefault="00F565EC" w:rsidP="00C56562">
      <w:pPr>
        <w:tabs>
          <w:tab w:val="left" w:pos="142"/>
          <w:tab w:val="left" w:pos="567"/>
        </w:tabs>
        <w:ind w:left="720"/>
        <w:jc w:val="both"/>
        <w:rPr>
          <w:rFonts w:ascii="Arial Narrow" w:hAnsi="Arial Narrow"/>
          <w:sz w:val="22"/>
          <w:szCs w:val="22"/>
        </w:rPr>
      </w:pPr>
    </w:p>
    <w:p w14:paraId="1FEBFAE6" w14:textId="77777777" w:rsidR="00DC37D0" w:rsidRDefault="00DC37D0" w:rsidP="00F565EC">
      <w:pPr>
        <w:ind w:left="709"/>
        <w:jc w:val="both"/>
        <w:rPr>
          <w:ins w:id="65" w:author="Usuario de Windows" w:date="2023-03-20T17:30:00Z"/>
          <w:rFonts w:ascii="Arial Narrow" w:hAnsi="Arial Narrow" w:cs="Arial"/>
          <w:b/>
          <w:u w:val="single"/>
        </w:rPr>
      </w:pPr>
    </w:p>
    <w:p w14:paraId="3B051FCC" w14:textId="77777777" w:rsidR="00DC37D0" w:rsidRDefault="00DC37D0" w:rsidP="00F565EC">
      <w:pPr>
        <w:ind w:left="709"/>
        <w:jc w:val="both"/>
        <w:rPr>
          <w:ins w:id="66" w:author="Usuario de Windows" w:date="2023-03-20T17:30:00Z"/>
          <w:rFonts w:ascii="Arial Narrow" w:hAnsi="Arial Narrow" w:cs="Arial"/>
          <w:b/>
          <w:u w:val="single"/>
        </w:rPr>
      </w:pPr>
    </w:p>
    <w:p w14:paraId="4EA1B192" w14:textId="77777777" w:rsidR="00DC37D0" w:rsidRDefault="00DC37D0" w:rsidP="00F565EC">
      <w:pPr>
        <w:ind w:left="709"/>
        <w:jc w:val="both"/>
        <w:rPr>
          <w:ins w:id="67" w:author="Usuario de Windows" w:date="2023-03-20T17:30:00Z"/>
          <w:rFonts w:ascii="Arial Narrow" w:hAnsi="Arial Narrow" w:cs="Arial"/>
          <w:b/>
          <w:u w:val="single"/>
        </w:rPr>
      </w:pPr>
    </w:p>
    <w:p w14:paraId="2B398820" w14:textId="77777777" w:rsidR="00F565EC" w:rsidRPr="00C0752E" w:rsidRDefault="00F565EC">
      <w:pPr>
        <w:ind w:firstLine="567"/>
        <w:jc w:val="both"/>
        <w:rPr>
          <w:rFonts w:ascii="Arial Narrow" w:hAnsi="Arial Narrow" w:cs="Arial"/>
          <w:b/>
          <w:sz w:val="22"/>
          <w:szCs w:val="22"/>
          <w:u w:val="single"/>
          <w:rPrChange w:id="68" w:author="surieth_uu@hotmail.com" w:date="2023-03-21T16:42:00Z">
            <w:rPr>
              <w:rFonts w:ascii="Arial Narrow" w:hAnsi="Arial Narrow" w:cs="Arial"/>
              <w:b/>
              <w:u w:val="single"/>
            </w:rPr>
          </w:rPrChange>
        </w:rPr>
        <w:pPrChange w:id="69" w:author="surieth_uu@hotmail.com" w:date="2023-03-21T16:43:00Z">
          <w:pPr>
            <w:ind w:left="709"/>
            <w:jc w:val="both"/>
          </w:pPr>
        </w:pPrChange>
      </w:pPr>
      <w:r w:rsidRPr="00C0752E">
        <w:rPr>
          <w:rFonts w:ascii="Arial Narrow" w:hAnsi="Arial Narrow" w:cs="Arial"/>
          <w:b/>
          <w:sz w:val="22"/>
          <w:szCs w:val="22"/>
          <w:u w:val="single"/>
          <w:rPrChange w:id="70" w:author="surieth_uu@hotmail.com" w:date="2023-03-21T16:42:00Z">
            <w:rPr>
              <w:rFonts w:ascii="Arial Narrow" w:hAnsi="Arial Narrow" w:cs="Arial"/>
              <w:b/>
              <w:u w:val="single"/>
            </w:rPr>
          </w:rPrChange>
        </w:rPr>
        <w:t>Descripción del Proyecto</w:t>
      </w:r>
    </w:p>
    <w:p w14:paraId="5927F51C" w14:textId="77777777" w:rsidR="00F565EC" w:rsidRPr="00C0752E" w:rsidRDefault="00F565EC" w:rsidP="00F565EC">
      <w:pPr>
        <w:ind w:left="709"/>
        <w:jc w:val="both"/>
        <w:rPr>
          <w:rFonts w:ascii="Arial Narrow" w:hAnsi="Arial Narrow" w:cs="Arial"/>
          <w:b/>
          <w:sz w:val="22"/>
          <w:szCs w:val="22"/>
          <w:rPrChange w:id="71" w:author="surieth_uu@hotmail.com" w:date="2023-03-21T16:42:00Z">
            <w:rPr>
              <w:rFonts w:ascii="Arial Narrow" w:hAnsi="Arial Narrow" w:cs="Arial"/>
              <w:b/>
              <w:sz w:val="12"/>
              <w:szCs w:val="12"/>
            </w:rPr>
          </w:rPrChange>
        </w:rPr>
      </w:pPr>
    </w:p>
    <w:p w14:paraId="6CF329EE" w14:textId="3ACECBFD" w:rsidR="00F565EC" w:rsidRPr="00172130" w:rsidDel="00C0752E" w:rsidRDefault="00F565EC" w:rsidP="00F565EC">
      <w:pPr>
        <w:pStyle w:val="Prrafodelista"/>
        <w:tabs>
          <w:tab w:val="left" w:pos="567"/>
        </w:tabs>
        <w:spacing w:after="0" w:line="240" w:lineRule="auto"/>
        <w:ind w:left="709"/>
        <w:jc w:val="both"/>
        <w:rPr>
          <w:del w:id="72" w:author="surieth_uu@hotmail.com" w:date="2023-03-21T16:41:00Z"/>
          <w:rFonts w:ascii="Arial Narrow" w:hAnsi="Arial Narrow" w:cs="Arial"/>
        </w:rPr>
      </w:pPr>
      <w:del w:id="73" w:author="surieth_uu@hotmail.com" w:date="2023-03-21T16:41:00Z">
        <w:r w:rsidRPr="00172130" w:rsidDel="00C0752E">
          <w:rPr>
            <w:rFonts w:ascii="Arial Narrow" w:hAnsi="Arial Narrow"/>
          </w:rPr>
          <w:delText>Mediant</w:delText>
        </w:r>
        <w:r w:rsidDel="00C0752E">
          <w:rPr>
            <w:rFonts w:ascii="Arial Narrow" w:hAnsi="Arial Narrow"/>
          </w:rPr>
          <w:delText>e R</w:delText>
        </w:r>
        <w:r w:rsidRPr="00172130" w:rsidDel="00C0752E">
          <w:rPr>
            <w:rFonts w:ascii="Arial Narrow" w:hAnsi="Arial Narrow"/>
          </w:rPr>
          <w:delText>e</w:delText>
        </w:r>
        <w:r w:rsidDel="00C0752E">
          <w:rPr>
            <w:rFonts w:ascii="Arial Narrow" w:hAnsi="Arial Narrow"/>
          </w:rPr>
          <w:delText>solución Gerencial R</w:delText>
        </w:r>
        <w:r w:rsidRPr="00172130" w:rsidDel="00C0752E">
          <w:rPr>
            <w:rFonts w:ascii="Arial Narrow" w:hAnsi="Arial Narrow"/>
          </w:rPr>
          <w:delText>egional n.°</w:delText>
        </w:r>
      </w:del>
      <w:ins w:id="74" w:author="Usuario de Windows" w:date="2023-03-20T17:31:00Z">
        <w:del w:id="75" w:author="surieth_uu@hotmail.com" w:date="2023-03-21T16:41:00Z">
          <w:r w:rsidR="00DC37D0" w:rsidDel="00C0752E">
            <w:rPr>
              <w:rFonts w:ascii="Arial Narrow" w:hAnsi="Arial Narrow"/>
            </w:rPr>
            <w:delText xml:space="preserve"> </w:delText>
          </w:r>
        </w:del>
      </w:ins>
      <w:del w:id="76" w:author="surieth_uu@hotmail.com" w:date="2023-03-21T12:12:00Z">
        <w:r w:rsidR="00557F84" w:rsidDel="00477979">
          <w:rPr>
            <w:rFonts w:ascii="Arial Narrow" w:hAnsi="Arial Narrow"/>
          </w:rPr>
          <w:delText>266</w:delText>
        </w:r>
      </w:del>
      <w:del w:id="77" w:author="surieth_uu@hotmail.com" w:date="2023-03-21T16:41:00Z">
        <w:r w:rsidR="00557F84" w:rsidDel="00C0752E">
          <w:rPr>
            <w:rFonts w:ascii="Arial Narrow" w:hAnsi="Arial Narrow"/>
          </w:rPr>
          <w:delText xml:space="preserve"> </w:delText>
        </w:r>
        <w:r w:rsidRPr="00172130" w:rsidDel="00C0752E">
          <w:rPr>
            <w:rFonts w:ascii="Arial Narrow" w:hAnsi="Arial Narrow"/>
          </w:rPr>
          <w:delText>-20</w:delText>
        </w:r>
        <w:r w:rsidR="00557F84" w:rsidDel="00C0752E">
          <w:rPr>
            <w:rFonts w:ascii="Arial Narrow" w:hAnsi="Arial Narrow"/>
          </w:rPr>
          <w:delText>2</w:delText>
        </w:r>
      </w:del>
      <w:del w:id="78" w:author="surieth_uu@hotmail.com" w:date="2023-03-21T12:13:00Z">
        <w:r w:rsidR="00557F84" w:rsidDel="00477979">
          <w:rPr>
            <w:rFonts w:ascii="Arial Narrow" w:hAnsi="Arial Narrow"/>
          </w:rPr>
          <w:delText>0</w:delText>
        </w:r>
      </w:del>
      <w:del w:id="79" w:author="surieth_uu@hotmail.com" w:date="2023-03-21T16:41:00Z">
        <w:r w:rsidRPr="00172130" w:rsidDel="00C0752E">
          <w:rPr>
            <w:rFonts w:ascii="Arial Narrow" w:hAnsi="Arial Narrow"/>
          </w:rPr>
          <w:delText>-GR/APUR</w:delText>
        </w:r>
        <w:r w:rsidDel="00C0752E">
          <w:rPr>
            <w:rFonts w:ascii="Arial Narrow" w:hAnsi="Arial Narrow"/>
          </w:rPr>
          <w:delText>ÍMAC/G</w:delText>
        </w:r>
      </w:del>
      <w:del w:id="80" w:author="surieth_uu@hotmail.com" w:date="2023-03-21T12:13:00Z">
        <w:r w:rsidDel="00477979">
          <w:rPr>
            <w:rFonts w:ascii="Arial Narrow" w:hAnsi="Arial Narrow"/>
          </w:rPr>
          <w:delText>RI</w:delText>
        </w:r>
      </w:del>
      <w:del w:id="81" w:author="surieth_uu@hotmail.com" w:date="2023-03-21T16:41:00Z">
        <w:r w:rsidDel="00C0752E">
          <w:rPr>
            <w:rFonts w:ascii="Arial Narrow" w:hAnsi="Arial Narrow"/>
          </w:rPr>
          <w:delText xml:space="preserve"> del </w:delText>
        </w:r>
      </w:del>
      <w:del w:id="82" w:author="surieth_uu@hotmail.com" w:date="2023-03-21T12:13:00Z">
        <w:r w:rsidR="00557F84" w:rsidDel="00477979">
          <w:rPr>
            <w:rFonts w:ascii="Arial Narrow" w:hAnsi="Arial Narrow"/>
          </w:rPr>
          <w:delText>18</w:delText>
        </w:r>
      </w:del>
      <w:del w:id="83" w:author="surieth_uu@hotmail.com" w:date="2023-03-21T16:41:00Z">
        <w:r w:rsidDel="00C0752E">
          <w:rPr>
            <w:rFonts w:ascii="Arial Narrow" w:hAnsi="Arial Narrow"/>
          </w:rPr>
          <w:delText xml:space="preserve"> de </w:delText>
        </w:r>
      </w:del>
      <w:del w:id="84" w:author="surieth_uu@hotmail.com" w:date="2023-03-21T12:13:00Z">
        <w:r w:rsidR="00557F84" w:rsidDel="00477979">
          <w:rPr>
            <w:rFonts w:ascii="Arial Narrow" w:hAnsi="Arial Narrow"/>
          </w:rPr>
          <w:delText>agosto</w:delText>
        </w:r>
      </w:del>
      <w:del w:id="85" w:author="surieth_uu@hotmail.com" w:date="2023-03-21T16:41:00Z">
        <w:r w:rsidDel="00C0752E">
          <w:rPr>
            <w:rFonts w:ascii="Arial Narrow" w:hAnsi="Arial Narrow"/>
          </w:rPr>
          <w:delText xml:space="preserve"> de</w:delText>
        </w:r>
        <w:r w:rsidRPr="00172130" w:rsidDel="00C0752E">
          <w:rPr>
            <w:rFonts w:ascii="Arial Narrow" w:hAnsi="Arial Narrow"/>
          </w:rPr>
          <w:delText xml:space="preserve"> 20</w:delText>
        </w:r>
        <w:r w:rsidR="00557F84" w:rsidDel="00C0752E">
          <w:rPr>
            <w:rFonts w:ascii="Arial Narrow" w:hAnsi="Arial Narrow"/>
          </w:rPr>
          <w:delText>2</w:delText>
        </w:r>
      </w:del>
      <w:del w:id="86" w:author="surieth_uu@hotmail.com" w:date="2023-03-21T12:13:00Z">
        <w:r w:rsidR="00557F84" w:rsidDel="00477979">
          <w:rPr>
            <w:rFonts w:ascii="Arial Narrow" w:hAnsi="Arial Narrow"/>
          </w:rPr>
          <w:delText>0</w:delText>
        </w:r>
      </w:del>
      <w:del w:id="87" w:author="surieth_uu@hotmail.com" w:date="2023-03-21T16:41:00Z">
        <w:r w:rsidRPr="00172130" w:rsidDel="00C0752E">
          <w:rPr>
            <w:rFonts w:ascii="Arial Narrow" w:hAnsi="Arial Narrow"/>
          </w:rPr>
          <w:delText xml:space="preserve"> se aprobó el expediente técnico del Proyecto: </w:delText>
        </w:r>
        <w:r w:rsidRPr="00172130" w:rsidDel="00C0752E">
          <w:rPr>
            <w:rFonts w:ascii="Arial Narrow" w:hAnsi="Arial Narrow" w:cs="Arial"/>
          </w:rPr>
          <w:delText>“</w:delText>
        </w:r>
        <w:r w:rsidRPr="006B52F7" w:rsidDel="00C0752E">
          <w:rPr>
            <w:rFonts w:ascii="Arial Narrow" w:hAnsi="Arial Narrow"/>
          </w:rPr>
          <w:delText>Mejoramiento de la aplicación de las TIC para el adecuado desarrollo de las competencias de estudiantes y docentes en las IIEE de nivel secundaria de l</w:delText>
        </w:r>
        <w:r w:rsidDel="00C0752E">
          <w:rPr>
            <w:rFonts w:ascii="Arial Narrow" w:hAnsi="Arial Narrow"/>
          </w:rPr>
          <w:delText>a provincia de Chincheros</w:delText>
        </w:r>
        <w:r w:rsidRPr="006B52F7" w:rsidDel="00C0752E">
          <w:rPr>
            <w:rFonts w:ascii="Arial Narrow" w:hAnsi="Arial Narrow"/>
          </w:rPr>
          <w:delText xml:space="preserve">, UGEL </w:delText>
        </w:r>
        <w:r w:rsidDel="00C0752E">
          <w:rPr>
            <w:rFonts w:ascii="Arial Narrow" w:hAnsi="Arial Narrow"/>
          </w:rPr>
          <w:delText>Chincheros</w:delText>
        </w:r>
        <w:r w:rsidRPr="006B52F7" w:rsidDel="00C0752E">
          <w:rPr>
            <w:rFonts w:ascii="Arial Narrow" w:hAnsi="Arial Narrow"/>
          </w:rPr>
          <w:delText xml:space="preserve"> - región Apurímac</w:delText>
        </w:r>
        <w:r w:rsidRPr="00F1013D" w:rsidDel="00C0752E">
          <w:rPr>
            <w:rFonts w:ascii="Arial Narrow" w:hAnsi="Arial Narrow"/>
          </w:rPr>
          <w:delText>”,</w:delText>
        </w:r>
        <w:r w:rsidDel="00C0752E">
          <w:rPr>
            <w:rFonts w:ascii="Arial Narrow" w:hAnsi="Arial Narrow"/>
          </w:rPr>
          <w:delText xml:space="preserve"> a cargo del Gobierno Regional de Apurímac</w:delText>
        </w:r>
        <w:r w:rsidRPr="00172130" w:rsidDel="00C0752E">
          <w:rPr>
            <w:rFonts w:ascii="Arial Narrow" w:hAnsi="Arial Narrow" w:cs="Arial"/>
          </w:rPr>
          <w:delText xml:space="preserve">” </w:delText>
        </w:r>
        <w:r w:rsidDel="00C0752E">
          <w:rPr>
            <w:rFonts w:ascii="Arial Narrow" w:hAnsi="Arial Narrow" w:cs="Arial"/>
          </w:rPr>
          <w:delText>con</w:delText>
        </w:r>
        <w:r w:rsidRPr="00172130" w:rsidDel="00C0752E">
          <w:rPr>
            <w:rFonts w:ascii="Arial Narrow" w:hAnsi="Arial Narrow" w:cs="Arial"/>
          </w:rPr>
          <w:delText xml:space="preserve"> CUI</w:delText>
        </w:r>
        <w:r w:rsidDel="00C0752E">
          <w:rPr>
            <w:rFonts w:ascii="Arial Narrow" w:hAnsi="Arial Narrow" w:cs="Arial"/>
          </w:rPr>
          <w:delText xml:space="preserve"> </w:delText>
        </w:r>
        <w:r w:rsidRPr="00172130" w:rsidDel="00C0752E">
          <w:rPr>
            <w:rFonts w:ascii="Arial Narrow" w:hAnsi="Arial Narrow" w:cs="Arial"/>
          </w:rPr>
          <w:delText>n.</w:delText>
        </w:r>
        <w:r w:rsidDel="00C0752E">
          <w:rPr>
            <w:rFonts w:ascii="Arial Narrow" w:hAnsi="Arial Narrow" w:cs="Arial"/>
          </w:rPr>
          <w:delText xml:space="preserve"> </w:delText>
        </w:r>
        <w:r w:rsidRPr="00172130" w:rsidDel="00C0752E">
          <w:rPr>
            <w:rFonts w:ascii="Arial Narrow" w:hAnsi="Arial Narrow" w:cs="Arial"/>
          </w:rPr>
          <w:delText>° 2</w:delText>
        </w:r>
        <w:r w:rsidDel="00C0752E">
          <w:rPr>
            <w:rFonts w:ascii="Arial Narrow" w:hAnsi="Arial Narrow" w:cs="Arial"/>
          </w:rPr>
          <w:delText>185877</w:delText>
        </w:r>
        <w:r w:rsidRPr="00172130" w:rsidDel="00C0752E">
          <w:rPr>
            <w:rFonts w:ascii="Arial Narrow" w:hAnsi="Arial Narrow" w:cs="Arial"/>
          </w:rPr>
          <w:delText xml:space="preserve">, mediante la modalidad de administración directa con un plazo de ejecución de </w:delText>
        </w:r>
      </w:del>
      <w:del w:id="88" w:author="surieth_uu@hotmail.com" w:date="2023-03-21T11:55:00Z">
        <w:r w:rsidRPr="00DC37D0" w:rsidDel="00F15318">
          <w:rPr>
            <w:rFonts w:ascii="Arial Narrow" w:hAnsi="Arial Narrow" w:cs="Arial"/>
            <w:highlight w:val="yellow"/>
            <w:rPrChange w:id="89" w:author="Usuario de Windows" w:date="2023-03-20T17:31:00Z">
              <w:rPr>
                <w:rFonts w:ascii="Arial Narrow" w:hAnsi="Arial Narrow" w:cs="Arial"/>
              </w:rPr>
            </w:rPrChange>
          </w:rPr>
          <w:delText>xxxx</w:delText>
        </w:r>
      </w:del>
      <w:del w:id="90" w:author="surieth_uu@hotmail.com" w:date="2023-03-21T16:41:00Z">
        <w:r w:rsidRPr="00172130" w:rsidDel="00C0752E">
          <w:rPr>
            <w:rFonts w:ascii="Arial Narrow" w:hAnsi="Arial Narrow" w:cs="Arial"/>
          </w:rPr>
          <w:delText xml:space="preserve"> </w:delText>
        </w:r>
      </w:del>
      <w:del w:id="91" w:author="surieth_uu@hotmail.com" w:date="2023-03-21T12:03:00Z">
        <w:r w:rsidRPr="00172130" w:rsidDel="00F15318">
          <w:rPr>
            <w:rFonts w:ascii="Arial Narrow" w:hAnsi="Arial Narrow" w:cs="Arial"/>
          </w:rPr>
          <w:delText>mes</w:delText>
        </w:r>
      </w:del>
      <w:del w:id="92" w:author="surieth_uu@hotmail.com" w:date="2023-03-21T12:04:00Z">
        <w:r w:rsidRPr="00172130" w:rsidDel="00F15318">
          <w:rPr>
            <w:rFonts w:ascii="Arial Narrow" w:hAnsi="Arial Narrow" w:cs="Arial"/>
          </w:rPr>
          <w:delText>es</w:delText>
        </w:r>
      </w:del>
      <w:del w:id="93" w:author="surieth_uu@hotmail.com" w:date="2023-03-21T16:41:00Z">
        <w:r w:rsidRPr="00172130" w:rsidDel="00C0752E">
          <w:rPr>
            <w:rFonts w:ascii="Arial Narrow" w:hAnsi="Arial Narrow" w:cs="Arial"/>
          </w:rPr>
          <w:delText xml:space="preserve"> contando</w:delText>
        </w:r>
      </w:del>
      <w:del w:id="94" w:author="surieth_uu@hotmail.com" w:date="2023-03-21T12:14:00Z">
        <w:r w:rsidRPr="00172130" w:rsidDel="00B02FFC">
          <w:rPr>
            <w:rFonts w:ascii="Arial Narrow" w:hAnsi="Arial Narrow" w:cs="Arial"/>
          </w:rPr>
          <w:delText xml:space="preserve"> </w:delText>
        </w:r>
      </w:del>
      <w:del w:id="95" w:author="surieth_uu@hotmail.com" w:date="2023-03-21T16:41:00Z">
        <w:r w:rsidRPr="00172130" w:rsidDel="00C0752E">
          <w:rPr>
            <w:rFonts w:ascii="Arial Narrow" w:hAnsi="Arial Narrow" w:cs="Arial"/>
          </w:rPr>
          <w:delText xml:space="preserve">con un presupuesto total del proyecto por S/ </w:delText>
        </w:r>
        <w:r w:rsidR="00E26FBC" w:rsidDel="00C0752E">
          <w:rPr>
            <w:rFonts w:ascii="Arial Narrow" w:hAnsi="Arial Narrow" w:cs="Arial"/>
          </w:rPr>
          <w:delText>13 525 069,</w:delText>
        </w:r>
        <w:r w:rsidR="009C67CB" w:rsidDel="00C0752E">
          <w:rPr>
            <w:rFonts w:ascii="Arial Narrow" w:hAnsi="Arial Narrow" w:cs="Arial"/>
          </w:rPr>
          <w:delText>43</w:delText>
        </w:r>
        <w:r w:rsidRPr="00172130" w:rsidDel="00C0752E">
          <w:rPr>
            <w:rFonts w:ascii="Arial Narrow" w:hAnsi="Arial Narrow" w:cs="Arial"/>
          </w:rPr>
          <w:delText xml:space="preserve"> según detalle en los cuadros siguientes:</w:delText>
        </w:r>
      </w:del>
    </w:p>
    <w:p w14:paraId="1DDDA72D" w14:textId="7A78F9E9" w:rsidR="00C0752E" w:rsidRPr="00C0752E" w:rsidRDefault="00C0752E" w:rsidP="00C0752E">
      <w:pPr>
        <w:tabs>
          <w:tab w:val="left" w:pos="142"/>
          <w:tab w:val="left" w:pos="567"/>
        </w:tabs>
        <w:ind w:left="567" w:hanging="709"/>
        <w:jc w:val="both"/>
        <w:rPr>
          <w:ins w:id="96" w:author="surieth_uu@hotmail.com" w:date="2023-03-21T16:41:00Z"/>
          <w:rFonts w:ascii="Arial Narrow" w:eastAsia="Calibri" w:hAnsi="Arial Narrow" w:cs="Arial"/>
          <w:b/>
          <w:bCs/>
          <w:sz w:val="22"/>
          <w:szCs w:val="22"/>
          <w:lang w:eastAsia="en-US"/>
        </w:rPr>
      </w:pPr>
      <w:ins w:id="97" w:author="surieth_uu@hotmail.com" w:date="2023-03-21T16:41:00Z">
        <w:r w:rsidRPr="001D2C0C">
          <w:rPr>
            <w:rFonts w:ascii="Arial Narrow" w:eastAsia="Calibri" w:hAnsi="Arial Narrow" w:cs="Arial"/>
            <w:sz w:val="22"/>
            <w:szCs w:val="22"/>
            <w:lang w:eastAsia="en-US"/>
          </w:rPr>
          <w:tab/>
        </w:r>
        <w:r w:rsidRPr="001D2C0C">
          <w:rPr>
            <w:rFonts w:ascii="Arial Narrow" w:eastAsia="Calibri" w:hAnsi="Arial Narrow" w:cs="Arial"/>
            <w:sz w:val="22"/>
            <w:szCs w:val="22"/>
            <w:lang w:eastAsia="en-US"/>
          </w:rPr>
          <w:tab/>
        </w:r>
      </w:ins>
      <w:ins w:id="98" w:author="surieth_uu@hotmail.com" w:date="2023-03-21T16:43:00Z">
        <w:r w:rsidRPr="00C0752E">
          <w:rPr>
            <w:rFonts w:ascii="Arial Narrow" w:eastAsia="Calibri" w:hAnsi="Arial Narrow" w:cs="Arial"/>
            <w:b/>
            <w:bCs/>
            <w:sz w:val="22"/>
            <w:szCs w:val="22"/>
            <w:lang w:eastAsia="en-US"/>
            <w:rPrChange w:id="99" w:author="surieth_uu@hotmail.com" w:date="2023-03-21T16:43:00Z">
              <w:rPr>
                <w:rFonts w:ascii="Arial Narrow" w:eastAsia="Calibri" w:hAnsi="Arial Narrow" w:cs="Arial"/>
                <w:sz w:val="22"/>
                <w:szCs w:val="22"/>
                <w:lang w:eastAsia="en-US"/>
              </w:rPr>
            </w:rPrChange>
          </w:rPr>
          <w:t>A</w:t>
        </w:r>
      </w:ins>
      <w:ins w:id="100" w:author="surieth_uu@hotmail.com" w:date="2023-03-21T16:41:00Z">
        <w:r w:rsidRPr="00C0752E">
          <w:rPr>
            <w:rFonts w:ascii="Arial Narrow" w:eastAsia="Calibri" w:hAnsi="Arial Narrow" w:cs="Arial"/>
            <w:b/>
            <w:bCs/>
            <w:sz w:val="22"/>
            <w:szCs w:val="22"/>
            <w:lang w:eastAsia="en-US"/>
          </w:rPr>
          <w:t>spectos generales</w:t>
        </w:r>
      </w:ins>
    </w:p>
    <w:p w14:paraId="5B633C24" w14:textId="77777777" w:rsidR="00C0752E" w:rsidRPr="00C0752E" w:rsidRDefault="00C0752E" w:rsidP="00C0752E">
      <w:pPr>
        <w:tabs>
          <w:tab w:val="left" w:pos="142"/>
          <w:tab w:val="left" w:pos="567"/>
        </w:tabs>
        <w:ind w:left="567" w:hanging="709"/>
        <w:jc w:val="both"/>
        <w:rPr>
          <w:ins w:id="101" w:author="surieth_uu@hotmail.com" w:date="2023-03-21T16:41:00Z"/>
          <w:rFonts w:ascii="Arial Narrow" w:eastAsia="Calibri" w:hAnsi="Arial Narrow" w:cs="Arial"/>
          <w:b/>
          <w:bCs/>
          <w:sz w:val="22"/>
          <w:szCs w:val="22"/>
          <w:lang w:eastAsia="en-US"/>
        </w:rPr>
      </w:pPr>
    </w:p>
    <w:tbl>
      <w:tblPr>
        <w:tblStyle w:val="Tablaconcuadrcula"/>
        <w:tblW w:w="0" w:type="auto"/>
        <w:tblInd w:w="567" w:type="dxa"/>
        <w:tblLook w:val="04A0" w:firstRow="1" w:lastRow="0" w:firstColumn="1" w:lastColumn="0" w:noHBand="0" w:noVBand="1"/>
      </w:tblPr>
      <w:tblGrid>
        <w:gridCol w:w="3891"/>
        <w:gridCol w:w="4036"/>
      </w:tblGrid>
      <w:tr w:rsidR="00C0752E" w:rsidRPr="00C0752E" w14:paraId="1625987B" w14:textId="77777777" w:rsidTr="00400524">
        <w:trPr>
          <w:ins w:id="102" w:author="surieth_uu@hotmail.com" w:date="2023-03-21T16:41:00Z"/>
        </w:trPr>
        <w:tc>
          <w:tcPr>
            <w:tcW w:w="3891" w:type="dxa"/>
          </w:tcPr>
          <w:p w14:paraId="09072645" w14:textId="77777777" w:rsidR="00C0752E" w:rsidRPr="00C0752E" w:rsidRDefault="00C0752E" w:rsidP="00400524">
            <w:pPr>
              <w:tabs>
                <w:tab w:val="left" w:pos="142"/>
                <w:tab w:val="left" w:pos="567"/>
              </w:tabs>
              <w:jc w:val="both"/>
              <w:rPr>
                <w:ins w:id="103" w:author="surieth_uu@hotmail.com" w:date="2023-03-21T16:41:00Z"/>
                <w:rFonts w:ascii="Arial Narrow" w:eastAsia="Calibri" w:hAnsi="Arial Narrow" w:cs="Arial"/>
                <w:b/>
                <w:bCs/>
                <w:sz w:val="22"/>
                <w:szCs w:val="22"/>
                <w:lang w:eastAsia="en-US"/>
              </w:rPr>
            </w:pPr>
            <w:ins w:id="104" w:author="surieth_uu@hotmail.com" w:date="2023-03-21T16:41:00Z">
              <w:r w:rsidRPr="00C0752E">
                <w:rPr>
                  <w:rFonts w:ascii="Arial Narrow" w:eastAsia="Calibri" w:hAnsi="Arial Narrow" w:cs="Arial"/>
                  <w:sz w:val="22"/>
                  <w:szCs w:val="22"/>
                  <w:lang w:eastAsia="en-US"/>
                </w:rPr>
                <w:t>Nombre del proyecto</w:t>
              </w:r>
            </w:ins>
          </w:p>
        </w:tc>
        <w:tc>
          <w:tcPr>
            <w:tcW w:w="4036" w:type="dxa"/>
          </w:tcPr>
          <w:p w14:paraId="7253DBD6" w14:textId="77777777" w:rsidR="00C0752E" w:rsidRPr="00C0752E" w:rsidRDefault="00C0752E" w:rsidP="00400524">
            <w:pPr>
              <w:tabs>
                <w:tab w:val="left" w:pos="142"/>
                <w:tab w:val="left" w:pos="567"/>
              </w:tabs>
              <w:rPr>
                <w:ins w:id="105" w:author="surieth_uu@hotmail.com" w:date="2023-03-21T16:41:00Z"/>
                <w:rFonts w:ascii="Arial Narrow" w:eastAsia="Calibri" w:hAnsi="Arial Narrow" w:cs="Arial"/>
                <w:b/>
                <w:bCs/>
                <w:sz w:val="22"/>
                <w:szCs w:val="22"/>
                <w:lang w:eastAsia="en-US"/>
              </w:rPr>
            </w:pPr>
            <w:ins w:id="106" w:author="surieth_uu@hotmail.com" w:date="2023-03-21T16:41:00Z">
              <w:r w:rsidRPr="00C0752E">
                <w:rPr>
                  <w:rFonts w:ascii="Arial Narrow" w:eastAsia="Calibri" w:hAnsi="Arial Narrow" w:cs="Arial"/>
                  <w:sz w:val="22"/>
                  <w:szCs w:val="22"/>
                  <w:lang w:eastAsia="en-US"/>
                </w:rPr>
                <w:t>Mejoramiento de la aplicación TIC para el adecuado desarrollo de las competencias de estudiantes y docentes en las II.EE de nivel secundaria de la provincia de Chincheros – UGEL Chincheros – región Apurímac</w:t>
              </w:r>
            </w:ins>
          </w:p>
        </w:tc>
      </w:tr>
      <w:tr w:rsidR="00C0752E" w:rsidRPr="00C0752E" w14:paraId="11F9DD33" w14:textId="77777777" w:rsidTr="00400524">
        <w:trPr>
          <w:ins w:id="107" w:author="surieth_uu@hotmail.com" w:date="2023-03-21T16:41:00Z"/>
        </w:trPr>
        <w:tc>
          <w:tcPr>
            <w:tcW w:w="3891" w:type="dxa"/>
          </w:tcPr>
          <w:p w14:paraId="3B57645A" w14:textId="77777777" w:rsidR="00C0752E" w:rsidRPr="00C0752E" w:rsidRDefault="00C0752E" w:rsidP="00400524">
            <w:pPr>
              <w:tabs>
                <w:tab w:val="left" w:pos="142"/>
                <w:tab w:val="left" w:pos="567"/>
              </w:tabs>
              <w:jc w:val="both"/>
              <w:rPr>
                <w:ins w:id="108" w:author="surieth_uu@hotmail.com" w:date="2023-03-21T16:41:00Z"/>
                <w:rFonts w:ascii="Arial Narrow" w:eastAsia="Calibri" w:hAnsi="Arial Narrow" w:cs="Arial"/>
                <w:b/>
                <w:bCs/>
                <w:sz w:val="22"/>
                <w:szCs w:val="22"/>
                <w:lang w:eastAsia="en-US"/>
              </w:rPr>
            </w:pPr>
            <w:ins w:id="109" w:author="surieth_uu@hotmail.com" w:date="2023-03-21T16:41:00Z">
              <w:r w:rsidRPr="00C0752E">
                <w:rPr>
                  <w:rFonts w:ascii="Arial Narrow" w:eastAsia="Calibri" w:hAnsi="Arial Narrow" w:cs="Arial"/>
                  <w:sz w:val="22"/>
                  <w:szCs w:val="22"/>
                  <w:lang w:eastAsia="en-US"/>
                </w:rPr>
                <w:t>Código unificado</w:t>
              </w:r>
            </w:ins>
          </w:p>
        </w:tc>
        <w:tc>
          <w:tcPr>
            <w:tcW w:w="4036" w:type="dxa"/>
          </w:tcPr>
          <w:p w14:paraId="22B196FB" w14:textId="77777777" w:rsidR="00C0752E" w:rsidRPr="00C0752E" w:rsidRDefault="00C0752E" w:rsidP="00400524">
            <w:pPr>
              <w:tabs>
                <w:tab w:val="left" w:pos="142"/>
                <w:tab w:val="left" w:pos="567"/>
              </w:tabs>
              <w:rPr>
                <w:ins w:id="110" w:author="surieth_uu@hotmail.com" w:date="2023-03-21T16:41:00Z"/>
                <w:rFonts w:ascii="Arial Narrow" w:eastAsia="Calibri" w:hAnsi="Arial Narrow" w:cs="Arial"/>
                <w:b/>
                <w:bCs/>
                <w:sz w:val="22"/>
                <w:szCs w:val="22"/>
                <w:lang w:eastAsia="en-US"/>
              </w:rPr>
            </w:pPr>
            <w:ins w:id="111" w:author="surieth_uu@hotmail.com" w:date="2023-03-21T16:41:00Z">
              <w:r w:rsidRPr="00C0752E">
                <w:rPr>
                  <w:rFonts w:ascii="Arial Narrow" w:eastAsia="Calibri" w:hAnsi="Arial Narrow" w:cs="Arial"/>
                  <w:sz w:val="22"/>
                  <w:szCs w:val="22"/>
                  <w:lang w:eastAsia="en-US"/>
                </w:rPr>
                <w:t>2185877</w:t>
              </w:r>
            </w:ins>
          </w:p>
        </w:tc>
      </w:tr>
      <w:tr w:rsidR="00C0752E" w:rsidRPr="00C0752E" w14:paraId="1AA2143D" w14:textId="77777777" w:rsidTr="00400524">
        <w:trPr>
          <w:ins w:id="112" w:author="surieth_uu@hotmail.com" w:date="2023-03-21T16:41:00Z"/>
        </w:trPr>
        <w:tc>
          <w:tcPr>
            <w:tcW w:w="3891" w:type="dxa"/>
          </w:tcPr>
          <w:p w14:paraId="39A7A1FA" w14:textId="77777777" w:rsidR="00C0752E" w:rsidRPr="00C0752E" w:rsidRDefault="00C0752E" w:rsidP="00400524">
            <w:pPr>
              <w:tabs>
                <w:tab w:val="left" w:pos="142"/>
                <w:tab w:val="left" w:pos="567"/>
              </w:tabs>
              <w:jc w:val="both"/>
              <w:rPr>
                <w:ins w:id="113" w:author="surieth_uu@hotmail.com" w:date="2023-03-21T16:41:00Z"/>
                <w:rFonts w:ascii="Arial Narrow" w:eastAsia="Calibri" w:hAnsi="Arial Narrow" w:cs="Arial"/>
                <w:b/>
                <w:bCs/>
                <w:sz w:val="22"/>
                <w:szCs w:val="22"/>
                <w:lang w:eastAsia="en-US"/>
              </w:rPr>
            </w:pPr>
            <w:ins w:id="114" w:author="surieth_uu@hotmail.com" w:date="2023-03-21T16:41:00Z">
              <w:r w:rsidRPr="00C0752E">
                <w:rPr>
                  <w:rFonts w:ascii="Arial Narrow" w:eastAsia="Calibri" w:hAnsi="Arial Narrow" w:cs="Arial"/>
                  <w:sz w:val="22"/>
                  <w:szCs w:val="22"/>
                  <w:lang w:eastAsia="en-US"/>
                </w:rPr>
                <w:t>Instituciones Educativas intervenidas</w:t>
              </w:r>
            </w:ins>
          </w:p>
        </w:tc>
        <w:tc>
          <w:tcPr>
            <w:tcW w:w="4036" w:type="dxa"/>
          </w:tcPr>
          <w:p w14:paraId="6EFDD35A" w14:textId="77777777" w:rsidR="00C0752E" w:rsidRPr="00C0752E" w:rsidRDefault="00C0752E" w:rsidP="00400524">
            <w:pPr>
              <w:tabs>
                <w:tab w:val="left" w:pos="142"/>
                <w:tab w:val="left" w:pos="567"/>
              </w:tabs>
              <w:rPr>
                <w:ins w:id="115" w:author="surieth_uu@hotmail.com" w:date="2023-03-21T16:41:00Z"/>
                <w:rFonts w:ascii="Arial Narrow" w:eastAsia="Calibri" w:hAnsi="Arial Narrow" w:cs="Arial"/>
                <w:b/>
                <w:bCs/>
                <w:sz w:val="22"/>
                <w:szCs w:val="22"/>
                <w:lang w:eastAsia="en-US"/>
              </w:rPr>
            </w:pPr>
            <w:ins w:id="116" w:author="surieth_uu@hotmail.com" w:date="2023-03-21T16:41:00Z">
              <w:r w:rsidRPr="00C0752E">
                <w:rPr>
                  <w:rFonts w:ascii="Arial Narrow" w:eastAsia="Calibri" w:hAnsi="Arial Narrow" w:cs="Arial"/>
                  <w:sz w:val="22"/>
                  <w:szCs w:val="22"/>
                  <w:lang w:eastAsia="en-US"/>
                </w:rPr>
                <w:t>44 I.E secundarias de la UGEL Chincheros.</w:t>
              </w:r>
            </w:ins>
          </w:p>
        </w:tc>
      </w:tr>
      <w:tr w:rsidR="00C0752E" w:rsidRPr="00C0752E" w14:paraId="1134F880" w14:textId="77777777" w:rsidTr="00400524">
        <w:trPr>
          <w:ins w:id="117" w:author="surieth_uu@hotmail.com" w:date="2023-03-21T16:41:00Z"/>
        </w:trPr>
        <w:tc>
          <w:tcPr>
            <w:tcW w:w="3891" w:type="dxa"/>
          </w:tcPr>
          <w:p w14:paraId="56EF3B68" w14:textId="77777777" w:rsidR="00C0752E" w:rsidRPr="00C0752E" w:rsidRDefault="00C0752E" w:rsidP="00400524">
            <w:pPr>
              <w:tabs>
                <w:tab w:val="left" w:pos="142"/>
                <w:tab w:val="left" w:pos="567"/>
              </w:tabs>
              <w:jc w:val="both"/>
              <w:rPr>
                <w:ins w:id="118" w:author="surieth_uu@hotmail.com" w:date="2023-03-21T16:41:00Z"/>
                <w:rFonts w:ascii="Arial Narrow" w:eastAsia="Calibri" w:hAnsi="Arial Narrow" w:cs="Arial"/>
                <w:b/>
                <w:bCs/>
                <w:sz w:val="22"/>
                <w:szCs w:val="22"/>
                <w:lang w:eastAsia="en-US"/>
              </w:rPr>
            </w:pPr>
            <w:ins w:id="119" w:author="surieth_uu@hotmail.com" w:date="2023-03-21T16:41:00Z">
              <w:r w:rsidRPr="00C0752E">
                <w:rPr>
                  <w:rFonts w:ascii="Arial Narrow" w:eastAsia="Calibri" w:hAnsi="Arial Narrow" w:cs="Arial"/>
                  <w:sz w:val="22"/>
                  <w:szCs w:val="22"/>
                  <w:lang w:eastAsia="en-US"/>
                </w:rPr>
                <w:t>Monto de la inversión</w:t>
              </w:r>
            </w:ins>
          </w:p>
        </w:tc>
        <w:tc>
          <w:tcPr>
            <w:tcW w:w="4036" w:type="dxa"/>
          </w:tcPr>
          <w:p w14:paraId="32C6D70E" w14:textId="77777777" w:rsidR="00C0752E" w:rsidRPr="00C0752E" w:rsidRDefault="00C0752E" w:rsidP="00400524">
            <w:pPr>
              <w:tabs>
                <w:tab w:val="left" w:pos="142"/>
                <w:tab w:val="left" w:pos="567"/>
              </w:tabs>
              <w:rPr>
                <w:ins w:id="120" w:author="surieth_uu@hotmail.com" w:date="2023-03-21T16:41:00Z"/>
                <w:rFonts w:ascii="Arial Narrow" w:eastAsia="Calibri" w:hAnsi="Arial Narrow" w:cs="Arial"/>
                <w:b/>
                <w:bCs/>
                <w:sz w:val="22"/>
                <w:szCs w:val="22"/>
                <w:lang w:eastAsia="en-US"/>
              </w:rPr>
            </w:pPr>
            <w:ins w:id="121" w:author="surieth_uu@hotmail.com" w:date="2023-03-21T16:41:00Z">
              <w:r w:rsidRPr="00C0752E">
                <w:rPr>
                  <w:rFonts w:ascii="Arial Narrow" w:eastAsia="Calibri" w:hAnsi="Arial Narrow" w:cs="Arial"/>
                  <w:sz w:val="22"/>
                  <w:szCs w:val="22"/>
                  <w:lang w:eastAsia="en-US"/>
                </w:rPr>
                <w:t>S/ 13 525 069,43</w:t>
              </w:r>
            </w:ins>
          </w:p>
        </w:tc>
      </w:tr>
      <w:tr w:rsidR="00C0752E" w:rsidRPr="00C0752E" w14:paraId="062D0F3E" w14:textId="77777777" w:rsidTr="00400524">
        <w:trPr>
          <w:ins w:id="122" w:author="surieth_uu@hotmail.com" w:date="2023-03-21T16:41:00Z"/>
        </w:trPr>
        <w:tc>
          <w:tcPr>
            <w:tcW w:w="3891" w:type="dxa"/>
          </w:tcPr>
          <w:p w14:paraId="382DF3C2" w14:textId="77777777" w:rsidR="00C0752E" w:rsidRPr="00C0752E" w:rsidRDefault="00C0752E" w:rsidP="00400524">
            <w:pPr>
              <w:tabs>
                <w:tab w:val="left" w:pos="142"/>
                <w:tab w:val="left" w:pos="567"/>
              </w:tabs>
              <w:jc w:val="both"/>
              <w:rPr>
                <w:ins w:id="123" w:author="surieth_uu@hotmail.com" w:date="2023-03-21T16:41:00Z"/>
                <w:rFonts w:ascii="Arial Narrow" w:eastAsia="Calibri" w:hAnsi="Arial Narrow" w:cs="Arial"/>
                <w:b/>
                <w:bCs/>
                <w:sz w:val="22"/>
                <w:szCs w:val="22"/>
                <w:lang w:eastAsia="en-US"/>
              </w:rPr>
            </w:pPr>
            <w:ins w:id="124" w:author="surieth_uu@hotmail.com" w:date="2023-03-21T16:41:00Z">
              <w:r w:rsidRPr="00C0752E">
                <w:rPr>
                  <w:rFonts w:ascii="Arial Narrow" w:eastAsia="Calibri" w:hAnsi="Arial Narrow" w:cs="Arial"/>
                  <w:sz w:val="22"/>
                  <w:szCs w:val="22"/>
                  <w:lang w:eastAsia="en-US"/>
                </w:rPr>
                <w:t>Fuente de financiamiento</w:t>
              </w:r>
            </w:ins>
          </w:p>
        </w:tc>
        <w:tc>
          <w:tcPr>
            <w:tcW w:w="4036" w:type="dxa"/>
          </w:tcPr>
          <w:p w14:paraId="55ED283A" w14:textId="77777777" w:rsidR="00C0752E" w:rsidRPr="00C0752E" w:rsidRDefault="00C0752E" w:rsidP="00400524">
            <w:pPr>
              <w:tabs>
                <w:tab w:val="left" w:pos="142"/>
                <w:tab w:val="left" w:pos="567"/>
              </w:tabs>
              <w:rPr>
                <w:ins w:id="125" w:author="surieth_uu@hotmail.com" w:date="2023-03-21T16:41:00Z"/>
                <w:rFonts w:ascii="Arial Narrow" w:eastAsia="Calibri" w:hAnsi="Arial Narrow" w:cs="Arial"/>
                <w:b/>
                <w:bCs/>
                <w:sz w:val="22"/>
                <w:szCs w:val="22"/>
                <w:lang w:eastAsia="en-US"/>
              </w:rPr>
            </w:pPr>
            <w:ins w:id="126" w:author="surieth_uu@hotmail.com" w:date="2023-03-21T16:41:00Z">
              <w:r w:rsidRPr="00C0752E">
                <w:rPr>
                  <w:rFonts w:ascii="Arial Narrow" w:eastAsia="Calibri" w:hAnsi="Arial Narrow" w:cs="Arial"/>
                  <w:sz w:val="22"/>
                  <w:szCs w:val="22"/>
                  <w:lang w:eastAsia="en-US"/>
                </w:rPr>
                <w:t>Recursos Determinados</w:t>
              </w:r>
            </w:ins>
          </w:p>
        </w:tc>
      </w:tr>
      <w:tr w:rsidR="00C0752E" w:rsidRPr="00C0752E" w14:paraId="0C444838" w14:textId="77777777" w:rsidTr="00400524">
        <w:trPr>
          <w:ins w:id="127" w:author="surieth_uu@hotmail.com" w:date="2023-03-21T16:41:00Z"/>
        </w:trPr>
        <w:tc>
          <w:tcPr>
            <w:tcW w:w="3891" w:type="dxa"/>
          </w:tcPr>
          <w:p w14:paraId="09AE6CA8" w14:textId="77777777" w:rsidR="00C0752E" w:rsidRPr="00C0752E" w:rsidRDefault="00C0752E" w:rsidP="00400524">
            <w:pPr>
              <w:tabs>
                <w:tab w:val="left" w:pos="142"/>
                <w:tab w:val="left" w:pos="567"/>
              </w:tabs>
              <w:jc w:val="both"/>
              <w:rPr>
                <w:ins w:id="128" w:author="surieth_uu@hotmail.com" w:date="2023-03-21T16:41:00Z"/>
                <w:rFonts w:ascii="Arial Narrow" w:eastAsia="Calibri" w:hAnsi="Arial Narrow" w:cs="Arial"/>
                <w:sz w:val="22"/>
                <w:szCs w:val="22"/>
                <w:lang w:eastAsia="en-US"/>
              </w:rPr>
            </w:pPr>
            <w:ins w:id="129" w:author="surieth_uu@hotmail.com" w:date="2023-03-21T16:41:00Z">
              <w:r w:rsidRPr="00C0752E">
                <w:rPr>
                  <w:rFonts w:ascii="Arial Narrow" w:eastAsia="Calibri" w:hAnsi="Arial Narrow" w:cs="Arial"/>
                  <w:sz w:val="22"/>
                  <w:szCs w:val="22"/>
                  <w:lang w:eastAsia="en-US"/>
                </w:rPr>
                <w:t>Modalidad de ejecución</w:t>
              </w:r>
            </w:ins>
          </w:p>
        </w:tc>
        <w:tc>
          <w:tcPr>
            <w:tcW w:w="4036" w:type="dxa"/>
          </w:tcPr>
          <w:p w14:paraId="038B262D" w14:textId="77777777" w:rsidR="00C0752E" w:rsidRPr="00C0752E" w:rsidRDefault="00C0752E" w:rsidP="00400524">
            <w:pPr>
              <w:tabs>
                <w:tab w:val="left" w:pos="142"/>
                <w:tab w:val="left" w:pos="567"/>
              </w:tabs>
              <w:rPr>
                <w:ins w:id="130" w:author="surieth_uu@hotmail.com" w:date="2023-03-21T16:41:00Z"/>
                <w:rFonts w:ascii="Arial Narrow" w:eastAsia="Calibri" w:hAnsi="Arial Narrow" w:cs="Arial"/>
                <w:sz w:val="22"/>
                <w:szCs w:val="22"/>
                <w:lang w:eastAsia="en-US"/>
              </w:rPr>
            </w:pPr>
            <w:ins w:id="131" w:author="surieth_uu@hotmail.com" w:date="2023-03-21T16:41:00Z">
              <w:r w:rsidRPr="00C0752E">
                <w:rPr>
                  <w:rFonts w:ascii="Arial Narrow" w:eastAsia="Calibri" w:hAnsi="Arial Narrow" w:cs="Arial"/>
                  <w:sz w:val="22"/>
                  <w:szCs w:val="22"/>
                  <w:lang w:eastAsia="en-US"/>
                </w:rPr>
                <w:t>Administración Directa.</w:t>
              </w:r>
            </w:ins>
          </w:p>
        </w:tc>
      </w:tr>
      <w:tr w:rsidR="00C0752E" w:rsidRPr="00C0752E" w14:paraId="55AB696E" w14:textId="77777777" w:rsidTr="00400524">
        <w:trPr>
          <w:ins w:id="132" w:author="surieth_uu@hotmail.com" w:date="2023-03-21T16:41:00Z"/>
        </w:trPr>
        <w:tc>
          <w:tcPr>
            <w:tcW w:w="3891" w:type="dxa"/>
          </w:tcPr>
          <w:p w14:paraId="329344D7" w14:textId="77777777" w:rsidR="00C0752E" w:rsidRPr="00C0752E" w:rsidRDefault="00C0752E" w:rsidP="00400524">
            <w:pPr>
              <w:tabs>
                <w:tab w:val="left" w:pos="142"/>
                <w:tab w:val="left" w:pos="567"/>
              </w:tabs>
              <w:jc w:val="both"/>
              <w:rPr>
                <w:ins w:id="133" w:author="surieth_uu@hotmail.com" w:date="2023-03-21T16:41:00Z"/>
                <w:rFonts w:ascii="Arial Narrow" w:eastAsia="Calibri" w:hAnsi="Arial Narrow" w:cs="Arial"/>
                <w:sz w:val="22"/>
                <w:szCs w:val="22"/>
                <w:lang w:eastAsia="en-US"/>
              </w:rPr>
            </w:pPr>
            <w:ins w:id="134" w:author="surieth_uu@hotmail.com" w:date="2023-03-21T16:41:00Z">
              <w:r w:rsidRPr="00C0752E">
                <w:rPr>
                  <w:rFonts w:ascii="Arial Narrow" w:eastAsia="Calibri" w:hAnsi="Arial Narrow" w:cs="Arial"/>
                  <w:sz w:val="22"/>
                  <w:szCs w:val="22"/>
                  <w:lang w:eastAsia="en-US"/>
                </w:rPr>
                <w:t>Responsable de ejecución</w:t>
              </w:r>
            </w:ins>
          </w:p>
        </w:tc>
        <w:tc>
          <w:tcPr>
            <w:tcW w:w="4036" w:type="dxa"/>
          </w:tcPr>
          <w:p w14:paraId="56C4C44C" w14:textId="77777777" w:rsidR="00C0752E" w:rsidRPr="00C0752E" w:rsidRDefault="00C0752E" w:rsidP="00400524">
            <w:pPr>
              <w:tabs>
                <w:tab w:val="left" w:pos="142"/>
                <w:tab w:val="left" w:pos="567"/>
              </w:tabs>
              <w:rPr>
                <w:ins w:id="135" w:author="surieth_uu@hotmail.com" w:date="2023-03-21T16:41:00Z"/>
                <w:rFonts w:ascii="Arial Narrow" w:eastAsia="Calibri" w:hAnsi="Arial Narrow" w:cs="Arial"/>
                <w:sz w:val="22"/>
                <w:szCs w:val="22"/>
                <w:lang w:eastAsia="en-US"/>
              </w:rPr>
            </w:pPr>
            <w:ins w:id="136" w:author="surieth_uu@hotmail.com" w:date="2023-03-21T16:41:00Z">
              <w:r w:rsidRPr="00C0752E">
                <w:rPr>
                  <w:rFonts w:ascii="Arial Narrow" w:eastAsia="Calibri" w:hAnsi="Arial Narrow" w:cs="Arial"/>
                  <w:sz w:val="22"/>
                  <w:szCs w:val="22"/>
                  <w:lang w:eastAsia="en-US"/>
                </w:rPr>
                <w:t>Gobierno Regional de Apurímac - Gerencia Regional de Desarrollo Social</w:t>
              </w:r>
            </w:ins>
          </w:p>
        </w:tc>
      </w:tr>
      <w:tr w:rsidR="00C0752E" w:rsidRPr="00C0752E" w14:paraId="671A85C9" w14:textId="77777777" w:rsidTr="00400524">
        <w:trPr>
          <w:ins w:id="137" w:author="surieth_uu@hotmail.com" w:date="2023-03-21T16:41:00Z"/>
        </w:trPr>
        <w:tc>
          <w:tcPr>
            <w:tcW w:w="3891" w:type="dxa"/>
          </w:tcPr>
          <w:p w14:paraId="2BF8884A" w14:textId="77777777" w:rsidR="00C0752E" w:rsidRPr="00C0752E" w:rsidRDefault="00C0752E" w:rsidP="00400524">
            <w:pPr>
              <w:tabs>
                <w:tab w:val="left" w:pos="142"/>
                <w:tab w:val="left" w:pos="567"/>
              </w:tabs>
              <w:jc w:val="both"/>
              <w:rPr>
                <w:ins w:id="138" w:author="surieth_uu@hotmail.com" w:date="2023-03-21T16:41:00Z"/>
                <w:rFonts w:ascii="Arial Narrow" w:eastAsia="Calibri" w:hAnsi="Arial Narrow" w:cs="Arial"/>
                <w:sz w:val="22"/>
                <w:szCs w:val="22"/>
                <w:lang w:eastAsia="en-US"/>
              </w:rPr>
            </w:pPr>
            <w:ins w:id="139" w:author="surieth_uu@hotmail.com" w:date="2023-03-21T16:41:00Z">
              <w:r w:rsidRPr="00C0752E">
                <w:rPr>
                  <w:rFonts w:ascii="Arial Narrow" w:eastAsia="Calibri" w:hAnsi="Arial Narrow" w:cs="Arial"/>
                  <w:sz w:val="22"/>
                  <w:szCs w:val="22"/>
                  <w:lang w:eastAsia="en-US"/>
                </w:rPr>
                <w:t>Ubicación del proyecto</w:t>
              </w:r>
            </w:ins>
          </w:p>
        </w:tc>
        <w:tc>
          <w:tcPr>
            <w:tcW w:w="4036" w:type="dxa"/>
          </w:tcPr>
          <w:p w14:paraId="789144DD" w14:textId="77777777" w:rsidR="00C0752E" w:rsidRPr="00C0752E" w:rsidRDefault="00C0752E" w:rsidP="00400524">
            <w:pPr>
              <w:tabs>
                <w:tab w:val="left" w:pos="142"/>
                <w:tab w:val="left" w:pos="567"/>
              </w:tabs>
              <w:rPr>
                <w:ins w:id="140" w:author="surieth_uu@hotmail.com" w:date="2023-03-21T16:41:00Z"/>
                <w:rFonts w:ascii="Arial Narrow" w:eastAsia="Calibri" w:hAnsi="Arial Narrow" w:cs="Arial"/>
                <w:sz w:val="22"/>
                <w:szCs w:val="22"/>
                <w:lang w:eastAsia="en-US"/>
              </w:rPr>
            </w:pPr>
            <w:ins w:id="141" w:author="surieth_uu@hotmail.com" w:date="2023-03-21T16:41:00Z">
              <w:r w:rsidRPr="00C0752E">
                <w:rPr>
                  <w:rFonts w:ascii="Arial Narrow" w:eastAsia="Calibri" w:hAnsi="Arial Narrow" w:cs="Arial"/>
                  <w:sz w:val="22"/>
                  <w:szCs w:val="22"/>
                  <w:lang w:eastAsia="en-US"/>
                </w:rPr>
                <w:t>Departamento</w:t>
              </w:r>
              <w:r w:rsidRPr="00C0752E">
                <w:rPr>
                  <w:rFonts w:ascii="Arial Narrow" w:eastAsia="Calibri" w:hAnsi="Arial Narrow" w:cs="Arial"/>
                  <w:sz w:val="22"/>
                  <w:szCs w:val="22"/>
                  <w:lang w:eastAsia="en-US"/>
                </w:rPr>
                <w:tab/>
                <w:t>: Apurímac</w:t>
              </w:r>
            </w:ins>
          </w:p>
          <w:p w14:paraId="780BC526" w14:textId="77777777" w:rsidR="00C0752E" w:rsidRPr="00C0752E" w:rsidRDefault="00C0752E" w:rsidP="00400524">
            <w:pPr>
              <w:tabs>
                <w:tab w:val="left" w:pos="142"/>
                <w:tab w:val="left" w:pos="567"/>
              </w:tabs>
              <w:rPr>
                <w:ins w:id="142" w:author="surieth_uu@hotmail.com" w:date="2023-03-21T16:41:00Z"/>
                <w:rFonts w:ascii="Arial Narrow" w:eastAsia="Calibri" w:hAnsi="Arial Narrow" w:cs="Arial"/>
                <w:sz w:val="22"/>
                <w:szCs w:val="22"/>
                <w:lang w:eastAsia="en-US"/>
              </w:rPr>
            </w:pPr>
            <w:ins w:id="143" w:author="surieth_uu@hotmail.com" w:date="2023-03-21T16:41:00Z">
              <w:r w:rsidRPr="00C0752E">
                <w:rPr>
                  <w:rFonts w:ascii="Arial Narrow" w:eastAsia="Calibri" w:hAnsi="Arial Narrow" w:cs="Arial"/>
                  <w:sz w:val="22"/>
                  <w:szCs w:val="22"/>
                  <w:lang w:eastAsia="en-US"/>
                </w:rPr>
                <w:t>Provincia</w:t>
              </w:r>
              <w:r w:rsidRPr="00C0752E">
                <w:rPr>
                  <w:rFonts w:ascii="Arial Narrow" w:eastAsia="Calibri" w:hAnsi="Arial Narrow" w:cs="Arial"/>
                  <w:sz w:val="22"/>
                  <w:szCs w:val="22"/>
                  <w:lang w:eastAsia="en-US"/>
                </w:rPr>
                <w:tab/>
                <w:t>: Chincheros</w:t>
              </w:r>
            </w:ins>
          </w:p>
          <w:p w14:paraId="76972E2D" w14:textId="77777777" w:rsidR="00C0752E" w:rsidRPr="00C0752E" w:rsidRDefault="00C0752E" w:rsidP="00400524">
            <w:pPr>
              <w:tabs>
                <w:tab w:val="left" w:pos="567"/>
              </w:tabs>
              <w:ind w:left="1430" w:hanging="1430"/>
              <w:rPr>
                <w:ins w:id="144" w:author="surieth_uu@hotmail.com" w:date="2023-03-21T16:41:00Z"/>
                <w:rFonts w:ascii="Arial Narrow" w:eastAsia="Calibri" w:hAnsi="Arial Narrow" w:cs="Arial"/>
                <w:sz w:val="22"/>
                <w:szCs w:val="22"/>
                <w:lang w:eastAsia="en-US"/>
              </w:rPr>
            </w:pPr>
            <w:ins w:id="145" w:author="surieth_uu@hotmail.com" w:date="2023-03-21T16:41:00Z">
              <w:r w:rsidRPr="00C0752E">
                <w:rPr>
                  <w:rFonts w:ascii="Arial Narrow" w:eastAsia="Calibri" w:hAnsi="Arial Narrow" w:cs="Arial"/>
                  <w:sz w:val="22"/>
                  <w:szCs w:val="22"/>
                  <w:lang w:eastAsia="en-US"/>
                </w:rPr>
                <w:t>Distrito</w:t>
              </w:r>
              <w:r w:rsidRPr="00C0752E">
                <w:rPr>
                  <w:rFonts w:ascii="Arial Narrow" w:eastAsia="Calibri" w:hAnsi="Arial Narrow" w:cs="Arial"/>
                  <w:sz w:val="22"/>
                  <w:szCs w:val="22"/>
                  <w:lang w:eastAsia="en-US"/>
                </w:rPr>
                <w:tab/>
              </w:r>
              <w:r w:rsidRPr="00C0752E">
                <w:rPr>
                  <w:rFonts w:ascii="Arial Narrow" w:eastAsia="Calibri" w:hAnsi="Arial Narrow" w:cs="Arial"/>
                  <w:sz w:val="22"/>
                  <w:szCs w:val="22"/>
                  <w:lang w:eastAsia="en-US"/>
                </w:rPr>
                <w:tab/>
                <w:t>: Anco-Huallo, Chincheros, Cocharcas,    Huaccana, Ocobamba, Ongoy, Ranracancha, Uranmarca, Rocchac, Los Chankas y Porvenir.</w:t>
              </w:r>
            </w:ins>
          </w:p>
          <w:p w14:paraId="20D3596E" w14:textId="77777777" w:rsidR="00C0752E" w:rsidRPr="00C0752E" w:rsidRDefault="00C0752E" w:rsidP="00400524">
            <w:pPr>
              <w:tabs>
                <w:tab w:val="left" w:pos="142"/>
                <w:tab w:val="left" w:pos="567"/>
              </w:tabs>
              <w:rPr>
                <w:ins w:id="146" w:author="surieth_uu@hotmail.com" w:date="2023-03-21T16:41:00Z"/>
                <w:rFonts w:ascii="Arial Narrow" w:eastAsia="Calibri" w:hAnsi="Arial Narrow" w:cs="Arial"/>
                <w:sz w:val="22"/>
                <w:szCs w:val="22"/>
                <w:lang w:eastAsia="en-US"/>
              </w:rPr>
            </w:pPr>
          </w:p>
        </w:tc>
      </w:tr>
      <w:tr w:rsidR="00C0752E" w:rsidRPr="00C0752E" w14:paraId="34D6F583" w14:textId="77777777" w:rsidTr="00400524">
        <w:trPr>
          <w:ins w:id="147" w:author="surieth_uu@hotmail.com" w:date="2023-03-21T16:41:00Z"/>
        </w:trPr>
        <w:tc>
          <w:tcPr>
            <w:tcW w:w="3891" w:type="dxa"/>
          </w:tcPr>
          <w:p w14:paraId="7F8B4C07" w14:textId="77777777" w:rsidR="00C0752E" w:rsidRPr="00C0752E" w:rsidRDefault="00C0752E" w:rsidP="00400524">
            <w:pPr>
              <w:tabs>
                <w:tab w:val="left" w:pos="142"/>
                <w:tab w:val="left" w:pos="567"/>
              </w:tabs>
              <w:jc w:val="both"/>
              <w:rPr>
                <w:ins w:id="148" w:author="surieth_uu@hotmail.com" w:date="2023-03-21T16:41:00Z"/>
                <w:rFonts w:ascii="Arial Narrow" w:eastAsia="Calibri" w:hAnsi="Arial Narrow" w:cs="Arial"/>
                <w:sz w:val="22"/>
                <w:szCs w:val="22"/>
                <w:lang w:eastAsia="en-US"/>
              </w:rPr>
            </w:pPr>
            <w:ins w:id="149" w:author="surieth_uu@hotmail.com" w:date="2023-03-21T16:41:00Z">
              <w:r w:rsidRPr="00C0752E">
                <w:rPr>
                  <w:rFonts w:ascii="Arial Narrow" w:eastAsia="Calibri" w:hAnsi="Arial Narrow" w:cs="Arial"/>
                  <w:sz w:val="22"/>
                  <w:szCs w:val="22"/>
                  <w:lang w:eastAsia="en-US"/>
                </w:rPr>
                <w:t>Zona</w:t>
              </w:r>
            </w:ins>
          </w:p>
        </w:tc>
        <w:tc>
          <w:tcPr>
            <w:tcW w:w="4036" w:type="dxa"/>
          </w:tcPr>
          <w:p w14:paraId="1DF0AAD8" w14:textId="77777777" w:rsidR="00C0752E" w:rsidRPr="00C0752E" w:rsidRDefault="00C0752E" w:rsidP="00400524">
            <w:pPr>
              <w:tabs>
                <w:tab w:val="left" w:pos="142"/>
                <w:tab w:val="left" w:pos="567"/>
              </w:tabs>
              <w:jc w:val="both"/>
              <w:rPr>
                <w:ins w:id="150" w:author="surieth_uu@hotmail.com" w:date="2023-03-21T16:41:00Z"/>
                <w:rFonts w:ascii="Arial Narrow" w:eastAsia="Calibri" w:hAnsi="Arial Narrow" w:cs="Arial"/>
                <w:sz w:val="22"/>
                <w:szCs w:val="22"/>
                <w:lang w:eastAsia="en-US"/>
              </w:rPr>
            </w:pPr>
            <w:ins w:id="151" w:author="surieth_uu@hotmail.com" w:date="2023-03-21T16:41:00Z">
              <w:r w:rsidRPr="00C0752E">
                <w:rPr>
                  <w:rFonts w:ascii="Arial Narrow" w:eastAsia="Calibri" w:hAnsi="Arial Narrow" w:cs="Arial"/>
                  <w:sz w:val="22"/>
                  <w:szCs w:val="22"/>
                  <w:lang w:eastAsia="en-US"/>
                </w:rPr>
                <w:t>Urbano, Peri-urbano y rural</w:t>
              </w:r>
            </w:ins>
          </w:p>
        </w:tc>
      </w:tr>
      <w:tr w:rsidR="00C0752E" w:rsidRPr="00C0752E" w14:paraId="01F6CA2C" w14:textId="77777777" w:rsidTr="00400524">
        <w:trPr>
          <w:ins w:id="152" w:author="surieth_uu@hotmail.com" w:date="2023-03-21T16:41:00Z"/>
        </w:trPr>
        <w:tc>
          <w:tcPr>
            <w:tcW w:w="3891" w:type="dxa"/>
          </w:tcPr>
          <w:p w14:paraId="359582A6" w14:textId="77777777" w:rsidR="00C0752E" w:rsidRPr="00C0752E" w:rsidRDefault="00C0752E" w:rsidP="00400524">
            <w:pPr>
              <w:tabs>
                <w:tab w:val="left" w:pos="142"/>
                <w:tab w:val="left" w:pos="567"/>
              </w:tabs>
              <w:jc w:val="both"/>
              <w:rPr>
                <w:ins w:id="153" w:author="surieth_uu@hotmail.com" w:date="2023-03-21T16:41:00Z"/>
                <w:rFonts w:ascii="Arial Narrow" w:eastAsia="Calibri" w:hAnsi="Arial Narrow" w:cs="Arial"/>
                <w:sz w:val="22"/>
                <w:szCs w:val="22"/>
                <w:lang w:eastAsia="en-US"/>
              </w:rPr>
            </w:pPr>
            <w:ins w:id="154" w:author="surieth_uu@hotmail.com" w:date="2023-03-21T16:41:00Z">
              <w:r w:rsidRPr="00C0752E">
                <w:rPr>
                  <w:rFonts w:ascii="Arial Narrow" w:eastAsia="Calibri" w:hAnsi="Arial Narrow" w:cs="Arial"/>
                  <w:sz w:val="22"/>
                  <w:szCs w:val="22"/>
                  <w:lang w:eastAsia="en-US"/>
                </w:rPr>
                <w:t>Monto del perfil</w:t>
              </w:r>
            </w:ins>
          </w:p>
        </w:tc>
        <w:tc>
          <w:tcPr>
            <w:tcW w:w="4036" w:type="dxa"/>
          </w:tcPr>
          <w:p w14:paraId="43C1EEE6" w14:textId="77777777" w:rsidR="00C0752E" w:rsidRPr="00C0752E" w:rsidRDefault="00C0752E" w:rsidP="00400524">
            <w:pPr>
              <w:tabs>
                <w:tab w:val="left" w:pos="142"/>
                <w:tab w:val="left" w:pos="567"/>
              </w:tabs>
              <w:jc w:val="both"/>
              <w:rPr>
                <w:ins w:id="155" w:author="surieth_uu@hotmail.com" w:date="2023-03-21T16:41:00Z"/>
                <w:rFonts w:ascii="Arial Narrow" w:eastAsia="Calibri" w:hAnsi="Arial Narrow" w:cs="Arial"/>
                <w:sz w:val="22"/>
                <w:szCs w:val="22"/>
                <w:lang w:eastAsia="en-US"/>
              </w:rPr>
            </w:pPr>
            <w:ins w:id="156" w:author="surieth_uu@hotmail.com" w:date="2023-03-21T16:41:00Z">
              <w:r w:rsidRPr="00C0752E">
                <w:rPr>
                  <w:rFonts w:ascii="Arial Narrow" w:eastAsia="Calibri" w:hAnsi="Arial Narrow" w:cs="Arial"/>
                  <w:sz w:val="22"/>
                  <w:szCs w:val="22"/>
                  <w:lang w:eastAsia="en-US"/>
                </w:rPr>
                <w:t>S/ 9 949 601,57</w:t>
              </w:r>
            </w:ins>
          </w:p>
        </w:tc>
      </w:tr>
      <w:tr w:rsidR="00C0752E" w:rsidRPr="00C0752E" w14:paraId="3A0CB727" w14:textId="77777777" w:rsidTr="00400524">
        <w:trPr>
          <w:ins w:id="157" w:author="surieth_uu@hotmail.com" w:date="2023-03-21T16:41:00Z"/>
        </w:trPr>
        <w:tc>
          <w:tcPr>
            <w:tcW w:w="3891" w:type="dxa"/>
          </w:tcPr>
          <w:p w14:paraId="73B69A93" w14:textId="77777777" w:rsidR="00C0752E" w:rsidRPr="00C0752E" w:rsidRDefault="00C0752E" w:rsidP="00400524">
            <w:pPr>
              <w:tabs>
                <w:tab w:val="left" w:pos="142"/>
                <w:tab w:val="left" w:pos="567"/>
              </w:tabs>
              <w:jc w:val="both"/>
              <w:rPr>
                <w:ins w:id="158" w:author="surieth_uu@hotmail.com" w:date="2023-03-21T16:41:00Z"/>
                <w:rFonts w:ascii="Arial Narrow" w:eastAsia="Calibri" w:hAnsi="Arial Narrow" w:cs="Arial"/>
                <w:sz w:val="22"/>
                <w:szCs w:val="22"/>
                <w:lang w:eastAsia="en-US"/>
              </w:rPr>
            </w:pPr>
            <w:ins w:id="159" w:author="surieth_uu@hotmail.com" w:date="2023-03-21T16:41:00Z">
              <w:r w:rsidRPr="00C0752E">
                <w:rPr>
                  <w:rFonts w:ascii="Arial Narrow" w:eastAsia="Calibri" w:hAnsi="Arial Narrow" w:cs="Arial"/>
                  <w:sz w:val="22"/>
                  <w:szCs w:val="22"/>
                  <w:lang w:eastAsia="en-US"/>
                </w:rPr>
                <w:t>Monto del Expediente Técnico Original</w:t>
              </w:r>
            </w:ins>
          </w:p>
        </w:tc>
        <w:tc>
          <w:tcPr>
            <w:tcW w:w="4036" w:type="dxa"/>
          </w:tcPr>
          <w:p w14:paraId="3F54FA22" w14:textId="77777777" w:rsidR="00C0752E" w:rsidRPr="00C0752E" w:rsidRDefault="00C0752E" w:rsidP="00400524">
            <w:pPr>
              <w:tabs>
                <w:tab w:val="left" w:pos="142"/>
                <w:tab w:val="left" w:pos="567"/>
              </w:tabs>
              <w:jc w:val="both"/>
              <w:rPr>
                <w:ins w:id="160" w:author="surieth_uu@hotmail.com" w:date="2023-03-21T16:41:00Z"/>
                <w:rFonts w:ascii="Arial Narrow" w:eastAsia="Calibri" w:hAnsi="Arial Narrow" w:cs="Arial"/>
                <w:sz w:val="22"/>
                <w:szCs w:val="22"/>
                <w:lang w:eastAsia="en-US"/>
              </w:rPr>
            </w:pPr>
            <w:ins w:id="161" w:author="surieth_uu@hotmail.com" w:date="2023-03-21T16:41:00Z">
              <w:r w:rsidRPr="00C0752E">
                <w:rPr>
                  <w:rFonts w:ascii="Arial Narrow" w:eastAsia="Calibri" w:hAnsi="Arial Narrow" w:cs="Arial"/>
                  <w:sz w:val="22"/>
                  <w:szCs w:val="22"/>
                  <w:lang w:eastAsia="en-US"/>
                </w:rPr>
                <w:t>S/ 11 936 446,02</w:t>
              </w:r>
            </w:ins>
          </w:p>
        </w:tc>
      </w:tr>
      <w:tr w:rsidR="00C0752E" w:rsidRPr="00C0752E" w14:paraId="3437D547" w14:textId="77777777" w:rsidTr="00400524">
        <w:trPr>
          <w:ins w:id="162" w:author="surieth_uu@hotmail.com" w:date="2023-03-21T16:41:00Z"/>
        </w:trPr>
        <w:tc>
          <w:tcPr>
            <w:tcW w:w="3891" w:type="dxa"/>
          </w:tcPr>
          <w:p w14:paraId="14DB33FA" w14:textId="77777777" w:rsidR="00C0752E" w:rsidRPr="00C0752E" w:rsidRDefault="00C0752E" w:rsidP="00400524">
            <w:pPr>
              <w:tabs>
                <w:tab w:val="left" w:pos="142"/>
                <w:tab w:val="left" w:pos="567"/>
              </w:tabs>
              <w:jc w:val="both"/>
              <w:rPr>
                <w:ins w:id="163" w:author="surieth_uu@hotmail.com" w:date="2023-03-21T16:41:00Z"/>
                <w:rFonts w:ascii="Arial Narrow" w:eastAsia="Calibri" w:hAnsi="Arial Narrow" w:cs="Arial"/>
                <w:sz w:val="22"/>
                <w:szCs w:val="22"/>
                <w:lang w:eastAsia="en-US"/>
              </w:rPr>
            </w:pPr>
            <w:ins w:id="164" w:author="surieth_uu@hotmail.com" w:date="2023-03-21T16:41:00Z">
              <w:r w:rsidRPr="00C0752E">
                <w:rPr>
                  <w:rFonts w:ascii="Arial Narrow" w:eastAsia="Calibri" w:hAnsi="Arial Narrow" w:cs="Arial"/>
                  <w:sz w:val="22"/>
                  <w:szCs w:val="22"/>
                  <w:lang w:eastAsia="en-US"/>
                </w:rPr>
                <w:t>Monto del Expediente Técnico Actualizado</w:t>
              </w:r>
            </w:ins>
          </w:p>
        </w:tc>
        <w:tc>
          <w:tcPr>
            <w:tcW w:w="4036" w:type="dxa"/>
          </w:tcPr>
          <w:p w14:paraId="3865CB5F" w14:textId="77777777" w:rsidR="00C0752E" w:rsidRPr="00C0752E" w:rsidRDefault="00C0752E" w:rsidP="00400524">
            <w:pPr>
              <w:tabs>
                <w:tab w:val="left" w:pos="142"/>
                <w:tab w:val="left" w:pos="567"/>
              </w:tabs>
              <w:jc w:val="both"/>
              <w:rPr>
                <w:ins w:id="165" w:author="surieth_uu@hotmail.com" w:date="2023-03-21T16:41:00Z"/>
                <w:rFonts w:ascii="Arial Narrow" w:eastAsia="Calibri" w:hAnsi="Arial Narrow" w:cs="Arial"/>
                <w:sz w:val="22"/>
                <w:szCs w:val="22"/>
                <w:lang w:eastAsia="en-US"/>
              </w:rPr>
            </w:pPr>
            <w:ins w:id="166" w:author="surieth_uu@hotmail.com" w:date="2023-03-21T16:41:00Z">
              <w:r w:rsidRPr="00C0752E">
                <w:rPr>
                  <w:rFonts w:ascii="Arial Narrow" w:eastAsia="Calibri" w:hAnsi="Arial Narrow" w:cs="Arial"/>
                  <w:sz w:val="22"/>
                  <w:szCs w:val="22"/>
                  <w:lang w:eastAsia="en-US"/>
                </w:rPr>
                <w:t>S/ 13 186 633,77</w:t>
              </w:r>
            </w:ins>
          </w:p>
        </w:tc>
      </w:tr>
      <w:tr w:rsidR="00C0752E" w:rsidRPr="00C0752E" w14:paraId="07D46629" w14:textId="77777777" w:rsidTr="00400524">
        <w:trPr>
          <w:ins w:id="167" w:author="surieth_uu@hotmail.com" w:date="2023-03-21T16:41:00Z"/>
        </w:trPr>
        <w:tc>
          <w:tcPr>
            <w:tcW w:w="3891" w:type="dxa"/>
          </w:tcPr>
          <w:p w14:paraId="5CFDCF7F" w14:textId="77777777" w:rsidR="00C0752E" w:rsidRPr="00C0752E" w:rsidRDefault="00C0752E" w:rsidP="00400524">
            <w:pPr>
              <w:tabs>
                <w:tab w:val="left" w:pos="142"/>
                <w:tab w:val="left" w:pos="567"/>
              </w:tabs>
              <w:jc w:val="both"/>
              <w:rPr>
                <w:ins w:id="168" w:author="surieth_uu@hotmail.com" w:date="2023-03-21T16:41:00Z"/>
                <w:rFonts w:ascii="Arial Narrow" w:eastAsia="Calibri" w:hAnsi="Arial Narrow" w:cs="Arial"/>
                <w:sz w:val="22"/>
                <w:szCs w:val="22"/>
                <w:lang w:eastAsia="en-US"/>
              </w:rPr>
            </w:pPr>
            <w:ins w:id="169" w:author="surieth_uu@hotmail.com" w:date="2023-03-21T16:41:00Z">
              <w:r w:rsidRPr="00C0752E">
                <w:rPr>
                  <w:rFonts w:ascii="Arial Narrow" w:eastAsia="Calibri" w:hAnsi="Arial Narrow" w:cs="Arial"/>
                  <w:sz w:val="22"/>
                  <w:szCs w:val="22"/>
                  <w:lang w:eastAsia="en-US"/>
                </w:rPr>
                <w:t>Monto del Expediente Técnico Modificado 01</w:t>
              </w:r>
            </w:ins>
          </w:p>
        </w:tc>
        <w:tc>
          <w:tcPr>
            <w:tcW w:w="4036" w:type="dxa"/>
          </w:tcPr>
          <w:p w14:paraId="100E18A7" w14:textId="77777777" w:rsidR="00C0752E" w:rsidRPr="00C0752E" w:rsidRDefault="00C0752E" w:rsidP="00400524">
            <w:pPr>
              <w:tabs>
                <w:tab w:val="left" w:pos="142"/>
                <w:tab w:val="left" w:pos="567"/>
              </w:tabs>
              <w:jc w:val="both"/>
              <w:rPr>
                <w:ins w:id="170" w:author="surieth_uu@hotmail.com" w:date="2023-03-21T16:41:00Z"/>
                <w:rFonts w:ascii="Arial Narrow" w:eastAsia="Calibri" w:hAnsi="Arial Narrow" w:cs="Arial"/>
                <w:sz w:val="22"/>
                <w:szCs w:val="22"/>
                <w:lang w:eastAsia="en-US"/>
              </w:rPr>
            </w:pPr>
            <w:ins w:id="171" w:author="surieth_uu@hotmail.com" w:date="2023-03-21T16:41:00Z">
              <w:r w:rsidRPr="00C0752E">
                <w:rPr>
                  <w:rFonts w:ascii="Arial Narrow" w:eastAsia="Calibri" w:hAnsi="Arial Narrow" w:cs="Arial"/>
                  <w:sz w:val="22"/>
                  <w:szCs w:val="22"/>
                  <w:lang w:eastAsia="en-US"/>
                </w:rPr>
                <w:t>S/ 13 186 633,77</w:t>
              </w:r>
            </w:ins>
          </w:p>
        </w:tc>
      </w:tr>
      <w:tr w:rsidR="00C0752E" w:rsidRPr="00C0752E" w14:paraId="374D3DF5" w14:textId="77777777" w:rsidTr="00400524">
        <w:trPr>
          <w:ins w:id="172" w:author="surieth_uu@hotmail.com" w:date="2023-03-21T16:41:00Z"/>
        </w:trPr>
        <w:tc>
          <w:tcPr>
            <w:tcW w:w="3891" w:type="dxa"/>
          </w:tcPr>
          <w:p w14:paraId="7A5FDBCD" w14:textId="77777777" w:rsidR="00C0752E" w:rsidRPr="00C0752E" w:rsidRDefault="00C0752E" w:rsidP="00400524">
            <w:pPr>
              <w:tabs>
                <w:tab w:val="left" w:pos="142"/>
                <w:tab w:val="left" w:pos="567"/>
              </w:tabs>
              <w:jc w:val="both"/>
              <w:rPr>
                <w:ins w:id="173" w:author="surieth_uu@hotmail.com" w:date="2023-03-21T16:41:00Z"/>
                <w:rFonts w:ascii="Arial Narrow" w:eastAsia="Calibri" w:hAnsi="Arial Narrow" w:cs="Arial"/>
                <w:sz w:val="22"/>
                <w:szCs w:val="22"/>
                <w:lang w:eastAsia="en-US"/>
              </w:rPr>
            </w:pPr>
            <w:ins w:id="174" w:author="surieth_uu@hotmail.com" w:date="2023-03-21T16:41:00Z">
              <w:r w:rsidRPr="00C0752E">
                <w:rPr>
                  <w:rFonts w:ascii="Arial Narrow" w:eastAsia="Calibri" w:hAnsi="Arial Narrow" w:cs="Arial"/>
                  <w:sz w:val="22"/>
                  <w:szCs w:val="22"/>
                  <w:lang w:eastAsia="en-US"/>
                </w:rPr>
                <w:t>Monto del Expediente Técnico Modificado 02</w:t>
              </w:r>
            </w:ins>
          </w:p>
        </w:tc>
        <w:tc>
          <w:tcPr>
            <w:tcW w:w="4036" w:type="dxa"/>
          </w:tcPr>
          <w:p w14:paraId="4A804E6B" w14:textId="77777777" w:rsidR="00C0752E" w:rsidRPr="00C0752E" w:rsidRDefault="00C0752E" w:rsidP="00400524">
            <w:pPr>
              <w:tabs>
                <w:tab w:val="left" w:pos="142"/>
                <w:tab w:val="left" w:pos="567"/>
              </w:tabs>
              <w:jc w:val="both"/>
              <w:rPr>
                <w:ins w:id="175" w:author="surieth_uu@hotmail.com" w:date="2023-03-21T16:41:00Z"/>
                <w:rFonts w:ascii="Arial Narrow" w:eastAsia="Calibri" w:hAnsi="Arial Narrow" w:cs="Arial"/>
                <w:sz w:val="22"/>
                <w:szCs w:val="22"/>
                <w:lang w:eastAsia="en-US"/>
              </w:rPr>
            </w:pPr>
            <w:ins w:id="176" w:author="surieth_uu@hotmail.com" w:date="2023-03-21T16:41:00Z">
              <w:r w:rsidRPr="00C0752E">
                <w:rPr>
                  <w:rFonts w:ascii="Arial Narrow" w:eastAsia="Calibri" w:hAnsi="Arial Narrow" w:cs="Arial"/>
                  <w:sz w:val="22"/>
                  <w:szCs w:val="22"/>
                  <w:lang w:eastAsia="en-US"/>
                </w:rPr>
                <w:t>S/ 13 525 069,43</w:t>
              </w:r>
            </w:ins>
          </w:p>
        </w:tc>
      </w:tr>
    </w:tbl>
    <w:p w14:paraId="294EA6BD" w14:textId="77777777" w:rsidR="00C0752E" w:rsidRPr="00C0752E" w:rsidRDefault="00C0752E" w:rsidP="00C0752E">
      <w:pPr>
        <w:tabs>
          <w:tab w:val="left" w:pos="142"/>
          <w:tab w:val="left" w:pos="567"/>
        </w:tabs>
        <w:ind w:left="567" w:hanging="709"/>
        <w:jc w:val="both"/>
        <w:rPr>
          <w:ins w:id="177" w:author="surieth_uu@hotmail.com" w:date="2023-03-21T16:41:00Z"/>
          <w:rFonts w:ascii="Arial Narrow" w:eastAsia="Calibri" w:hAnsi="Arial Narrow" w:cs="Arial"/>
          <w:b/>
          <w:bCs/>
          <w:sz w:val="22"/>
          <w:szCs w:val="22"/>
          <w:lang w:eastAsia="en-US"/>
        </w:rPr>
      </w:pPr>
    </w:p>
    <w:p w14:paraId="495F661E" w14:textId="77777777" w:rsidR="00C0752E" w:rsidRPr="00C0752E" w:rsidRDefault="00C0752E" w:rsidP="00C0752E">
      <w:pPr>
        <w:tabs>
          <w:tab w:val="left" w:pos="142"/>
          <w:tab w:val="left" w:pos="567"/>
          <w:tab w:val="left" w:pos="3544"/>
        </w:tabs>
        <w:ind w:left="567" w:hanging="709"/>
        <w:jc w:val="both"/>
        <w:rPr>
          <w:ins w:id="178" w:author="surieth_uu@hotmail.com" w:date="2023-03-21T16:41:00Z"/>
          <w:rFonts w:ascii="Arial Narrow" w:eastAsia="Calibri" w:hAnsi="Arial Narrow" w:cs="Arial"/>
          <w:sz w:val="22"/>
          <w:szCs w:val="22"/>
          <w:lang w:eastAsia="en-US"/>
        </w:rPr>
      </w:pPr>
    </w:p>
    <w:p w14:paraId="6BDD7559" w14:textId="77777777" w:rsidR="00C0752E" w:rsidRPr="00C0752E" w:rsidRDefault="00C0752E" w:rsidP="00C0752E">
      <w:pPr>
        <w:tabs>
          <w:tab w:val="left" w:pos="142"/>
          <w:tab w:val="left" w:pos="567"/>
          <w:tab w:val="left" w:pos="3544"/>
        </w:tabs>
        <w:ind w:left="567" w:hanging="709"/>
        <w:jc w:val="both"/>
        <w:rPr>
          <w:ins w:id="179" w:author="surieth_uu@hotmail.com" w:date="2023-03-21T16:41:00Z"/>
          <w:rFonts w:ascii="Arial Narrow" w:eastAsia="Calibri" w:hAnsi="Arial Narrow" w:cs="Arial"/>
          <w:sz w:val="22"/>
          <w:szCs w:val="22"/>
          <w:lang w:eastAsia="en-US"/>
        </w:rPr>
      </w:pPr>
    </w:p>
    <w:p w14:paraId="29EBB91D" w14:textId="4452684E" w:rsidR="00C0752E" w:rsidRPr="00C0752E" w:rsidRDefault="00C0752E" w:rsidP="00C0752E">
      <w:pPr>
        <w:tabs>
          <w:tab w:val="left" w:pos="142"/>
          <w:tab w:val="left" w:pos="567"/>
          <w:tab w:val="left" w:pos="3544"/>
        </w:tabs>
        <w:jc w:val="both"/>
        <w:rPr>
          <w:ins w:id="180" w:author="surieth_uu@hotmail.com" w:date="2023-03-21T16:41:00Z"/>
          <w:rFonts w:ascii="Arial Narrow" w:eastAsia="Calibri" w:hAnsi="Arial Narrow" w:cs="Arial"/>
          <w:b/>
          <w:bCs/>
          <w:sz w:val="22"/>
          <w:szCs w:val="22"/>
          <w:lang w:eastAsia="en-US"/>
        </w:rPr>
      </w:pPr>
      <w:ins w:id="181" w:author="surieth_uu@hotmail.com" w:date="2023-03-21T16:41:00Z">
        <w:r w:rsidRPr="00C0752E">
          <w:rPr>
            <w:rFonts w:ascii="Arial Narrow" w:eastAsia="Calibri" w:hAnsi="Arial Narrow" w:cs="Arial"/>
            <w:sz w:val="22"/>
            <w:szCs w:val="22"/>
            <w:lang w:eastAsia="en-US"/>
          </w:rPr>
          <w:tab/>
        </w:r>
        <w:r w:rsidRPr="00C0752E">
          <w:rPr>
            <w:rFonts w:ascii="Arial Narrow" w:eastAsia="Calibri" w:hAnsi="Arial Narrow" w:cs="Arial"/>
            <w:sz w:val="22"/>
            <w:szCs w:val="22"/>
            <w:lang w:eastAsia="en-US"/>
          </w:rPr>
          <w:tab/>
        </w:r>
      </w:ins>
      <w:ins w:id="182" w:author="surieth_uu@hotmail.com" w:date="2023-03-21T16:44:00Z">
        <w:r w:rsidRPr="00C0752E">
          <w:rPr>
            <w:rFonts w:ascii="Arial Narrow" w:eastAsia="Calibri" w:hAnsi="Arial Narrow" w:cs="Arial"/>
            <w:b/>
            <w:bCs/>
            <w:sz w:val="22"/>
            <w:szCs w:val="22"/>
            <w:lang w:eastAsia="en-US"/>
          </w:rPr>
          <w:t>Justificación</w:t>
        </w:r>
      </w:ins>
      <w:ins w:id="183" w:author="surieth_uu@hotmail.com" w:date="2023-03-21T16:41:00Z">
        <w:r w:rsidRPr="00C0752E">
          <w:rPr>
            <w:rFonts w:ascii="Arial Narrow" w:eastAsia="Calibri" w:hAnsi="Arial Narrow" w:cs="Arial"/>
            <w:b/>
            <w:bCs/>
            <w:sz w:val="22"/>
            <w:szCs w:val="22"/>
            <w:lang w:eastAsia="en-US"/>
          </w:rPr>
          <w:t xml:space="preserve"> del proyecto</w:t>
        </w:r>
      </w:ins>
    </w:p>
    <w:p w14:paraId="53296906" w14:textId="77777777" w:rsidR="00C0752E" w:rsidRPr="00C0752E" w:rsidRDefault="00C0752E" w:rsidP="00C0752E">
      <w:pPr>
        <w:tabs>
          <w:tab w:val="left" w:pos="142"/>
          <w:tab w:val="left" w:pos="567"/>
        </w:tabs>
        <w:ind w:left="567"/>
        <w:jc w:val="both"/>
        <w:rPr>
          <w:ins w:id="184" w:author="surieth_uu@hotmail.com" w:date="2023-03-21T16:41:00Z"/>
          <w:rFonts w:ascii="Arial Narrow" w:eastAsia="Calibri" w:hAnsi="Arial Narrow" w:cs="Arial"/>
          <w:sz w:val="22"/>
          <w:szCs w:val="22"/>
          <w:lang w:eastAsia="en-US"/>
        </w:rPr>
      </w:pPr>
    </w:p>
    <w:p w14:paraId="76AEDCB3" w14:textId="77777777" w:rsidR="00C0752E" w:rsidRPr="00C0752E" w:rsidRDefault="00C0752E" w:rsidP="00C0752E">
      <w:pPr>
        <w:tabs>
          <w:tab w:val="left" w:pos="142"/>
          <w:tab w:val="left" w:pos="567"/>
        </w:tabs>
        <w:ind w:left="567"/>
        <w:jc w:val="both"/>
        <w:rPr>
          <w:ins w:id="185" w:author="surieth_uu@hotmail.com" w:date="2023-03-21T16:41:00Z"/>
          <w:rFonts w:ascii="Arial Narrow" w:eastAsia="Calibri" w:hAnsi="Arial Narrow" w:cs="Arial"/>
          <w:sz w:val="22"/>
          <w:szCs w:val="22"/>
          <w:lang w:eastAsia="en-US"/>
        </w:rPr>
      </w:pPr>
      <w:ins w:id="186" w:author="surieth_uu@hotmail.com" w:date="2023-03-21T16:41:00Z">
        <w:r w:rsidRPr="00C0752E">
          <w:rPr>
            <w:rFonts w:ascii="Arial Narrow" w:eastAsia="Calibri" w:hAnsi="Arial Narrow" w:cs="Arial"/>
            <w:sz w:val="22"/>
            <w:szCs w:val="22"/>
            <w:lang w:eastAsia="en-US"/>
          </w:rPr>
          <w:t>El presente milenio ofrece un conjunto de retos educativos para las diferentes Instituciones Educativas de la región Apurímac, en diferentes entornos, pero teniendo en cuenta que los niveles de competitividad y calidad ya no son locales o regionales, ni siquiera nacionales sino globales es necesario tomar como referente realidades en las que los programas educativos tienen un mejor desempeño e iniciar un cambio buscando tomar estos estándares y aspirar con nuestro trabajo educativo a formar a estudiantes según estos lineamientos, pero bajo nuestras necesidades y expectativas locales.</w:t>
        </w:r>
      </w:ins>
    </w:p>
    <w:p w14:paraId="2D55B0D8" w14:textId="77777777" w:rsidR="00C0752E" w:rsidRPr="00C0752E" w:rsidRDefault="00C0752E" w:rsidP="00C0752E">
      <w:pPr>
        <w:tabs>
          <w:tab w:val="left" w:pos="142"/>
          <w:tab w:val="left" w:pos="567"/>
        </w:tabs>
        <w:ind w:left="567"/>
        <w:jc w:val="both"/>
        <w:rPr>
          <w:ins w:id="187" w:author="surieth_uu@hotmail.com" w:date="2023-03-21T16:41:00Z"/>
          <w:rFonts w:ascii="Arial Narrow" w:eastAsia="Calibri" w:hAnsi="Arial Narrow" w:cs="Arial"/>
          <w:sz w:val="22"/>
          <w:szCs w:val="22"/>
          <w:lang w:eastAsia="en-US"/>
        </w:rPr>
      </w:pPr>
    </w:p>
    <w:p w14:paraId="4B6E2503" w14:textId="77777777" w:rsidR="00C0752E" w:rsidRPr="00C0752E" w:rsidRDefault="00C0752E" w:rsidP="00C0752E">
      <w:pPr>
        <w:tabs>
          <w:tab w:val="left" w:pos="142"/>
          <w:tab w:val="left" w:pos="567"/>
        </w:tabs>
        <w:ind w:left="567"/>
        <w:jc w:val="both"/>
        <w:rPr>
          <w:ins w:id="188" w:author="surieth_uu@hotmail.com" w:date="2023-03-21T16:41:00Z"/>
          <w:rFonts w:ascii="Arial Narrow" w:eastAsia="Calibri" w:hAnsi="Arial Narrow" w:cs="Arial"/>
          <w:sz w:val="22"/>
          <w:szCs w:val="22"/>
          <w:lang w:eastAsia="en-US"/>
        </w:rPr>
      </w:pPr>
      <w:ins w:id="189" w:author="surieth_uu@hotmail.com" w:date="2023-03-21T16:41:00Z">
        <w:r w:rsidRPr="00C0752E">
          <w:rPr>
            <w:rFonts w:ascii="Arial Narrow" w:eastAsia="Calibri" w:hAnsi="Arial Narrow" w:cs="Arial"/>
            <w:sz w:val="22"/>
            <w:szCs w:val="22"/>
            <w:lang w:eastAsia="en-US"/>
          </w:rPr>
          <w:t xml:space="preserve">Actualmente, uno de los grandes problemas de los alumnos en la escuela tradicional es la falta de motivación por parte de los mismos y la falta de recursos de los profesionales de la enseñanza para buscarla. Está demostrado (encuestas aplicadas en el presente estudio y en el perfil de proyecto), que los alumnos, ante las TIC, sienten una motivación añadida por las mismas. Los libros de texto con su enfoque unipolar y ajenos a la cercanía del entorno del alumno no son lo suficientemente motivadores ni completos respecto a la información que exponen. Mientras que la </w:t>
        </w:r>
        <w:r w:rsidRPr="00C0752E">
          <w:rPr>
            <w:rFonts w:ascii="Arial Narrow" w:eastAsia="Calibri" w:hAnsi="Arial Narrow" w:cs="Arial"/>
            <w:sz w:val="22"/>
            <w:szCs w:val="22"/>
            <w:lang w:eastAsia="en-US"/>
          </w:rPr>
          <w:lastRenderedPageBreak/>
          <w:t>búsqueda de información a través de la red es multipolar con lo cual el elemento sorpresa y la actitud crítica del alumno se desarrollan más.</w:t>
        </w:r>
      </w:ins>
    </w:p>
    <w:p w14:paraId="5B8EB60F" w14:textId="77777777" w:rsidR="00C0752E" w:rsidRPr="00C0752E" w:rsidRDefault="00C0752E" w:rsidP="00C0752E">
      <w:pPr>
        <w:tabs>
          <w:tab w:val="left" w:pos="142"/>
          <w:tab w:val="left" w:pos="567"/>
        </w:tabs>
        <w:ind w:left="567"/>
        <w:jc w:val="both"/>
        <w:rPr>
          <w:ins w:id="190" w:author="surieth_uu@hotmail.com" w:date="2023-03-21T16:41:00Z"/>
          <w:rFonts w:ascii="Arial Narrow" w:eastAsia="Calibri" w:hAnsi="Arial Narrow" w:cs="Arial"/>
          <w:sz w:val="22"/>
          <w:szCs w:val="22"/>
          <w:lang w:eastAsia="en-US"/>
        </w:rPr>
      </w:pPr>
    </w:p>
    <w:p w14:paraId="0CEB52B7" w14:textId="77777777" w:rsidR="00C0752E" w:rsidRPr="00C0752E" w:rsidRDefault="00C0752E" w:rsidP="00C0752E">
      <w:pPr>
        <w:tabs>
          <w:tab w:val="left" w:pos="142"/>
          <w:tab w:val="left" w:pos="567"/>
        </w:tabs>
        <w:ind w:left="567"/>
        <w:jc w:val="both"/>
        <w:rPr>
          <w:ins w:id="191" w:author="surieth_uu@hotmail.com" w:date="2023-03-21T16:41:00Z"/>
          <w:rFonts w:ascii="Arial Narrow" w:eastAsia="Calibri" w:hAnsi="Arial Narrow" w:cs="Arial"/>
          <w:sz w:val="22"/>
          <w:szCs w:val="22"/>
          <w:lang w:eastAsia="en-US"/>
        </w:rPr>
      </w:pPr>
      <w:ins w:id="192" w:author="surieth_uu@hotmail.com" w:date="2023-03-21T16:41:00Z">
        <w:r w:rsidRPr="00C0752E">
          <w:rPr>
            <w:rFonts w:ascii="Arial Narrow" w:eastAsia="Calibri" w:hAnsi="Arial Narrow" w:cs="Arial"/>
            <w:sz w:val="22"/>
            <w:szCs w:val="22"/>
            <w:lang w:eastAsia="en-US"/>
          </w:rPr>
          <w:t>En este entender el Gobierno Regional de Apurímac, a través de la Gerencia Regional de Desarrollo Social, prioriza como línea estratégica la promoción de la educación en la región, mediante la implementación de tecnologías de la información y comunicación, lo cual contribuirá con el desarrollo y fortalecimiento de los docentes y estudiantes del nivel secundario de la UGEL Chincheros, mejorando su competitividad, a través de la reducción de las brechas tecnológicas existentes, enmarcado en la política inclusiva del presente gobierno.</w:t>
        </w:r>
      </w:ins>
    </w:p>
    <w:p w14:paraId="3AD0F439" w14:textId="77777777" w:rsidR="00C0752E" w:rsidRPr="00C0752E" w:rsidRDefault="00C0752E" w:rsidP="00C0752E">
      <w:pPr>
        <w:tabs>
          <w:tab w:val="left" w:pos="142"/>
          <w:tab w:val="left" w:pos="567"/>
        </w:tabs>
        <w:ind w:left="567"/>
        <w:jc w:val="both"/>
        <w:rPr>
          <w:ins w:id="193" w:author="surieth_uu@hotmail.com" w:date="2023-03-21T16:41:00Z"/>
          <w:rFonts w:ascii="Arial Narrow" w:eastAsia="Calibri" w:hAnsi="Arial Narrow" w:cs="Arial"/>
          <w:sz w:val="22"/>
          <w:szCs w:val="22"/>
          <w:lang w:eastAsia="en-US"/>
        </w:rPr>
      </w:pPr>
    </w:p>
    <w:p w14:paraId="7D35FBF4" w14:textId="77777777" w:rsidR="00C0752E" w:rsidRPr="00C0752E" w:rsidRDefault="00C0752E" w:rsidP="00C0752E">
      <w:pPr>
        <w:tabs>
          <w:tab w:val="left" w:pos="142"/>
          <w:tab w:val="left" w:pos="567"/>
        </w:tabs>
        <w:ind w:left="567"/>
        <w:jc w:val="both"/>
        <w:rPr>
          <w:ins w:id="194" w:author="surieth_uu@hotmail.com" w:date="2023-03-21T16:41:00Z"/>
          <w:rFonts w:ascii="Arial Narrow" w:eastAsia="Calibri" w:hAnsi="Arial Narrow" w:cs="Arial"/>
          <w:sz w:val="22"/>
          <w:szCs w:val="22"/>
          <w:lang w:eastAsia="en-US"/>
        </w:rPr>
      </w:pPr>
      <w:ins w:id="195" w:author="surieth_uu@hotmail.com" w:date="2023-03-21T16:41:00Z">
        <w:r w:rsidRPr="00C0752E">
          <w:rPr>
            <w:rFonts w:ascii="Arial Narrow" w:eastAsia="Calibri" w:hAnsi="Arial Narrow" w:cs="Arial"/>
            <w:sz w:val="22"/>
            <w:szCs w:val="22"/>
            <w:lang w:eastAsia="en-US"/>
          </w:rPr>
          <w:t>En definitiva, el uso y la aplicación de estas tecnologías en los colegios secundarios de la UGEL Chincheros, supondría un cambio trascendental en el rol del docente y su relación con el alumno, y como consecuencia de ello el desarrollo humano de la provincia de Chincheros.</w:t>
        </w:r>
      </w:ins>
    </w:p>
    <w:p w14:paraId="1B0FCA43" w14:textId="77777777" w:rsidR="00C0752E" w:rsidRPr="00C0752E" w:rsidRDefault="00C0752E" w:rsidP="00C0752E">
      <w:pPr>
        <w:tabs>
          <w:tab w:val="left" w:pos="142"/>
          <w:tab w:val="left" w:pos="567"/>
        </w:tabs>
        <w:ind w:left="567"/>
        <w:jc w:val="both"/>
        <w:rPr>
          <w:ins w:id="196" w:author="surieth_uu@hotmail.com" w:date="2023-03-21T16:41:00Z"/>
          <w:rFonts w:ascii="Arial Narrow" w:eastAsia="Calibri" w:hAnsi="Arial Narrow" w:cs="Arial"/>
          <w:sz w:val="22"/>
          <w:szCs w:val="22"/>
          <w:lang w:eastAsia="en-US"/>
        </w:rPr>
      </w:pPr>
    </w:p>
    <w:p w14:paraId="47CF2150" w14:textId="752F5470" w:rsidR="00C0752E" w:rsidRPr="00C0752E" w:rsidRDefault="00C0752E" w:rsidP="00C0752E">
      <w:pPr>
        <w:tabs>
          <w:tab w:val="left" w:pos="142"/>
          <w:tab w:val="left" w:pos="567"/>
        </w:tabs>
        <w:ind w:left="567"/>
        <w:jc w:val="both"/>
        <w:rPr>
          <w:ins w:id="197" w:author="surieth_uu@hotmail.com" w:date="2023-03-21T16:41:00Z"/>
          <w:rFonts w:ascii="Arial Narrow" w:eastAsia="Calibri" w:hAnsi="Arial Narrow" w:cs="Arial"/>
          <w:b/>
          <w:bCs/>
          <w:sz w:val="22"/>
          <w:szCs w:val="22"/>
          <w:lang w:eastAsia="en-US"/>
        </w:rPr>
      </w:pPr>
      <w:ins w:id="198" w:author="surieth_uu@hotmail.com" w:date="2023-03-21T16:45:00Z">
        <w:r>
          <w:rPr>
            <w:rFonts w:ascii="Arial Narrow" w:eastAsia="Calibri" w:hAnsi="Arial Narrow" w:cs="Arial"/>
            <w:b/>
            <w:bCs/>
            <w:sz w:val="22"/>
            <w:szCs w:val="22"/>
            <w:lang w:eastAsia="en-US"/>
          </w:rPr>
          <w:t>O</w:t>
        </w:r>
      </w:ins>
      <w:ins w:id="199" w:author="surieth_uu@hotmail.com" w:date="2023-03-21T16:41:00Z">
        <w:r w:rsidRPr="00C0752E">
          <w:rPr>
            <w:rFonts w:ascii="Arial Narrow" w:eastAsia="Calibri" w:hAnsi="Arial Narrow" w:cs="Arial"/>
            <w:b/>
            <w:bCs/>
            <w:sz w:val="22"/>
            <w:szCs w:val="22"/>
            <w:lang w:eastAsia="en-US"/>
          </w:rPr>
          <w:t>bjetivos</w:t>
        </w:r>
      </w:ins>
    </w:p>
    <w:p w14:paraId="703DE402" w14:textId="77777777" w:rsidR="00C0752E" w:rsidRPr="00C0752E" w:rsidRDefault="00C0752E" w:rsidP="00C0752E">
      <w:pPr>
        <w:tabs>
          <w:tab w:val="left" w:pos="142"/>
          <w:tab w:val="left" w:pos="567"/>
        </w:tabs>
        <w:ind w:left="567"/>
        <w:jc w:val="both"/>
        <w:rPr>
          <w:ins w:id="200" w:author="surieth_uu@hotmail.com" w:date="2023-03-21T16:41:00Z"/>
          <w:rFonts w:ascii="Arial Narrow" w:eastAsia="Calibri" w:hAnsi="Arial Narrow" w:cs="Arial"/>
          <w:sz w:val="22"/>
          <w:szCs w:val="22"/>
          <w:lang w:eastAsia="en-US"/>
        </w:rPr>
      </w:pPr>
    </w:p>
    <w:p w14:paraId="11611ACA" w14:textId="11E0B2E8" w:rsidR="00C0752E" w:rsidRPr="00C0752E" w:rsidRDefault="00C0752E" w:rsidP="00C0752E">
      <w:pPr>
        <w:tabs>
          <w:tab w:val="left" w:pos="142"/>
          <w:tab w:val="left" w:pos="567"/>
        </w:tabs>
        <w:ind w:left="567"/>
        <w:jc w:val="both"/>
        <w:rPr>
          <w:ins w:id="201" w:author="surieth_uu@hotmail.com" w:date="2023-03-21T16:41:00Z"/>
          <w:rFonts w:ascii="Arial Narrow" w:eastAsia="Calibri" w:hAnsi="Arial Narrow" w:cs="Arial"/>
          <w:sz w:val="22"/>
          <w:szCs w:val="22"/>
          <w:lang w:eastAsia="en-US"/>
        </w:rPr>
      </w:pPr>
      <w:ins w:id="202" w:author="surieth_uu@hotmail.com" w:date="2023-03-21T16:45:00Z">
        <w:r>
          <w:rPr>
            <w:rFonts w:ascii="Arial Narrow" w:eastAsia="Calibri" w:hAnsi="Arial Narrow" w:cs="Arial"/>
            <w:sz w:val="22"/>
            <w:szCs w:val="22"/>
            <w:lang w:eastAsia="en-US"/>
          </w:rPr>
          <w:t>A</w:t>
        </w:r>
      </w:ins>
      <w:ins w:id="203" w:author="surieth_uu@hotmail.com" w:date="2023-03-21T16:41:00Z">
        <w:r w:rsidRPr="00C0752E">
          <w:rPr>
            <w:rFonts w:ascii="Arial Narrow" w:eastAsia="Calibri" w:hAnsi="Arial Narrow" w:cs="Arial"/>
            <w:sz w:val="22"/>
            <w:szCs w:val="22"/>
            <w:lang w:eastAsia="en-US"/>
          </w:rPr>
          <w:t>decuado acceso a las tecnologías de información y comunicación (</w:t>
        </w:r>
      </w:ins>
      <w:ins w:id="204" w:author="surieth_uu@hotmail.com" w:date="2023-03-21T16:45:00Z">
        <w:r>
          <w:rPr>
            <w:rFonts w:ascii="Arial Narrow" w:eastAsia="Calibri" w:hAnsi="Arial Narrow" w:cs="Arial"/>
            <w:sz w:val="22"/>
            <w:szCs w:val="22"/>
            <w:lang w:eastAsia="en-US"/>
          </w:rPr>
          <w:t>TC</w:t>
        </w:r>
      </w:ins>
      <w:ins w:id="205" w:author="surieth_uu@hotmail.com" w:date="2023-03-21T16:41:00Z">
        <w:r w:rsidRPr="00C0752E">
          <w:rPr>
            <w:rFonts w:ascii="Arial Narrow" w:eastAsia="Calibri" w:hAnsi="Arial Narrow" w:cs="Arial"/>
            <w:sz w:val="22"/>
            <w:szCs w:val="22"/>
            <w:lang w:eastAsia="en-US"/>
          </w:rPr>
          <w:t xml:space="preserve">), en </w:t>
        </w:r>
      </w:ins>
      <w:ins w:id="206" w:author="surieth_uu@hotmail.com" w:date="2023-03-21T16:45:00Z">
        <w:r>
          <w:rPr>
            <w:rFonts w:ascii="Arial Narrow" w:eastAsia="Calibri" w:hAnsi="Arial Narrow" w:cs="Arial"/>
            <w:sz w:val="22"/>
            <w:szCs w:val="22"/>
            <w:lang w:eastAsia="en-US"/>
          </w:rPr>
          <w:t>II</w:t>
        </w:r>
      </w:ins>
      <w:ins w:id="207" w:author="surieth_uu@hotmail.com" w:date="2023-03-21T16:41:00Z">
        <w:r w:rsidRPr="00C0752E">
          <w:rPr>
            <w:rFonts w:ascii="Arial Narrow" w:eastAsia="Calibri" w:hAnsi="Arial Narrow" w:cs="Arial"/>
            <w:sz w:val="22"/>
            <w:szCs w:val="22"/>
            <w:lang w:eastAsia="en-US"/>
          </w:rPr>
          <w:t>.</w:t>
        </w:r>
      </w:ins>
      <w:ins w:id="208" w:author="surieth_uu@hotmail.com" w:date="2023-03-21T16:45:00Z">
        <w:r>
          <w:rPr>
            <w:rFonts w:ascii="Arial Narrow" w:eastAsia="Calibri" w:hAnsi="Arial Narrow" w:cs="Arial"/>
            <w:sz w:val="22"/>
            <w:szCs w:val="22"/>
            <w:lang w:eastAsia="en-US"/>
          </w:rPr>
          <w:t>EE</w:t>
        </w:r>
      </w:ins>
      <w:ins w:id="209" w:author="surieth_uu@hotmail.com" w:date="2023-03-21T16:41:00Z">
        <w:r w:rsidRPr="00C0752E">
          <w:rPr>
            <w:rFonts w:ascii="Arial Narrow" w:eastAsia="Calibri" w:hAnsi="Arial Narrow" w:cs="Arial"/>
            <w:sz w:val="22"/>
            <w:szCs w:val="22"/>
            <w:lang w:eastAsia="en-US"/>
          </w:rPr>
          <w:t xml:space="preserve"> de nivel secundaria de la provincia de chincheros - </w:t>
        </w:r>
      </w:ins>
      <w:ins w:id="210" w:author="surieth_uu@hotmail.com" w:date="2023-03-21T16:45:00Z">
        <w:r>
          <w:rPr>
            <w:rFonts w:ascii="Arial Narrow" w:eastAsia="Calibri" w:hAnsi="Arial Narrow" w:cs="Arial"/>
            <w:sz w:val="22"/>
            <w:szCs w:val="22"/>
            <w:lang w:eastAsia="en-US"/>
          </w:rPr>
          <w:t>UG</w:t>
        </w:r>
      </w:ins>
      <w:ins w:id="211" w:author="surieth_uu@hotmail.com" w:date="2023-03-21T16:46:00Z">
        <w:r>
          <w:rPr>
            <w:rFonts w:ascii="Arial Narrow" w:eastAsia="Calibri" w:hAnsi="Arial Narrow" w:cs="Arial"/>
            <w:sz w:val="22"/>
            <w:szCs w:val="22"/>
            <w:lang w:eastAsia="en-US"/>
          </w:rPr>
          <w:t>EL</w:t>
        </w:r>
      </w:ins>
      <w:ins w:id="212" w:author="surieth_uu@hotmail.com" w:date="2023-03-21T16:41:00Z">
        <w:r w:rsidRPr="00C0752E">
          <w:rPr>
            <w:rFonts w:ascii="Arial Narrow" w:eastAsia="Calibri" w:hAnsi="Arial Narrow" w:cs="Arial"/>
            <w:sz w:val="22"/>
            <w:szCs w:val="22"/>
            <w:lang w:eastAsia="en-US"/>
          </w:rPr>
          <w:t xml:space="preserve"> </w:t>
        </w:r>
      </w:ins>
      <w:ins w:id="213" w:author="surieth_uu@hotmail.com" w:date="2023-03-21T16:46:00Z">
        <w:r>
          <w:rPr>
            <w:rFonts w:ascii="Arial Narrow" w:eastAsia="Calibri" w:hAnsi="Arial Narrow" w:cs="Arial"/>
            <w:sz w:val="22"/>
            <w:szCs w:val="22"/>
            <w:lang w:eastAsia="en-US"/>
          </w:rPr>
          <w:t>c</w:t>
        </w:r>
      </w:ins>
      <w:ins w:id="214" w:author="surieth_uu@hotmail.com" w:date="2023-03-21T16:41:00Z">
        <w:r w:rsidRPr="00C0752E">
          <w:rPr>
            <w:rFonts w:ascii="Arial Narrow" w:eastAsia="Calibri" w:hAnsi="Arial Narrow" w:cs="Arial"/>
            <w:sz w:val="22"/>
            <w:szCs w:val="22"/>
            <w:lang w:eastAsia="en-US"/>
          </w:rPr>
          <w:t xml:space="preserve">hincheros - región </w:t>
        </w:r>
      </w:ins>
      <w:ins w:id="215" w:author="surieth_uu@hotmail.com" w:date="2023-03-21T16:46:00Z">
        <w:r>
          <w:rPr>
            <w:rFonts w:ascii="Arial Narrow" w:eastAsia="Calibri" w:hAnsi="Arial Narrow" w:cs="Arial"/>
            <w:sz w:val="22"/>
            <w:szCs w:val="22"/>
            <w:lang w:eastAsia="en-US"/>
          </w:rPr>
          <w:t>A</w:t>
        </w:r>
      </w:ins>
      <w:ins w:id="216" w:author="surieth_uu@hotmail.com" w:date="2023-03-21T16:41:00Z">
        <w:r w:rsidRPr="00C0752E">
          <w:rPr>
            <w:rFonts w:ascii="Arial Narrow" w:eastAsia="Calibri" w:hAnsi="Arial Narrow" w:cs="Arial"/>
            <w:sz w:val="22"/>
            <w:szCs w:val="22"/>
            <w:lang w:eastAsia="en-US"/>
          </w:rPr>
          <w:t>purímac”.</w:t>
        </w:r>
      </w:ins>
    </w:p>
    <w:p w14:paraId="554D66D0" w14:textId="77777777" w:rsidR="00C0752E" w:rsidRPr="00C0752E" w:rsidRDefault="00C0752E" w:rsidP="00C0752E">
      <w:pPr>
        <w:tabs>
          <w:tab w:val="left" w:pos="142"/>
          <w:tab w:val="left" w:pos="567"/>
        </w:tabs>
        <w:ind w:left="567"/>
        <w:jc w:val="both"/>
        <w:rPr>
          <w:ins w:id="217" w:author="surieth_uu@hotmail.com" w:date="2023-03-21T16:41:00Z"/>
          <w:rFonts w:ascii="Arial Narrow" w:eastAsia="Calibri" w:hAnsi="Arial Narrow" w:cs="Arial"/>
          <w:sz w:val="22"/>
          <w:szCs w:val="22"/>
          <w:lang w:eastAsia="en-US"/>
        </w:rPr>
      </w:pPr>
    </w:p>
    <w:p w14:paraId="156E1295" w14:textId="0796367D" w:rsidR="00C0752E" w:rsidRPr="00C0752E" w:rsidRDefault="00C0752E" w:rsidP="00C0752E">
      <w:pPr>
        <w:tabs>
          <w:tab w:val="left" w:pos="142"/>
          <w:tab w:val="left" w:pos="567"/>
        </w:tabs>
        <w:ind w:left="567"/>
        <w:jc w:val="both"/>
        <w:rPr>
          <w:ins w:id="218" w:author="surieth_uu@hotmail.com" w:date="2023-03-21T16:41:00Z"/>
          <w:rFonts w:ascii="Arial Narrow" w:eastAsia="Calibri" w:hAnsi="Arial Narrow" w:cs="Arial"/>
          <w:b/>
          <w:bCs/>
          <w:sz w:val="22"/>
          <w:szCs w:val="22"/>
          <w:lang w:eastAsia="en-US"/>
        </w:rPr>
      </w:pPr>
      <w:ins w:id="219" w:author="surieth_uu@hotmail.com" w:date="2023-03-21T16:46:00Z">
        <w:r>
          <w:rPr>
            <w:rFonts w:ascii="Arial Narrow" w:eastAsia="Calibri" w:hAnsi="Arial Narrow" w:cs="Arial"/>
            <w:b/>
            <w:bCs/>
            <w:sz w:val="22"/>
            <w:szCs w:val="22"/>
            <w:lang w:eastAsia="en-US"/>
          </w:rPr>
          <w:t>O</w:t>
        </w:r>
      </w:ins>
      <w:ins w:id="220" w:author="surieth_uu@hotmail.com" w:date="2023-03-21T16:41:00Z">
        <w:r w:rsidRPr="00C0752E">
          <w:rPr>
            <w:rFonts w:ascii="Arial Narrow" w:eastAsia="Calibri" w:hAnsi="Arial Narrow" w:cs="Arial"/>
            <w:b/>
            <w:bCs/>
            <w:sz w:val="22"/>
            <w:szCs w:val="22"/>
            <w:lang w:eastAsia="en-US"/>
          </w:rPr>
          <w:t>bjetivos específicos</w:t>
        </w:r>
      </w:ins>
    </w:p>
    <w:p w14:paraId="3ACB8983" w14:textId="77777777" w:rsidR="00C0752E" w:rsidRPr="00C0752E" w:rsidRDefault="00C0752E" w:rsidP="00C0752E">
      <w:pPr>
        <w:tabs>
          <w:tab w:val="left" w:pos="142"/>
          <w:tab w:val="left" w:pos="567"/>
        </w:tabs>
        <w:ind w:left="567"/>
        <w:jc w:val="both"/>
        <w:rPr>
          <w:ins w:id="221" w:author="surieth_uu@hotmail.com" w:date="2023-03-21T16:41:00Z"/>
          <w:rFonts w:ascii="Arial Narrow" w:eastAsia="Calibri" w:hAnsi="Arial Narrow" w:cs="Arial"/>
          <w:sz w:val="22"/>
          <w:szCs w:val="22"/>
          <w:lang w:eastAsia="en-US"/>
        </w:rPr>
      </w:pPr>
    </w:p>
    <w:p w14:paraId="2D6746F3" w14:textId="77777777" w:rsidR="00C0752E" w:rsidRPr="00C0752E" w:rsidRDefault="00C0752E" w:rsidP="00C0752E">
      <w:pPr>
        <w:pStyle w:val="Prrafodelista"/>
        <w:numPr>
          <w:ilvl w:val="0"/>
          <w:numId w:val="52"/>
        </w:numPr>
        <w:tabs>
          <w:tab w:val="left" w:pos="142"/>
          <w:tab w:val="left" w:pos="567"/>
        </w:tabs>
        <w:jc w:val="both"/>
        <w:rPr>
          <w:ins w:id="222" w:author="surieth_uu@hotmail.com" w:date="2023-03-21T16:41:00Z"/>
          <w:rFonts w:ascii="Arial Narrow" w:hAnsi="Arial Narrow" w:cs="Arial"/>
        </w:rPr>
      </w:pPr>
      <w:ins w:id="223" w:author="surieth_uu@hotmail.com" w:date="2023-03-21T16:41:00Z">
        <w:r w:rsidRPr="00C0752E">
          <w:rPr>
            <w:rFonts w:ascii="Arial Narrow" w:hAnsi="Arial Narrow" w:cs="Arial"/>
          </w:rPr>
          <w:t>Adecuada y suficiente disponibilidad de equipos tecnológicos y materiales para el desarrollo de las TIC en las II.EE del nivel secundaria.</w:t>
        </w:r>
      </w:ins>
    </w:p>
    <w:p w14:paraId="6E19A261" w14:textId="77777777" w:rsidR="00C0752E" w:rsidRPr="00C0752E" w:rsidRDefault="00C0752E" w:rsidP="00C0752E">
      <w:pPr>
        <w:pStyle w:val="Prrafodelista"/>
        <w:numPr>
          <w:ilvl w:val="0"/>
          <w:numId w:val="52"/>
        </w:numPr>
        <w:tabs>
          <w:tab w:val="left" w:pos="142"/>
          <w:tab w:val="left" w:pos="567"/>
        </w:tabs>
        <w:jc w:val="both"/>
        <w:rPr>
          <w:ins w:id="224" w:author="surieth_uu@hotmail.com" w:date="2023-03-21T16:41:00Z"/>
          <w:rFonts w:ascii="Arial Narrow" w:hAnsi="Arial Narrow" w:cs="Arial"/>
        </w:rPr>
      </w:pPr>
      <w:ins w:id="225" w:author="surieth_uu@hotmail.com" w:date="2023-03-21T16:41:00Z">
        <w:r w:rsidRPr="00C0752E">
          <w:rPr>
            <w:rFonts w:ascii="Arial Narrow" w:hAnsi="Arial Narrow" w:cs="Arial"/>
          </w:rPr>
          <w:t>Existencia de plataformas virtuales de aprendizaje y aplicación de contenidos educativos.</w:t>
        </w:r>
      </w:ins>
    </w:p>
    <w:p w14:paraId="687755BA" w14:textId="77777777" w:rsidR="00C0752E" w:rsidRPr="00C0752E" w:rsidRDefault="00C0752E" w:rsidP="00C0752E">
      <w:pPr>
        <w:pStyle w:val="Prrafodelista"/>
        <w:numPr>
          <w:ilvl w:val="0"/>
          <w:numId w:val="52"/>
        </w:numPr>
        <w:tabs>
          <w:tab w:val="left" w:pos="142"/>
          <w:tab w:val="left" w:pos="567"/>
        </w:tabs>
        <w:jc w:val="both"/>
        <w:rPr>
          <w:ins w:id="226" w:author="surieth_uu@hotmail.com" w:date="2023-03-21T16:41:00Z"/>
          <w:rFonts w:ascii="Arial Narrow" w:hAnsi="Arial Narrow" w:cs="Arial"/>
        </w:rPr>
      </w:pPr>
      <w:ins w:id="227" w:author="surieth_uu@hotmail.com" w:date="2023-03-21T16:41:00Z">
        <w:r w:rsidRPr="00C0752E">
          <w:rPr>
            <w:rFonts w:ascii="Arial Narrow" w:hAnsi="Arial Narrow" w:cs="Arial"/>
          </w:rPr>
          <w:t>Alto nivel de conocimiento de los docentes, en el uso y manejo de las TIC.</w:t>
        </w:r>
      </w:ins>
    </w:p>
    <w:p w14:paraId="4520AF64" w14:textId="77777777" w:rsidR="00C0752E" w:rsidRPr="00C0752E" w:rsidRDefault="00C0752E" w:rsidP="00C0752E">
      <w:pPr>
        <w:tabs>
          <w:tab w:val="left" w:pos="142"/>
          <w:tab w:val="left" w:pos="567"/>
        </w:tabs>
        <w:ind w:left="567"/>
        <w:jc w:val="both"/>
        <w:rPr>
          <w:ins w:id="228" w:author="surieth_uu@hotmail.com" w:date="2023-03-21T16:41:00Z"/>
          <w:rFonts w:ascii="Arial Narrow" w:eastAsia="Calibri" w:hAnsi="Arial Narrow" w:cs="Arial"/>
          <w:sz w:val="22"/>
          <w:szCs w:val="22"/>
          <w:lang w:eastAsia="en-US"/>
        </w:rPr>
      </w:pPr>
    </w:p>
    <w:p w14:paraId="11F55B9C" w14:textId="408897F0" w:rsidR="00C0752E" w:rsidRPr="00C0752E" w:rsidRDefault="00C0752E" w:rsidP="00C0752E">
      <w:pPr>
        <w:tabs>
          <w:tab w:val="left" w:pos="142"/>
          <w:tab w:val="left" w:pos="567"/>
        </w:tabs>
        <w:ind w:left="567"/>
        <w:jc w:val="both"/>
        <w:rPr>
          <w:ins w:id="229" w:author="surieth_uu@hotmail.com" w:date="2023-03-21T16:41:00Z"/>
          <w:rFonts w:ascii="Arial Narrow" w:eastAsia="Calibri" w:hAnsi="Arial Narrow" w:cs="Arial"/>
          <w:b/>
          <w:bCs/>
          <w:sz w:val="22"/>
          <w:szCs w:val="22"/>
          <w:lang w:eastAsia="en-US"/>
        </w:rPr>
      </w:pPr>
      <w:ins w:id="230" w:author="surieth_uu@hotmail.com" w:date="2023-03-21T16:46:00Z">
        <w:r>
          <w:rPr>
            <w:rFonts w:ascii="Arial Narrow" w:eastAsia="Calibri" w:hAnsi="Arial Narrow" w:cs="Arial"/>
            <w:b/>
            <w:bCs/>
            <w:sz w:val="22"/>
            <w:szCs w:val="22"/>
            <w:lang w:eastAsia="en-US"/>
          </w:rPr>
          <w:t>C</w:t>
        </w:r>
      </w:ins>
      <w:ins w:id="231" w:author="surieth_uu@hotmail.com" w:date="2023-03-21T16:41:00Z">
        <w:r w:rsidRPr="00C0752E">
          <w:rPr>
            <w:rFonts w:ascii="Arial Narrow" w:eastAsia="Calibri" w:hAnsi="Arial Narrow" w:cs="Arial"/>
            <w:b/>
            <w:bCs/>
            <w:sz w:val="22"/>
            <w:szCs w:val="22"/>
            <w:lang w:eastAsia="en-US"/>
          </w:rPr>
          <w:t>omponentes del proyecto</w:t>
        </w:r>
      </w:ins>
    </w:p>
    <w:p w14:paraId="0CC81FB4" w14:textId="77777777" w:rsidR="00C0752E" w:rsidRPr="00C0752E" w:rsidRDefault="00C0752E" w:rsidP="00C0752E">
      <w:pPr>
        <w:tabs>
          <w:tab w:val="left" w:pos="142"/>
          <w:tab w:val="left" w:pos="567"/>
        </w:tabs>
        <w:ind w:left="567"/>
        <w:jc w:val="both"/>
        <w:rPr>
          <w:ins w:id="232" w:author="surieth_uu@hotmail.com" w:date="2023-03-21T16:41:00Z"/>
          <w:rFonts w:ascii="Arial Narrow" w:eastAsia="Calibri" w:hAnsi="Arial Narrow" w:cs="Arial"/>
          <w:sz w:val="22"/>
          <w:szCs w:val="22"/>
          <w:lang w:eastAsia="en-US"/>
        </w:rPr>
      </w:pPr>
    </w:p>
    <w:p w14:paraId="7475006C" w14:textId="77777777" w:rsidR="00C0752E" w:rsidRPr="00C0752E" w:rsidRDefault="00C0752E" w:rsidP="00C0752E">
      <w:pPr>
        <w:tabs>
          <w:tab w:val="left" w:pos="142"/>
          <w:tab w:val="left" w:pos="567"/>
        </w:tabs>
        <w:ind w:left="567"/>
        <w:jc w:val="both"/>
        <w:rPr>
          <w:ins w:id="233" w:author="surieth_uu@hotmail.com" w:date="2023-03-21T16:41:00Z"/>
          <w:rFonts w:ascii="Arial Narrow" w:eastAsia="Calibri" w:hAnsi="Arial Narrow" w:cs="Arial"/>
          <w:sz w:val="22"/>
          <w:szCs w:val="22"/>
          <w:lang w:eastAsia="en-US"/>
        </w:rPr>
      </w:pPr>
      <w:ins w:id="234" w:author="surieth_uu@hotmail.com" w:date="2023-03-21T16:41:00Z">
        <w:r w:rsidRPr="00C0752E">
          <w:rPr>
            <w:rFonts w:ascii="Arial Narrow" w:eastAsia="Calibri" w:hAnsi="Arial Narrow" w:cs="Arial"/>
            <w:sz w:val="22"/>
            <w:szCs w:val="22"/>
            <w:lang w:eastAsia="en-US"/>
          </w:rPr>
          <w:t>Componente 1: Equipamiento e Implementación de Infraestructura Tecnológica.</w:t>
        </w:r>
      </w:ins>
    </w:p>
    <w:p w14:paraId="479E2CBD" w14:textId="77777777" w:rsidR="00C0752E" w:rsidRPr="00C0752E" w:rsidRDefault="00C0752E" w:rsidP="00C0752E">
      <w:pPr>
        <w:tabs>
          <w:tab w:val="left" w:pos="142"/>
          <w:tab w:val="left" w:pos="567"/>
        </w:tabs>
        <w:ind w:left="567"/>
        <w:jc w:val="both"/>
        <w:rPr>
          <w:ins w:id="235" w:author="surieth_uu@hotmail.com" w:date="2023-03-21T16:41:00Z"/>
          <w:rFonts w:ascii="Arial Narrow" w:eastAsia="Calibri" w:hAnsi="Arial Narrow" w:cs="Arial"/>
          <w:sz w:val="22"/>
          <w:szCs w:val="22"/>
          <w:lang w:eastAsia="en-US"/>
        </w:rPr>
      </w:pPr>
    </w:p>
    <w:p w14:paraId="1A273218" w14:textId="77777777" w:rsidR="00C0752E" w:rsidRPr="00C0752E" w:rsidRDefault="00C0752E" w:rsidP="00C0752E">
      <w:pPr>
        <w:pStyle w:val="Prrafodelista"/>
        <w:numPr>
          <w:ilvl w:val="0"/>
          <w:numId w:val="53"/>
        </w:numPr>
        <w:tabs>
          <w:tab w:val="left" w:pos="142"/>
          <w:tab w:val="left" w:pos="567"/>
        </w:tabs>
        <w:jc w:val="both"/>
        <w:rPr>
          <w:ins w:id="236" w:author="surieth_uu@hotmail.com" w:date="2023-03-21T16:41:00Z"/>
          <w:rFonts w:ascii="Arial Narrow" w:hAnsi="Arial Narrow" w:cs="Arial"/>
        </w:rPr>
      </w:pPr>
      <w:ins w:id="237" w:author="surieth_uu@hotmail.com" w:date="2023-03-21T16:41:00Z">
        <w:r w:rsidRPr="00C0752E">
          <w:rPr>
            <w:rFonts w:ascii="Arial Narrow" w:hAnsi="Arial Narrow" w:cs="Arial"/>
          </w:rPr>
          <w:t xml:space="preserve">Actividad 1.1: Adquisición de computadoras portátiles  </w:t>
        </w:r>
      </w:ins>
    </w:p>
    <w:p w14:paraId="6CB9779E" w14:textId="77777777" w:rsidR="00C0752E" w:rsidRPr="00C0752E" w:rsidRDefault="00C0752E" w:rsidP="00C0752E">
      <w:pPr>
        <w:pStyle w:val="Prrafodelista"/>
        <w:numPr>
          <w:ilvl w:val="0"/>
          <w:numId w:val="53"/>
        </w:numPr>
        <w:tabs>
          <w:tab w:val="left" w:pos="142"/>
          <w:tab w:val="left" w:pos="567"/>
        </w:tabs>
        <w:jc w:val="both"/>
        <w:rPr>
          <w:ins w:id="238" w:author="surieth_uu@hotmail.com" w:date="2023-03-21T16:41:00Z"/>
          <w:rFonts w:ascii="Arial Narrow" w:hAnsi="Arial Narrow" w:cs="Arial"/>
        </w:rPr>
      </w:pPr>
      <w:ins w:id="239" w:author="surieth_uu@hotmail.com" w:date="2023-03-21T16:41:00Z">
        <w:r w:rsidRPr="00C0752E">
          <w:rPr>
            <w:rFonts w:ascii="Arial Narrow" w:hAnsi="Arial Narrow" w:cs="Arial"/>
          </w:rPr>
          <w:t>Actividad 1.2: Adquisición e implementación de equipos multimedia</w:t>
        </w:r>
      </w:ins>
    </w:p>
    <w:p w14:paraId="222ECB62" w14:textId="77777777" w:rsidR="00C0752E" w:rsidRPr="00C0752E" w:rsidRDefault="00C0752E" w:rsidP="00C0752E">
      <w:pPr>
        <w:pStyle w:val="Prrafodelista"/>
        <w:numPr>
          <w:ilvl w:val="0"/>
          <w:numId w:val="53"/>
        </w:numPr>
        <w:tabs>
          <w:tab w:val="left" w:pos="142"/>
          <w:tab w:val="left" w:pos="567"/>
        </w:tabs>
        <w:jc w:val="both"/>
        <w:rPr>
          <w:ins w:id="240" w:author="surieth_uu@hotmail.com" w:date="2023-03-21T16:41:00Z"/>
          <w:rFonts w:ascii="Arial Narrow" w:hAnsi="Arial Narrow" w:cs="Arial"/>
        </w:rPr>
      </w:pPr>
      <w:ins w:id="241" w:author="surieth_uu@hotmail.com" w:date="2023-03-21T16:41:00Z">
        <w:r w:rsidRPr="00C0752E">
          <w:rPr>
            <w:rFonts w:ascii="Arial Narrow" w:hAnsi="Arial Narrow" w:cs="Arial"/>
          </w:rPr>
          <w:t>Actividad 1.3: Adquisición e implementación de una arquitectura intranet y conectividad inalámbrica.</w:t>
        </w:r>
      </w:ins>
    </w:p>
    <w:p w14:paraId="783D2020" w14:textId="77777777" w:rsidR="00C0752E" w:rsidRPr="00C0752E" w:rsidRDefault="00C0752E" w:rsidP="00C0752E">
      <w:pPr>
        <w:pStyle w:val="Prrafodelista"/>
        <w:numPr>
          <w:ilvl w:val="0"/>
          <w:numId w:val="53"/>
        </w:numPr>
        <w:tabs>
          <w:tab w:val="left" w:pos="142"/>
          <w:tab w:val="left" w:pos="567"/>
        </w:tabs>
        <w:jc w:val="both"/>
        <w:rPr>
          <w:ins w:id="242" w:author="surieth_uu@hotmail.com" w:date="2023-03-21T16:41:00Z"/>
          <w:rFonts w:ascii="Arial Narrow" w:hAnsi="Arial Narrow" w:cs="Arial"/>
        </w:rPr>
      </w:pPr>
      <w:ins w:id="243" w:author="surieth_uu@hotmail.com" w:date="2023-03-21T16:41:00Z">
        <w:r w:rsidRPr="00C0752E">
          <w:rPr>
            <w:rFonts w:ascii="Arial Narrow" w:hAnsi="Arial Narrow" w:cs="Arial"/>
          </w:rPr>
          <w:t>Actividad 1.4: Adquisición e implementación de suministros eléctricos y otros</w:t>
        </w:r>
      </w:ins>
    </w:p>
    <w:p w14:paraId="5C066E4C" w14:textId="77777777" w:rsidR="00C0752E" w:rsidRPr="00C0752E" w:rsidRDefault="00C0752E" w:rsidP="00C0752E">
      <w:pPr>
        <w:tabs>
          <w:tab w:val="left" w:pos="142"/>
          <w:tab w:val="left" w:pos="567"/>
        </w:tabs>
        <w:ind w:left="567"/>
        <w:jc w:val="both"/>
        <w:rPr>
          <w:ins w:id="244" w:author="surieth_uu@hotmail.com" w:date="2023-03-21T16:41:00Z"/>
          <w:rFonts w:ascii="Arial Narrow" w:eastAsia="Calibri" w:hAnsi="Arial Narrow" w:cs="Arial"/>
          <w:sz w:val="22"/>
          <w:szCs w:val="22"/>
          <w:lang w:eastAsia="en-US"/>
        </w:rPr>
      </w:pPr>
      <w:ins w:id="245" w:author="surieth_uu@hotmail.com" w:date="2023-03-21T16:41:00Z">
        <w:r w:rsidRPr="00C0752E">
          <w:rPr>
            <w:rFonts w:ascii="Arial Narrow" w:eastAsia="Calibri" w:hAnsi="Arial Narrow" w:cs="Arial"/>
            <w:sz w:val="22"/>
            <w:szCs w:val="22"/>
            <w:lang w:eastAsia="en-US"/>
          </w:rPr>
          <w:t>Componente 2: Implementación de plataforma virtual y aplicación de contenidos educativos.</w:t>
        </w:r>
      </w:ins>
    </w:p>
    <w:p w14:paraId="7DC2516B" w14:textId="77777777" w:rsidR="00C0752E" w:rsidRPr="00C0752E" w:rsidRDefault="00C0752E" w:rsidP="00C0752E">
      <w:pPr>
        <w:tabs>
          <w:tab w:val="left" w:pos="142"/>
          <w:tab w:val="left" w:pos="567"/>
        </w:tabs>
        <w:ind w:left="567"/>
        <w:jc w:val="both"/>
        <w:rPr>
          <w:ins w:id="246" w:author="surieth_uu@hotmail.com" w:date="2023-03-21T16:41:00Z"/>
          <w:rFonts w:ascii="Arial Narrow" w:eastAsia="Calibri" w:hAnsi="Arial Narrow" w:cs="Arial"/>
          <w:sz w:val="22"/>
          <w:szCs w:val="22"/>
          <w:lang w:eastAsia="en-US"/>
        </w:rPr>
      </w:pPr>
    </w:p>
    <w:p w14:paraId="22BA60B9" w14:textId="77777777" w:rsidR="00C0752E" w:rsidRPr="00C0752E" w:rsidRDefault="00C0752E" w:rsidP="00C0752E">
      <w:pPr>
        <w:pStyle w:val="Prrafodelista"/>
        <w:numPr>
          <w:ilvl w:val="0"/>
          <w:numId w:val="54"/>
        </w:numPr>
        <w:tabs>
          <w:tab w:val="left" w:pos="142"/>
          <w:tab w:val="left" w:pos="567"/>
        </w:tabs>
        <w:jc w:val="both"/>
        <w:rPr>
          <w:ins w:id="247" w:author="surieth_uu@hotmail.com" w:date="2023-03-21T16:41:00Z"/>
          <w:rFonts w:ascii="Arial Narrow" w:hAnsi="Arial Narrow" w:cs="Arial"/>
        </w:rPr>
      </w:pPr>
      <w:ins w:id="248" w:author="surieth_uu@hotmail.com" w:date="2023-03-21T16:41:00Z">
        <w:r w:rsidRPr="00C0752E">
          <w:rPr>
            <w:rFonts w:ascii="Arial Narrow" w:hAnsi="Arial Narrow" w:cs="Arial"/>
          </w:rPr>
          <w:t>Actividad 2.1: Implementación de la plataforma educativa virtual</w:t>
        </w:r>
      </w:ins>
    </w:p>
    <w:p w14:paraId="631D4D95" w14:textId="77777777" w:rsidR="00C0752E" w:rsidRPr="00C0752E" w:rsidRDefault="00C0752E" w:rsidP="00C0752E">
      <w:pPr>
        <w:pStyle w:val="Prrafodelista"/>
        <w:numPr>
          <w:ilvl w:val="0"/>
          <w:numId w:val="54"/>
        </w:numPr>
        <w:tabs>
          <w:tab w:val="left" w:pos="142"/>
          <w:tab w:val="left" w:pos="567"/>
        </w:tabs>
        <w:jc w:val="both"/>
        <w:rPr>
          <w:ins w:id="249" w:author="surieth_uu@hotmail.com" w:date="2023-03-21T16:41:00Z"/>
          <w:rFonts w:ascii="Arial Narrow" w:hAnsi="Arial Narrow" w:cs="Arial"/>
        </w:rPr>
      </w:pPr>
      <w:ins w:id="250" w:author="surieth_uu@hotmail.com" w:date="2023-03-21T16:41:00Z">
        <w:r w:rsidRPr="00C0752E">
          <w:rPr>
            <w:rFonts w:ascii="Arial Narrow" w:hAnsi="Arial Narrow" w:cs="Arial"/>
          </w:rPr>
          <w:t>Actividad 2.2: Gestión de contenidos educativos de la plataforma educativa virtual.</w:t>
        </w:r>
      </w:ins>
    </w:p>
    <w:p w14:paraId="763625B1" w14:textId="77777777" w:rsidR="00C0752E" w:rsidRPr="00C0752E" w:rsidRDefault="00C0752E" w:rsidP="00C0752E">
      <w:pPr>
        <w:tabs>
          <w:tab w:val="left" w:pos="142"/>
          <w:tab w:val="left" w:pos="567"/>
        </w:tabs>
        <w:ind w:left="567"/>
        <w:jc w:val="both"/>
        <w:rPr>
          <w:ins w:id="251" w:author="surieth_uu@hotmail.com" w:date="2023-03-21T16:41:00Z"/>
          <w:rFonts w:ascii="Arial Narrow" w:eastAsia="Calibri" w:hAnsi="Arial Narrow" w:cs="Arial"/>
          <w:sz w:val="22"/>
          <w:szCs w:val="22"/>
          <w:lang w:eastAsia="en-US"/>
        </w:rPr>
      </w:pPr>
      <w:ins w:id="252" w:author="surieth_uu@hotmail.com" w:date="2023-03-21T16:41:00Z">
        <w:r w:rsidRPr="00C0752E">
          <w:rPr>
            <w:rFonts w:ascii="Arial Narrow" w:eastAsia="Calibri" w:hAnsi="Arial Narrow" w:cs="Arial"/>
            <w:sz w:val="22"/>
            <w:szCs w:val="22"/>
            <w:lang w:eastAsia="en-US"/>
          </w:rPr>
          <w:t>Componente 3: capacitación docente, asesoramiento pedagógico y eventos de reconocimiento.</w:t>
        </w:r>
      </w:ins>
    </w:p>
    <w:p w14:paraId="1650EBF8" w14:textId="77777777" w:rsidR="00C0752E" w:rsidRPr="00C0752E" w:rsidRDefault="00C0752E" w:rsidP="00C0752E">
      <w:pPr>
        <w:tabs>
          <w:tab w:val="left" w:pos="142"/>
          <w:tab w:val="left" w:pos="567"/>
        </w:tabs>
        <w:ind w:left="567"/>
        <w:jc w:val="both"/>
        <w:rPr>
          <w:ins w:id="253" w:author="surieth_uu@hotmail.com" w:date="2023-03-21T16:41:00Z"/>
          <w:rFonts w:ascii="Arial Narrow" w:eastAsia="Calibri" w:hAnsi="Arial Narrow" w:cs="Arial"/>
          <w:sz w:val="22"/>
          <w:szCs w:val="22"/>
          <w:lang w:eastAsia="en-US"/>
        </w:rPr>
      </w:pPr>
    </w:p>
    <w:p w14:paraId="39793587" w14:textId="77777777" w:rsidR="00C0752E" w:rsidRPr="00C0752E" w:rsidRDefault="00C0752E" w:rsidP="00C0752E">
      <w:pPr>
        <w:pStyle w:val="Prrafodelista"/>
        <w:numPr>
          <w:ilvl w:val="0"/>
          <w:numId w:val="55"/>
        </w:numPr>
        <w:tabs>
          <w:tab w:val="left" w:pos="142"/>
          <w:tab w:val="left" w:pos="567"/>
        </w:tabs>
        <w:jc w:val="both"/>
        <w:rPr>
          <w:ins w:id="254" w:author="surieth_uu@hotmail.com" w:date="2023-03-21T16:41:00Z"/>
          <w:rFonts w:ascii="Arial Narrow" w:hAnsi="Arial Narrow" w:cs="Arial"/>
        </w:rPr>
      </w:pPr>
      <w:ins w:id="255" w:author="surieth_uu@hotmail.com" w:date="2023-03-21T16:41:00Z">
        <w:r w:rsidRPr="00C0752E">
          <w:rPr>
            <w:rFonts w:ascii="Arial Narrow" w:hAnsi="Arial Narrow" w:cs="Arial"/>
          </w:rPr>
          <w:t>Actividad 3.1: Capacitación presencial y asistencia técnica en la aplicación de las TIC.</w:t>
        </w:r>
      </w:ins>
    </w:p>
    <w:p w14:paraId="7A074ADD" w14:textId="77777777" w:rsidR="00C0752E" w:rsidRPr="00C0752E" w:rsidRDefault="00C0752E" w:rsidP="00C0752E">
      <w:pPr>
        <w:pStyle w:val="Prrafodelista"/>
        <w:numPr>
          <w:ilvl w:val="0"/>
          <w:numId w:val="55"/>
        </w:numPr>
        <w:tabs>
          <w:tab w:val="left" w:pos="142"/>
          <w:tab w:val="left" w:pos="567"/>
        </w:tabs>
        <w:jc w:val="both"/>
        <w:rPr>
          <w:ins w:id="256" w:author="surieth_uu@hotmail.com" w:date="2023-03-21T16:41:00Z"/>
          <w:rFonts w:ascii="Arial Narrow" w:hAnsi="Arial Narrow" w:cs="Arial"/>
        </w:rPr>
      </w:pPr>
      <w:ins w:id="257" w:author="surieth_uu@hotmail.com" w:date="2023-03-21T16:41:00Z">
        <w:r w:rsidRPr="00C0752E">
          <w:rPr>
            <w:rFonts w:ascii="Arial Narrow" w:hAnsi="Arial Narrow" w:cs="Arial"/>
          </w:rPr>
          <w:t xml:space="preserve">Actividad 3.2: Asesoramiento e integración pedagógica </w:t>
        </w:r>
      </w:ins>
    </w:p>
    <w:p w14:paraId="04D003CA" w14:textId="77777777" w:rsidR="00C0752E" w:rsidRPr="00C0752E" w:rsidRDefault="00C0752E" w:rsidP="00C0752E">
      <w:pPr>
        <w:pStyle w:val="Prrafodelista"/>
        <w:numPr>
          <w:ilvl w:val="0"/>
          <w:numId w:val="55"/>
        </w:numPr>
        <w:tabs>
          <w:tab w:val="left" w:pos="142"/>
          <w:tab w:val="left" w:pos="567"/>
        </w:tabs>
        <w:jc w:val="both"/>
        <w:rPr>
          <w:ins w:id="258" w:author="surieth_uu@hotmail.com" w:date="2023-03-21T16:41:00Z"/>
          <w:rFonts w:ascii="Arial Narrow" w:hAnsi="Arial Narrow" w:cs="Arial"/>
        </w:rPr>
      </w:pPr>
      <w:ins w:id="259" w:author="surieth_uu@hotmail.com" w:date="2023-03-21T16:41:00Z">
        <w:r w:rsidRPr="00C0752E">
          <w:rPr>
            <w:rFonts w:ascii="Arial Narrow" w:hAnsi="Arial Narrow" w:cs="Arial"/>
          </w:rPr>
          <w:t>Actividad 3.3. Desarrollo de eventos de intercambio, ferias y concursos.</w:t>
        </w:r>
      </w:ins>
    </w:p>
    <w:p w14:paraId="3B2E0778" w14:textId="77777777" w:rsidR="00C0752E" w:rsidRPr="00C0752E" w:rsidRDefault="00C0752E" w:rsidP="00C0752E">
      <w:pPr>
        <w:tabs>
          <w:tab w:val="left" w:pos="142"/>
          <w:tab w:val="left" w:pos="567"/>
        </w:tabs>
        <w:ind w:left="567"/>
        <w:jc w:val="both"/>
        <w:rPr>
          <w:ins w:id="260" w:author="surieth_uu@hotmail.com" w:date="2023-03-21T16:41:00Z"/>
          <w:rFonts w:ascii="Arial Narrow" w:eastAsia="Calibri" w:hAnsi="Arial Narrow" w:cs="Arial"/>
          <w:sz w:val="22"/>
          <w:szCs w:val="22"/>
          <w:lang w:eastAsia="en-US"/>
        </w:rPr>
      </w:pPr>
      <w:ins w:id="261" w:author="surieth_uu@hotmail.com" w:date="2023-03-21T16:41:00Z">
        <w:r w:rsidRPr="00C0752E">
          <w:rPr>
            <w:rFonts w:ascii="Arial Narrow" w:eastAsia="Calibri" w:hAnsi="Arial Narrow" w:cs="Arial"/>
            <w:sz w:val="22"/>
            <w:szCs w:val="22"/>
            <w:lang w:eastAsia="en-US"/>
          </w:rPr>
          <w:t>Componente 4: Mitigación Ambiental</w:t>
        </w:r>
      </w:ins>
    </w:p>
    <w:p w14:paraId="6FE14B13" w14:textId="77777777" w:rsidR="00C0752E" w:rsidRPr="00C0752E" w:rsidRDefault="00C0752E" w:rsidP="00C0752E">
      <w:pPr>
        <w:tabs>
          <w:tab w:val="left" w:pos="142"/>
          <w:tab w:val="left" w:pos="567"/>
        </w:tabs>
        <w:ind w:left="567"/>
        <w:jc w:val="both"/>
        <w:rPr>
          <w:ins w:id="262" w:author="surieth_uu@hotmail.com" w:date="2023-03-21T16:41:00Z"/>
          <w:rFonts w:ascii="Arial Narrow" w:eastAsia="Calibri" w:hAnsi="Arial Narrow" w:cs="Arial"/>
          <w:sz w:val="22"/>
          <w:szCs w:val="22"/>
          <w:lang w:eastAsia="en-US"/>
        </w:rPr>
      </w:pPr>
    </w:p>
    <w:p w14:paraId="310A18DB" w14:textId="77777777" w:rsidR="00C0752E" w:rsidRPr="00C0752E" w:rsidRDefault="00C0752E" w:rsidP="00C0752E">
      <w:pPr>
        <w:pStyle w:val="Prrafodelista"/>
        <w:numPr>
          <w:ilvl w:val="0"/>
          <w:numId w:val="56"/>
        </w:numPr>
        <w:tabs>
          <w:tab w:val="left" w:pos="142"/>
          <w:tab w:val="left" w:pos="567"/>
        </w:tabs>
        <w:jc w:val="both"/>
        <w:rPr>
          <w:ins w:id="263" w:author="surieth_uu@hotmail.com" w:date="2023-03-21T16:41:00Z"/>
          <w:rFonts w:ascii="Arial Narrow" w:hAnsi="Arial Narrow" w:cs="Arial"/>
        </w:rPr>
      </w:pPr>
      <w:ins w:id="264" w:author="surieth_uu@hotmail.com" w:date="2023-03-21T16:41:00Z">
        <w:r w:rsidRPr="00C0752E">
          <w:rPr>
            <w:rFonts w:ascii="Arial Narrow" w:hAnsi="Arial Narrow" w:cs="Arial"/>
          </w:rPr>
          <w:lastRenderedPageBreak/>
          <w:t>Actividad 4.1-. Segregación y recolección de residuos solidos</w:t>
        </w:r>
      </w:ins>
    </w:p>
    <w:p w14:paraId="6B685443" w14:textId="77777777" w:rsidR="00C0752E" w:rsidRPr="00C0752E" w:rsidRDefault="00C0752E" w:rsidP="00C0752E">
      <w:pPr>
        <w:pStyle w:val="Prrafodelista"/>
        <w:numPr>
          <w:ilvl w:val="0"/>
          <w:numId w:val="56"/>
        </w:numPr>
        <w:tabs>
          <w:tab w:val="left" w:pos="142"/>
          <w:tab w:val="left" w:pos="567"/>
        </w:tabs>
        <w:jc w:val="both"/>
        <w:rPr>
          <w:ins w:id="265" w:author="surieth_uu@hotmail.com" w:date="2023-03-21T16:41:00Z"/>
          <w:rFonts w:ascii="Arial Narrow" w:hAnsi="Arial Narrow" w:cs="Arial"/>
        </w:rPr>
      </w:pPr>
      <w:ins w:id="266" w:author="surieth_uu@hotmail.com" w:date="2023-03-21T16:41:00Z">
        <w:r w:rsidRPr="00C0752E">
          <w:rPr>
            <w:rFonts w:ascii="Arial Narrow" w:hAnsi="Arial Narrow" w:cs="Arial"/>
          </w:rPr>
          <w:t>Actividad 4.2-. Almacenamiento temporal de residuos solidos</w:t>
        </w:r>
      </w:ins>
    </w:p>
    <w:p w14:paraId="1C756BDA" w14:textId="77777777" w:rsidR="00C0752E" w:rsidRPr="00C0752E" w:rsidRDefault="00C0752E" w:rsidP="00C0752E">
      <w:pPr>
        <w:pStyle w:val="Prrafodelista"/>
        <w:numPr>
          <w:ilvl w:val="0"/>
          <w:numId w:val="56"/>
        </w:numPr>
        <w:tabs>
          <w:tab w:val="left" w:pos="142"/>
          <w:tab w:val="left" w:pos="567"/>
        </w:tabs>
        <w:jc w:val="both"/>
        <w:rPr>
          <w:ins w:id="267" w:author="surieth_uu@hotmail.com" w:date="2023-03-21T16:41:00Z"/>
          <w:rFonts w:ascii="Arial Narrow" w:hAnsi="Arial Narrow" w:cs="Arial"/>
        </w:rPr>
      </w:pPr>
      <w:ins w:id="268" w:author="surieth_uu@hotmail.com" w:date="2023-03-21T16:41:00Z">
        <w:r w:rsidRPr="00C0752E">
          <w:rPr>
            <w:rFonts w:ascii="Arial Narrow" w:hAnsi="Arial Narrow" w:cs="Arial"/>
          </w:rPr>
          <w:t>Actividad 4.3.- Protección de recursos naturales</w:t>
        </w:r>
      </w:ins>
    </w:p>
    <w:p w14:paraId="5FB7580B" w14:textId="77777777" w:rsidR="00C0752E" w:rsidRPr="00C0752E" w:rsidRDefault="00C0752E" w:rsidP="00C0752E">
      <w:pPr>
        <w:pStyle w:val="Prrafodelista"/>
        <w:numPr>
          <w:ilvl w:val="0"/>
          <w:numId w:val="56"/>
        </w:numPr>
        <w:tabs>
          <w:tab w:val="left" w:pos="142"/>
          <w:tab w:val="left" w:pos="567"/>
        </w:tabs>
        <w:jc w:val="both"/>
        <w:rPr>
          <w:ins w:id="269" w:author="surieth_uu@hotmail.com" w:date="2023-03-21T16:41:00Z"/>
          <w:rFonts w:ascii="Arial Narrow" w:hAnsi="Arial Narrow" w:cs="Arial"/>
        </w:rPr>
      </w:pPr>
      <w:ins w:id="270" w:author="surieth_uu@hotmail.com" w:date="2023-03-21T16:41:00Z">
        <w:r w:rsidRPr="00C0752E">
          <w:rPr>
            <w:rFonts w:ascii="Arial Narrow" w:hAnsi="Arial Narrow" w:cs="Arial"/>
          </w:rPr>
          <w:t>Actividad 4.4.- Señalización</w:t>
        </w:r>
      </w:ins>
    </w:p>
    <w:p w14:paraId="17B993A3" w14:textId="77777777" w:rsidR="00C0752E" w:rsidRPr="00C0752E" w:rsidRDefault="00C0752E" w:rsidP="00C0752E">
      <w:pPr>
        <w:pStyle w:val="Prrafodelista"/>
        <w:numPr>
          <w:ilvl w:val="0"/>
          <w:numId w:val="56"/>
        </w:numPr>
        <w:tabs>
          <w:tab w:val="left" w:pos="142"/>
          <w:tab w:val="left" w:pos="567"/>
        </w:tabs>
        <w:jc w:val="both"/>
        <w:rPr>
          <w:ins w:id="271" w:author="surieth_uu@hotmail.com" w:date="2023-03-21T16:41:00Z"/>
          <w:rFonts w:ascii="Arial Narrow" w:hAnsi="Arial Narrow" w:cs="Arial"/>
        </w:rPr>
      </w:pPr>
      <w:ins w:id="272" w:author="surieth_uu@hotmail.com" w:date="2023-03-21T16:41:00Z">
        <w:r w:rsidRPr="00C0752E">
          <w:rPr>
            <w:rFonts w:ascii="Arial Narrow" w:hAnsi="Arial Narrow" w:cs="Arial"/>
          </w:rPr>
          <w:t>Actividad 4.5.- Capacitación</w:t>
        </w:r>
      </w:ins>
    </w:p>
    <w:p w14:paraId="45618E6F" w14:textId="77777777" w:rsidR="00C0752E" w:rsidRPr="00C0752E" w:rsidRDefault="00C0752E" w:rsidP="00C0752E">
      <w:pPr>
        <w:pStyle w:val="Prrafodelista"/>
        <w:numPr>
          <w:ilvl w:val="0"/>
          <w:numId w:val="56"/>
        </w:numPr>
        <w:tabs>
          <w:tab w:val="left" w:pos="142"/>
          <w:tab w:val="left" w:pos="567"/>
        </w:tabs>
        <w:jc w:val="both"/>
        <w:rPr>
          <w:ins w:id="273" w:author="surieth_uu@hotmail.com" w:date="2023-03-21T16:41:00Z"/>
          <w:rFonts w:ascii="Arial Narrow" w:hAnsi="Arial Narrow" w:cs="Arial"/>
        </w:rPr>
      </w:pPr>
      <w:ins w:id="274" w:author="surieth_uu@hotmail.com" w:date="2023-03-21T16:41:00Z">
        <w:r w:rsidRPr="00C0752E">
          <w:rPr>
            <w:rFonts w:ascii="Arial Narrow" w:hAnsi="Arial Narrow" w:cs="Arial"/>
          </w:rPr>
          <w:t>Actividad 4.6.- Implementos de seguridad y salud ocupacional.</w:t>
        </w:r>
      </w:ins>
    </w:p>
    <w:p w14:paraId="4AA21755" w14:textId="77777777" w:rsidR="00C0752E" w:rsidRPr="00C0752E" w:rsidRDefault="00C0752E" w:rsidP="00C0752E">
      <w:pPr>
        <w:pStyle w:val="Prrafodelista"/>
        <w:numPr>
          <w:ilvl w:val="0"/>
          <w:numId w:val="56"/>
        </w:numPr>
        <w:tabs>
          <w:tab w:val="left" w:pos="142"/>
          <w:tab w:val="left" w:pos="567"/>
        </w:tabs>
        <w:jc w:val="both"/>
        <w:rPr>
          <w:ins w:id="275" w:author="surieth_uu@hotmail.com" w:date="2023-03-21T16:41:00Z"/>
          <w:rFonts w:ascii="Arial Narrow" w:hAnsi="Arial Narrow" w:cs="Arial"/>
        </w:rPr>
      </w:pPr>
      <w:ins w:id="276" w:author="surieth_uu@hotmail.com" w:date="2023-03-21T16:41:00Z">
        <w:r w:rsidRPr="00C0752E">
          <w:rPr>
            <w:rFonts w:ascii="Arial Narrow" w:hAnsi="Arial Narrow" w:cs="Arial"/>
          </w:rPr>
          <w:t>Actividad 4.7.- Materiales e insumos</w:t>
        </w:r>
      </w:ins>
    </w:p>
    <w:p w14:paraId="4765FE02" w14:textId="77777777" w:rsidR="00C0752E" w:rsidRPr="00C0752E" w:rsidRDefault="00C0752E" w:rsidP="00C0752E">
      <w:pPr>
        <w:pStyle w:val="Prrafodelista"/>
        <w:tabs>
          <w:tab w:val="left" w:pos="142"/>
          <w:tab w:val="left" w:pos="567"/>
        </w:tabs>
        <w:ind w:left="1287"/>
        <w:jc w:val="both"/>
        <w:rPr>
          <w:ins w:id="277" w:author="surieth_uu@hotmail.com" w:date="2023-03-21T16:41:00Z"/>
          <w:rFonts w:ascii="Arial Narrow" w:hAnsi="Arial Narrow" w:cs="Arial"/>
        </w:rPr>
      </w:pPr>
    </w:p>
    <w:p w14:paraId="2ECE5C4F" w14:textId="1699FEEF" w:rsidR="00C0752E" w:rsidRPr="00C0752E" w:rsidRDefault="00C0752E" w:rsidP="00C0752E">
      <w:pPr>
        <w:pStyle w:val="Prrafodelista"/>
        <w:spacing w:after="0"/>
        <w:ind w:left="0" w:right="-567" w:firstLine="708"/>
        <w:jc w:val="both"/>
        <w:rPr>
          <w:ins w:id="278" w:author="surieth_uu@hotmail.com" w:date="2023-03-21T16:41:00Z"/>
          <w:rFonts w:ascii="Arial Narrow" w:hAnsi="Arial Narrow" w:cstheme="minorHAnsi"/>
          <w:u w:val="single"/>
        </w:rPr>
      </w:pPr>
      <w:ins w:id="279" w:author="surieth_uu@hotmail.com" w:date="2023-03-21T16:47:00Z">
        <w:r>
          <w:rPr>
            <w:rFonts w:ascii="Arial Narrow" w:hAnsi="Arial Narrow" w:cstheme="minorHAnsi"/>
            <w:b/>
          </w:rPr>
          <w:t>B</w:t>
        </w:r>
      </w:ins>
      <w:ins w:id="280" w:author="surieth_uu@hotmail.com" w:date="2023-03-21T16:41:00Z">
        <w:r w:rsidRPr="00C0752E">
          <w:rPr>
            <w:rFonts w:ascii="Arial Narrow" w:hAnsi="Arial Narrow" w:cstheme="minorHAnsi"/>
            <w:b/>
          </w:rPr>
          <w:t>eneficiarios directos del proyecto</w:t>
        </w:r>
      </w:ins>
    </w:p>
    <w:p w14:paraId="3DB80469" w14:textId="77777777" w:rsidR="00C0752E" w:rsidRPr="00C0752E" w:rsidRDefault="00C0752E" w:rsidP="00C0752E">
      <w:pPr>
        <w:widowControl w:val="0"/>
        <w:tabs>
          <w:tab w:val="left" w:pos="-1440"/>
        </w:tabs>
        <w:ind w:right="-567"/>
        <w:jc w:val="both"/>
        <w:rPr>
          <w:ins w:id="281" w:author="surieth_uu@hotmail.com" w:date="2023-03-21T16:41:00Z"/>
          <w:rFonts w:ascii="Arial Narrow" w:hAnsi="Arial Narrow" w:cstheme="minorHAnsi"/>
          <w:sz w:val="22"/>
          <w:szCs w:val="22"/>
          <w:rPrChange w:id="282" w:author="surieth_uu@hotmail.com" w:date="2023-03-21T16:42:00Z">
            <w:rPr>
              <w:ins w:id="283" w:author="surieth_uu@hotmail.com" w:date="2023-03-21T16:41:00Z"/>
              <w:rFonts w:ascii="Arial Narrow" w:hAnsi="Arial Narrow" w:cstheme="minorHAnsi"/>
            </w:rPr>
          </w:rPrChange>
        </w:rPr>
      </w:pPr>
    </w:p>
    <w:p w14:paraId="578E1572" w14:textId="77777777" w:rsidR="00C0752E" w:rsidRPr="00C0752E" w:rsidRDefault="00C0752E" w:rsidP="00C0752E">
      <w:pPr>
        <w:widowControl w:val="0"/>
        <w:tabs>
          <w:tab w:val="left" w:pos="-1440"/>
        </w:tabs>
        <w:ind w:left="708" w:right="-1"/>
        <w:jc w:val="both"/>
        <w:rPr>
          <w:ins w:id="284" w:author="surieth_uu@hotmail.com" w:date="2023-03-21T16:41:00Z"/>
          <w:rFonts w:ascii="Arial Narrow" w:hAnsi="Arial Narrow" w:cstheme="minorHAnsi"/>
          <w:sz w:val="22"/>
          <w:szCs w:val="22"/>
          <w:rPrChange w:id="285" w:author="surieth_uu@hotmail.com" w:date="2023-03-21T16:42:00Z">
            <w:rPr>
              <w:ins w:id="286" w:author="surieth_uu@hotmail.com" w:date="2023-03-21T16:41:00Z"/>
              <w:rFonts w:ascii="Arial Narrow" w:hAnsi="Arial Narrow" w:cstheme="minorHAnsi"/>
            </w:rPr>
          </w:rPrChange>
        </w:rPr>
      </w:pPr>
      <w:ins w:id="287" w:author="surieth_uu@hotmail.com" w:date="2023-03-21T16:41:00Z">
        <w:r w:rsidRPr="00C0752E">
          <w:rPr>
            <w:rFonts w:ascii="Arial Narrow" w:hAnsi="Arial Narrow" w:cstheme="minorHAnsi"/>
            <w:sz w:val="22"/>
            <w:szCs w:val="22"/>
            <w:rPrChange w:id="288" w:author="surieth_uu@hotmail.com" w:date="2023-03-21T16:42:00Z">
              <w:rPr>
                <w:rFonts w:ascii="Arial Narrow" w:hAnsi="Arial Narrow" w:cstheme="minorHAnsi"/>
              </w:rPr>
            </w:rPrChange>
          </w:rPr>
          <w:t>Los beneficiarios directos del proyecto, están representados por la cantidad de estudiantes y docentes que serán atendidos con la implementación de una computadora portátil.</w:t>
        </w:r>
      </w:ins>
    </w:p>
    <w:p w14:paraId="00D9A670" w14:textId="77777777" w:rsidR="00C0752E" w:rsidRPr="00C0752E" w:rsidRDefault="00C0752E" w:rsidP="00C0752E">
      <w:pPr>
        <w:ind w:right="-1"/>
        <w:jc w:val="center"/>
        <w:rPr>
          <w:ins w:id="289" w:author="surieth_uu@hotmail.com" w:date="2023-03-21T16:41:00Z"/>
          <w:rFonts w:ascii="Arial Narrow" w:hAnsi="Arial Narrow" w:cstheme="minorBidi"/>
          <w:b/>
          <w:sz w:val="22"/>
          <w:szCs w:val="22"/>
          <w:rPrChange w:id="290" w:author="surieth_uu@hotmail.com" w:date="2023-03-21T16:42:00Z">
            <w:rPr>
              <w:ins w:id="291" w:author="surieth_uu@hotmail.com" w:date="2023-03-21T16:41:00Z"/>
              <w:rFonts w:ascii="Arial Narrow" w:hAnsi="Arial Narrow" w:cstheme="minorBidi"/>
              <w:b/>
            </w:rPr>
          </w:rPrChange>
        </w:rPr>
      </w:pPr>
    </w:p>
    <w:p w14:paraId="38D2B901" w14:textId="77777777" w:rsidR="00C0752E" w:rsidRPr="00C0752E" w:rsidRDefault="00C0752E" w:rsidP="00C0752E">
      <w:pPr>
        <w:jc w:val="center"/>
        <w:rPr>
          <w:ins w:id="292" w:author="surieth_uu@hotmail.com" w:date="2023-03-21T16:41:00Z"/>
          <w:rFonts w:ascii="Arial Narrow" w:hAnsi="Arial Narrow"/>
          <w:sz w:val="22"/>
          <w:szCs w:val="22"/>
          <w:rPrChange w:id="293" w:author="surieth_uu@hotmail.com" w:date="2023-03-21T16:42:00Z">
            <w:rPr>
              <w:ins w:id="294" w:author="surieth_uu@hotmail.com" w:date="2023-03-21T16:41:00Z"/>
              <w:rFonts w:ascii="Arial Narrow" w:hAnsi="Arial Narrow"/>
            </w:rPr>
          </w:rPrChange>
        </w:rPr>
      </w:pPr>
      <w:ins w:id="295" w:author="surieth_uu@hotmail.com" w:date="2023-03-21T16:41:00Z">
        <w:r w:rsidRPr="00C0752E">
          <w:rPr>
            <w:rFonts w:ascii="Arial Narrow" w:hAnsi="Arial Narrow"/>
            <w:sz w:val="22"/>
            <w:szCs w:val="22"/>
            <w:rPrChange w:id="296" w:author="surieth_uu@hotmail.com" w:date="2023-03-21T16:42:00Z">
              <w:rPr>
                <w:rFonts w:ascii="Arial Narrow" w:hAnsi="Arial Narrow"/>
              </w:rPr>
            </w:rPrChange>
          </w:rPr>
          <w:t>Ámbito e Instituciones Educativas Secundarias Intervenidas en la UGEL Chincheros</w:t>
        </w:r>
      </w:ins>
    </w:p>
    <w:tbl>
      <w:tblPr>
        <w:tblW w:w="8080" w:type="dxa"/>
        <w:tblInd w:w="699" w:type="dxa"/>
        <w:tblCellMar>
          <w:left w:w="70" w:type="dxa"/>
          <w:right w:w="70" w:type="dxa"/>
        </w:tblCellMar>
        <w:tblLook w:val="04A0" w:firstRow="1" w:lastRow="0" w:firstColumn="1" w:lastColumn="0" w:noHBand="0" w:noVBand="1"/>
        <w:tblPrChange w:id="297" w:author="surieth_uu@hotmail.com" w:date="2023-03-21T16:49:00Z">
          <w:tblPr>
            <w:tblW w:w="8080" w:type="dxa"/>
            <w:tblInd w:w="699" w:type="dxa"/>
            <w:tblCellMar>
              <w:left w:w="70" w:type="dxa"/>
              <w:right w:w="70" w:type="dxa"/>
            </w:tblCellMar>
            <w:tblLook w:val="04A0" w:firstRow="1" w:lastRow="0" w:firstColumn="1" w:lastColumn="0" w:noHBand="0" w:noVBand="1"/>
          </w:tblPr>
        </w:tblPrChange>
      </w:tblPr>
      <w:tblGrid>
        <w:gridCol w:w="341"/>
        <w:gridCol w:w="940"/>
        <w:gridCol w:w="2265"/>
        <w:gridCol w:w="1276"/>
        <w:gridCol w:w="1558"/>
        <w:gridCol w:w="1700"/>
        <w:tblGridChange w:id="298">
          <w:tblGrid>
            <w:gridCol w:w="336"/>
            <w:gridCol w:w="840"/>
            <w:gridCol w:w="100"/>
            <w:gridCol w:w="2116"/>
            <w:gridCol w:w="152"/>
            <w:gridCol w:w="982"/>
            <w:gridCol w:w="1569"/>
            <w:gridCol w:w="284"/>
            <w:gridCol w:w="1384"/>
            <w:gridCol w:w="317"/>
          </w:tblGrid>
        </w:tblGridChange>
      </w:tblGrid>
      <w:tr w:rsidR="00860C05" w:rsidRPr="00860C05" w14:paraId="632E0C7E" w14:textId="77777777" w:rsidTr="00860C05">
        <w:trPr>
          <w:trHeight w:val="240"/>
          <w:ins w:id="299" w:author="surieth_uu@hotmail.com" w:date="2023-03-21T16:41:00Z"/>
          <w:trPrChange w:id="300" w:author="surieth_uu@hotmail.com" w:date="2023-03-21T16:49:00Z">
            <w:trPr>
              <w:trHeight w:val="240"/>
            </w:trPr>
          </w:trPrChange>
        </w:trPr>
        <w:tc>
          <w:tcPr>
            <w:tcW w:w="336"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Change w:id="301" w:author="surieth_uu@hotmail.com" w:date="2023-03-21T16:49:00Z">
              <w:tcPr>
                <w:tcW w:w="336"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
            </w:tcPrChange>
          </w:tcPr>
          <w:p w14:paraId="07103C8D" w14:textId="77777777" w:rsidR="00C0752E" w:rsidRPr="00C0752E" w:rsidRDefault="00C0752E" w:rsidP="00400524">
            <w:pPr>
              <w:jc w:val="center"/>
              <w:rPr>
                <w:ins w:id="302" w:author="surieth_uu@hotmail.com" w:date="2023-03-21T16:41:00Z"/>
                <w:rFonts w:ascii="Arial Narrow" w:hAnsi="Arial Narrow" w:cs="Arial"/>
                <w:b/>
                <w:bCs/>
                <w:color w:val="000000"/>
                <w:sz w:val="22"/>
                <w:szCs w:val="22"/>
                <w:lang w:eastAsia="es-PE"/>
                <w:rPrChange w:id="303" w:author="surieth_uu@hotmail.com" w:date="2023-03-21T16:42:00Z">
                  <w:rPr>
                    <w:ins w:id="304" w:author="surieth_uu@hotmail.com" w:date="2023-03-21T16:41:00Z"/>
                    <w:rFonts w:ascii="Arial Narrow" w:hAnsi="Arial Narrow" w:cs="Arial"/>
                    <w:b/>
                    <w:bCs/>
                    <w:color w:val="000000"/>
                    <w:sz w:val="18"/>
                    <w:szCs w:val="18"/>
                    <w:lang w:eastAsia="es-PE"/>
                  </w:rPr>
                </w:rPrChange>
              </w:rPr>
            </w:pPr>
            <w:proofErr w:type="spellStart"/>
            <w:ins w:id="305" w:author="surieth_uu@hotmail.com" w:date="2023-03-21T16:41:00Z">
              <w:r w:rsidRPr="00C0752E">
                <w:rPr>
                  <w:rFonts w:ascii="Arial Narrow" w:hAnsi="Arial Narrow" w:cs="Arial"/>
                  <w:b/>
                  <w:bCs/>
                  <w:color w:val="000000"/>
                  <w:sz w:val="22"/>
                  <w:szCs w:val="22"/>
                  <w:lang w:eastAsia="es-PE"/>
                  <w:rPrChange w:id="306" w:author="surieth_uu@hotmail.com" w:date="2023-03-21T16:42:00Z">
                    <w:rPr>
                      <w:rFonts w:ascii="Arial Narrow" w:hAnsi="Arial Narrow" w:cs="Arial"/>
                      <w:b/>
                      <w:bCs/>
                      <w:color w:val="000000"/>
                      <w:sz w:val="18"/>
                      <w:szCs w:val="18"/>
                      <w:lang w:eastAsia="es-PE"/>
                    </w:rPr>
                  </w:rPrChange>
                </w:rPr>
                <w:t>Nº</w:t>
              </w:r>
              <w:proofErr w:type="spellEnd"/>
            </w:ins>
          </w:p>
        </w:tc>
        <w:tc>
          <w:tcPr>
            <w:tcW w:w="940"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Change w:id="307" w:author="surieth_uu@hotmail.com" w:date="2023-03-21T16:49:00Z">
              <w:tcPr>
                <w:tcW w:w="940" w:type="dxa"/>
                <w:gridSpan w:val="2"/>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tcPrChange>
          </w:tcPr>
          <w:p w14:paraId="14EF9C5B" w14:textId="77777777" w:rsidR="00C0752E" w:rsidRPr="00C0752E" w:rsidRDefault="00C0752E" w:rsidP="00400524">
            <w:pPr>
              <w:jc w:val="center"/>
              <w:rPr>
                <w:ins w:id="308" w:author="surieth_uu@hotmail.com" w:date="2023-03-21T16:41:00Z"/>
                <w:rFonts w:ascii="Arial Narrow" w:hAnsi="Arial Narrow" w:cs="Arial"/>
                <w:b/>
                <w:bCs/>
                <w:color w:val="000000"/>
                <w:sz w:val="22"/>
                <w:szCs w:val="22"/>
                <w:lang w:eastAsia="es-PE"/>
                <w:rPrChange w:id="309" w:author="surieth_uu@hotmail.com" w:date="2023-03-21T16:42:00Z">
                  <w:rPr>
                    <w:ins w:id="310" w:author="surieth_uu@hotmail.com" w:date="2023-03-21T16:41:00Z"/>
                    <w:rFonts w:ascii="Arial Narrow" w:hAnsi="Arial Narrow" w:cs="Arial"/>
                    <w:b/>
                    <w:bCs/>
                    <w:color w:val="000000"/>
                    <w:sz w:val="18"/>
                    <w:szCs w:val="18"/>
                    <w:lang w:eastAsia="es-PE"/>
                  </w:rPr>
                </w:rPrChange>
              </w:rPr>
            </w:pPr>
            <w:ins w:id="311" w:author="surieth_uu@hotmail.com" w:date="2023-03-21T16:41:00Z">
              <w:r w:rsidRPr="00C0752E">
                <w:rPr>
                  <w:rFonts w:ascii="Arial Narrow" w:hAnsi="Arial Narrow" w:cs="Arial"/>
                  <w:b/>
                  <w:bCs/>
                  <w:color w:val="000000"/>
                  <w:sz w:val="22"/>
                  <w:szCs w:val="22"/>
                  <w:lang w:eastAsia="es-PE"/>
                  <w:rPrChange w:id="312" w:author="surieth_uu@hotmail.com" w:date="2023-03-21T16:42:00Z">
                    <w:rPr>
                      <w:rFonts w:ascii="Arial Narrow" w:hAnsi="Arial Narrow" w:cs="Arial"/>
                      <w:b/>
                      <w:bCs/>
                      <w:color w:val="000000"/>
                      <w:sz w:val="18"/>
                      <w:szCs w:val="18"/>
                      <w:lang w:eastAsia="es-PE"/>
                    </w:rPr>
                  </w:rPrChange>
                </w:rPr>
                <w:t>Código Modular</w:t>
              </w:r>
            </w:ins>
          </w:p>
        </w:tc>
        <w:tc>
          <w:tcPr>
            <w:tcW w:w="2268" w:type="dxa"/>
            <w:tcBorders>
              <w:top w:val="single" w:sz="8" w:space="0" w:color="auto"/>
              <w:left w:val="nil"/>
              <w:bottom w:val="single" w:sz="8" w:space="0" w:color="auto"/>
              <w:right w:val="nil"/>
            </w:tcBorders>
            <w:shd w:val="clear" w:color="auto" w:fill="7F7F7F" w:themeFill="text1" w:themeFillTint="80"/>
            <w:vAlign w:val="center"/>
            <w:hideMark/>
            <w:tcPrChange w:id="313" w:author="surieth_uu@hotmail.com" w:date="2023-03-21T16:49:00Z">
              <w:tcPr>
                <w:tcW w:w="2268" w:type="dxa"/>
                <w:gridSpan w:val="2"/>
                <w:tcBorders>
                  <w:top w:val="single" w:sz="8" w:space="0" w:color="auto"/>
                  <w:left w:val="nil"/>
                  <w:bottom w:val="single" w:sz="8" w:space="0" w:color="auto"/>
                  <w:right w:val="nil"/>
                </w:tcBorders>
                <w:shd w:val="clear" w:color="auto" w:fill="7F7F7F" w:themeFill="text1" w:themeFillTint="80"/>
                <w:vAlign w:val="center"/>
                <w:hideMark/>
              </w:tcPr>
            </w:tcPrChange>
          </w:tcPr>
          <w:p w14:paraId="474E0C33" w14:textId="77777777" w:rsidR="00C0752E" w:rsidRPr="00C0752E" w:rsidRDefault="00C0752E" w:rsidP="00400524">
            <w:pPr>
              <w:jc w:val="center"/>
              <w:rPr>
                <w:ins w:id="314" w:author="surieth_uu@hotmail.com" w:date="2023-03-21T16:41:00Z"/>
                <w:rFonts w:ascii="Arial Narrow" w:hAnsi="Arial Narrow" w:cs="Arial"/>
                <w:b/>
                <w:bCs/>
                <w:color w:val="000000"/>
                <w:sz w:val="22"/>
                <w:szCs w:val="22"/>
                <w:lang w:eastAsia="es-PE"/>
                <w:rPrChange w:id="315" w:author="surieth_uu@hotmail.com" w:date="2023-03-21T16:42:00Z">
                  <w:rPr>
                    <w:ins w:id="316" w:author="surieth_uu@hotmail.com" w:date="2023-03-21T16:41:00Z"/>
                    <w:rFonts w:ascii="Arial Narrow" w:hAnsi="Arial Narrow" w:cs="Arial"/>
                    <w:b/>
                    <w:bCs/>
                    <w:color w:val="000000"/>
                    <w:sz w:val="18"/>
                    <w:szCs w:val="18"/>
                    <w:lang w:eastAsia="es-PE"/>
                  </w:rPr>
                </w:rPrChange>
              </w:rPr>
            </w:pPr>
            <w:ins w:id="317" w:author="surieth_uu@hotmail.com" w:date="2023-03-21T16:41:00Z">
              <w:r w:rsidRPr="00C0752E">
                <w:rPr>
                  <w:rFonts w:ascii="Arial Narrow" w:hAnsi="Arial Narrow" w:cs="Arial"/>
                  <w:b/>
                  <w:bCs/>
                  <w:color w:val="000000"/>
                  <w:sz w:val="22"/>
                  <w:szCs w:val="22"/>
                  <w:lang w:eastAsia="es-PE"/>
                  <w:rPrChange w:id="318" w:author="surieth_uu@hotmail.com" w:date="2023-03-21T16:42:00Z">
                    <w:rPr>
                      <w:rFonts w:ascii="Arial Narrow" w:hAnsi="Arial Narrow" w:cs="Arial"/>
                      <w:b/>
                      <w:bCs/>
                      <w:color w:val="000000"/>
                      <w:sz w:val="18"/>
                      <w:szCs w:val="18"/>
                      <w:lang w:eastAsia="es-PE"/>
                    </w:rPr>
                  </w:rPrChange>
                </w:rPr>
                <w:t>Nombre de la II.EE</w:t>
              </w:r>
            </w:ins>
          </w:p>
        </w:tc>
        <w:tc>
          <w:tcPr>
            <w:tcW w:w="1276"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Change w:id="319" w:author="surieth_uu@hotmail.com" w:date="2023-03-21T16:49:00Z">
              <w:tcPr>
                <w:tcW w:w="982"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tcPrChange>
          </w:tcPr>
          <w:p w14:paraId="1836E2C3" w14:textId="77777777" w:rsidR="00C0752E" w:rsidRPr="00C0752E" w:rsidRDefault="00C0752E" w:rsidP="00400524">
            <w:pPr>
              <w:rPr>
                <w:ins w:id="320" w:author="surieth_uu@hotmail.com" w:date="2023-03-21T16:41:00Z"/>
                <w:rFonts w:ascii="Arial Narrow" w:hAnsi="Arial Narrow" w:cs="Arial"/>
                <w:b/>
                <w:bCs/>
                <w:color w:val="000000"/>
                <w:sz w:val="22"/>
                <w:szCs w:val="22"/>
                <w:lang w:eastAsia="es-PE"/>
                <w:rPrChange w:id="321" w:author="surieth_uu@hotmail.com" w:date="2023-03-21T16:42:00Z">
                  <w:rPr>
                    <w:ins w:id="322" w:author="surieth_uu@hotmail.com" w:date="2023-03-21T16:41:00Z"/>
                    <w:rFonts w:ascii="Arial Narrow" w:hAnsi="Arial Narrow" w:cs="Arial"/>
                    <w:b/>
                    <w:bCs/>
                    <w:color w:val="000000"/>
                    <w:sz w:val="18"/>
                    <w:szCs w:val="18"/>
                    <w:lang w:eastAsia="es-PE"/>
                  </w:rPr>
                </w:rPrChange>
              </w:rPr>
            </w:pPr>
            <w:ins w:id="323" w:author="surieth_uu@hotmail.com" w:date="2023-03-21T16:41:00Z">
              <w:r w:rsidRPr="00C0752E">
                <w:rPr>
                  <w:rFonts w:ascii="Arial Narrow" w:hAnsi="Arial Narrow" w:cs="Arial"/>
                  <w:b/>
                  <w:bCs/>
                  <w:color w:val="000000"/>
                  <w:sz w:val="22"/>
                  <w:szCs w:val="22"/>
                  <w:lang w:eastAsia="es-PE"/>
                  <w:rPrChange w:id="324" w:author="surieth_uu@hotmail.com" w:date="2023-03-21T16:42:00Z">
                    <w:rPr>
                      <w:rFonts w:ascii="Arial Narrow" w:hAnsi="Arial Narrow" w:cs="Arial"/>
                      <w:b/>
                      <w:bCs/>
                      <w:color w:val="000000"/>
                      <w:sz w:val="18"/>
                      <w:szCs w:val="18"/>
                      <w:lang w:eastAsia="es-PE"/>
                    </w:rPr>
                  </w:rPrChange>
                </w:rPr>
                <w:t>Distrito</w:t>
              </w:r>
            </w:ins>
          </w:p>
        </w:tc>
        <w:tc>
          <w:tcPr>
            <w:tcW w:w="1559" w:type="dxa"/>
            <w:tcBorders>
              <w:top w:val="single" w:sz="8" w:space="0" w:color="auto"/>
              <w:left w:val="nil"/>
              <w:bottom w:val="single" w:sz="8" w:space="0" w:color="auto"/>
              <w:right w:val="single" w:sz="8" w:space="0" w:color="auto"/>
            </w:tcBorders>
            <w:shd w:val="clear" w:color="auto" w:fill="7F7F7F" w:themeFill="text1" w:themeFillTint="80"/>
            <w:vAlign w:val="center"/>
            <w:hideMark/>
            <w:tcPrChange w:id="325" w:author="surieth_uu@hotmail.com" w:date="2023-03-21T16:49:00Z">
              <w:tcPr>
                <w:tcW w:w="1853" w:type="dxa"/>
                <w:gridSpan w:val="2"/>
                <w:tcBorders>
                  <w:top w:val="single" w:sz="8" w:space="0" w:color="auto"/>
                  <w:left w:val="nil"/>
                  <w:bottom w:val="single" w:sz="8" w:space="0" w:color="auto"/>
                  <w:right w:val="single" w:sz="8" w:space="0" w:color="auto"/>
                </w:tcBorders>
                <w:shd w:val="clear" w:color="auto" w:fill="7F7F7F" w:themeFill="text1" w:themeFillTint="80"/>
                <w:vAlign w:val="center"/>
                <w:hideMark/>
              </w:tcPr>
            </w:tcPrChange>
          </w:tcPr>
          <w:p w14:paraId="0CA60B57" w14:textId="77777777" w:rsidR="00C0752E" w:rsidRPr="00C0752E" w:rsidRDefault="00C0752E" w:rsidP="00400524">
            <w:pPr>
              <w:rPr>
                <w:ins w:id="326" w:author="surieth_uu@hotmail.com" w:date="2023-03-21T16:41:00Z"/>
                <w:rFonts w:ascii="Arial Narrow" w:hAnsi="Arial Narrow" w:cs="Arial"/>
                <w:b/>
                <w:bCs/>
                <w:color w:val="000000"/>
                <w:sz w:val="22"/>
                <w:szCs w:val="22"/>
                <w:lang w:eastAsia="es-PE"/>
                <w:rPrChange w:id="327" w:author="surieth_uu@hotmail.com" w:date="2023-03-21T16:42:00Z">
                  <w:rPr>
                    <w:ins w:id="328" w:author="surieth_uu@hotmail.com" w:date="2023-03-21T16:41:00Z"/>
                    <w:rFonts w:ascii="Arial Narrow" w:hAnsi="Arial Narrow" w:cs="Arial"/>
                    <w:b/>
                    <w:bCs/>
                    <w:color w:val="000000"/>
                    <w:sz w:val="18"/>
                    <w:szCs w:val="18"/>
                    <w:lang w:eastAsia="es-PE"/>
                  </w:rPr>
                </w:rPrChange>
              </w:rPr>
            </w:pPr>
            <w:ins w:id="329" w:author="surieth_uu@hotmail.com" w:date="2023-03-21T16:41:00Z">
              <w:r w:rsidRPr="00C0752E">
                <w:rPr>
                  <w:rFonts w:ascii="Arial Narrow" w:hAnsi="Arial Narrow" w:cs="Arial"/>
                  <w:b/>
                  <w:bCs/>
                  <w:color w:val="000000"/>
                  <w:sz w:val="22"/>
                  <w:szCs w:val="22"/>
                  <w:lang w:eastAsia="es-PE"/>
                  <w:rPrChange w:id="330" w:author="surieth_uu@hotmail.com" w:date="2023-03-21T16:42:00Z">
                    <w:rPr>
                      <w:rFonts w:ascii="Arial Narrow" w:hAnsi="Arial Narrow" w:cs="Arial"/>
                      <w:b/>
                      <w:bCs/>
                      <w:color w:val="000000"/>
                      <w:sz w:val="18"/>
                      <w:szCs w:val="18"/>
                      <w:lang w:eastAsia="es-PE"/>
                    </w:rPr>
                  </w:rPrChange>
                </w:rPr>
                <w:t>Nombre del Centro Poblado</w:t>
              </w:r>
            </w:ins>
          </w:p>
        </w:tc>
        <w:tc>
          <w:tcPr>
            <w:tcW w:w="1701" w:type="dxa"/>
            <w:tcBorders>
              <w:top w:val="single" w:sz="8" w:space="0" w:color="auto"/>
              <w:left w:val="nil"/>
              <w:bottom w:val="single" w:sz="8" w:space="0" w:color="auto"/>
              <w:right w:val="single" w:sz="8" w:space="0" w:color="auto"/>
            </w:tcBorders>
            <w:shd w:val="clear" w:color="auto" w:fill="7F7F7F" w:themeFill="text1" w:themeFillTint="80"/>
            <w:vAlign w:val="center"/>
            <w:hideMark/>
            <w:tcPrChange w:id="331" w:author="surieth_uu@hotmail.com" w:date="2023-03-21T16:49:00Z">
              <w:tcPr>
                <w:tcW w:w="1701" w:type="dxa"/>
                <w:gridSpan w:val="2"/>
                <w:tcBorders>
                  <w:top w:val="single" w:sz="8" w:space="0" w:color="auto"/>
                  <w:left w:val="nil"/>
                  <w:bottom w:val="single" w:sz="8" w:space="0" w:color="auto"/>
                  <w:right w:val="single" w:sz="8" w:space="0" w:color="auto"/>
                </w:tcBorders>
                <w:shd w:val="clear" w:color="auto" w:fill="7F7F7F" w:themeFill="text1" w:themeFillTint="80"/>
                <w:vAlign w:val="center"/>
                <w:hideMark/>
              </w:tcPr>
            </w:tcPrChange>
          </w:tcPr>
          <w:p w14:paraId="590DBA6E" w14:textId="77777777" w:rsidR="00C0752E" w:rsidRPr="00C0752E" w:rsidRDefault="00C0752E" w:rsidP="00400524">
            <w:pPr>
              <w:jc w:val="center"/>
              <w:rPr>
                <w:ins w:id="332" w:author="surieth_uu@hotmail.com" w:date="2023-03-21T16:41:00Z"/>
                <w:rFonts w:ascii="Arial Narrow" w:hAnsi="Arial Narrow" w:cs="Arial"/>
                <w:b/>
                <w:bCs/>
                <w:color w:val="000000"/>
                <w:sz w:val="22"/>
                <w:szCs w:val="22"/>
                <w:lang w:eastAsia="es-PE"/>
                <w:rPrChange w:id="333" w:author="surieth_uu@hotmail.com" w:date="2023-03-21T16:42:00Z">
                  <w:rPr>
                    <w:ins w:id="334" w:author="surieth_uu@hotmail.com" w:date="2023-03-21T16:41:00Z"/>
                    <w:rFonts w:ascii="Arial Narrow" w:hAnsi="Arial Narrow" w:cs="Arial"/>
                    <w:b/>
                    <w:bCs/>
                    <w:color w:val="000000"/>
                    <w:sz w:val="18"/>
                    <w:szCs w:val="18"/>
                    <w:lang w:eastAsia="es-PE"/>
                  </w:rPr>
                </w:rPrChange>
              </w:rPr>
            </w:pPr>
            <w:ins w:id="335" w:author="surieth_uu@hotmail.com" w:date="2023-03-21T16:41:00Z">
              <w:r w:rsidRPr="00C0752E">
                <w:rPr>
                  <w:rFonts w:ascii="Arial Narrow" w:hAnsi="Arial Narrow" w:cs="Arial"/>
                  <w:b/>
                  <w:bCs/>
                  <w:color w:val="000000"/>
                  <w:sz w:val="22"/>
                  <w:szCs w:val="22"/>
                  <w:lang w:eastAsia="es-PE"/>
                  <w:rPrChange w:id="336" w:author="surieth_uu@hotmail.com" w:date="2023-03-21T16:42:00Z">
                    <w:rPr>
                      <w:rFonts w:ascii="Arial Narrow" w:hAnsi="Arial Narrow" w:cs="Arial"/>
                      <w:b/>
                      <w:bCs/>
                      <w:color w:val="000000"/>
                      <w:sz w:val="18"/>
                      <w:szCs w:val="18"/>
                      <w:lang w:eastAsia="es-PE"/>
                    </w:rPr>
                  </w:rPrChange>
                </w:rPr>
                <w:t>Dirección</w:t>
              </w:r>
            </w:ins>
          </w:p>
        </w:tc>
      </w:tr>
      <w:tr w:rsidR="00C0752E" w:rsidRPr="00C0752E" w14:paraId="251748FD" w14:textId="77777777" w:rsidTr="00860C05">
        <w:tblPrEx>
          <w:tblPrExChange w:id="337" w:author="surieth_uu@hotmail.com" w:date="2023-03-21T16:49:00Z">
            <w:tblPrEx>
              <w:tblW w:w="7763" w:type="dxa"/>
            </w:tblPrEx>
          </w:tblPrExChange>
        </w:tblPrEx>
        <w:trPr>
          <w:trHeight w:val="240"/>
          <w:ins w:id="338" w:author="surieth_uu@hotmail.com" w:date="2023-03-21T16:41:00Z"/>
          <w:trPrChange w:id="339" w:author="surieth_uu@hotmail.com" w:date="2023-03-21T16:49:00Z">
            <w:trPr>
              <w:gridAfter w:val="0"/>
              <w:trHeight w:val="240"/>
            </w:trPr>
          </w:trPrChange>
        </w:trPr>
        <w:tc>
          <w:tcPr>
            <w:tcW w:w="336" w:type="dxa"/>
            <w:tcBorders>
              <w:top w:val="single" w:sz="8" w:space="0" w:color="auto"/>
              <w:left w:val="single" w:sz="8" w:space="0" w:color="auto"/>
              <w:bottom w:val="single" w:sz="8" w:space="0" w:color="auto"/>
              <w:right w:val="single" w:sz="8" w:space="0" w:color="auto"/>
            </w:tcBorders>
            <w:vAlign w:val="center"/>
            <w:hideMark/>
            <w:tcPrChange w:id="340" w:author="surieth_uu@hotmail.com" w:date="2023-03-21T16:49:00Z">
              <w:tcPr>
                <w:tcW w:w="336" w:type="dxa"/>
                <w:tcBorders>
                  <w:top w:val="single" w:sz="8" w:space="0" w:color="auto"/>
                  <w:left w:val="single" w:sz="8" w:space="0" w:color="auto"/>
                  <w:bottom w:val="single" w:sz="8" w:space="0" w:color="auto"/>
                  <w:right w:val="single" w:sz="8" w:space="0" w:color="auto"/>
                </w:tcBorders>
                <w:vAlign w:val="center"/>
                <w:hideMark/>
              </w:tcPr>
            </w:tcPrChange>
          </w:tcPr>
          <w:p w14:paraId="2816A0C5" w14:textId="77777777" w:rsidR="00C0752E" w:rsidRPr="00C0752E" w:rsidRDefault="00C0752E" w:rsidP="00400524">
            <w:pPr>
              <w:jc w:val="right"/>
              <w:rPr>
                <w:ins w:id="341" w:author="surieth_uu@hotmail.com" w:date="2023-03-21T16:41:00Z"/>
                <w:rFonts w:ascii="Arial Narrow" w:hAnsi="Arial Narrow" w:cs="Calibri"/>
                <w:color w:val="000000"/>
                <w:sz w:val="22"/>
                <w:szCs w:val="22"/>
                <w:lang w:eastAsia="es-PE"/>
                <w:rPrChange w:id="342" w:author="surieth_uu@hotmail.com" w:date="2023-03-21T16:42:00Z">
                  <w:rPr>
                    <w:ins w:id="343" w:author="surieth_uu@hotmail.com" w:date="2023-03-21T16:41:00Z"/>
                    <w:rFonts w:ascii="Arial Narrow" w:hAnsi="Arial Narrow" w:cs="Calibri"/>
                    <w:color w:val="000000"/>
                    <w:sz w:val="18"/>
                    <w:szCs w:val="18"/>
                    <w:lang w:eastAsia="es-PE"/>
                  </w:rPr>
                </w:rPrChange>
              </w:rPr>
            </w:pPr>
            <w:ins w:id="344" w:author="surieth_uu@hotmail.com" w:date="2023-03-21T16:41:00Z">
              <w:r w:rsidRPr="00C0752E">
                <w:rPr>
                  <w:rFonts w:ascii="Arial Narrow" w:hAnsi="Arial Narrow" w:cs="Calibri"/>
                  <w:color w:val="000000"/>
                  <w:sz w:val="22"/>
                  <w:szCs w:val="22"/>
                  <w:lang w:eastAsia="es-PE"/>
                  <w:rPrChange w:id="345" w:author="surieth_uu@hotmail.com" w:date="2023-03-21T16:42:00Z">
                    <w:rPr>
                      <w:rFonts w:ascii="Arial Narrow" w:hAnsi="Arial Narrow" w:cs="Calibri"/>
                      <w:color w:val="000000"/>
                      <w:sz w:val="18"/>
                      <w:szCs w:val="18"/>
                      <w:lang w:eastAsia="es-PE"/>
                    </w:rPr>
                  </w:rPrChange>
                </w:rPr>
                <w:t>1</w:t>
              </w:r>
            </w:ins>
          </w:p>
        </w:tc>
        <w:tc>
          <w:tcPr>
            <w:tcW w:w="940" w:type="dxa"/>
            <w:tcBorders>
              <w:top w:val="nil"/>
              <w:left w:val="nil"/>
              <w:bottom w:val="single" w:sz="8" w:space="0" w:color="auto"/>
              <w:right w:val="single" w:sz="8" w:space="0" w:color="auto"/>
            </w:tcBorders>
            <w:vAlign w:val="center"/>
            <w:hideMark/>
            <w:tcPrChange w:id="346" w:author="surieth_uu@hotmail.com" w:date="2023-03-21T16:49:00Z">
              <w:tcPr>
                <w:tcW w:w="840" w:type="dxa"/>
                <w:tcBorders>
                  <w:top w:val="nil"/>
                  <w:left w:val="nil"/>
                  <w:bottom w:val="single" w:sz="8" w:space="0" w:color="auto"/>
                  <w:right w:val="single" w:sz="8" w:space="0" w:color="auto"/>
                </w:tcBorders>
                <w:vAlign w:val="center"/>
                <w:hideMark/>
              </w:tcPr>
            </w:tcPrChange>
          </w:tcPr>
          <w:p w14:paraId="07226BA1" w14:textId="77777777" w:rsidR="00C0752E" w:rsidRPr="00C0752E" w:rsidRDefault="00C0752E" w:rsidP="00400524">
            <w:pPr>
              <w:jc w:val="right"/>
              <w:rPr>
                <w:ins w:id="347" w:author="surieth_uu@hotmail.com" w:date="2023-03-21T16:41:00Z"/>
                <w:rFonts w:ascii="Arial Narrow" w:hAnsi="Arial Narrow" w:cs="Calibri"/>
                <w:color w:val="000000"/>
                <w:sz w:val="22"/>
                <w:szCs w:val="22"/>
                <w:lang w:eastAsia="es-PE"/>
                <w:rPrChange w:id="348" w:author="surieth_uu@hotmail.com" w:date="2023-03-21T16:42:00Z">
                  <w:rPr>
                    <w:ins w:id="349" w:author="surieth_uu@hotmail.com" w:date="2023-03-21T16:41:00Z"/>
                    <w:rFonts w:ascii="Arial Narrow" w:hAnsi="Arial Narrow" w:cs="Calibri"/>
                    <w:color w:val="000000"/>
                    <w:sz w:val="18"/>
                    <w:szCs w:val="18"/>
                    <w:lang w:eastAsia="es-PE"/>
                  </w:rPr>
                </w:rPrChange>
              </w:rPr>
            </w:pPr>
            <w:ins w:id="350" w:author="surieth_uu@hotmail.com" w:date="2023-03-21T16:41:00Z">
              <w:r w:rsidRPr="00C0752E">
                <w:rPr>
                  <w:rFonts w:ascii="Arial Narrow" w:hAnsi="Arial Narrow" w:cs="Calibri"/>
                  <w:color w:val="000000"/>
                  <w:sz w:val="22"/>
                  <w:szCs w:val="22"/>
                  <w:lang w:eastAsia="es-PE"/>
                  <w:rPrChange w:id="351" w:author="surieth_uu@hotmail.com" w:date="2023-03-21T16:42:00Z">
                    <w:rPr>
                      <w:rFonts w:ascii="Arial Narrow" w:hAnsi="Arial Narrow" w:cs="Calibri"/>
                      <w:color w:val="000000"/>
                      <w:sz w:val="18"/>
                      <w:szCs w:val="18"/>
                      <w:lang w:eastAsia="es-PE"/>
                    </w:rPr>
                  </w:rPrChange>
                </w:rPr>
                <w:t>1331552</w:t>
              </w:r>
            </w:ins>
          </w:p>
        </w:tc>
        <w:tc>
          <w:tcPr>
            <w:tcW w:w="2268" w:type="dxa"/>
            <w:tcBorders>
              <w:top w:val="single" w:sz="8" w:space="0" w:color="auto"/>
              <w:left w:val="nil"/>
              <w:bottom w:val="single" w:sz="8" w:space="0" w:color="auto"/>
              <w:right w:val="single" w:sz="8" w:space="0" w:color="auto"/>
            </w:tcBorders>
            <w:vAlign w:val="center"/>
            <w:hideMark/>
            <w:tcPrChange w:id="352" w:author="surieth_uu@hotmail.com" w:date="2023-03-21T16:49:00Z">
              <w:tcPr>
                <w:tcW w:w="2216" w:type="dxa"/>
                <w:gridSpan w:val="2"/>
                <w:tcBorders>
                  <w:top w:val="single" w:sz="8" w:space="0" w:color="auto"/>
                  <w:left w:val="nil"/>
                  <w:bottom w:val="single" w:sz="8" w:space="0" w:color="auto"/>
                  <w:right w:val="single" w:sz="8" w:space="0" w:color="auto"/>
                </w:tcBorders>
                <w:vAlign w:val="center"/>
                <w:hideMark/>
              </w:tcPr>
            </w:tcPrChange>
          </w:tcPr>
          <w:p w14:paraId="4E87AC98" w14:textId="77777777" w:rsidR="00C0752E" w:rsidRPr="00C0752E" w:rsidRDefault="00C0752E" w:rsidP="00400524">
            <w:pPr>
              <w:rPr>
                <w:ins w:id="353" w:author="surieth_uu@hotmail.com" w:date="2023-03-21T16:41:00Z"/>
                <w:rFonts w:ascii="Arial Narrow" w:hAnsi="Arial Narrow" w:cs="Calibri"/>
                <w:color w:val="000000"/>
                <w:sz w:val="22"/>
                <w:szCs w:val="22"/>
                <w:lang w:eastAsia="es-PE"/>
                <w:rPrChange w:id="354" w:author="surieth_uu@hotmail.com" w:date="2023-03-21T16:42:00Z">
                  <w:rPr>
                    <w:ins w:id="355" w:author="surieth_uu@hotmail.com" w:date="2023-03-21T16:41:00Z"/>
                    <w:rFonts w:ascii="Arial Narrow" w:hAnsi="Arial Narrow" w:cs="Calibri"/>
                    <w:color w:val="000000"/>
                    <w:sz w:val="18"/>
                    <w:szCs w:val="18"/>
                    <w:lang w:eastAsia="es-PE"/>
                  </w:rPr>
                </w:rPrChange>
              </w:rPr>
            </w:pPr>
            <w:ins w:id="356" w:author="surieth_uu@hotmail.com" w:date="2023-03-21T16:41:00Z">
              <w:r w:rsidRPr="00C0752E">
                <w:rPr>
                  <w:rFonts w:ascii="Arial Narrow" w:hAnsi="Arial Narrow" w:cs="Calibri"/>
                  <w:color w:val="000000"/>
                  <w:sz w:val="22"/>
                  <w:szCs w:val="22"/>
                  <w:lang w:eastAsia="es-PE"/>
                  <w:rPrChange w:id="357" w:author="surieth_uu@hotmail.com" w:date="2023-03-21T16:42:00Z">
                    <w:rPr>
                      <w:rFonts w:ascii="Arial Narrow" w:hAnsi="Arial Narrow" w:cs="Calibri"/>
                      <w:color w:val="000000"/>
                      <w:sz w:val="18"/>
                      <w:szCs w:val="18"/>
                      <w:lang w:eastAsia="es-PE"/>
                    </w:rPr>
                  </w:rPrChange>
                </w:rPr>
                <w:t>Carlos Noriega Jiménez</w:t>
              </w:r>
            </w:ins>
          </w:p>
        </w:tc>
        <w:tc>
          <w:tcPr>
            <w:tcW w:w="1276" w:type="dxa"/>
            <w:tcBorders>
              <w:top w:val="nil"/>
              <w:left w:val="nil"/>
              <w:bottom w:val="single" w:sz="8" w:space="0" w:color="auto"/>
              <w:right w:val="single" w:sz="8" w:space="0" w:color="auto"/>
            </w:tcBorders>
            <w:vAlign w:val="center"/>
            <w:hideMark/>
            <w:tcPrChange w:id="358"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5F52A65" w14:textId="77777777" w:rsidR="00C0752E" w:rsidRPr="00C0752E" w:rsidRDefault="00C0752E" w:rsidP="00400524">
            <w:pPr>
              <w:rPr>
                <w:ins w:id="359" w:author="surieth_uu@hotmail.com" w:date="2023-03-21T16:41:00Z"/>
                <w:rFonts w:ascii="Arial Narrow" w:hAnsi="Arial Narrow" w:cs="Calibri"/>
                <w:color w:val="000000"/>
                <w:sz w:val="22"/>
                <w:szCs w:val="22"/>
                <w:lang w:eastAsia="es-PE"/>
                <w:rPrChange w:id="360" w:author="surieth_uu@hotmail.com" w:date="2023-03-21T16:42:00Z">
                  <w:rPr>
                    <w:ins w:id="361" w:author="surieth_uu@hotmail.com" w:date="2023-03-21T16:41:00Z"/>
                    <w:rFonts w:ascii="Arial Narrow" w:hAnsi="Arial Narrow" w:cs="Calibri"/>
                    <w:color w:val="000000"/>
                    <w:sz w:val="18"/>
                    <w:szCs w:val="18"/>
                    <w:lang w:eastAsia="es-PE"/>
                  </w:rPr>
                </w:rPrChange>
              </w:rPr>
            </w:pPr>
            <w:ins w:id="362" w:author="surieth_uu@hotmail.com" w:date="2023-03-21T16:41:00Z">
              <w:r w:rsidRPr="00C0752E">
                <w:rPr>
                  <w:rFonts w:ascii="Arial Narrow" w:hAnsi="Arial Narrow" w:cs="Calibri"/>
                  <w:color w:val="000000"/>
                  <w:sz w:val="22"/>
                  <w:szCs w:val="22"/>
                  <w:lang w:eastAsia="es-PE"/>
                  <w:rPrChange w:id="363"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364" w:author="surieth_uu@hotmail.com" w:date="2023-03-21T16:49:00Z">
              <w:tcPr>
                <w:tcW w:w="1569" w:type="dxa"/>
                <w:tcBorders>
                  <w:top w:val="nil"/>
                  <w:left w:val="nil"/>
                  <w:bottom w:val="single" w:sz="8" w:space="0" w:color="auto"/>
                  <w:right w:val="single" w:sz="8" w:space="0" w:color="auto"/>
                </w:tcBorders>
                <w:vAlign w:val="center"/>
                <w:hideMark/>
              </w:tcPr>
            </w:tcPrChange>
          </w:tcPr>
          <w:p w14:paraId="69684319" w14:textId="77777777" w:rsidR="00C0752E" w:rsidRPr="00C0752E" w:rsidRDefault="00C0752E" w:rsidP="00400524">
            <w:pPr>
              <w:rPr>
                <w:ins w:id="365" w:author="surieth_uu@hotmail.com" w:date="2023-03-21T16:41:00Z"/>
                <w:rFonts w:ascii="Arial Narrow" w:hAnsi="Arial Narrow" w:cs="Calibri"/>
                <w:color w:val="000000"/>
                <w:sz w:val="22"/>
                <w:szCs w:val="22"/>
                <w:lang w:eastAsia="es-PE"/>
                <w:rPrChange w:id="366" w:author="surieth_uu@hotmail.com" w:date="2023-03-21T16:42:00Z">
                  <w:rPr>
                    <w:ins w:id="367" w:author="surieth_uu@hotmail.com" w:date="2023-03-21T16:41:00Z"/>
                    <w:rFonts w:ascii="Arial Narrow" w:hAnsi="Arial Narrow" w:cs="Calibri"/>
                    <w:color w:val="000000"/>
                    <w:sz w:val="18"/>
                    <w:szCs w:val="18"/>
                    <w:lang w:eastAsia="es-PE"/>
                  </w:rPr>
                </w:rPrChange>
              </w:rPr>
            </w:pPr>
            <w:ins w:id="368" w:author="surieth_uu@hotmail.com" w:date="2023-03-21T16:41:00Z">
              <w:r w:rsidRPr="00C0752E">
                <w:rPr>
                  <w:rFonts w:ascii="Arial Narrow" w:hAnsi="Arial Narrow" w:cs="Calibri"/>
                  <w:color w:val="000000"/>
                  <w:sz w:val="22"/>
                  <w:szCs w:val="22"/>
                  <w:lang w:eastAsia="es-PE"/>
                  <w:rPrChange w:id="369" w:author="surieth_uu@hotmail.com" w:date="2023-03-21T16:42:00Z">
                    <w:rPr>
                      <w:rFonts w:ascii="Arial Narrow" w:hAnsi="Arial Narrow" w:cs="Calibri"/>
                      <w:color w:val="000000"/>
                      <w:sz w:val="18"/>
                      <w:szCs w:val="18"/>
                      <w:lang w:eastAsia="es-PE"/>
                    </w:rPr>
                  </w:rPrChange>
                </w:rPr>
                <w:t>vista alegre</w:t>
              </w:r>
            </w:ins>
          </w:p>
        </w:tc>
        <w:tc>
          <w:tcPr>
            <w:tcW w:w="1701" w:type="dxa"/>
            <w:tcBorders>
              <w:top w:val="single" w:sz="8" w:space="0" w:color="auto"/>
              <w:left w:val="nil"/>
              <w:bottom w:val="single" w:sz="8" w:space="0" w:color="auto"/>
              <w:right w:val="single" w:sz="8" w:space="0" w:color="auto"/>
            </w:tcBorders>
            <w:vAlign w:val="center"/>
            <w:hideMark/>
            <w:tcPrChange w:id="370" w:author="surieth_uu@hotmail.com" w:date="2023-03-21T16:49:00Z">
              <w:tcPr>
                <w:tcW w:w="1668" w:type="dxa"/>
                <w:gridSpan w:val="2"/>
                <w:tcBorders>
                  <w:top w:val="single" w:sz="8" w:space="0" w:color="auto"/>
                  <w:left w:val="nil"/>
                  <w:bottom w:val="single" w:sz="8" w:space="0" w:color="auto"/>
                  <w:right w:val="single" w:sz="8" w:space="0" w:color="auto"/>
                </w:tcBorders>
                <w:vAlign w:val="center"/>
                <w:hideMark/>
              </w:tcPr>
            </w:tcPrChange>
          </w:tcPr>
          <w:p w14:paraId="5FE31130" w14:textId="77777777" w:rsidR="00C0752E" w:rsidRPr="00C0752E" w:rsidRDefault="00C0752E" w:rsidP="00400524">
            <w:pPr>
              <w:rPr>
                <w:ins w:id="371" w:author="surieth_uu@hotmail.com" w:date="2023-03-21T16:41:00Z"/>
                <w:rFonts w:ascii="Arial Narrow" w:hAnsi="Arial Narrow" w:cs="Calibri"/>
                <w:color w:val="000000"/>
                <w:sz w:val="22"/>
                <w:szCs w:val="22"/>
                <w:lang w:eastAsia="es-PE"/>
                <w:rPrChange w:id="372" w:author="surieth_uu@hotmail.com" w:date="2023-03-21T16:42:00Z">
                  <w:rPr>
                    <w:ins w:id="373" w:author="surieth_uu@hotmail.com" w:date="2023-03-21T16:41:00Z"/>
                    <w:rFonts w:ascii="Arial Narrow" w:hAnsi="Arial Narrow" w:cs="Calibri"/>
                    <w:color w:val="000000"/>
                    <w:sz w:val="18"/>
                    <w:szCs w:val="18"/>
                    <w:lang w:eastAsia="es-PE"/>
                  </w:rPr>
                </w:rPrChange>
              </w:rPr>
            </w:pPr>
            <w:ins w:id="374" w:author="surieth_uu@hotmail.com" w:date="2023-03-21T16:41:00Z">
              <w:r w:rsidRPr="00C0752E">
                <w:rPr>
                  <w:rFonts w:ascii="Arial Narrow" w:hAnsi="Arial Narrow" w:cs="Calibri"/>
                  <w:color w:val="000000"/>
                  <w:sz w:val="22"/>
                  <w:szCs w:val="22"/>
                  <w:lang w:eastAsia="es-PE"/>
                  <w:rPrChange w:id="375" w:author="surieth_uu@hotmail.com" w:date="2023-03-21T16:42:00Z">
                    <w:rPr>
                      <w:rFonts w:ascii="Arial Narrow" w:hAnsi="Arial Narrow" w:cs="Calibri"/>
                      <w:color w:val="000000"/>
                      <w:sz w:val="18"/>
                      <w:szCs w:val="18"/>
                      <w:lang w:eastAsia="es-PE"/>
                    </w:rPr>
                  </w:rPrChange>
                </w:rPr>
                <w:t>Jirón Santa Rosa S/N</w:t>
              </w:r>
            </w:ins>
          </w:p>
        </w:tc>
      </w:tr>
      <w:tr w:rsidR="00C0752E" w:rsidRPr="00C0752E" w14:paraId="745D5614" w14:textId="77777777" w:rsidTr="00860C05">
        <w:tblPrEx>
          <w:tblPrExChange w:id="376" w:author="surieth_uu@hotmail.com" w:date="2023-03-21T16:49:00Z">
            <w:tblPrEx>
              <w:tblW w:w="7763" w:type="dxa"/>
            </w:tblPrEx>
          </w:tblPrExChange>
        </w:tblPrEx>
        <w:trPr>
          <w:trHeight w:val="240"/>
          <w:ins w:id="377" w:author="surieth_uu@hotmail.com" w:date="2023-03-21T16:41:00Z"/>
          <w:trPrChange w:id="378"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379"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0957D0A1" w14:textId="77777777" w:rsidR="00C0752E" w:rsidRPr="00C0752E" w:rsidRDefault="00C0752E" w:rsidP="00400524">
            <w:pPr>
              <w:jc w:val="right"/>
              <w:rPr>
                <w:ins w:id="380" w:author="surieth_uu@hotmail.com" w:date="2023-03-21T16:41:00Z"/>
                <w:rFonts w:ascii="Arial Narrow" w:hAnsi="Arial Narrow" w:cs="Calibri"/>
                <w:color w:val="000000"/>
                <w:sz w:val="22"/>
                <w:szCs w:val="22"/>
                <w:lang w:eastAsia="es-PE"/>
                <w:rPrChange w:id="381" w:author="surieth_uu@hotmail.com" w:date="2023-03-21T16:42:00Z">
                  <w:rPr>
                    <w:ins w:id="382" w:author="surieth_uu@hotmail.com" w:date="2023-03-21T16:41:00Z"/>
                    <w:rFonts w:ascii="Arial Narrow" w:hAnsi="Arial Narrow" w:cs="Calibri"/>
                    <w:color w:val="000000"/>
                    <w:sz w:val="18"/>
                    <w:szCs w:val="18"/>
                    <w:lang w:eastAsia="es-PE"/>
                  </w:rPr>
                </w:rPrChange>
              </w:rPr>
            </w:pPr>
            <w:ins w:id="383" w:author="surieth_uu@hotmail.com" w:date="2023-03-21T16:41:00Z">
              <w:r w:rsidRPr="00C0752E">
                <w:rPr>
                  <w:rFonts w:ascii="Arial Narrow" w:hAnsi="Arial Narrow" w:cs="Calibri"/>
                  <w:color w:val="000000"/>
                  <w:sz w:val="22"/>
                  <w:szCs w:val="22"/>
                  <w:lang w:eastAsia="es-PE"/>
                  <w:rPrChange w:id="384" w:author="surieth_uu@hotmail.com" w:date="2023-03-21T16:42:00Z">
                    <w:rPr>
                      <w:rFonts w:ascii="Arial Narrow" w:hAnsi="Arial Narrow" w:cs="Calibri"/>
                      <w:color w:val="000000"/>
                      <w:sz w:val="18"/>
                      <w:szCs w:val="18"/>
                      <w:lang w:eastAsia="es-PE"/>
                    </w:rPr>
                  </w:rPrChange>
                </w:rPr>
                <w:t>2</w:t>
              </w:r>
            </w:ins>
          </w:p>
        </w:tc>
        <w:tc>
          <w:tcPr>
            <w:tcW w:w="940" w:type="dxa"/>
            <w:tcBorders>
              <w:top w:val="nil"/>
              <w:left w:val="nil"/>
              <w:bottom w:val="single" w:sz="8" w:space="0" w:color="auto"/>
              <w:right w:val="single" w:sz="8" w:space="0" w:color="auto"/>
            </w:tcBorders>
            <w:vAlign w:val="center"/>
            <w:hideMark/>
            <w:tcPrChange w:id="385" w:author="surieth_uu@hotmail.com" w:date="2023-03-21T16:49:00Z">
              <w:tcPr>
                <w:tcW w:w="840" w:type="dxa"/>
                <w:tcBorders>
                  <w:top w:val="nil"/>
                  <w:left w:val="nil"/>
                  <w:bottom w:val="single" w:sz="8" w:space="0" w:color="auto"/>
                  <w:right w:val="single" w:sz="8" w:space="0" w:color="auto"/>
                </w:tcBorders>
                <w:vAlign w:val="center"/>
                <w:hideMark/>
              </w:tcPr>
            </w:tcPrChange>
          </w:tcPr>
          <w:p w14:paraId="08EB653E" w14:textId="77777777" w:rsidR="00C0752E" w:rsidRPr="00C0752E" w:rsidRDefault="00C0752E" w:rsidP="00400524">
            <w:pPr>
              <w:jc w:val="right"/>
              <w:rPr>
                <w:ins w:id="386" w:author="surieth_uu@hotmail.com" w:date="2023-03-21T16:41:00Z"/>
                <w:rFonts w:ascii="Arial Narrow" w:hAnsi="Arial Narrow" w:cs="Calibri"/>
                <w:color w:val="000000"/>
                <w:sz w:val="22"/>
                <w:szCs w:val="22"/>
                <w:lang w:eastAsia="es-PE"/>
                <w:rPrChange w:id="387" w:author="surieth_uu@hotmail.com" w:date="2023-03-21T16:42:00Z">
                  <w:rPr>
                    <w:ins w:id="388" w:author="surieth_uu@hotmail.com" w:date="2023-03-21T16:41:00Z"/>
                    <w:rFonts w:ascii="Arial Narrow" w:hAnsi="Arial Narrow" w:cs="Calibri"/>
                    <w:color w:val="000000"/>
                    <w:sz w:val="18"/>
                    <w:szCs w:val="18"/>
                    <w:lang w:eastAsia="es-PE"/>
                  </w:rPr>
                </w:rPrChange>
              </w:rPr>
            </w:pPr>
            <w:ins w:id="389" w:author="surieth_uu@hotmail.com" w:date="2023-03-21T16:41:00Z">
              <w:r w:rsidRPr="00C0752E">
                <w:rPr>
                  <w:rFonts w:ascii="Arial Narrow" w:hAnsi="Arial Narrow" w:cs="Calibri"/>
                  <w:color w:val="000000"/>
                  <w:sz w:val="22"/>
                  <w:szCs w:val="22"/>
                  <w:lang w:eastAsia="es-PE"/>
                  <w:rPrChange w:id="390" w:author="surieth_uu@hotmail.com" w:date="2023-03-21T16:42:00Z">
                    <w:rPr>
                      <w:rFonts w:ascii="Arial Narrow" w:hAnsi="Arial Narrow" w:cs="Calibri"/>
                      <w:color w:val="000000"/>
                      <w:sz w:val="18"/>
                      <w:szCs w:val="18"/>
                      <w:lang w:eastAsia="es-PE"/>
                    </w:rPr>
                  </w:rPrChange>
                </w:rPr>
                <w:t>1331537</w:t>
              </w:r>
            </w:ins>
          </w:p>
        </w:tc>
        <w:tc>
          <w:tcPr>
            <w:tcW w:w="2268" w:type="dxa"/>
            <w:tcBorders>
              <w:top w:val="nil"/>
              <w:left w:val="nil"/>
              <w:bottom w:val="single" w:sz="8" w:space="0" w:color="auto"/>
              <w:right w:val="single" w:sz="8" w:space="0" w:color="auto"/>
            </w:tcBorders>
            <w:vAlign w:val="center"/>
            <w:hideMark/>
            <w:tcPrChange w:id="391"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997AA34" w14:textId="77777777" w:rsidR="00C0752E" w:rsidRPr="00C0752E" w:rsidRDefault="00C0752E" w:rsidP="00400524">
            <w:pPr>
              <w:rPr>
                <w:ins w:id="392" w:author="surieth_uu@hotmail.com" w:date="2023-03-21T16:41:00Z"/>
                <w:rFonts w:ascii="Arial Narrow" w:hAnsi="Arial Narrow" w:cs="Calibri"/>
                <w:color w:val="000000"/>
                <w:sz w:val="22"/>
                <w:szCs w:val="22"/>
                <w:lang w:eastAsia="es-PE"/>
                <w:rPrChange w:id="393" w:author="surieth_uu@hotmail.com" w:date="2023-03-21T16:42:00Z">
                  <w:rPr>
                    <w:ins w:id="394" w:author="surieth_uu@hotmail.com" w:date="2023-03-21T16:41:00Z"/>
                    <w:rFonts w:ascii="Arial Narrow" w:hAnsi="Arial Narrow" w:cs="Calibri"/>
                    <w:color w:val="000000"/>
                    <w:sz w:val="18"/>
                    <w:szCs w:val="18"/>
                    <w:lang w:eastAsia="es-PE"/>
                  </w:rPr>
                </w:rPrChange>
              </w:rPr>
            </w:pPr>
            <w:ins w:id="395" w:author="surieth_uu@hotmail.com" w:date="2023-03-21T16:41:00Z">
              <w:r w:rsidRPr="00C0752E">
                <w:rPr>
                  <w:rFonts w:ascii="Arial Narrow" w:hAnsi="Arial Narrow" w:cs="Calibri"/>
                  <w:color w:val="000000"/>
                  <w:sz w:val="22"/>
                  <w:szCs w:val="22"/>
                  <w:lang w:eastAsia="es-PE"/>
                  <w:rPrChange w:id="396" w:author="surieth_uu@hotmail.com" w:date="2023-03-21T16:42:00Z">
                    <w:rPr>
                      <w:rFonts w:ascii="Arial Narrow" w:hAnsi="Arial Narrow" w:cs="Calibri"/>
                      <w:color w:val="000000"/>
                      <w:sz w:val="18"/>
                      <w:szCs w:val="18"/>
                      <w:lang w:eastAsia="es-PE"/>
                    </w:rPr>
                  </w:rPrChange>
                </w:rPr>
                <w:t>CRFA Jatun Rurupa</w:t>
              </w:r>
            </w:ins>
          </w:p>
        </w:tc>
        <w:tc>
          <w:tcPr>
            <w:tcW w:w="1276" w:type="dxa"/>
            <w:tcBorders>
              <w:top w:val="nil"/>
              <w:left w:val="nil"/>
              <w:bottom w:val="single" w:sz="8" w:space="0" w:color="auto"/>
              <w:right w:val="single" w:sz="8" w:space="0" w:color="auto"/>
            </w:tcBorders>
            <w:vAlign w:val="center"/>
            <w:hideMark/>
            <w:tcPrChange w:id="397"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5A696CF3" w14:textId="77777777" w:rsidR="00C0752E" w:rsidRPr="00C0752E" w:rsidRDefault="00C0752E" w:rsidP="00400524">
            <w:pPr>
              <w:rPr>
                <w:ins w:id="398" w:author="surieth_uu@hotmail.com" w:date="2023-03-21T16:41:00Z"/>
                <w:rFonts w:ascii="Arial Narrow" w:hAnsi="Arial Narrow" w:cs="Calibri"/>
                <w:color w:val="000000"/>
                <w:sz w:val="22"/>
                <w:szCs w:val="22"/>
                <w:lang w:eastAsia="es-PE"/>
                <w:rPrChange w:id="399" w:author="surieth_uu@hotmail.com" w:date="2023-03-21T16:42:00Z">
                  <w:rPr>
                    <w:ins w:id="400" w:author="surieth_uu@hotmail.com" w:date="2023-03-21T16:41:00Z"/>
                    <w:rFonts w:ascii="Arial Narrow" w:hAnsi="Arial Narrow" w:cs="Calibri"/>
                    <w:color w:val="000000"/>
                    <w:sz w:val="18"/>
                    <w:szCs w:val="18"/>
                    <w:lang w:eastAsia="es-PE"/>
                  </w:rPr>
                </w:rPrChange>
              </w:rPr>
            </w:pPr>
            <w:ins w:id="401" w:author="surieth_uu@hotmail.com" w:date="2023-03-21T16:41:00Z">
              <w:r w:rsidRPr="00C0752E">
                <w:rPr>
                  <w:rFonts w:ascii="Arial Narrow" w:hAnsi="Arial Narrow" w:cs="Calibri"/>
                  <w:color w:val="000000"/>
                  <w:sz w:val="22"/>
                  <w:szCs w:val="22"/>
                  <w:lang w:eastAsia="es-PE"/>
                  <w:rPrChange w:id="402"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403" w:author="surieth_uu@hotmail.com" w:date="2023-03-21T16:49:00Z">
              <w:tcPr>
                <w:tcW w:w="1569" w:type="dxa"/>
                <w:tcBorders>
                  <w:top w:val="nil"/>
                  <w:left w:val="nil"/>
                  <w:bottom w:val="single" w:sz="8" w:space="0" w:color="auto"/>
                  <w:right w:val="single" w:sz="8" w:space="0" w:color="auto"/>
                </w:tcBorders>
                <w:vAlign w:val="center"/>
                <w:hideMark/>
              </w:tcPr>
            </w:tcPrChange>
          </w:tcPr>
          <w:p w14:paraId="19857AE0" w14:textId="77777777" w:rsidR="00C0752E" w:rsidRPr="00C0752E" w:rsidRDefault="00C0752E" w:rsidP="00400524">
            <w:pPr>
              <w:rPr>
                <w:ins w:id="404" w:author="surieth_uu@hotmail.com" w:date="2023-03-21T16:41:00Z"/>
                <w:rFonts w:ascii="Arial Narrow" w:hAnsi="Arial Narrow" w:cs="Calibri"/>
                <w:color w:val="000000"/>
                <w:sz w:val="22"/>
                <w:szCs w:val="22"/>
                <w:lang w:eastAsia="es-PE"/>
                <w:rPrChange w:id="405" w:author="surieth_uu@hotmail.com" w:date="2023-03-21T16:42:00Z">
                  <w:rPr>
                    <w:ins w:id="406" w:author="surieth_uu@hotmail.com" w:date="2023-03-21T16:41:00Z"/>
                    <w:rFonts w:ascii="Arial Narrow" w:hAnsi="Arial Narrow" w:cs="Calibri"/>
                    <w:color w:val="000000"/>
                    <w:sz w:val="18"/>
                    <w:szCs w:val="18"/>
                    <w:lang w:eastAsia="es-PE"/>
                  </w:rPr>
                </w:rPrChange>
              </w:rPr>
            </w:pPr>
            <w:ins w:id="407" w:author="surieth_uu@hotmail.com" w:date="2023-03-21T16:41:00Z">
              <w:r w:rsidRPr="00C0752E">
                <w:rPr>
                  <w:rFonts w:ascii="Arial Narrow" w:hAnsi="Arial Narrow" w:cs="Calibri"/>
                  <w:color w:val="000000"/>
                  <w:sz w:val="22"/>
                  <w:szCs w:val="22"/>
                  <w:lang w:eastAsia="es-PE"/>
                  <w:rPrChange w:id="408" w:author="surieth_uu@hotmail.com" w:date="2023-03-21T16:42:00Z">
                    <w:rPr>
                      <w:rFonts w:ascii="Arial Narrow" w:hAnsi="Arial Narrow" w:cs="Calibri"/>
                      <w:color w:val="000000"/>
                      <w:sz w:val="18"/>
                      <w:szCs w:val="18"/>
                      <w:lang w:eastAsia="es-PE"/>
                    </w:rPr>
                  </w:rPrChange>
                </w:rPr>
                <w:t>Quismimarca</w:t>
              </w:r>
            </w:ins>
          </w:p>
        </w:tc>
        <w:tc>
          <w:tcPr>
            <w:tcW w:w="1701" w:type="dxa"/>
            <w:tcBorders>
              <w:top w:val="nil"/>
              <w:left w:val="nil"/>
              <w:bottom w:val="single" w:sz="8" w:space="0" w:color="auto"/>
              <w:right w:val="single" w:sz="8" w:space="0" w:color="auto"/>
            </w:tcBorders>
            <w:vAlign w:val="center"/>
            <w:hideMark/>
            <w:tcPrChange w:id="409"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0C799A0" w14:textId="77777777" w:rsidR="00C0752E" w:rsidRPr="00C0752E" w:rsidRDefault="00C0752E" w:rsidP="00400524">
            <w:pPr>
              <w:rPr>
                <w:ins w:id="410" w:author="surieth_uu@hotmail.com" w:date="2023-03-21T16:41:00Z"/>
                <w:rFonts w:ascii="Arial Narrow" w:hAnsi="Arial Narrow" w:cs="Calibri"/>
                <w:color w:val="000000"/>
                <w:sz w:val="22"/>
                <w:szCs w:val="22"/>
                <w:lang w:eastAsia="es-PE"/>
                <w:rPrChange w:id="411" w:author="surieth_uu@hotmail.com" w:date="2023-03-21T16:42:00Z">
                  <w:rPr>
                    <w:ins w:id="412" w:author="surieth_uu@hotmail.com" w:date="2023-03-21T16:41:00Z"/>
                    <w:rFonts w:ascii="Arial Narrow" w:hAnsi="Arial Narrow" w:cs="Calibri"/>
                    <w:color w:val="000000"/>
                    <w:sz w:val="18"/>
                    <w:szCs w:val="18"/>
                    <w:lang w:eastAsia="es-PE"/>
                  </w:rPr>
                </w:rPrChange>
              </w:rPr>
            </w:pPr>
            <w:ins w:id="413" w:author="surieth_uu@hotmail.com" w:date="2023-03-21T16:41:00Z">
              <w:r w:rsidRPr="00C0752E">
                <w:rPr>
                  <w:rFonts w:ascii="Arial Narrow" w:hAnsi="Arial Narrow" w:cs="Calibri"/>
                  <w:color w:val="000000"/>
                  <w:sz w:val="22"/>
                  <w:szCs w:val="22"/>
                  <w:lang w:eastAsia="es-PE"/>
                  <w:rPrChange w:id="414" w:author="surieth_uu@hotmail.com" w:date="2023-03-21T16:42:00Z">
                    <w:rPr>
                      <w:rFonts w:ascii="Arial Narrow" w:hAnsi="Arial Narrow" w:cs="Calibri"/>
                      <w:color w:val="000000"/>
                      <w:sz w:val="18"/>
                      <w:szCs w:val="18"/>
                      <w:lang w:eastAsia="es-PE"/>
                    </w:rPr>
                  </w:rPrChange>
                </w:rPr>
                <w:t>Uripa</w:t>
              </w:r>
            </w:ins>
          </w:p>
        </w:tc>
      </w:tr>
      <w:tr w:rsidR="00C0752E" w:rsidRPr="00C0752E" w14:paraId="5F22B9C0" w14:textId="77777777" w:rsidTr="00860C05">
        <w:tblPrEx>
          <w:tblPrExChange w:id="415" w:author="surieth_uu@hotmail.com" w:date="2023-03-21T16:49:00Z">
            <w:tblPrEx>
              <w:tblW w:w="7763" w:type="dxa"/>
            </w:tblPrEx>
          </w:tblPrExChange>
        </w:tblPrEx>
        <w:trPr>
          <w:trHeight w:val="240"/>
          <w:ins w:id="416" w:author="surieth_uu@hotmail.com" w:date="2023-03-21T16:41:00Z"/>
          <w:trPrChange w:id="417"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418"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3BBC3DFE" w14:textId="77777777" w:rsidR="00C0752E" w:rsidRPr="00C0752E" w:rsidRDefault="00C0752E" w:rsidP="00400524">
            <w:pPr>
              <w:jc w:val="right"/>
              <w:rPr>
                <w:ins w:id="419" w:author="surieth_uu@hotmail.com" w:date="2023-03-21T16:41:00Z"/>
                <w:rFonts w:ascii="Arial Narrow" w:hAnsi="Arial Narrow" w:cs="Calibri"/>
                <w:color w:val="000000"/>
                <w:sz w:val="22"/>
                <w:szCs w:val="22"/>
                <w:lang w:eastAsia="es-PE"/>
                <w:rPrChange w:id="420" w:author="surieth_uu@hotmail.com" w:date="2023-03-21T16:42:00Z">
                  <w:rPr>
                    <w:ins w:id="421" w:author="surieth_uu@hotmail.com" w:date="2023-03-21T16:41:00Z"/>
                    <w:rFonts w:ascii="Arial Narrow" w:hAnsi="Arial Narrow" w:cs="Calibri"/>
                    <w:color w:val="000000"/>
                    <w:sz w:val="18"/>
                    <w:szCs w:val="18"/>
                    <w:lang w:eastAsia="es-PE"/>
                  </w:rPr>
                </w:rPrChange>
              </w:rPr>
            </w:pPr>
            <w:ins w:id="422" w:author="surieth_uu@hotmail.com" w:date="2023-03-21T16:41:00Z">
              <w:r w:rsidRPr="00C0752E">
                <w:rPr>
                  <w:rFonts w:ascii="Arial Narrow" w:hAnsi="Arial Narrow" w:cs="Calibri"/>
                  <w:color w:val="000000"/>
                  <w:sz w:val="22"/>
                  <w:szCs w:val="22"/>
                  <w:lang w:eastAsia="es-PE"/>
                  <w:rPrChange w:id="423" w:author="surieth_uu@hotmail.com" w:date="2023-03-21T16:42:00Z">
                    <w:rPr>
                      <w:rFonts w:ascii="Arial Narrow" w:hAnsi="Arial Narrow" w:cs="Calibri"/>
                      <w:color w:val="000000"/>
                      <w:sz w:val="18"/>
                      <w:szCs w:val="18"/>
                      <w:lang w:eastAsia="es-PE"/>
                    </w:rPr>
                  </w:rPrChange>
                </w:rPr>
                <w:t>3</w:t>
              </w:r>
            </w:ins>
          </w:p>
        </w:tc>
        <w:tc>
          <w:tcPr>
            <w:tcW w:w="940" w:type="dxa"/>
            <w:tcBorders>
              <w:top w:val="nil"/>
              <w:left w:val="nil"/>
              <w:bottom w:val="single" w:sz="8" w:space="0" w:color="auto"/>
              <w:right w:val="single" w:sz="8" w:space="0" w:color="auto"/>
            </w:tcBorders>
            <w:vAlign w:val="center"/>
            <w:hideMark/>
            <w:tcPrChange w:id="424" w:author="surieth_uu@hotmail.com" w:date="2023-03-21T16:49:00Z">
              <w:tcPr>
                <w:tcW w:w="840" w:type="dxa"/>
                <w:tcBorders>
                  <w:top w:val="nil"/>
                  <w:left w:val="nil"/>
                  <w:bottom w:val="single" w:sz="8" w:space="0" w:color="auto"/>
                  <w:right w:val="single" w:sz="8" w:space="0" w:color="auto"/>
                </w:tcBorders>
                <w:vAlign w:val="center"/>
                <w:hideMark/>
              </w:tcPr>
            </w:tcPrChange>
          </w:tcPr>
          <w:p w14:paraId="3FA31583" w14:textId="77777777" w:rsidR="00C0752E" w:rsidRPr="00C0752E" w:rsidRDefault="00C0752E" w:rsidP="00400524">
            <w:pPr>
              <w:jc w:val="right"/>
              <w:rPr>
                <w:ins w:id="425" w:author="surieth_uu@hotmail.com" w:date="2023-03-21T16:41:00Z"/>
                <w:rFonts w:ascii="Arial Narrow" w:hAnsi="Arial Narrow" w:cs="Calibri"/>
                <w:color w:val="000000"/>
                <w:sz w:val="22"/>
                <w:szCs w:val="22"/>
                <w:lang w:eastAsia="es-PE"/>
                <w:rPrChange w:id="426" w:author="surieth_uu@hotmail.com" w:date="2023-03-21T16:42:00Z">
                  <w:rPr>
                    <w:ins w:id="427" w:author="surieth_uu@hotmail.com" w:date="2023-03-21T16:41:00Z"/>
                    <w:rFonts w:ascii="Arial Narrow" w:hAnsi="Arial Narrow" w:cs="Calibri"/>
                    <w:color w:val="000000"/>
                    <w:sz w:val="18"/>
                    <w:szCs w:val="18"/>
                    <w:lang w:eastAsia="es-PE"/>
                  </w:rPr>
                </w:rPrChange>
              </w:rPr>
            </w:pPr>
            <w:ins w:id="428" w:author="surieth_uu@hotmail.com" w:date="2023-03-21T16:41:00Z">
              <w:r w:rsidRPr="00C0752E">
                <w:rPr>
                  <w:rFonts w:ascii="Arial Narrow" w:hAnsi="Arial Narrow" w:cs="Calibri"/>
                  <w:color w:val="000000"/>
                  <w:sz w:val="22"/>
                  <w:szCs w:val="22"/>
                  <w:lang w:eastAsia="es-PE"/>
                  <w:rPrChange w:id="429" w:author="surieth_uu@hotmail.com" w:date="2023-03-21T16:42:00Z">
                    <w:rPr>
                      <w:rFonts w:ascii="Arial Narrow" w:hAnsi="Arial Narrow" w:cs="Calibri"/>
                      <w:color w:val="000000"/>
                      <w:sz w:val="18"/>
                      <w:szCs w:val="18"/>
                      <w:lang w:eastAsia="es-PE"/>
                    </w:rPr>
                  </w:rPrChange>
                </w:rPr>
                <w:t>1266105</w:t>
              </w:r>
            </w:ins>
          </w:p>
        </w:tc>
        <w:tc>
          <w:tcPr>
            <w:tcW w:w="2268" w:type="dxa"/>
            <w:tcBorders>
              <w:top w:val="nil"/>
              <w:left w:val="nil"/>
              <w:bottom w:val="single" w:sz="8" w:space="0" w:color="auto"/>
              <w:right w:val="single" w:sz="8" w:space="0" w:color="auto"/>
            </w:tcBorders>
            <w:vAlign w:val="center"/>
            <w:hideMark/>
            <w:tcPrChange w:id="430"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6E7D0D11" w14:textId="77777777" w:rsidR="00C0752E" w:rsidRPr="00C0752E" w:rsidRDefault="00C0752E" w:rsidP="00400524">
            <w:pPr>
              <w:rPr>
                <w:ins w:id="431" w:author="surieth_uu@hotmail.com" w:date="2023-03-21T16:41:00Z"/>
                <w:rFonts w:ascii="Arial Narrow" w:hAnsi="Arial Narrow" w:cs="Calibri"/>
                <w:color w:val="000000"/>
                <w:sz w:val="22"/>
                <w:szCs w:val="22"/>
                <w:lang w:eastAsia="es-PE"/>
                <w:rPrChange w:id="432" w:author="surieth_uu@hotmail.com" w:date="2023-03-21T16:42:00Z">
                  <w:rPr>
                    <w:ins w:id="433" w:author="surieth_uu@hotmail.com" w:date="2023-03-21T16:41:00Z"/>
                    <w:rFonts w:ascii="Arial Narrow" w:hAnsi="Arial Narrow" w:cs="Calibri"/>
                    <w:color w:val="000000"/>
                    <w:sz w:val="18"/>
                    <w:szCs w:val="18"/>
                    <w:lang w:eastAsia="es-PE"/>
                  </w:rPr>
                </w:rPrChange>
              </w:rPr>
            </w:pPr>
            <w:ins w:id="434" w:author="surieth_uu@hotmail.com" w:date="2023-03-21T16:41:00Z">
              <w:r w:rsidRPr="00C0752E">
                <w:rPr>
                  <w:rFonts w:ascii="Arial Narrow" w:hAnsi="Arial Narrow" w:cs="Calibri"/>
                  <w:color w:val="000000"/>
                  <w:sz w:val="22"/>
                  <w:szCs w:val="22"/>
                  <w:lang w:eastAsia="es-PE"/>
                  <w:rPrChange w:id="435" w:author="surieth_uu@hotmail.com" w:date="2023-03-21T16:42:00Z">
                    <w:rPr>
                      <w:rFonts w:ascii="Arial Narrow" w:hAnsi="Arial Narrow" w:cs="Calibri"/>
                      <w:color w:val="000000"/>
                      <w:sz w:val="18"/>
                      <w:szCs w:val="18"/>
                      <w:lang w:eastAsia="es-PE"/>
                    </w:rPr>
                  </w:rPrChange>
                </w:rPr>
                <w:t>Daniel Alcides Carrión</w:t>
              </w:r>
            </w:ins>
          </w:p>
        </w:tc>
        <w:tc>
          <w:tcPr>
            <w:tcW w:w="1276" w:type="dxa"/>
            <w:tcBorders>
              <w:top w:val="nil"/>
              <w:left w:val="nil"/>
              <w:bottom w:val="single" w:sz="8" w:space="0" w:color="auto"/>
              <w:right w:val="single" w:sz="8" w:space="0" w:color="auto"/>
            </w:tcBorders>
            <w:vAlign w:val="center"/>
            <w:hideMark/>
            <w:tcPrChange w:id="436"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E6B3425" w14:textId="77777777" w:rsidR="00C0752E" w:rsidRPr="00C0752E" w:rsidRDefault="00C0752E" w:rsidP="00400524">
            <w:pPr>
              <w:rPr>
                <w:ins w:id="437" w:author="surieth_uu@hotmail.com" w:date="2023-03-21T16:41:00Z"/>
                <w:rFonts w:ascii="Arial Narrow" w:hAnsi="Arial Narrow" w:cs="Calibri"/>
                <w:color w:val="000000"/>
                <w:sz w:val="22"/>
                <w:szCs w:val="22"/>
                <w:lang w:eastAsia="es-PE"/>
                <w:rPrChange w:id="438" w:author="surieth_uu@hotmail.com" w:date="2023-03-21T16:42:00Z">
                  <w:rPr>
                    <w:ins w:id="439" w:author="surieth_uu@hotmail.com" w:date="2023-03-21T16:41:00Z"/>
                    <w:rFonts w:ascii="Arial Narrow" w:hAnsi="Arial Narrow" w:cs="Calibri"/>
                    <w:color w:val="000000"/>
                    <w:sz w:val="18"/>
                    <w:szCs w:val="18"/>
                    <w:lang w:eastAsia="es-PE"/>
                  </w:rPr>
                </w:rPrChange>
              </w:rPr>
            </w:pPr>
            <w:ins w:id="440" w:author="surieth_uu@hotmail.com" w:date="2023-03-21T16:41:00Z">
              <w:r w:rsidRPr="00C0752E">
                <w:rPr>
                  <w:rFonts w:ascii="Arial Narrow" w:hAnsi="Arial Narrow" w:cs="Calibri"/>
                  <w:color w:val="000000"/>
                  <w:sz w:val="22"/>
                  <w:szCs w:val="22"/>
                  <w:lang w:eastAsia="es-PE"/>
                  <w:rPrChange w:id="441"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442" w:author="surieth_uu@hotmail.com" w:date="2023-03-21T16:49:00Z">
              <w:tcPr>
                <w:tcW w:w="1569" w:type="dxa"/>
                <w:tcBorders>
                  <w:top w:val="nil"/>
                  <w:left w:val="nil"/>
                  <w:bottom w:val="single" w:sz="8" w:space="0" w:color="auto"/>
                  <w:right w:val="single" w:sz="8" w:space="0" w:color="auto"/>
                </w:tcBorders>
                <w:vAlign w:val="center"/>
                <w:hideMark/>
              </w:tcPr>
            </w:tcPrChange>
          </w:tcPr>
          <w:p w14:paraId="01BC49BC" w14:textId="77777777" w:rsidR="00C0752E" w:rsidRPr="00C0752E" w:rsidRDefault="00C0752E" w:rsidP="00400524">
            <w:pPr>
              <w:rPr>
                <w:ins w:id="443" w:author="surieth_uu@hotmail.com" w:date="2023-03-21T16:41:00Z"/>
                <w:rFonts w:ascii="Arial Narrow" w:hAnsi="Arial Narrow" w:cs="Calibri"/>
                <w:color w:val="000000"/>
                <w:sz w:val="22"/>
                <w:szCs w:val="22"/>
                <w:lang w:eastAsia="es-PE"/>
                <w:rPrChange w:id="444" w:author="surieth_uu@hotmail.com" w:date="2023-03-21T16:42:00Z">
                  <w:rPr>
                    <w:ins w:id="445" w:author="surieth_uu@hotmail.com" w:date="2023-03-21T16:41:00Z"/>
                    <w:rFonts w:ascii="Arial Narrow" w:hAnsi="Arial Narrow" w:cs="Calibri"/>
                    <w:color w:val="000000"/>
                    <w:sz w:val="18"/>
                    <w:szCs w:val="18"/>
                    <w:lang w:eastAsia="es-PE"/>
                  </w:rPr>
                </w:rPrChange>
              </w:rPr>
            </w:pPr>
            <w:ins w:id="446" w:author="surieth_uu@hotmail.com" w:date="2023-03-21T16:41:00Z">
              <w:r w:rsidRPr="00C0752E">
                <w:rPr>
                  <w:rFonts w:ascii="Arial Narrow" w:hAnsi="Arial Narrow" w:cs="Calibri"/>
                  <w:color w:val="000000"/>
                  <w:sz w:val="22"/>
                  <w:szCs w:val="22"/>
                  <w:lang w:eastAsia="es-PE"/>
                  <w:rPrChange w:id="447" w:author="surieth_uu@hotmail.com" w:date="2023-03-21T16:42:00Z">
                    <w:rPr>
                      <w:rFonts w:ascii="Arial Narrow" w:hAnsi="Arial Narrow" w:cs="Calibri"/>
                      <w:color w:val="000000"/>
                      <w:sz w:val="18"/>
                      <w:szCs w:val="18"/>
                      <w:lang w:eastAsia="es-PE"/>
                    </w:rPr>
                  </w:rPrChange>
                </w:rPr>
                <w:t>Totorabamba</w:t>
              </w:r>
            </w:ins>
          </w:p>
        </w:tc>
        <w:tc>
          <w:tcPr>
            <w:tcW w:w="1701" w:type="dxa"/>
            <w:tcBorders>
              <w:top w:val="nil"/>
              <w:left w:val="nil"/>
              <w:bottom w:val="single" w:sz="8" w:space="0" w:color="auto"/>
              <w:right w:val="single" w:sz="8" w:space="0" w:color="auto"/>
            </w:tcBorders>
            <w:vAlign w:val="center"/>
            <w:hideMark/>
            <w:tcPrChange w:id="448"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F65600E" w14:textId="77777777" w:rsidR="00C0752E" w:rsidRPr="00C0752E" w:rsidRDefault="00C0752E" w:rsidP="00400524">
            <w:pPr>
              <w:rPr>
                <w:ins w:id="449" w:author="surieth_uu@hotmail.com" w:date="2023-03-21T16:41:00Z"/>
                <w:rFonts w:ascii="Arial Narrow" w:hAnsi="Arial Narrow" w:cs="Calibri"/>
                <w:color w:val="000000"/>
                <w:sz w:val="22"/>
                <w:szCs w:val="22"/>
                <w:lang w:eastAsia="es-PE"/>
                <w:rPrChange w:id="450" w:author="surieth_uu@hotmail.com" w:date="2023-03-21T16:42:00Z">
                  <w:rPr>
                    <w:ins w:id="451" w:author="surieth_uu@hotmail.com" w:date="2023-03-21T16:41:00Z"/>
                    <w:rFonts w:ascii="Arial Narrow" w:hAnsi="Arial Narrow" w:cs="Calibri"/>
                    <w:color w:val="000000"/>
                    <w:sz w:val="18"/>
                    <w:szCs w:val="18"/>
                    <w:lang w:eastAsia="es-PE"/>
                  </w:rPr>
                </w:rPrChange>
              </w:rPr>
            </w:pPr>
            <w:ins w:id="452" w:author="surieth_uu@hotmail.com" w:date="2023-03-21T16:41:00Z">
              <w:r w:rsidRPr="00C0752E">
                <w:rPr>
                  <w:rFonts w:ascii="Arial Narrow" w:hAnsi="Arial Narrow" w:cs="Calibri"/>
                  <w:color w:val="000000"/>
                  <w:sz w:val="22"/>
                  <w:szCs w:val="22"/>
                  <w:lang w:eastAsia="es-PE"/>
                  <w:rPrChange w:id="453" w:author="surieth_uu@hotmail.com" w:date="2023-03-21T16:42:00Z">
                    <w:rPr>
                      <w:rFonts w:ascii="Arial Narrow" w:hAnsi="Arial Narrow" w:cs="Calibri"/>
                      <w:color w:val="000000"/>
                      <w:sz w:val="18"/>
                      <w:szCs w:val="18"/>
                      <w:lang w:eastAsia="es-PE"/>
                    </w:rPr>
                  </w:rPrChange>
                </w:rPr>
                <w:t>Totorabamba</w:t>
              </w:r>
            </w:ins>
          </w:p>
        </w:tc>
      </w:tr>
      <w:tr w:rsidR="00C0752E" w:rsidRPr="00C0752E" w14:paraId="67B2171A" w14:textId="77777777" w:rsidTr="00860C05">
        <w:tblPrEx>
          <w:tblPrExChange w:id="454" w:author="surieth_uu@hotmail.com" w:date="2023-03-21T16:49:00Z">
            <w:tblPrEx>
              <w:tblW w:w="7763" w:type="dxa"/>
            </w:tblPrEx>
          </w:tblPrExChange>
        </w:tblPrEx>
        <w:trPr>
          <w:trHeight w:val="240"/>
          <w:ins w:id="455" w:author="surieth_uu@hotmail.com" w:date="2023-03-21T16:41:00Z"/>
          <w:trPrChange w:id="456"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457"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23CE23A" w14:textId="77777777" w:rsidR="00C0752E" w:rsidRPr="00C0752E" w:rsidRDefault="00C0752E" w:rsidP="00400524">
            <w:pPr>
              <w:jc w:val="right"/>
              <w:rPr>
                <w:ins w:id="458" w:author="surieth_uu@hotmail.com" w:date="2023-03-21T16:41:00Z"/>
                <w:rFonts w:ascii="Arial Narrow" w:hAnsi="Arial Narrow" w:cs="Calibri"/>
                <w:color w:val="000000"/>
                <w:sz w:val="22"/>
                <w:szCs w:val="22"/>
                <w:lang w:eastAsia="es-PE"/>
                <w:rPrChange w:id="459" w:author="surieth_uu@hotmail.com" w:date="2023-03-21T16:42:00Z">
                  <w:rPr>
                    <w:ins w:id="460" w:author="surieth_uu@hotmail.com" w:date="2023-03-21T16:41:00Z"/>
                    <w:rFonts w:ascii="Arial Narrow" w:hAnsi="Arial Narrow" w:cs="Calibri"/>
                    <w:color w:val="000000"/>
                    <w:sz w:val="18"/>
                    <w:szCs w:val="18"/>
                    <w:lang w:eastAsia="es-PE"/>
                  </w:rPr>
                </w:rPrChange>
              </w:rPr>
            </w:pPr>
            <w:ins w:id="461" w:author="surieth_uu@hotmail.com" w:date="2023-03-21T16:41:00Z">
              <w:r w:rsidRPr="00C0752E">
                <w:rPr>
                  <w:rFonts w:ascii="Arial Narrow" w:hAnsi="Arial Narrow" w:cs="Calibri"/>
                  <w:color w:val="000000"/>
                  <w:sz w:val="22"/>
                  <w:szCs w:val="22"/>
                  <w:lang w:eastAsia="es-PE"/>
                  <w:rPrChange w:id="462" w:author="surieth_uu@hotmail.com" w:date="2023-03-21T16:42:00Z">
                    <w:rPr>
                      <w:rFonts w:ascii="Arial Narrow" w:hAnsi="Arial Narrow" w:cs="Calibri"/>
                      <w:color w:val="000000"/>
                      <w:sz w:val="18"/>
                      <w:szCs w:val="18"/>
                      <w:lang w:eastAsia="es-PE"/>
                    </w:rPr>
                  </w:rPrChange>
                </w:rPr>
                <w:t>4</w:t>
              </w:r>
            </w:ins>
          </w:p>
        </w:tc>
        <w:tc>
          <w:tcPr>
            <w:tcW w:w="940" w:type="dxa"/>
            <w:tcBorders>
              <w:top w:val="nil"/>
              <w:left w:val="nil"/>
              <w:bottom w:val="single" w:sz="8" w:space="0" w:color="auto"/>
              <w:right w:val="single" w:sz="8" w:space="0" w:color="auto"/>
            </w:tcBorders>
            <w:vAlign w:val="center"/>
            <w:hideMark/>
            <w:tcPrChange w:id="463" w:author="surieth_uu@hotmail.com" w:date="2023-03-21T16:49:00Z">
              <w:tcPr>
                <w:tcW w:w="840" w:type="dxa"/>
                <w:tcBorders>
                  <w:top w:val="nil"/>
                  <w:left w:val="nil"/>
                  <w:bottom w:val="single" w:sz="8" w:space="0" w:color="auto"/>
                  <w:right w:val="single" w:sz="8" w:space="0" w:color="auto"/>
                </w:tcBorders>
                <w:vAlign w:val="center"/>
                <w:hideMark/>
              </w:tcPr>
            </w:tcPrChange>
          </w:tcPr>
          <w:p w14:paraId="04BF9EFE" w14:textId="77777777" w:rsidR="00C0752E" w:rsidRPr="00C0752E" w:rsidRDefault="00C0752E" w:rsidP="00400524">
            <w:pPr>
              <w:jc w:val="right"/>
              <w:rPr>
                <w:ins w:id="464" w:author="surieth_uu@hotmail.com" w:date="2023-03-21T16:41:00Z"/>
                <w:rFonts w:ascii="Arial Narrow" w:hAnsi="Arial Narrow" w:cs="Calibri"/>
                <w:color w:val="000000"/>
                <w:sz w:val="22"/>
                <w:szCs w:val="22"/>
                <w:lang w:eastAsia="es-PE"/>
                <w:rPrChange w:id="465" w:author="surieth_uu@hotmail.com" w:date="2023-03-21T16:42:00Z">
                  <w:rPr>
                    <w:ins w:id="466" w:author="surieth_uu@hotmail.com" w:date="2023-03-21T16:41:00Z"/>
                    <w:rFonts w:ascii="Arial Narrow" w:hAnsi="Arial Narrow" w:cs="Calibri"/>
                    <w:color w:val="000000"/>
                    <w:sz w:val="18"/>
                    <w:szCs w:val="18"/>
                    <w:lang w:eastAsia="es-PE"/>
                  </w:rPr>
                </w:rPrChange>
              </w:rPr>
            </w:pPr>
            <w:ins w:id="467" w:author="surieth_uu@hotmail.com" w:date="2023-03-21T16:41:00Z">
              <w:r w:rsidRPr="00C0752E">
                <w:rPr>
                  <w:rFonts w:ascii="Arial Narrow" w:hAnsi="Arial Narrow" w:cs="Calibri"/>
                  <w:color w:val="000000"/>
                  <w:sz w:val="22"/>
                  <w:szCs w:val="22"/>
                  <w:lang w:eastAsia="es-PE"/>
                  <w:rPrChange w:id="468" w:author="surieth_uu@hotmail.com" w:date="2023-03-21T16:42:00Z">
                    <w:rPr>
                      <w:rFonts w:ascii="Arial Narrow" w:hAnsi="Arial Narrow" w:cs="Calibri"/>
                      <w:color w:val="000000"/>
                      <w:sz w:val="18"/>
                      <w:szCs w:val="18"/>
                      <w:lang w:eastAsia="es-PE"/>
                    </w:rPr>
                  </w:rPrChange>
                </w:rPr>
                <w:t>1090349</w:t>
              </w:r>
            </w:ins>
          </w:p>
        </w:tc>
        <w:tc>
          <w:tcPr>
            <w:tcW w:w="2268" w:type="dxa"/>
            <w:tcBorders>
              <w:top w:val="nil"/>
              <w:left w:val="nil"/>
              <w:bottom w:val="single" w:sz="8" w:space="0" w:color="auto"/>
              <w:right w:val="single" w:sz="8" w:space="0" w:color="auto"/>
            </w:tcBorders>
            <w:vAlign w:val="center"/>
            <w:hideMark/>
            <w:tcPrChange w:id="469"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6433A88" w14:textId="77777777" w:rsidR="00C0752E" w:rsidRPr="00C0752E" w:rsidRDefault="00C0752E" w:rsidP="00400524">
            <w:pPr>
              <w:rPr>
                <w:ins w:id="470" w:author="surieth_uu@hotmail.com" w:date="2023-03-21T16:41:00Z"/>
                <w:rFonts w:ascii="Arial Narrow" w:hAnsi="Arial Narrow" w:cs="Calibri"/>
                <w:color w:val="000000"/>
                <w:sz w:val="22"/>
                <w:szCs w:val="22"/>
                <w:lang w:eastAsia="es-PE"/>
                <w:rPrChange w:id="471" w:author="surieth_uu@hotmail.com" w:date="2023-03-21T16:42:00Z">
                  <w:rPr>
                    <w:ins w:id="472" w:author="surieth_uu@hotmail.com" w:date="2023-03-21T16:41:00Z"/>
                    <w:rFonts w:ascii="Arial Narrow" w:hAnsi="Arial Narrow" w:cs="Calibri"/>
                    <w:color w:val="000000"/>
                    <w:sz w:val="18"/>
                    <w:szCs w:val="18"/>
                    <w:lang w:eastAsia="es-PE"/>
                  </w:rPr>
                </w:rPrChange>
              </w:rPr>
            </w:pPr>
            <w:ins w:id="473" w:author="surieth_uu@hotmail.com" w:date="2023-03-21T16:41:00Z">
              <w:r w:rsidRPr="00C0752E">
                <w:rPr>
                  <w:rFonts w:ascii="Arial Narrow" w:hAnsi="Arial Narrow" w:cs="Calibri"/>
                  <w:color w:val="000000"/>
                  <w:sz w:val="22"/>
                  <w:szCs w:val="22"/>
                  <w:lang w:eastAsia="es-PE"/>
                  <w:rPrChange w:id="474" w:author="surieth_uu@hotmail.com" w:date="2023-03-21T16:42:00Z">
                    <w:rPr>
                      <w:rFonts w:ascii="Arial Narrow" w:hAnsi="Arial Narrow" w:cs="Calibri"/>
                      <w:color w:val="000000"/>
                      <w:sz w:val="18"/>
                      <w:szCs w:val="18"/>
                      <w:lang w:eastAsia="es-PE"/>
                    </w:rPr>
                  </w:rPrChange>
                </w:rPr>
                <w:t>José María Arguedas</w:t>
              </w:r>
            </w:ins>
          </w:p>
        </w:tc>
        <w:tc>
          <w:tcPr>
            <w:tcW w:w="1276" w:type="dxa"/>
            <w:tcBorders>
              <w:top w:val="nil"/>
              <w:left w:val="nil"/>
              <w:bottom w:val="single" w:sz="8" w:space="0" w:color="auto"/>
              <w:right w:val="single" w:sz="8" w:space="0" w:color="auto"/>
            </w:tcBorders>
            <w:vAlign w:val="center"/>
            <w:hideMark/>
            <w:tcPrChange w:id="475"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1C295F75" w14:textId="77777777" w:rsidR="00C0752E" w:rsidRPr="00C0752E" w:rsidRDefault="00C0752E" w:rsidP="00400524">
            <w:pPr>
              <w:rPr>
                <w:ins w:id="476" w:author="surieth_uu@hotmail.com" w:date="2023-03-21T16:41:00Z"/>
                <w:rFonts w:ascii="Arial Narrow" w:hAnsi="Arial Narrow" w:cs="Calibri"/>
                <w:color w:val="000000"/>
                <w:sz w:val="22"/>
                <w:szCs w:val="22"/>
                <w:lang w:eastAsia="es-PE"/>
                <w:rPrChange w:id="477" w:author="surieth_uu@hotmail.com" w:date="2023-03-21T16:42:00Z">
                  <w:rPr>
                    <w:ins w:id="478" w:author="surieth_uu@hotmail.com" w:date="2023-03-21T16:41:00Z"/>
                    <w:rFonts w:ascii="Arial Narrow" w:hAnsi="Arial Narrow" w:cs="Calibri"/>
                    <w:color w:val="000000"/>
                    <w:sz w:val="18"/>
                    <w:szCs w:val="18"/>
                    <w:lang w:eastAsia="es-PE"/>
                  </w:rPr>
                </w:rPrChange>
              </w:rPr>
            </w:pPr>
            <w:ins w:id="479" w:author="surieth_uu@hotmail.com" w:date="2023-03-21T16:41:00Z">
              <w:r w:rsidRPr="00C0752E">
                <w:rPr>
                  <w:rFonts w:ascii="Arial Narrow" w:hAnsi="Arial Narrow" w:cs="Calibri"/>
                  <w:color w:val="000000"/>
                  <w:sz w:val="22"/>
                  <w:szCs w:val="22"/>
                  <w:lang w:eastAsia="es-PE"/>
                  <w:rPrChange w:id="480"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481" w:author="surieth_uu@hotmail.com" w:date="2023-03-21T16:49:00Z">
              <w:tcPr>
                <w:tcW w:w="1569" w:type="dxa"/>
                <w:tcBorders>
                  <w:top w:val="nil"/>
                  <w:left w:val="nil"/>
                  <w:bottom w:val="single" w:sz="8" w:space="0" w:color="auto"/>
                  <w:right w:val="single" w:sz="8" w:space="0" w:color="auto"/>
                </w:tcBorders>
                <w:vAlign w:val="center"/>
                <w:hideMark/>
              </w:tcPr>
            </w:tcPrChange>
          </w:tcPr>
          <w:p w14:paraId="7A3FBC21" w14:textId="77777777" w:rsidR="00C0752E" w:rsidRPr="00C0752E" w:rsidRDefault="00C0752E" w:rsidP="00400524">
            <w:pPr>
              <w:rPr>
                <w:ins w:id="482" w:author="surieth_uu@hotmail.com" w:date="2023-03-21T16:41:00Z"/>
                <w:rFonts w:ascii="Arial Narrow" w:hAnsi="Arial Narrow" w:cs="Calibri"/>
                <w:color w:val="000000"/>
                <w:sz w:val="22"/>
                <w:szCs w:val="22"/>
                <w:lang w:eastAsia="es-PE"/>
                <w:rPrChange w:id="483" w:author="surieth_uu@hotmail.com" w:date="2023-03-21T16:42:00Z">
                  <w:rPr>
                    <w:ins w:id="484" w:author="surieth_uu@hotmail.com" w:date="2023-03-21T16:41:00Z"/>
                    <w:rFonts w:ascii="Arial Narrow" w:hAnsi="Arial Narrow" w:cs="Calibri"/>
                    <w:color w:val="000000"/>
                    <w:sz w:val="18"/>
                    <w:szCs w:val="18"/>
                    <w:lang w:eastAsia="es-PE"/>
                  </w:rPr>
                </w:rPrChange>
              </w:rPr>
            </w:pPr>
            <w:ins w:id="485" w:author="surieth_uu@hotmail.com" w:date="2023-03-21T16:41:00Z">
              <w:r w:rsidRPr="00C0752E">
                <w:rPr>
                  <w:rFonts w:ascii="Arial Narrow" w:hAnsi="Arial Narrow" w:cs="Calibri"/>
                  <w:color w:val="000000"/>
                  <w:sz w:val="22"/>
                  <w:szCs w:val="22"/>
                  <w:lang w:eastAsia="es-PE"/>
                  <w:rPrChange w:id="486" w:author="surieth_uu@hotmail.com" w:date="2023-03-21T16:42:00Z">
                    <w:rPr>
                      <w:rFonts w:ascii="Arial Narrow" w:hAnsi="Arial Narrow" w:cs="Calibri"/>
                      <w:color w:val="000000"/>
                      <w:sz w:val="18"/>
                      <w:szCs w:val="18"/>
                      <w:lang w:eastAsia="es-PE"/>
                    </w:rPr>
                  </w:rPrChange>
                </w:rPr>
                <w:t xml:space="preserve">Uripa </w:t>
              </w:r>
            </w:ins>
          </w:p>
        </w:tc>
        <w:tc>
          <w:tcPr>
            <w:tcW w:w="1701" w:type="dxa"/>
            <w:tcBorders>
              <w:top w:val="nil"/>
              <w:left w:val="nil"/>
              <w:bottom w:val="single" w:sz="8" w:space="0" w:color="auto"/>
              <w:right w:val="single" w:sz="8" w:space="0" w:color="auto"/>
            </w:tcBorders>
            <w:vAlign w:val="center"/>
            <w:hideMark/>
            <w:tcPrChange w:id="487"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7A2139C4" w14:textId="77777777" w:rsidR="00C0752E" w:rsidRPr="00C0752E" w:rsidRDefault="00C0752E" w:rsidP="00400524">
            <w:pPr>
              <w:rPr>
                <w:ins w:id="488" w:author="surieth_uu@hotmail.com" w:date="2023-03-21T16:41:00Z"/>
                <w:rFonts w:ascii="Arial Narrow" w:hAnsi="Arial Narrow" w:cs="Calibri"/>
                <w:color w:val="000000"/>
                <w:sz w:val="22"/>
                <w:szCs w:val="22"/>
                <w:lang w:eastAsia="es-PE"/>
                <w:rPrChange w:id="489" w:author="surieth_uu@hotmail.com" w:date="2023-03-21T16:42:00Z">
                  <w:rPr>
                    <w:ins w:id="490" w:author="surieth_uu@hotmail.com" w:date="2023-03-21T16:41:00Z"/>
                    <w:rFonts w:ascii="Arial Narrow" w:hAnsi="Arial Narrow" w:cs="Calibri"/>
                    <w:color w:val="000000"/>
                    <w:sz w:val="18"/>
                    <w:szCs w:val="18"/>
                    <w:lang w:eastAsia="es-PE"/>
                  </w:rPr>
                </w:rPrChange>
              </w:rPr>
            </w:pPr>
            <w:ins w:id="491" w:author="surieth_uu@hotmail.com" w:date="2023-03-21T16:41:00Z">
              <w:r w:rsidRPr="00C0752E">
                <w:rPr>
                  <w:rFonts w:ascii="Arial Narrow" w:hAnsi="Arial Narrow" w:cs="Calibri"/>
                  <w:color w:val="000000"/>
                  <w:sz w:val="22"/>
                  <w:szCs w:val="22"/>
                  <w:lang w:eastAsia="es-PE"/>
                  <w:rPrChange w:id="492" w:author="surieth_uu@hotmail.com" w:date="2023-03-21T16:42:00Z">
                    <w:rPr>
                      <w:rFonts w:ascii="Arial Narrow" w:hAnsi="Arial Narrow" w:cs="Calibri"/>
                      <w:color w:val="000000"/>
                      <w:sz w:val="18"/>
                      <w:szCs w:val="18"/>
                      <w:lang w:eastAsia="es-PE"/>
                    </w:rPr>
                  </w:rPrChange>
                </w:rPr>
                <w:t>Jirón Juan Espinoza Medrano S/N</w:t>
              </w:r>
            </w:ins>
          </w:p>
        </w:tc>
      </w:tr>
      <w:tr w:rsidR="00C0752E" w:rsidRPr="00C0752E" w14:paraId="386D5387" w14:textId="77777777" w:rsidTr="00860C05">
        <w:tblPrEx>
          <w:tblPrExChange w:id="493" w:author="surieth_uu@hotmail.com" w:date="2023-03-21T16:49:00Z">
            <w:tblPrEx>
              <w:tblW w:w="7763" w:type="dxa"/>
            </w:tblPrEx>
          </w:tblPrExChange>
        </w:tblPrEx>
        <w:trPr>
          <w:trHeight w:val="240"/>
          <w:ins w:id="494" w:author="surieth_uu@hotmail.com" w:date="2023-03-21T16:41:00Z"/>
          <w:trPrChange w:id="495"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496"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362D26E0" w14:textId="77777777" w:rsidR="00C0752E" w:rsidRPr="00C0752E" w:rsidRDefault="00C0752E" w:rsidP="00400524">
            <w:pPr>
              <w:jc w:val="right"/>
              <w:rPr>
                <w:ins w:id="497" w:author="surieth_uu@hotmail.com" w:date="2023-03-21T16:41:00Z"/>
                <w:rFonts w:ascii="Arial Narrow" w:hAnsi="Arial Narrow" w:cs="Calibri"/>
                <w:color w:val="000000"/>
                <w:sz w:val="22"/>
                <w:szCs w:val="22"/>
                <w:lang w:eastAsia="es-PE"/>
                <w:rPrChange w:id="498" w:author="surieth_uu@hotmail.com" w:date="2023-03-21T16:42:00Z">
                  <w:rPr>
                    <w:ins w:id="499" w:author="surieth_uu@hotmail.com" w:date="2023-03-21T16:41:00Z"/>
                    <w:rFonts w:ascii="Arial Narrow" w:hAnsi="Arial Narrow" w:cs="Calibri"/>
                    <w:color w:val="000000"/>
                    <w:sz w:val="18"/>
                    <w:szCs w:val="18"/>
                    <w:lang w:eastAsia="es-PE"/>
                  </w:rPr>
                </w:rPrChange>
              </w:rPr>
            </w:pPr>
            <w:ins w:id="500" w:author="surieth_uu@hotmail.com" w:date="2023-03-21T16:41:00Z">
              <w:r w:rsidRPr="00C0752E">
                <w:rPr>
                  <w:rFonts w:ascii="Arial Narrow" w:hAnsi="Arial Narrow" w:cs="Calibri"/>
                  <w:color w:val="000000"/>
                  <w:sz w:val="22"/>
                  <w:szCs w:val="22"/>
                  <w:lang w:eastAsia="es-PE"/>
                  <w:rPrChange w:id="501" w:author="surieth_uu@hotmail.com" w:date="2023-03-21T16:42:00Z">
                    <w:rPr>
                      <w:rFonts w:ascii="Arial Narrow" w:hAnsi="Arial Narrow" w:cs="Calibri"/>
                      <w:color w:val="000000"/>
                      <w:sz w:val="18"/>
                      <w:szCs w:val="18"/>
                      <w:lang w:eastAsia="es-PE"/>
                    </w:rPr>
                  </w:rPrChange>
                </w:rPr>
                <w:t>5</w:t>
              </w:r>
            </w:ins>
          </w:p>
        </w:tc>
        <w:tc>
          <w:tcPr>
            <w:tcW w:w="940" w:type="dxa"/>
            <w:tcBorders>
              <w:top w:val="nil"/>
              <w:left w:val="nil"/>
              <w:bottom w:val="single" w:sz="8" w:space="0" w:color="auto"/>
              <w:right w:val="single" w:sz="8" w:space="0" w:color="auto"/>
            </w:tcBorders>
            <w:vAlign w:val="center"/>
            <w:hideMark/>
            <w:tcPrChange w:id="502" w:author="surieth_uu@hotmail.com" w:date="2023-03-21T16:49:00Z">
              <w:tcPr>
                <w:tcW w:w="840" w:type="dxa"/>
                <w:tcBorders>
                  <w:top w:val="nil"/>
                  <w:left w:val="nil"/>
                  <w:bottom w:val="single" w:sz="8" w:space="0" w:color="auto"/>
                  <w:right w:val="single" w:sz="8" w:space="0" w:color="auto"/>
                </w:tcBorders>
                <w:vAlign w:val="center"/>
                <w:hideMark/>
              </w:tcPr>
            </w:tcPrChange>
          </w:tcPr>
          <w:p w14:paraId="7D391E76" w14:textId="77777777" w:rsidR="00C0752E" w:rsidRPr="00C0752E" w:rsidRDefault="00C0752E" w:rsidP="00400524">
            <w:pPr>
              <w:jc w:val="right"/>
              <w:rPr>
                <w:ins w:id="503" w:author="surieth_uu@hotmail.com" w:date="2023-03-21T16:41:00Z"/>
                <w:rFonts w:ascii="Arial Narrow" w:hAnsi="Arial Narrow" w:cs="Calibri"/>
                <w:color w:val="000000"/>
                <w:sz w:val="22"/>
                <w:szCs w:val="22"/>
                <w:lang w:eastAsia="es-PE"/>
                <w:rPrChange w:id="504" w:author="surieth_uu@hotmail.com" w:date="2023-03-21T16:42:00Z">
                  <w:rPr>
                    <w:ins w:id="505" w:author="surieth_uu@hotmail.com" w:date="2023-03-21T16:41:00Z"/>
                    <w:rFonts w:ascii="Arial Narrow" w:hAnsi="Arial Narrow" w:cs="Calibri"/>
                    <w:color w:val="000000"/>
                    <w:sz w:val="18"/>
                    <w:szCs w:val="18"/>
                    <w:lang w:eastAsia="es-PE"/>
                  </w:rPr>
                </w:rPrChange>
              </w:rPr>
            </w:pPr>
            <w:ins w:id="506" w:author="surieth_uu@hotmail.com" w:date="2023-03-21T16:41:00Z">
              <w:r w:rsidRPr="00C0752E">
                <w:rPr>
                  <w:rFonts w:ascii="Arial Narrow" w:hAnsi="Arial Narrow" w:cs="Calibri"/>
                  <w:color w:val="000000"/>
                  <w:sz w:val="22"/>
                  <w:szCs w:val="22"/>
                  <w:lang w:eastAsia="es-PE"/>
                  <w:rPrChange w:id="507" w:author="surieth_uu@hotmail.com" w:date="2023-03-21T16:42:00Z">
                    <w:rPr>
                      <w:rFonts w:ascii="Arial Narrow" w:hAnsi="Arial Narrow" w:cs="Calibri"/>
                      <w:color w:val="000000"/>
                      <w:sz w:val="18"/>
                      <w:szCs w:val="18"/>
                      <w:lang w:eastAsia="es-PE"/>
                    </w:rPr>
                  </w:rPrChange>
                </w:rPr>
                <w:t>1274927</w:t>
              </w:r>
            </w:ins>
          </w:p>
        </w:tc>
        <w:tc>
          <w:tcPr>
            <w:tcW w:w="2268" w:type="dxa"/>
            <w:tcBorders>
              <w:top w:val="nil"/>
              <w:left w:val="nil"/>
              <w:bottom w:val="single" w:sz="8" w:space="0" w:color="auto"/>
              <w:right w:val="single" w:sz="8" w:space="0" w:color="auto"/>
            </w:tcBorders>
            <w:vAlign w:val="center"/>
            <w:hideMark/>
            <w:tcPrChange w:id="508"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135292D3" w14:textId="77777777" w:rsidR="00C0752E" w:rsidRPr="00C0752E" w:rsidRDefault="00C0752E" w:rsidP="00400524">
            <w:pPr>
              <w:rPr>
                <w:ins w:id="509" w:author="surieth_uu@hotmail.com" w:date="2023-03-21T16:41:00Z"/>
                <w:rFonts w:ascii="Arial Narrow" w:hAnsi="Arial Narrow" w:cs="Calibri"/>
                <w:color w:val="000000"/>
                <w:sz w:val="22"/>
                <w:szCs w:val="22"/>
                <w:lang w:eastAsia="es-PE"/>
                <w:rPrChange w:id="510" w:author="surieth_uu@hotmail.com" w:date="2023-03-21T16:42:00Z">
                  <w:rPr>
                    <w:ins w:id="511" w:author="surieth_uu@hotmail.com" w:date="2023-03-21T16:41:00Z"/>
                    <w:rFonts w:ascii="Arial Narrow" w:hAnsi="Arial Narrow" w:cs="Calibri"/>
                    <w:color w:val="000000"/>
                    <w:sz w:val="18"/>
                    <w:szCs w:val="18"/>
                    <w:lang w:eastAsia="es-PE"/>
                  </w:rPr>
                </w:rPrChange>
              </w:rPr>
            </w:pPr>
            <w:ins w:id="512" w:author="surieth_uu@hotmail.com" w:date="2023-03-21T16:41:00Z">
              <w:r w:rsidRPr="00C0752E">
                <w:rPr>
                  <w:rFonts w:ascii="Arial Narrow" w:hAnsi="Arial Narrow" w:cs="Calibri"/>
                  <w:color w:val="000000"/>
                  <w:sz w:val="22"/>
                  <w:szCs w:val="22"/>
                  <w:lang w:eastAsia="es-PE"/>
                  <w:rPrChange w:id="513" w:author="surieth_uu@hotmail.com" w:date="2023-03-21T16:42:00Z">
                    <w:rPr>
                      <w:rFonts w:ascii="Arial Narrow" w:hAnsi="Arial Narrow" w:cs="Calibri"/>
                      <w:color w:val="000000"/>
                      <w:sz w:val="18"/>
                      <w:szCs w:val="18"/>
                      <w:lang w:eastAsia="es-PE"/>
                    </w:rPr>
                  </w:rPrChange>
                </w:rPr>
                <w:t>Las Américas</w:t>
              </w:r>
            </w:ins>
          </w:p>
        </w:tc>
        <w:tc>
          <w:tcPr>
            <w:tcW w:w="1276" w:type="dxa"/>
            <w:tcBorders>
              <w:top w:val="nil"/>
              <w:left w:val="nil"/>
              <w:bottom w:val="single" w:sz="8" w:space="0" w:color="auto"/>
              <w:right w:val="single" w:sz="8" w:space="0" w:color="auto"/>
            </w:tcBorders>
            <w:vAlign w:val="center"/>
            <w:hideMark/>
            <w:tcPrChange w:id="514"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61D7692A" w14:textId="77777777" w:rsidR="00C0752E" w:rsidRPr="00C0752E" w:rsidRDefault="00C0752E" w:rsidP="00400524">
            <w:pPr>
              <w:rPr>
                <w:ins w:id="515" w:author="surieth_uu@hotmail.com" w:date="2023-03-21T16:41:00Z"/>
                <w:rFonts w:ascii="Arial Narrow" w:hAnsi="Arial Narrow" w:cs="Calibri"/>
                <w:color w:val="000000"/>
                <w:sz w:val="22"/>
                <w:szCs w:val="22"/>
                <w:lang w:eastAsia="es-PE"/>
                <w:rPrChange w:id="516" w:author="surieth_uu@hotmail.com" w:date="2023-03-21T16:42:00Z">
                  <w:rPr>
                    <w:ins w:id="517" w:author="surieth_uu@hotmail.com" w:date="2023-03-21T16:41:00Z"/>
                    <w:rFonts w:ascii="Arial Narrow" w:hAnsi="Arial Narrow" w:cs="Calibri"/>
                    <w:color w:val="000000"/>
                    <w:sz w:val="18"/>
                    <w:szCs w:val="18"/>
                    <w:lang w:eastAsia="es-PE"/>
                  </w:rPr>
                </w:rPrChange>
              </w:rPr>
            </w:pPr>
            <w:ins w:id="518" w:author="surieth_uu@hotmail.com" w:date="2023-03-21T16:41:00Z">
              <w:r w:rsidRPr="00C0752E">
                <w:rPr>
                  <w:rFonts w:ascii="Arial Narrow" w:hAnsi="Arial Narrow" w:cs="Calibri"/>
                  <w:color w:val="000000"/>
                  <w:sz w:val="22"/>
                  <w:szCs w:val="22"/>
                  <w:lang w:eastAsia="es-PE"/>
                  <w:rPrChange w:id="519"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520" w:author="surieth_uu@hotmail.com" w:date="2023-03-21T16:49:00Z">
              <w:tcPr>
                <w:tcW w:w="1569" w:type="dxa"/>
                <w:tcBorders>
                  <w:top w:val="nil"/>
                  <w:left w:val="nil"/>
                  <w:bottom w:val="single" w:sz="8" w:space="0" w:color="auto"/>
                  <w:right w:val="single" w:sz="8" w:space="0" w:color="auto"/>
                </w:tcBorders>
                <w:vAlign w:val="center"/>
                <w:hideMark/>
              </w:tcPr>
            </w:tcPrChange>
          </w:tcPr>
          <w:p w14:paraId="1FEA5929" w14:textId="77777777" w:rsidR="00C0752E" w:rsidRPr="00C0752E" w:rsidRDefault="00C0752E" w:rsidP="00400524">
            <w:pPr>
              <w:rPr>
                <w:ins w:id="521" w:author="surieth_uu@hotmail.com" w:date="2023-03-21T16:41:00Z"/>
                <w:rFonts w:ascii="Arial Narrow" w:hAnsi="Arial Narrow" w:cs="Calibri"/>
                <w:color w:val="000000"/>
                <w:sz w:val="22"/>
                <w:szCs w:val="22"/>
                <w:lang w:eastAsia="es-PE"/>
                <w:rPrChange w:id="522" w:author="surieth_uu@hotmail.com" w:date="2023-03-21T16:42:00Z">
                  <w:rPr>
                    <w:ins w:id="523" w:author="surieth_uu@hotmail.com" w:date="2023-03-21T16:41:00Z"/>
                    <w:rFonts w:ascii="Arial Narrow" w:hAnsi="Arial Narrow" w:cs="Calibri"/>
                    <w:color w:val="000000"/>
                    <w:sz w:val="18"/>
                    <w:szCs w:val="18"/>
                    <w:lang w:eastAsia="es-PE"/>
                  </w:rPr>
                </w:rPrChange>
              </w:rPr>
            </w:pPr>
            <w:ins w:id="524" w:author="surieth_uu@hotmail.com" w:date="2023-03-21T16:41:00Z">
              <w:r w:rsidRPr="00C0752E">
                <w:rPr>
                  <w:rFonts w:ascii="Arial Narrow" w:hAnsi="Arial Narrow" w:cs="Calibri"/>
                  <w:color w:val="000000"/>
                  <w:sz w:val="22"/>
                  <w:szCs w:val="22"/>
                  <w:lang w:eastAsia="es-PE"/>
                  <w:rPrChange w:id="525" w:author="surieth_uu@hotmail.com" w:date="2023-03-21T16:42:00Z">
                    <w:rPr>
                      <w:rFonts w:ascii="Arial Narrow" w:hAnsi="Arial Narrow" w:cs="Calibri"/>
                      <w:color w:val="000000"/>
                      <w:sz w:val="18"/>
                      <w:szCs w:val="18"/>
                      <w:lang w:eastAsia="es-PE"/>
                    </w:rPr>
                  </w:rPrChange>
                </w:rPr>
                <w:t>Chalhuani</w:t>
              </w:r>
            </w:ins>
          </w:p>
        </w:tc>
        <w:tc>
          <w:tcPr>
            <w:tcW w:w="1701" w:type="dxa"/>
            <w:tcBorders>
              <w:top w:val="nil"/>
              <w:left w:val="nil"/>
              <w:bottom w:val="single" w:sz="8" w:space="0" w:color="auto"/>
              <w:right w:val="single" w:sz="8" w:space="0" w:color="auto"/>
            </w:tcBorders>
            <w:vAlign w:val="center"/>
            <w:hideMark/>
            <w:tcPrChange w:id="526"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7C6B38C2" w14:textId="77777777" w:rsidR="00C0752E" w:rsidRPr="00C0752E" w:rsidRDefault="00C0752E" w:rsidP="00400524">
            <w:pPr>
              <w:rPr>
                <w:ins w:id="527" w:author="surieth_uu@hotmail.com" w:date="2023-03-21T16:41:00Z"/>
                <w:rFonts w:ascii="Arial Narrow" w:hAnsi="Arial Narrow" w:cs="Calibri"/>
                <w:color w:val="000000"/>
                <w:sz w:val="22"/>
                <w:szCs w:val="22"/>
                <w:lang w:eastAsia="es-PE"/>
                <w:rPrChange w:id="528" w:author="surieth_uu@hotmail.com" w:date="2023-03-21T16:42:00Z">
                  <w:rPr>
                    <w:ins w:id="529" w:author="surieth_uu@hotmail.com" w:date="2023-03-21T16:41:00Z"/>
                    <w:rFonts w:ascii="Arial Narrow" w:hAnsi="Arial Narrow" w:cs="Calibri"/>
                    <w:color w:val="000000"/>
                    <w:sz w:val="18"/>
                    <w:szCs w:val="18"/>
                    <w:lang w:eastAsia="es-PE"/>
                  </w:rPr>
                </w:rPrChange>
              </w:rPr>
            </w:pPr>
            <w:ins w:id="530" w:author="surieth_uu@hotmail.com" w:date="2023-03-21T16:41:00Z">
              <w:r w:rsidRPr="00C0752E">
                <w:rPr>
                  <w:rFonts w:ascii="Arial Narrow" w:hAnsi="Arial Narrow" w:cs="Calibri"/>
                  <w:color w:val="000000"/>
                  <w:sz w:val="22"/>
                  <w:szCs w:val="22"/>
                  <w:lang w:eastAsia="es-PE"/>
                  <w:rPrChange w:id="531" w:author="surieth_uu@hotmail.com" w:date="2023-03-21T16:42:00Z">
                    <w:rPr>
                      <w:rFonts w:ascii="Arial Narrow" w:hAnsi="Arial Narrow" w:cs="Calibri"/>
                      <w:color w:val="000000"/>
                      <w:sz w:val="18"/>
                      <w:szCs w:val="18"/>
                      <w:lang w:eastAsia="es-PE"/>
                    </w:rPr>
                  </w:rPrChange>
                </w:rPr>
                <w:t>Challhuani</w:t>
              </w:r>
            </w:ins>
          </w:p>
        </w:tc>
      </w:tr>
      <w:tr w:rsidR="00C0752E" w:rsidRPr="00C0752E" w14:paraId="501366C0" w14:textId="77777777" w:rsidTr="00860C05">
        <w:tblPrEx>
          <w:tblPrExChange w:id="532" w:author="surieth_uu@hotmail.com" w:date="2023-03-21T16:49:00Z">
            <w:tblPrEx>
              <w:tblW w:w="7763" w:type="dxa"/>
            </w:tblPrEx>
          </w:tblPrExChange>
        </w:tblPrEx>
        <w:trPr>
          <w:trHeight w:val="240"/>
          <w:ins w:id="533" w:author="surieth_uu@hotmail.com" w:date="2023-03-21T16:41:00Z"/>
          <w:trPrChange w:id="534"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535"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52A2EFE" w14:textId="77777777" w:rsidR="00C0752E" w:rsidRPr="00C0752E" w:rsidRDefault="00C0752E" w:rsidP="00400524">
            <w:pPr>
              <w:jc w:val="right"/>
              <w:rPr>
                <w:ins w:id="536" w:author="surieth_uu@hotmail.com" w:date="2023-03-21T16:41:00Z"/>
                <w:rFonts w:ascii="Arial Narrow" w:hAnsi="Arial Narrow" w:cs="Calibri"/>
                <w:color w:val="000000"/>
                <w:sz w:val="22"/>
                <w:szCs w:val="22"/>
                <w:lang w:eastAsia="es-PE"/>
                <w:rPrChange w:id="537" w:author="surieth_uu@hotmail.com" w:date="2023-03-21T16:42:00Z">
                  <w:rPr>
                    <w:ins w:id="538" w:author="surieth_uu@hotmail.com" w:date="2023-03-21T16:41:00Z"/>
                    <w:rFonts w:ascii="Arial Narrow" w:hAnsi="Arial Narrow" w:cs="Calibri"/>
                    <w:color w:val="000000"/>
                    <w:sz w:val="18"/>
                    <w:szCs w:val="18"/>
                    <w:lang w:eastAsia="es-PE"/>
                  </w:rPr>
                </w:rPrChange>
              </w:rPr>
            </w:pPr>
            <w:ins w:id="539" w:author="surieth_uu@hotmail.com" w:date="2023-03-21T16:41:00Z">
              <w:r w:rsidRPr="00C0752E">
                <w:rPr>
                  <w:rFonts w:ascii="Arial Narrow" w:hAnsi="Arial Narrow" w:cs="Calibri"/>
                  <w:color w:val="000000"/>
                  <w:sz w:val="22"/>
                  <w:szCs w:val="22"/>
                  <w:lang w:eastAsia="es-PE"/>
                  <w:rPrChange w:id="540" w:author="surieth_uu@hotmail.com" w:date="2023-03-21T16:42:00Z">
                    <w:rPr>
                      <w:rFonts w:ascii="Arial Narrow" w:hAnsi="Arial Narrow" w:cs="Calibri"/>
                      <w:color w:val="000000"/>
                      <w:sz w:val="18"/>
                      <w:szCs w:val="18"/>
                      <w:lang w:eastAsia="es-PE"/>
                    </w:rPr>
                  </w:rPrChange>
                </w:rPr>
                <w:t>6</w:t>
              </w:r>
            </w:ins>
          </w:p>
        </w:tc>
        <w:tc>
          <w:tcPr>
            <w:tcW w:w="940" w:type="dxa"/>
            <w:tcBorders>
              <w:top w:val="nil"/>
              <w:left w:val="nil"/>
              <w:bottom w:val="single" w:sz="8" w:space="0" w:color="auto"/>
              <w:right w:val="single" w:sz="8" w:space="0" w:color="auto"/>
            </w:tcBorders>
            <w:vAlign w:val="center"/>
            <w:hideMark/>
            <w:tcPrChange w:id="541" w:author="surieth_uu@hotmail.com" w:date="2023-03-21T16:49:00Z">
              <w:tcPr>
                <w:tcW w:w="840" w:type="dxa"/>
                <w:tcBorders>
                  <w:top w:val="nil"/>
                  <w:left w:val="nil"/>
                  <w:bottom w:val="single" w:sz="8" w:space="0" w:color="auto"/>
                  <w:right w:val="single" w:sz="8" w:space="0" w:color="auto"/>
                </w:tcBorders>
                <w:vAlign w:val="center"/>
                <w:hideMark/>
              </w:tcPr>
            </w:tcPrChange>
          </w:tcPr>
          <w:p w14:paraId="4E59B504" w14:textId="77777777" w:rsidR="00C0752E" w:rsidRPr="00C0752E" w:rsidRDefault="00C0752E" w:rsidP="00400524">
            <w:pPr>
              <w:jc w:val="right"/>
              <w:rPr>
                <w:ins w:id="542" w:author="surieth_uu@hotmail.com" w:date="2023-03-21T16:41:00Z"/>
                <w:rFonts w:ascii="Arial Narrow" w:hAnsi="Arial Narrow" w:cs="Calibri"/>
                <w:color w:val="000000"/>
                <w:sz w:val="22"/>
                <w:szCs w:val="22"/>
                <w:lang w:eastAsia="es-PE"/>
                <w:rPrChange w:id="543" w:author="surieth_uu@hotmail.com" w:date="2023-03-21T16:42:00Z">
                  <w:rPr>
                    <w:ins w:id="544" w:author="surieth_uu@hotmail.com" w:date="2023-03-21T16:41:00Z"/>
                    <w:rFonts w:ascii="Arial Narrow" w:hAnsi="Arial Narrow" w:cs="Calibri"/>
                    <w:color w:val="000000"/>
                    <w:sz w:val="18"/>
                    <w:szCs w:val="18"/>
                    <w:lang w:eastAsia="es-PE"/>
                  </w:rPr>
                </w:rPrChange>
              </w:rPr>
            </w:pPr>
            <w:ins w:id="545" w:author="surieth_uu@hotmail.com" w:date="2023-03-21T16:41:00Z">
              <w:r w:rsidRPr="00C0752E">
                <w:rPr>
                  <w:rFonts w:ascii="Arial Narrow" w:hAnsi="Arial Narrow" w:cs="Calibri"/>
                  <w:color w:val="000000"/>
                  <w:sz w:val="22"/>
                  <w:szCs w:val="22"/>
                  <w:lang w:eastAsia="es-PE"/>
                  <w:rPrChange w:id="546" w:author="surieth_uu@hotmail.com" w:date="2023-03-21T16:42:00Z">
                    <w:rPr>
                      <w:rFonts w:ascii="Arial Narrow" w:hAnsi="Arial Narrow" w:cs="Calibri"/>
                      <w:color w:val="000000"/>
                      <w:sz w:val="18"/>
                      <w:szCs w:val="18"/>
                      <w:lang w:eastAsia="es-PE"/>
                    </w:rPr>
                  </w:rPrChange>
                </w:rPr>
                <w:t>1213123</w:t>
              </w:r>
            </w:ins>
          </w:p>
        </w:tc>
        <w:tc>
          <w:tcPr>
            <w:tcW w:w="2268" w:type="dxa"/>
            <w:tcBorders>
              <w:top w:val="nil"/>
              <w:left w:val="nil"/>
              <w:bottom w:val="single" w:sz="8" w:space="0" w:color="auto"/>
              <w:right w:val="single" w:sz="8" w:space="0" w:color="auto"/>
            </w:tcBorders>
            <w:vAlign w:val="center"/>
            <w:hideMark/>
            <w:tcPrChange w:id="547"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62824620" w14:textId="77777777" w:rsidR="00C0752E" w:rsidRPr="00C0752E" w:rsidRDefault="00C0752E" w:rsidP="00400524">
            <w:pPr>
              <w:rPr>
                <w:ins w:id="548" w:author="surieth_uu@hotmail.com" w:date="2023-03-21T16:41:00Z"/>
                <w:rFonts w:ascii="Arial Narrow" w:hAnsi="Arial Narrow" w:cs="Calibri"/>
                <w:color w:val="000000"/>
                <w:sz w:val="22"/>
                <w:szCs w:val="22"/>
                <w:lang w:eastAsia="es-PE"/>
                <w:rPrChange w:id="549" w:author="surieth_uu@hotmail.com" w:date="2023-03-21T16:42:00Z">
                  <w:rPr>
                    <w:ins w:id="550" w:author="surieth_uu@hotmail.com" w:date="2023-03-21T16:41:00Z"/>
                    <w:rFonts w:ascii="Arial Narrow" w:hAnsi="Arial Narrow" w:cs="Calibri"/>
                    <w:color w:val="000000"/>
                    <w:sz w:val="18"/>
                    <w:szCs w:val="18"/>
                    <w:lang w:eastAsia="es-PE"/>
                  </w:rPr>
                </w:rPrChange>
              </w:rPr>
            </w:pPr>
            <w:ins w:id="551" w:author="surieth_uu@hotmail.com" w:date="2023-03-21T16:41:00Z">
              <w:r w:rsidRPr="00C0752E">
                <w:rPr>
                  <w:rFonts w:ascii="Arial Narrow" w:hAnsi="Arial Narrow" w:cs="Calibri"/>
                  <w:color w:val="000000"/>
                  <w:sz w:val="22"/>
                  <w:szCs w:val="22"/>
                  <w:lang w:eastAsia="es-PE"/>
                  <w:rPrChange w:id="552" w:author="surieth_uu@hotmail.com" w:date="2023-03-21T16:42:00Z">
                    <w:rPr>
                      <w:rFonts w:ascii="Arial Narrow" w:hAnsi="Arial Narrow" w:cs="Calibri"/>
                      <w:color w:val="000000"/>
                      <w:sz w:val="18"/>
                      <w:szCs w:val="18"/>
                      <w:lang w:eastAsia="es-PE"/>
                    </w:rPr>
                  </w:rPrChange>
                </w:rPr>
                <w:t>Miguel Grau Seminario</w:t>
              </w:r>
            </w:ins>
          </w:p>
        </w:tc>
        <w:tc>
          <w:tcPr>
            <w:tcW w:w="1276" w:type="dxa"/>
            <w:tcBorders>
              <w:top w:val="nil"/>
              <w:left w:val="nil"/>
              <w:bottom w:val="single" w:sz="8" w:space="0" w:color="auto"/>
              <w:right w:val="single" w:sz="8" w:space="0" w:color="auto"/>
            </w:tcBorders>
            <w:vAlign w:val="center"/>
            <w:hideMark/>
            <w:tcPrChange w:id="553"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3AC91424" w14:textId="77777777" w:rsidR="00C0752E" w:rsidRPr="00C0752E" w:rsidRDefault="00C0752E" w:rsidP="00400524">
            <w:pPr>
              <w:rPr>
                <w:ins w:id="554" w:author="surieth_uu@hotmail.com" w:date="2023-03-21T16:41:00Z"/>
                <w:rFonts w:ascii="Arial Narrow" w:hAnsi="Arial Narrow" w:cs="Calibri"/>
                <w:color w:val="000000"/>
                <w:sz w:val="22"/>
                <w:szCs w:val="22"/>
                <w:lang w:eastAsia="es-PE"/>
                <w:rPrChange w:id="555" w:author="surieth_uu@hotmail.com" w:date="2023-03-21T16:42:00Z">
                  <w:rPr>
                    <w:ins w:id="556" w:author="surieth_uu@hotmail.com" w:date="2023-03-21T16:41:00Z"/>
                    <w:rFonts w:ascii="Arial Narrow" w:hAnsi="Arial Narrow" w:cs="Calibri"/>
                    <w:color w:val="000000"/>
                    <w:sz w:val="18"/>
                    <w:szCs w:val="18"/>
                    <w:lang w:eastAsia="es-PE"/>
                  </w:rPr>
                </w:rPrChange>
              </w:rPr>
            </w:pPr>
            <w:ins w:id="557" w:author="surieth_uu@hotmail.com" w:date="2023-03-21T16:41:00Z">
              <w:r w:rsidRPr="00C0752E">
                <w:rPr>
                  <w:rFonts w:ascii="Arial Narrow" w:hAnsi="Arial Narrow" w:cs="Calibri"/>
                  <w:color w:val="000000"/>
                  <w:sz w:val="22"/>
                  <w:szCs w:val="22"/>
                  <w:lang w:eastAsia="es-PE"/>
                  <w:rPrChange w:id="558"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559" w:author="surieth_uu@hotmail.com" w:date="2023-03-21T16:49:00Z">
              <w:tcPr>
                <w:tcW w:w="1569" w:type="dxa"/>
                <w:tcBorders>
                  <w:top w:val="nil"/>
                  <w:left w:val="nil"/>
                  <w:bottom w:val="single" w:sz="8" w:space="0" w:color="auto"/>
                  <w:right w:val="single" w:sz="8" w:space="0" w:color="auto"/>
                </w:tcBorders>
                <w:vAlign w:val="center"/>
                <w:hideMark/>
              </w:tcPr>
            </w:tcPrChange>
          </w:tcPr>
          <w:p w14:paraId="4F166CBD" w14:textId="77777777" w:rsidR="00C0752E" w:rsidRPr="00C0752E" w:rsidRDefault="00C0752E" w:rsidP="00400524">
            <w:pPr>
              <w:rPr>
                <w:ins w:id="560" w:author="surieth_uu@hotmail.com" w:date="2023-03-21T16:41:00Z"/>
                <w:rFonts w:ascii="Arial Narrow" w:hAnsi="Arial Narrow" w:cs="Calibri"/>
                <w:color w:val="000000"/>
                <w:sz w:val="22"/>
                <w:szCs w:val="22"/>
                <w:lang w:eastAsia="es-PE"/>
                <w:rPrChange w:id="561" w:author="surieth_uu@hotmail.com" w:date="2023-03-21T16:42:00Z">
                  <w:rPr>
                    <w:ins w:id="562" w:author="surieth_uu@hotmail.com" w:date="2023-03-21T16:41:00Z"/>
                    <w:rFonts w:ascii="Arial Narrow" w:hAnsi="Arial Narrow" w:cs="Calibri"/>
                    <w:color w:val="000000"/>
                    <w:sz w:val="18"/>
                    <w:szCs w:val="18"/>
                    <w:lang w:eastAsia="es-PE"/>
                  </w:rPr>
                </w:rPrChange>
              </w:rPr>
            </w:pPr>
            <w:ins w:id="563" w:author="surieth_uu@hotmail.com" w:date="2023-03-21T16:41:00Z">
              <w:r w:rsidRPr="00C0752E">
                <w:rPr>
                  <w:rFonts w:ascii="Arial Narrow" w:hAnsi="Arial Narrow" w:cs="Calibri"/>
                  <w:color w:val="000000"/>
                  <w:sz w:val="22"/>
                  <w:szCs w:val="22"/>
                  <w:lang w:eastAsia="es-PE"/>
                  <w:rPrChange w:id="564" w:author="surieth_uu@hotmail.com" w:date="2023-03-21T16:42:00Z">
                    <w:rPr>
                      <w:rFonts w:ascii="Arial Narrow" w:hAnsi="Arial Narrow" w:cs="Calibri"/>
                      <w:color w:val="000000"/>
                      <w:sz w:val="18"/>
                      <w:szCs w:val="18"/>
                      <w:lang w:eastAsia="es-PE"/>
                    </w:rPr>
                  </w:rPrChange>
                </w:rPr>
                <w:t>Muñapucro</w:t>
              </w:r>
            </w:ins>
          </w:p>
        </w:tc>
        <w:tc>
          <w:tcPr>
            <w:tcW w:w="1701" w:type="dxa"/>
            <w:tcBorders>
              <w:top w:val="nil"/>
              <w:left w:val="nil"/>
              <w:bottom w:val="single" w:sz="8" w:space="0" w:color="auto"/>
              <w:right w:val="single" w:sz="8" w:space="0" w:color="auto"/>
            </w:tcBorders>
            <w:vAlign w:val="center"/>
            <w:hideMark/>
            <w:tcPrChange w:id="565"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A566953" w14:textId="77777777" w:rsidR="00C0752E" w:rsidRPr="00C0752E" w:rsidRDefault="00C0752E" w:rsidP="00400524">
            <w:pPr>
              <w:rPr>
                <w:ins w:id="566" w:author="surieth_uu@hotmail.com" w:date="2023-03-21T16:41:00Z"/>
                <w:rFonts w:ascii="Arial Narrow" w:hAnsi="Arial Narrow" w:cs="Calibri"/>
                <w:color w:val="000000"/>
                <w:sz w:val="22"/>
                <w:szCs w:val="22"/>
                <w:lang w:eastAsia="es-PE"/>
                <w:rPrChange w:id="567" w:author="surieth_uu@hotmail.com" w:date="2023-03-21T16:42:00Z">
                  <w:rPr>
                    <w:ins w:id="568" w:author="surieth_uu@hotmail.com" w:date="2023-03-21T16:41:00Z"/>
                    <w:rFonts w:ascii="Arial Narrow" w:hAnsi="Arial Narrow" w:cs="Calibri"/>
                    <w:color w:val="000000"/>
                    <w:sz w:val="18"/>
                    <w:szCs w:val="18"/>
                    <w:lang w:eastAsia="es-PE"/>
                  </w:rPr>
                </w:rPrChange>
              </w:rPr>
            </w:pPr>
            <w:ins w:id="569" w:author="surieth_uu@hotmail.com" w:date="2023-03-21T16:41:00Z">
              <w:r w:rsidRPr="00C0752E">
                <w:rPr>
                  <w:rFonts w:ascii="Arial Narrow" w:hAnsi="Arial Narrow" w:cs="Calibri"/>
                  <w:color w:val="000000"/>
                  <w:sz w:val="22"/>
                  <w:szCs w:val="22"/>
                  <w:lang w:eastAsia="es-PE"/>
                  <w:rPrChange w:id="570" w:author="surieth_uu@hotmail.com" w:date="2023-03-21T16:42:00Z">
                    <w:rPr>
                      <w:rFonts w:ascii="Arial Narrow" w:hAnsi="Arial Narrow" w:cs="Calibri"/>
                      <w:color w:val="000000"/>
                      <w:sz w:val="18"/>
                      <w:szCs w:val="18"/>
                      <w:lang w:eastAsia="es-PE"/>
                    </w:rPr>
                  </w:rPrChange>
                </w:rPr>
                <w:t>Plaza Principal</w:t>
              </w:r>
            </w:ins>
          </w:p>
        </w:tc>
      </w:tr>
      <w:tr w:rsidR="00C0752E" w:rsidRPr="00C0752E" w14:paraId="5DA4FD1B" w14:textId="77777777" w:rsidTr="00860C05">
        <w:tblPrEx>
          <w:tblPrExChange w:id="571" w:author="surieth_uu@hotmail.com" w:date="2023-03-21T16:49:00Z">
            <w:tblPrEx>
              <w:tblW w:w="7763" w:type="dxa"/>
            </w:tblPrEx>
          </w:tblPrExChange>
        </w:tblPrEx>
        <w:trPr>
          <w:trHeight w:val="240"/>
          <w:ins w:id="572" w:author="surieth_uu@hotmail.com" w:date="2023-03-21T16:41:00Z"/>
          <w:trPrChange w:id="573"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574"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359A62D" w14:textId="77777777" w:rsidR="00C0752E" w:rsidRPr="00C0752E" w:rsidRDefault="00C0752E" w:rsidP="00400524">
            <w:pPr>
              <w:jc w:val="right"/>
              <w:rPr>
                <w:ins w:id="575" w:author="surieth_uu@hotmail.com" w:date="2023-03-21T16:41:00Z"/>
                <w:rFonts w:ascii="Arial Narrow" w:hAnsi="Arial Narrow" w:cs="Calibri"/>
                <w:color w:val="000000"/>
                <w:sz w:val="22"/>
                <w:szCs w:val="22"/>
                <w:lang w:eastAsia="es-PE"/>
                <w:rPrChange w:id="576" w:author="surieth_uu@hotmail.com" w:date="2023-03-21T16:42:00Z">
                  <w:rPr>
                    <w:ins w:id="577" w:author="surieth_uu@hotmail.com" w:date="2023-03-21T16:41:00Z"/>
                    <w:rFonts w:ascii="Arial Narrow" w:hAnsi="Arial Narrow" w:cs="Calibri"/>
                    <w:color w:val="000000"/>
                    <w:sz w:val="18"/>
                    <w:szCs w:val="18"/>
                    <w:lang w:eastAsia="es-PE"/>
                  </w:rPr>
                </w:rPrChange>
              </w:rPr>
            </w:pPr>
            <w:ins w:id="578" w:author="surieth_uu@hotmail.com" w:date="2023-03-21T16:41:00Z">
              <w:r w:rsidRPr="00C0752E">
                <w:rPr>
                  <w:rFonts w:ascii="Arial Narrow" w:hAnsi="Arial Narrow" w:cs="Calibri"/>
                  <w:color w:val="000000"/>
                  <w:sz w:val="22"/>
                  <w:szCs w:val="22"/>
                  <w:lang w:eastAsia="es-PE"/>
                  <w:rPrChange w:id="579" w:author="surieth_uu@hotmail.com" w:date="2023-03-21T16:42:00Z">
                    <w:rPr>
                      <w:rFonts w:ascii="Arial Narrow" w:hAnsi="Arial Narrow" w:cs="Calibri"/>
                      <w:color w:val="000000"/>
                      <w:sz w:val="18"/>
                      <w:szCs w:val="18"/>
                      <w:lang w:eastAsia="es-PE"/>
                    </w:rPr>
                  </w:rPrChange>
                </w:rPr>
                <w:t>7</w:t>
              </w:r>
            </w:ins>
          </w:p>
        </w:tc>
        <w:tc>
          <w:tcPr>
            <w:tcW w:w="940" w:type="dxa"/>
            <w:tcBorders>
              <w:top w:val="nil"/>
              <w:left w:val="nil"/>
              <w:bottom w:val="single" w:sz="8" w:space="0" w:color="auto"/>
              <w:right w:val="single" w:sz="8" w:space="0" w:color="auto"/>
            </w:tcBorders>
            <w:vAlign w:val="center"/>
            <w:hideMark/>
            <w:tcPrChange w:id="580" w:author="surieth_uu@hotmail.com" w:date="2023-03-21T16:49:00Z">
              <w:tcPr>
                <w:tcW w:w="840" w:type="dxa"/>
                <w:tcBorders>
                  <w:top w:val="nil"/>
                  <w:left w:val="nil"/>
                  <w:bottom w:val="single" w:sz="8" w:space="0" w:color="auto"/>
                  <w:right w:val="single" w:sz="8" w:space="0" w:color="auto"/>
                </w:tcBorders>
                <w:vAlign w:val="center"/>
                <w:hideMark/>
              </w:tcPr>
            </w:tcPrChange>
          </w:tcPr>
          <w:p w14:paraId="7148B854" w14:textId="77777777" w:rsidR="00C0752E" w:rsidRPr="00C0752E" w:rsidRDefault="00C0752E" w:rsidP="00400524">
            <w:pPr>
              <w:jc w:val="right"/>
              <w:rPr>
                <w:ins w:id="581" w:author="surieth_uu@hotmail.com" w:date="2023-03-21T16:41:00Z"/>
                <w:rFonts w:ascii="Arial Narrow" w:hAnsi="Arial Narrow" w:cs="Calibri"/>
                <w:color w:val="000000"/>
                <w:sz w:val="22"/>
                <w:szCs w:val="22"/>
                <w:lang w:eastAsia="es-PE"/>
                <w:rPrChange w:id="582" w:author="surieth_uu@hotmail.com" w:date="2023-03-21T16:42:00Z">
                  <w:rPr>
                    <w:ins w:id="583" w:author="surieth_uu@hotmail.com" w:date="2023-03-21T16:41:00Z"/>
                    <w:rFonts w:ascii="Arial Narrow" w:hAnsi="Arial Narrow" w:cs="Calibri"/>
                    <w:color w:val="000000"/>
                    <w:sz w:val="18"/>
                    <w:szCs w:val="18"/>
                    <w:lang w:eastAsia="es-PE"/>
                  </w:rPr>
                </w:rPrChange>
              </w:rPr>
            </w:pPr>
            <w:ins w:id="584" w:author="surieth_uu@hotmail.com" w:date="2023-03-21T16:41:00Z">
              <w:r w:rsidRPr="00C0752E">
                <w:rPr>
                  <w:rFonts w:ascii="Arial Narrow" w:hAnsi="Arial Narrow" w:cs="Calibri"/>
                  <w:color w:val="000000"/>
                  <w:sz w:val="22"/>
                  <w:szCs w:val="22"/>
                  <w:lang w:eastAsia="es-PE"/>
                  <w:rPrChange w:id="585" w:author="surieth_uu@hotmail.com" w:date="2023-03-21T16:42:00Z">
                    <w:rPr>
                      <w:rFonts w:ascii="Arial Narrow" w:hAnsi="Arial Narrow" w:cs="Calibri"/>
                      <w:color w:val="000000"/>
                      <w:sz w:val="18"/>
                      <w:szCs w:val="18"/>
                      <w:lang w:eastAsia="es-PE"/>
                    </w:rPr>
                  </w:rPrChange>
                </w:rPr>
                <w:t>1206119</w:t>
              </w:r>
            </w:ins>
          </w:p>
        </w:tc>
        <w:tc>
          <w:tcPr>
            <w:tcW w:w="2268" w:type="dxa"/>
            <w:tcBorders>
              <w:top w:val="nil"/>
              <w:left w:val="nil"/>
              <w:bottom w:val="single" w:sz="8" w:space="0" w:color="auto"/>
              <w:right w:val="single" w:sz="8" w:space="0" w:color="auto"/>
            </w:tcBorders>
            <w:vAlign w:val="center"/>
            <w:hideMark/>
            <w:tcPrChange w:id="586"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0DD46043" w14:textId="77777777" w:rsidR="00C0752E" w:rsidRPr="00C0752E" w:rsidRDefault="00C0752E" w:rsidP="00400524">
            <w:pPr>
              <w:rPr>
                <w:ins w:id="587" w:author="surieth_uu@hotmail.com" w:date="2023-03-21T16:41:00Z"/>
                <w:rFonts w:ascii="Arial Narrow" w:hAnsi="Arial Narrow" w:cs="Calibri"/>
                <w:color w:val="000000"/>
                <w:sz w:val="22"/>
                <w:szCs w:val="22"/>
                <w:lang w:eastAsia="es-PE"/>
                <w:rPrChange w:id="588" w:author="surieth_uu@hotmail.com" w:date="2023-03-21T16:42:00Z">
                  <w:rPr>
                    <w:ins w:id="589" w:author="surieth_uu@hotmail.com" w:date="2023-03-21T16:41:00Z"/>
                    <w:rFonts w:ascii="Arial Narrow" w:hAnsi="Arial Narrow" w:cs="Calibri"/>
                    <w:color w:val="000000"/>
                    <w:sz w:val="18"/>
                    <w:szCs w:val="18"/>
                    <w:lang w:eastAsia="es-PE"/>
                  </w:rPr>
                </w:rPrChange>
              </w:rPr>
            </w:pPr>
            <w:ins w:id="590" w:author="surieth_uu@hotmail.com" w:date="2023-03-21T16:41:00Z">
              <w:r w:rsidRPr="00C0752E">
                <w:rPr>
                  <w:rFonts w:ascii="Arial Narrow" w:hAnsi="Arial Narrow" w:cs="Calibri"/>
                  <w:color w:val="000000"/>
                  <w:sz w:val="22"/>
                  <w:szCs w:val="22"/>
                  <w:lang w:eastAsia="es-PE"/>
                  <w:rPrChange w:id="591" w:author="surieth_uu@hotmail.com" w:date="2023-03-21T16:42:00Z">
                    <w:rPr>
                      <w:rFonts w:ascii="Arial Narrow" w:hAnsi="Arial Narrow" w:cs="Calibri"/>
                      <w:color w:val="000000"/>
                      <w:sz w:val="18"/>
                      <w:szCs w:val="18"/>
                      <w:lang w:eastAsia="es-PE"/>
                    </w:rPr>
                  </w:rPrChange>
                </w:rPr>
                <w:t>Ricardo Palma</w:t>
              </w:r>
            </w:ins>
          </w:p>
        </w:tc>
        <w:tc>
          <w:tcPr>
            <w:tcW w:w="1276" w:type="dxa"/>
            <w:tcBorders>
              <w:top w:val="nil"/>
              <w:left w:val="nil"/>
              <w:bottom w:val="single" w:sz="8" w:space="0" w:color="auto"/>
              <w:right w:val="single" w:sz="8" w:space="0" w:color="auto"/>
            </w:tcBorders>
            <w:vAlign w:val="center"/>
            <w:hideMark/>
            <w:tcPrChange w:id="592"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77D93A1" w14:textId="77777777" w:rsidR="00C0752E" w:rsidRPr="00C0752E" w:rsidRDefault="00C0752E" w:rsidP="00400524">
            <w:pPr>
              <w:rPr>
                <w:ins w:id="593" w:author="surieth_uu@hotmail.com" w:date="2023-03-21T16:41:00Z"/>
                <w:rFonts w:ascii="Arial Narrow" w:hAnsi="Arial Narrow" w:cs="Calibri"/>
                <w:color w:val="000000"/>
                <w:sz w:val="22"/>
                <w:szCs w:val="22"/>
                <w:lang w:eastAsia="es-PE"/>
                <w:rPrChange w:id="594" w:author="surieth_uu@hotmail.com" w:date="2023-03-21T16:42:00Z">
                  <w:rPr>
                    <w:ins w:id="595" w:author="surieth_uu@hotmail.com" w:date="2023-03-21T16:41:00Z"/>
                    <w:rFonts w:ascii="Arial Narrow" w:hAnsi="Arial Narrow" w:cs="Calibri"/>
                    <w:color w:val="000000"/>
                    <w:sz w:val="18"/>
                    <w:szCs w:val="18"/>
                    <w:lang w:eastAsia="es-PE"/>
                  </w:rPr>
                </w:rPrChange>
              </w:rPr>
            </w:pPr>
            <w:ins w:id="596" w:author="surieth_uu@hotmail.com" w:date="2023-03-21T16:41:00Z">
              <w:r w:rsidRPr="00C0752E">
                <w:rPr>
                  <w:rFonts w:ascii="Arial Narrow" w:hAnsi="Arial Narrow" w:cs="Calibri"/>
                  <w:color w:val="000000"/>
                  <w:sz w:val="22"/>
                  <w:szCs w:val="22"/>
                  <w:lang w:eastAsia="es-PE"/>
                  <w:rPrChange w:id="597"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598" w:author="surieth_uu@hotmail.com" w:date="2023-03-21T16:49:00Z">
              <w:tcPr>
                <w:tcW w:w="1569" w:type="dxa"/>
                <w:tcBorders>
                  <w:top w:val="nil"/>
                  <w:left w:val="nil"/>
                  <w:bottom w:val="single" w:sz="8" w:space="0" w:color="auto"/>
                  <w:right w:val="single" w:sz="8" w:space="0" w:color="auto"/>
                </w:tcBorders>
                <w:vAlign w:val="center"/>
                <w:hideMark/>
              </w:tcPr>
            </w:tcPrChange>
          </w:tcPr>
          <w:p w14:paraId="17953E30" w14:textId="77777777" w:rsidR="00C0752E" w:rsidRPr="00C0752E" w:rsidRDefault="00C0752E" w:rsidP="00400524">
            <w:pPr>
              <w:rPr>
                <w:ins w:id="599" w:author="surieth_uu@hotmail.com" w:date="2023-03-21T16:41:00Z"/>
                <w:rFonts w:ascii="Arial Narrow" w:hAnsi="Arial Narrow" w:cs="Calibri"/>
                <w:color w:val="000000"/>
                <w:sz w:val="22"/>
                <w:szCs w:val="22"/>
                <w:lang w:eastAsia="es-PE"/>
                <w:rPrChange w:id="600" w:author="surieth_uu@hotmail.com" w:date="2023-03-21T16:42:00Z">
                  <w:rPr>
                    <w:ins w:id="601" w:author="surieth_uu@hotmail.com" w:date="2023-03-21T16:41:00Z"/>
                    <w:rFonts w:ascii="Arial Narrow" w:hAnsi="Arial Narrow" w:cs="Calibri"/>
                    <w:color w:val="000000"/>
                    <w:sz w:val="18"/>
                    <w:szCs w:val="18"/>
                    <w:lang w:eastAsia="es-PE"/>
                  </w:rPr>
                </w:rPrChange>
              </w:rPr>
            </w:pPr>
            <w:ins w:id="602" w:author="surieth_uu@hotmail.com" w:date="2023-03-21T16:41:00Z">
              <w:r w:rsidRPr="00C0752E">
                <w:rPr>
                  <w:rFonts w:ascii="Arial Narrow" w:hAnsi="Arial Narrow" w:cs="Calibri"/>
                  <w:color w:val="000000"/>
                  <w:sz w:val="22"/>
                  <w:szCs w:val="22"/>
                  <w:lang w:eastAsia="es-PE"/>
                  <w:rPrChange w:id="603" w:author="surieth_uu@hotmail.com" w:date="2023-03-21T16:42:00Z">
                    <w:rPr>
                      <w:rFonts w:ascii="Arial Narrow" w:hAnsi="Arial Narrow" w:cs="Calibri"/>
                      <w:color w:val="000000"/>
                      <w:sz w:val="18"/>
                      <w:szCs w:val="18"/>
                      <w:lang w:eastAsia="es-PE"/>
                    </w:rPr>
                  </w:rPrChange>
                </w:rPr>
                <w:t>San pedro de chuparo</w:t>
              </w:r>
            </w:ins>
          </w:p>
        </w:tc>
        <w:tc>
          <w:tcPr>
            <w:tcW w:w="1701" w:type="dxa"/>
            <w:tcBorders>
              <w:top w:val="nil"/>
              <w:left w:val="nil"/>
              <w:bottom w:val="single" w:sz="8" w:space="0" w:color="auto"/>
              <w:right w:val="single" w:sz="8" w:space="0" w:color="auto"/>
            </w:tcBorders>
            <w:vAlign w:val="center"/>
            <w:hideMark/>
            <w:tcPrChange w:id="604"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537F81D7" w14:textId="77777777" w:rsidR="00C0752E" w:rsidRPr="00C0752E" w:rsidRDefault="00C0752E" w:rsidP="00400524">
            <w:pPr>
              <w:rPr>
                <w:ins w:id="605" w:author="surieth_uu@hotmail.com" w:date="2023-03-21T16:41:00Z"/>
                <w:rFonts w:ascii="Arial Narrow" w:hAnsi="Arial Narrow" w:cs="Calibri"/>
                <w:color w:val="000000"/>
                <w:sz w:val="22"/>
                <w:szCs w:val="22"/>
                <w:lang w:eastAsia="es-PE"/>
                <w:rPrChange w:id="606" w:author="surieth_uu@hotmail.com" w:date="2023-03-21T16:42:00Z">
                  <w:rPr>
                    <w:ins w:id="607" w:author="surieth_uu@hotmail.com" w:date="2023-03-21T16:41:00Z"/>
                    <w:rFonts w:ascii="Arial Narrow" w:hAnsi="Arial Narrow" w:cs="Calibri"/>
                    <w:color w:val="000000"/>
                    <w:sz w:val="18"/>
                    <w:szCs w:val="18"/>
                    <w:lang w:eastAsia="es-PE"/>
                  </w:rPr>
                </w:rPrChange>
              </w:rPr>
            </w:pPr>
            <w:ins w:id="608" w:author="surieth_uu@hotmail.com" w:date="2023-03-21T16:41:00Z">
              <w:r w:rsidRPr="00C0752E">
                <w:rPr>
                  <w:rFonts w:ascii="Arial Narrow" w:hAnsi="Arial Narrow" w:cs="Calibri"/>
                  <w:color w:val="000000"/>
                  <w:sz w:val="22"/>
                  <w:szCs w:val="22"/>
                  <w:lang w:eastAsia="es-PE"/>
                  <w:rPrChange w:id="609" w:author="surieth_uu@hotmail.com" w:date="2023-03-21T16:42:00Z">
                    <w:rPr>
                      <w:rFonts w:ascii="Arial Narrow" w:hAnsi="Arial Narrow" w:cs="Calibri"/>
                      <w:color w:val="000000"/>
                      <w:sz w:val="18"/>
                      <w:szCs w:val="18"/>
                      <w:lang w:eastAsia="es-PE"/>
                    </w:rPr>
                  </w:rPrChange>
                </w:rPr>
                <w:t>Avenida Gonzalo Gomez S/N</w:t>
              </w:r>
            </w:ins>
          </w:p>
        </w:tc>
      </w:tr>
      <w:tr w:rsidR="00C0752E" w:rsidRPr="00C0752E" w14:paraId="13C71FE0" w14:textId="77777777" w:rsidTr="00860C05">
        <w:tblPrEx>
          <w:tblPrExChange w:id="610" w:author="surieth_uu@hotmail.com" w:date="2023-03-21T16:49:00Z">
            <w:tblPrEx>
              <w:tblW w:w="7763" w:type="dxa"/>
            </w:tblPrEx>
          </w:tblPrExChange>
        </w:tblPrEx>
        <w:trPr>
          <w:trHeight w:val="240"/>
          <w:ins w:id="611" w:author="surieth_uu@hotmail.com" w:date="2023-03-21T16:41:00Z"/>
          <w:trPrChange w:id="612"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613"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D8ED325" w14:textId="77777777" w:rsidR="00C0752E" w:rsidRPr="00C0752E" w:rsidRDefault="00C0752E" w:rsidP="00400524">
            <w:pPr>
              <w:jc w:val="right"/>
              <w:rPr>
                <w:ins w:id="614" w:author="surieth_uu@hotmail.com" w:date="2023-03-21T16:41:00Z"/>
                <w:rFonts w:ascii="Arial Narrow" w:hAnsi="Arial Narrow" w:cs="Calibri"/>
                <w:color w:val="000000"/>
                <w:sz w:val="22"/>
                <w:szCs w:val="22"/>
                <w:lang w:eastAsia="es-PE"/>
                <w:rPrChange w:id="615" w:author="surieth_uu@hotmail.com" w:date="2023-03-21T16:42:00Z">
                  <w:rPr>
                    <w:ins w:id="616" w:author="surieth_uu@hotmail.com" w:date="2023-03-21T16:41:00Z"/>
                    <w:rFonts w:ascii="Arial Narrow" w:hAnsi="Arial Narrow" w:cs="Calibri"/>
                    <w:color w:val="000000"/>
                    <w:sz w:val="18"/>
                    <w:szCs w:val="18"/>
                    <w:lang w:eastAsia="es-PE"/>
                  </w:rPr>
                </w:rPrChange>
              </w:rPr>
            </w:pPr>
            <w:ins w:id="617" w:author="surieth_uu@hotmail.com" w:date="2023-03-21T16:41:00Z">
              <w:r w:rsidRPr="00C0752E">
                <w:rPr>
                  <w:rFonts w:ascii="Arial Narrow" w:hAnsi="Arial Narrow" w:cs="Calibri"/>
                  <w:color w:val="000000"/>
                  <w:sz w:val="22"/>
                  <w:szCs w:val="22"/>
                  <w:lang w:eastAsia="es-PE"/>
                  <w:rPrChange w:id="618" w:author="surieth_uu@hotmail.com" w:date="2023-03-21T16:42:00Z">
                    <w:rPr>
                      <w:rFonts w:ascii="Arial Narrow" w:hAnsi="Arial Narrow" w:cs="Calibri"/>
                      <w:color w:val="000000"/>
                      <w:sz w:val="18"/>
                      <w:szCs w:val="18"/>
                      <w:lang w:eastAsia="es-PE"/>
                    </w:rPr>
                  </w:rPrChange>
                </w:rPr>
                <w:t>8</w:t>
              </w:r>
            </w:ins>
          </w:p>
        </w:tc>
        <w:tc>
          <w:tcPr>
            <w:tcW w:w="940" w:type="dxa"/>
            <w:tcBorders>
              <w:top w:val="nil"/>
              <w:left w:val="nil"/>
              <w:bottom w:val="single" w:sz="8" w:space="0" w:color="auto"/>
              <w:right w:val="single" w:sz="8" w:space="0" w:color="auto"/>
            </w:tcBorders>
            <w:vAlign w:val="center"/>
            <w:hideMark/>
            <w:tcPrChange w:id="619" w:author="surieth_uu@hotmail.com" w:date="2023-03-21T16:49:00Z">
              <w:tcPr>
                <w:tcW w:w="840" w:type="dxa"/>
                <w:tcBorders>
                  <w:top w:val="nil"/>
                  <w:left w:val="nil"/>
                  <w:bottom w:val="single" w:sz="8" w:space="0" w:color="auto"/>
                  <w:right w:val="single" w:sz="8" w:space="0" w:color="auto"/>
                </w:tcBorders>
                <w:vAlign w:val="center"/>
                <w:hideMark/>
              </w:tcPr>
            </w:tcPrChange>
          </w:tcPr>
          <w:p w14:paraId="0B470038" w14:textId="77777777" w:rsidR="00C0752E" w:rsidRPr="00C0752E" w:rsidRDefault="00C0752E" w:rsidP="00400524">
            <w:pPr>
              <w:jc w:val="right"/>
              <w:rPr>
                <w:ins w:id="620" w:author="surieth_uu@hotmail.com" w:date="2023-03-21T16:41:00Z"/>
                <w:rFonts w:ascii="Arial Narrow" w:hAnsi="Arial Narrow" w:cs="Calibri"/>
                <w:color w:val="000000"/>
                <w:sz w:val="22"/>
                <w:szCs w:val="22"/>
                <w:lang w:eastAsia="es-PE"/>
                <w:rPrChange w:id="621" w:author="surieth_uu@hotmail.com" w:date="2023-03-21T16:42:00Z">
                  <w:rPr>
                    <w:ins w:id="622" w:author="surieth_uu@hotmail.com" w:date="2023-03-21T16:41:00Z"/>
                    <w:rFonts w:ascii="Arial Narrow" w:hAnsi="Arial Narrow" w:cs="Calibri"/>
                    <w:color w:val="000000"/>
                    <w:sz w:val="18"/>
                    <w:szCs w:val="18"/>
                    <w:lang w:eastAsia="es-PE"/>
                  </w:rPr>
                </w:rPrChange>
              </w:rPr>
            </w:pPr>
            <w:ins w:id="623" w:author="surieth_uu@hotmail.com" w:date="2023-03-21T16:41:00Z">
              <w:r w:rsidRPr="00C0752E">
                <w:rPr>
                  <w:rFonts w:ascii="Arial Narrow" w:hAnsi="Arial Narrow" w:cs="Calibri"/>
                  <w:color w:val="000000"/>
                  <w:sz w:val="22"/>
                  <w:szCs w:val="22"/>
                  <w:lang w:eastAsia="es-PE"/>
                  <w:rPrChange w:id="624" w:author="surieth_uu@hotmail.com" w:date="2023-03-21T16:42:00Z">
                    <w:rPr>
                      <w:rFonts w:ascii="Arial Narrow" w:hAnsi="Arial Narrow" w:cs="Calibri"/>
                      <w:color w:val="000000"/>
                      <w:sz w:val="18"/>
                      <w:szCs w:val="18"/>
                      <w:lang w:eastAsia="es-PE"/>
                    </w:rPr>
                  </w:rPrChange>
                </w:rPr>
                <w:t>1377282</w:t>
              </w:r>
            </w:ins>
          </w:p>
        </w:tc>
        <w:tc>
          <w:tcPr>
            <w:tcW w:w="2268" w:type="dxa"/>
            <w:tcBorders>
              <w:top w:val="nil"/>
              <w:left w:val="nil"/>
              <w:bottom w:val="single" w:sz="8" w:space="0" w:color="auto"/>
              <w:right w:val="single" w:sz="8" w:space="0" w:color="auto"/>
            </w:tcBorders>
            <w:vAlign w:val="center"/>
            <w:hideMark/>
            <w:tcPrChange w:id="625"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3DE02CA6" w14:textId="77777777" w:rsidR="00C0752E" w:rsidRPr="00C0752E" w:rsidRDefault="00C0752E" w:rsidP="00400524">
            <w:pPr>
              <w:rPr>
                <w:ins w:id="626" w:author="surieth_uu@hotmail.com" w:date="2023-03-21T16:41:00Z"/>
                <w:rFonts w:ascii="Arial Narrow" w:hAnsi="Arial Narrow" w:cs="Calibri"/>
                <w:color w:val="000000"/>
                <w:sz w:val="22"/>
                <w:szCs w:val="22"/>
                <w:lang w:eastAsia="es-PE"/>
                <w:rPrChange w:id="627" w:author="surieth_uu@hotmail.com" w:date="2023-03-21T16:42:00Z">
                  <w:rPr>
                    <w:ins w:id="628" w:author="surieth_uu@hotmail.com" w:date="2023-03-21T16:41:00Z"/>
                    <w:rFonts w:ascii="Arial Narrow" w:hAnsi="Arial Narrow" w:cs="Calibri"/>
                    <w:color w:val="000000"/>
                    <w:sz w:val="18"/>
                    <w:szCs w:val="18"/>
                    <w:lang w:eastAsia="es-PE"/>
                  </w:rPr>
                </w:rPrChange>
              </w:rPr>
            </w:pPr>
            <w:ins w:id="629" w:author="surieth_uu@hotmail.com" w:date="2023-03-21T16:41:00Z">
              <w:r w:rsidRPr="00C0752E">
                <w:rPr>
                  <w:rFonts w:ascii="Arial Narrow" w:hAnsi="Arial Narrow" w:cs="Calibri"/>
                  <w:color w:val="000000"/>
                  <w:sz w:val="22"/>
                  <w:szCs w:val="22"/>
                  <w:lang w:eastAsia="es-PE"/>
                  <w:rPrChange w:id="630" w:author="surieth_uu@hotmail.com" w:date="2023-03-21T16:42:00Z">
                    <w:rPr>
                      <w:rFonts w:ascii="Arial Narrow" w:hAnsi="Arial Narrow" w:cs="Calibri"/>
                      <w:color w:val="000000"/>
                      <w:sz w:val="18"/>
                      <w:szCs w:val="18"/>
                      <w:lang w:eastAsia="es-PE"/>
                    </w:rPr>
                  </w:rPrChange>
                </w:rPr>
                <w:t>San Pedro</w:t>
              </w:r>
            </w:ins>
          </w:p>
        </w:tc>
        <w:tc>
          <w:tcPr>
            <w:tcW w:w="1276" w:type="dxa"/>
            <w:tcBorders>
              <w:top w:val="nil"/>
              <w:left w:val="nil"/>
              <w:bottom w:val="single" w:sz="8" w:space="0" w:color="auto"/>
              <w:right w:val="single" w:sz="8" w:space="0" w:color="auto"/>
            </w:tcBorders>
            <w:vAlign w:val="center"/>
            <w:hideMark/>
            <w:tcPrChange w:id="631"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5C1DC102" w14:textId="77777777" w:rsidR="00C0752E" w:rsidRPr="00C0752E" w:rsidRDefault="00C0752E" w:rsidP="00400524">
            <w:pPr>
              <w:rPr>
                <w:ins w:id="632" w:author="surieth_uu@hotmail.com" w:date="2023-03-21T16:41:00Z"/>
                <w:rFonts w:ascii="Arial Narrow" w:hAnsi="Arial Narrow" w:cs="Calibri"/>
                <w:color w:val="000000"/>
                <w:sz w:val="22"/>
                <w:szCs w:val="22"/>
                <w:lang w:eastAsia="es-PE"/>
                <w:rPrChange w:id="633" w:author="surieth_uu@hotmail.com" w:date="2023-03-21T16:42:00Z">
                  <w:rPr>
                    <w:ins w:id="634" w:author="surieth_uu@hotmail.com" w:date="2023-03-21T16:41:00Z"/>
                    <w:rFonts w:ascii="Arial Narrow" w:hAnsi="Arial Narrow" w:cs="Calibri"/>
                    <w:color w:val="000000"/>
                    <w:sz w:val="18"/>
                    <w:szCs w:val="18"/>
                    <w:lang w:eastAsia="es-PE"/>
                  </w:rPr>
                </w:rPrChange>
              </w:rPr>
            </w:pPr>
            <w:ins w:id="635" w:author="surieth_uu@hotmail.com" w:date="2023-03-21T16:41:00Z">
              <w:r w:rsidRPr="00C0752E">
                <w:rPr>
                  <w:rFonts w:ascii="Arial Narrow" w:hAnsi="Arial Narrow" w:cs="Calibri"/>
                  <w:color w:val="000000"/>
                  <w:sz w:val="22"/>
                  <w:szCs w:val="22"/>
                  <w:lang w:eastAsia="es-PE"/>
                  <w:rPrChange w:id="636" w:author="surieth_uu@hotmail.com" w:date="2023-03-21T16:42:00Z">
                    <w:rPr>
                      <w:rFonts w:ascii="Arial Narrow" w:hAnsi="Arial Narrow" w:cs="Calibri"/>
                      <w:color w:val="000000"/>
                      <w:sz w:val="18"/>
                      <w:szCs w:val="18"/>
                      <w:lang w:eastAsia="es-PE"/>
                    </w:rPr>
                  </w:rPrChange>
                </w:rPr>
                <w:t>Anco-Huallo</w:t>
              </w:r>
            </w:ins>
          </w:p>
        </w:tc>
        <w:tc>
          <w:tcPr>
            <w:tcW w:w="1559" w:type="dxa"/>
            <w:tcBorders>
              <w:top w:val="nil"/>
              <w:left w:val="nil"/>
              <w:bottom w:val="single" w:sz="8" w:space="0" w:color="auto"/>
              <w:right w:val="single" w:sz="8" w:space="0" w:color="auto"/>
            </w:tcBorders>
            <w:vAlign w:val="center"/>
            <w:hideMark/>
            <w:tcPrChange w:id="637" w:author="surieth_uu@hotmail.com" w:date="2023-03-21T16:49:00Z">
              <w:tcPr>
                <w:tcW w:w="1569" w:type="dxa"/>
                <w:tcBorders>
                  <w:top w:val="nil"/>
                  <w:left w:val="nil"/>
                  <w:bottom w:val="single" w:sz="8" w:space="0" w:color="auto"/>
                  <w:right w:val="single" w:sz="8" w:space="0" w:color="auto"/>
                </w:tcBorders>
                <w:vAlign w:val="center"/>
                <w:hideMark/>
              </w:tcPr>
            </w:tcPrChange>
          </w:tcPr>
          <w:p w14:paraId="7C82485C" w14:textId="77777777" w:rsidR="00C0752E" w:rsidRPr="00C0752E" w:rsidRDefault="00C0752E" w:rsidP="00400524">
            <w:pPr>
              <w:rPr>
                <w:ins w:id="638" w:author="surieth_uu@hotmail.com" w:date="2023-03-21T16:41:00Z"/>
                <w:rFonts w:ascii="Arial Narrow" w:hAnsi="Arial Narrow" w:cs="Calibri"/>
                <w:color w:val="000000"/>
                <w:sz w:val="22"/>
                <w:szCs w:val="22"/>
                <w:lang w:eastAsia="es-PE"/>
                <w:rPrChange w:id="639" w:author="surieth_uu@hotmail.com" w:date="2023-03-21T16:42:00Z">
                  <w:rPr>
                    <w:ins w:id="640" w:author="surieth_uu@hotmail.com" w:date="2023-03-21T16:41:00Z"/>
                    <w:rFonts w:ascii="Arial Narrow" w:hAnsi="Arial Narrow" w:cs="Calibri"/>
                    <w:color w:val="000000"/>
                    <w:sz w:val="18"/>
                    <w:szCs w:val="18"/>
                    <w:lang w:eastAsia="es-PE"/>
                  </w:rPr>
                </w:rPrChange>
              </w:rPr>
            </w:pPr>
            <w:ins w:id="641" w:author="surieth_uu@hotmail.com" w:date="2023-03-21T16:41:00Z">
              <w:r w:rsidRPr="00C0752E">
                <w:rPr>
                  <w:rFonts w:ascii="Arial Narrow" w:hAnsi="Arial Narrow" w:cs="Calibri"/>
                  <w:color w:val="000000"/>
                  <w:sz w:val="22"/>
                  <w:szCs w:val="22"/>
                  <w:lang w:eastAsia="es-PE"/>
                  <w:rPrChange w:id="642" w:author="surieth_uu@hotmail.com" w:date="2023-03-21T16:42:00Z">
                    <w:rPr>
                      <w:rFonts w:ascii="Arial Narrow" w:hAnsi="Arial Narrow" w:cs="Calibri"/>
                      <w:color w:val="000000"/>
                      <w:sz w:val="18"/>
                      <w:szCs w:val="18"/>
                      <w:lang w:eastAsia="es-PE"/>
                    </w:rPr>
                  </w:rPrChange>
                </w:rPr>
                <w:t xml:space="preserve">Uripa </w:t>
              </w:r>
            </w:ins>
          </w:p>
        </w:tc>
        <w:tc>
          <w:tcPr>
            <w:tcW w:w="1701" w:type="dxa"/>
            <w:tcBorders>
              <w:top w:val="nil"/>
              <w:left w:val="nil"/>
              <w:bottom w:val="single" w:sz="8" w:space="0" w:color="auto"/>
              <w:right w:val="single" w:sz="8" w:space="0" w:color="auto"/>
            </w:tcBorders>
            <w:vAlign w:val="center"/>
            <w:hideMark/>
            <w:tcPrChange w:id="643"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D1EDB12" w14:textId="77777777" w:rsidR="00C0752E" w:rsidRPr="00C0752E" w:rsidRDefault="00C0752E" w:rsidP="00400524">
            <w:pPr>
              <w:rPr>
                <w:ins w:id="644" w:author="surieth_uu@hotmail.com" w:date="2023-03-21T16:41:00Z"/>
                <w:rFonts w:ascii="Arial Narrow" w:hAnsi="Arial Narrow" w:cs="Calibri"/>
                <w:color w:val="000000"/>
                <w:sz w:val="22"/>
                <w:szCs w:val="22"/>
                <w:lang w:eastAsia="es-PE"/>
                <w:rPrChange w:id="645" w:author="surieth_uu@hotmail.com" w:date="2023-03-21T16:42:00Z">
                  <w:rPr>
                    <w:ins w:id="646" w:author="surieth_uu@hotmail.com" w:date="2023-03-21T16:41:00Z"/>
                    <w:rFonts w:ascii="Arial Narrow" w:hAnsi="Arial Narrow" w:cs="Calibri"/>
                    <w:color w:val="000000"/>
                    <w:sz w:val="18"/>
                    <w:szCs w:val="18"/>
                    <w:lang w:eastAsia="es-PE"/>
                  </w:rPr>
                </w:rPrChange>
              </w:rPr>
            </w:pPr>
            <w:ins w:id="647" w:author="surieth_uu@hotmail.com" w:date="2023-03-21T16:41:00Z">
              <w:r w:rsidRPr="00C0752E">
                <w:rPr>
                  <w:rFonts w:ascii="Arial Narrow" w:hAnsi="Arial Narrow" w:cs="Calibri"/>
                  <w:color w:val="000000"/>
                  <w:sz w:val="22"/>
                  <w:szCs w:val="22"/>
                  <w:lang w:eastAsia="es-PE"/>
                  <w:rPrChange w:id="648" w:author="surieth_uu@hotmail.com" w:date="2023-03-21T16:42:00Z">
                    <w:rPr>
                      <w:rFonts w:ascii="Arial Narrow" w:hAnsi="Arial Narrow" w:cs="Calibri"/>
                      <w:color w:val="000000"/>
                      <w:sz w:val="18"/>
                      <w:szCs w:val="18"/>
                      <w:lang w:eastAsia="es-PE"/>
                    </w:rPr>
                  </w:rPrChange>
                </w:rPr>
                <w:t>Avenida Progreso S/N</w:t>
              </w:r>
            </w:ins>
          </w:p>
        </w:tc>
      </w:tr>
      <w:tr w:rsidR="00C0752E" w:rsidRPr="00C0752E" w14:paraId="3BE4E2C0" w14:textId="77777777" w:rsidTr="00860C05">
        <w:tblPrEx>
          <w:tblPrExChange w:id="649" w:author="surieth_uu@hotmail.com" w:date="2023-03-21T16:49:00Z">
            <w:tblPrEx>
              <w:tblW w:w="7763" w:type="dxa"/>
            </w:tblPrEx>
          </w:tblPrExChange>
        </w:tblPrEx>
        <w:trPr>
          <w:trHeight w:val="240"/>
          <w:ins w:id="650" w:author="surieth_uu@hotmail.com" w:date="2023-03-21T16:41:00Z"/>
          <w:trPrChange w:id="651"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652"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91EA226" w14:textId="77777777" w:rsidR="00C0752E" w:rsidRPr="00C0752E" w:rsidRDefault="00C0752E" w:rsidP="00400524">
            <w:pPr>
              <w:jc w:val="right"/>
              <w:rPr>
                <w:ins w:id="653" w:author="surieth_uu@hotmail.com" w:date="2023-03-21T16:41:00Z"/>
                <w:rFonts w:ascii="Arial Narrow" w:hAnsi="Arial Narrow" w:cs="Calibri"/>
                <w:color w:val="000000"/>
                <w:sz w:val="22"/>
                <w:szCs w:val="22"/>
                <w:lang w:eastAsia="es-PE"/>
                <w:rPrChange w:id="654" w:author="surieth_uu@hotmail.com" w:date="2023-03-21T16:42:00Z">
                  <w:rPr>
                    <w:ins w:id="655" w:author="surieth_uu@hotmail.com" w:date="2023-03-21T16:41:00Z"/>
                    <w:rFonts w:ascii="Arial Narrow" w:hAnsi="Arial Narrow" w:cs="Calibri"/>
                    <w:color w:val="000000"/>
                    <w:sz w:val="18"/>
                    <w:szCs w:val="18"/>
                    <w:lang w:eastAsia="es-PE"/>
                  </w:rPr>
                </w:rPrChange>
              </w:rPr>
            </w:pPr>
            <w:ins w:id="656" w:author="surieth_uu@hotmail.com" w:date="2023-03-21T16:41:00Z">
              <w:r w:rsidRPr="00C0752E">
                <w:rPr>
                  <w:rFonts w:ascii="Arial Narrow" w:hAnsi="Arial Narrow" w:cs="Calibri"/>
                  <w:color w:val="000000"/>
                  <w:sz w:val="22"/>
                  <w:szCs w:val="22"/>
                  <w:lang w:eastAsia="es-PE"/>
                  <w:rPrChange w:id="657" w:author="surieth_uu@hotmail.com" w:date="2023-03-21T16:42:00Z">
                    <w:rPr>
                      <w:rFonts w:ascii="Arial Narrow" w:hAnsi="Arial Narrow" w:cs="Calibri"/>
                      <w:color w:val="000000"/>
                      <w:sz w:val="18"/>
                      <w:szCs w:val="18"/>
                      <w:lang w:eastAsia="es-PE"/>
                    </w:rPr>
                  </w:rPrChange>
                </w:rPr>
                <w:t>9</w:t>
              </w:r>
            </w:ins>
          </w:p>
        </w:tc>
        <w:tc>
          <w:tcPr>
            <w:tcW w:w="940" w:type="dxa"/>
            <w:tcBorders>
              <w:top w:val="nil"/>
              <w:left w:val="nil"/>
              <w:bottom w:val="single" w:sz="8" w:space="0" w:color="auto"/>
              <w:right w:val="single" w:sz="8" w:space="0" w:color="auto"/>
            </w:tcBorders>
            <w:vAlign w:val="center"/>
            <w:hideMark/>
            <w:tcPrChange w:id="658" w:author="surieth_uu@hotmail.com" w:date="2023-03-21T16:49:00Z">
              <w:tcPr>
                <w:tcW w:w="840" w:type="dxa"/>
                <w:tcBorders>
                  <w:top w:val="nil"/>
                  <w:left w:val="nil"/>
                  <w:bottom w:val="single" w:sz="8" w:space="0" w:color="auto"/>
                  <w:right w:val="single" w:sz="8" w:space="0" w:color="auto"/>
                </w:tcBorders>
                <w:vAlign w:val="center"/>
                <w:hideMark/>
              </w:tcPr>
            </w:tcPrChange>
          </w:tcPr>
          <w:p w14:paraId="073F7A7A" w14:textId="77777777" w:rsidR="00C0752E" w:rsidRPr="00C0752E" w:rsidRDefault="00C0752E" w:rsidP="00400524">
            <w:pPr>
              <w:jc w:val="right"/>
              <w:rPr>
                <w:ins w:id="659" w:author="surieth_uu@hotmail.com" w:date="2023-03-21T16:41:00Z"/>
                <w:rFonts w:ascii="Arial Narrow" w:hAnsi="Arial Narrow" w:cs="Calibri"/>
                <w:color w:val="000000"/>
                <w:sz w:val="22"/>
                <w:szCs w:val="22"/>
                <w:lang w:eastAsia="es-PE"/>
                <w:rPrChange w:id="660" w:author="surieth_uu@hotmail.com" w:date="2023-03-21T16:42:00Z">
                  <w:rPr>
                    <w:ins w:id="661" w:author="surieth_uu@hotmail.com" w:date="2023-03-21T16:41:00Z"/>
                    <w:rFonts w:ascii="Arial Narrow" w:hAnsi="Arial Narrow" w:cs="Calibri"/>
                    <w:color w:val="000000"/>
                    <w:sz w:val="18"/>
                    <w:szCs w:val="18"/>
                    <w:lang w:eastAsia="es-PE"/>
                  </w:rPr>
                </w:rPrChange>
              </w:rPr>
            </w:pPr>
            <w:ins w:id="662" w:author="surieth_uu@hotmail.com" w:date="2023-03-21T16:41:00Z">
              <w:r w:rsidRPr="00C0752E">
                <w:rPr>
                  <w:rFonts w:ascii="Arial Narrow" w:hAnsi="Arial Narrow" w:cs="Calibri"/>
                  <w:color w:val="000000"/>
                  <w:sz w:val="22"/>
                  <w:szCs w:val="22"/>
                  <w:lang w:eastAsia="es-PE"/>
                  <w:rPrChange w:id="663" w:author="surieth_uu@hotmail.com" w:date="2023-03-21T16:42:00Z">
                    <w:rPr>
                      <w:rFonts w:ascii="Arial Narrow" w:hAnsi="Arial Narrow" w:cs="Calibri"/>
                      <w:color w:val="000000"/>
                      <w:sz w:val="18"/>
                      <w:szCs w:val="18"/>
                      <w:lang w:eastAsia="es-PE"/>
                    </w:rPr>
                  </w:rPrChange>
                </w:rPr>
                <w:t>1331636</w:t>
              </w:r>
            </w:ins>
          </w:p>
        </w:tc>
        <w:tc>
          <w:tcPr>
            <w:tcW w:w="2268" w:type="dxa"/>
            <w:tcBorders>
              <w:top w:val="nil"/>
              <w:left w:val="nil"/>
              <w:bottom w:val="single" w:sz="8" w:space="0" w:color="auto"/>
              <w:right w:val="single" w:sz="8" w:space="0" w:color="auto"/>
            </w:tcBorders>
            <w:vAlign w:val="center"/>
            <w:hideMark/>
            <w:tcPrChange w:id="664"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294A58AA" w14:textId="77777777" w:rsidR="00C0752E" w:rsidRPr="00C0752E" w:rsidRDefault="00C0752E" w:rsidP="00400524">
            <w:pPr>
              <w:rPr>
                <w:ins w:id="665" w:author="surieth_uu@hotmail.com" w:date="2023-03-21T16:41:00Z"/>
                <w:rFonts w:ascii="Arial Narrow" w:hAnsi="Arial Narrow" w:cs="Calibri"/>
                <w:color w:val="000000"/>
                <w:sz w:val="22"/>
                <w:szCs w:val="22"/>
                <w:lang w:eastAsia="es-PE"/>
                <w:rPrChange w:id="666" w:author="surieth_uu@hotmail.com" w:date="2023-03-21T16:42:00Z">
                  <w:rPr>
                    <w:ins w:id="667" w:author="surieth_uu@hotmail.com" w:date="2023-03-21T16:41:00Z"/>
                    <w:rFonts w:ascii="Arial Narrow" w:hAnsi="Arial Narrow" w:cs="Calibri"/>
                    <w:color w:val="000000"/>
                    <w:sz w:val="18"/>
                    <w:szCs w:val="18"/>
                    <w:lang w:eastAsia="es-PE"/>
                  </w:rPr>
                </w:rPrChange>
              </w:rPr>
            </w:pPr>
            <w:ins w:id="668" w:author="surieth_uu@hotmail.com" w:date="2023-03-21T16:41:00Z">
              <w:r w:rsidRPr="00C0752E">
                <w:rPr>
                  <w:rFonts w:ascii="Arial Narrow" w:hAnsi="Arial Narrow" w:cs="Calibri"/>
                  <w:color w:val="000000"/>
                  <w:sz w:val="22"/>
                  <w:szCs w:val="22"/>
                  <w:lang w:eastAsia="es-PE"/>
                  <w:rPrChange w:id="669" w:author="surieth_uu@hotmail.com" w:date="2023-03-21T16:42:00Z">
                    <w:rPr>
                      <w:rFonts w:ascii="Arial Narrow" w:hAnsi="Arial Narrow" w:cs="Calibri"/>
                      <w:color w:val="000000"/>
                      <w:sz w:val="18"/>
                      <w:szCs w:val="18"/>
                      <w:lang w:eastAsia="es-PE"/>
                    </w:rPr>
                  </w:rPrChange>
                </w:rPr>
                <w:t>CRFA Nuestra Señora de Cocharcas</w:t>
              </w:r>
            </w:ins>
          </w:p>
        </w:tc>
        <w:tc>
          <w:tcPr>
            <w:tcW w:w="1276" w:type="dxa"/>
            <w:tcBorders>
              <w:top w:val="nil"/>
              <w:left w:val="nil"/>
              <w:bottom w:val="single" w:sz="8" w:space="0" w:color="auto"/>
              <w:right w:val="single" w:sz="8" w:space="0" w:color="auto"/>
            </w:tcBorders>
            <w:vAlign w:val="center"/>
            <w:hideMark/>
            <w:tcPrChange w:id="670"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4382A08" w14:textId="77777777" w:rsidR="00C0752E" w:rsidRPr="00C0752E" w:rsidRDefault="00C0752E" w:rsidP="00400524">
            <w:pPr>
              <w:rPr>
                <w:ins w:id="671" w:author="surieth_uu@hotmail.com" w:date="2023-03-21T16:41:00Z"/>
                <w:rFonts w:ascii="Arial Narrow" w:hAnsi="Arial Narrow" w:cs="Calibri"/>
                <w:color w:val="000000"/>
                <w:sz w:val="22"/>
                <w:szCs w:val="22"/>
                <w:lang w:eastAsia="es-PE"/>
                <w:rPrChange w:id="672" w:author="surieth_uu@hotmail.com" w:date="2023-03-21T16:42:00Z">
                  <w:rPr>
                    <w:ins w:id="673" w:author="surieth_uu@hotmail.com" w:date="2023-03-21T16:41:00Z"/>
                    <w:rFonts w:ascii="Arial Narrow" w:hAnsi="Arial Narrow" w:cs="Calibri"/>
                    <w:color w:val="000000"/>
                    <w:sz w:val="18"/>
                    <w:szCs w:val="18"/>
                    <w:lang w:eastAsia="es-PE"/>
                  </w:rPr>
                </w:rPrChange>
              </w:rPr>
            </w:pPr>
            <w:ins w:id="674" w:author="surieth_uu@hotmail.com" w:date="2023-03-21T16:41:00Z">
              <w:r w:rsidRPr="00C0752E">
                <w:rPr>
                  <w:rFonts w:ascii="Arial Narrow" w:hAnsi="Arial Narrow" w:cs="Calibri"/>
                  <w:color w:val="000000"/>
                  <w:sz w:val="22"/>
                  <w:szCs w:val="22"/>
                  <w:lang w:eastAsia="es-PE"/>
                  <w:rPrChange w:id="675" w:author="surieth_uu@hotmail.com" w:date="2023-03-21T16:42:00Z">
                    <w:rPr>
                      <w:rFonts w:ascii="Arial Narrow" w:hAnsi="Arial Narrow" w:cs="Calibri"/>
                      <w:color w:val="000000"/>
                      <w:sz w:val="18"/>
                      <w:szCs w:val="18"/>
                      <w:lang w:eastAsia="es-PE"/>
                    </w:rPr>
                  </w:rPrChange>
                </w:rPr>
                <w:t>Chincheros</w:t>
              </w:r>
            </w:ins>
          </w:p>
        </w:tc>
        <w:tc>
          <w:tcPr>
            <w:tcW w:w="1559" w:type="dxa"/>
            <w:tcBorders>
              <w:top w:val="nil"/>
              <w:left w:val="nil"/>
              <w:bottom w:val="single" w:sz="8" w:space="0" w:color="auto"/>
              <w:right w:val="single" w:sz="8" w:space="0" w:color="auto"/>
            </w:tcBorders>
            <w:vAlign w:val="center"/>
            <w:hideMark/>
            <w:tcPrChange w:id="676" w:author="surieth_uu@hotmail.com" w:date="2023-03-21T16:49:00Z">
              <w:tcPr>
                <w:tcW w:w="1569" w:type="dxa"/>
                <w:tcBorders>
                  <w:top w:val="nil"/>
                  <w:left w:val="nil"/>
                  <w:bottom w:val="single" w:sz="8" w:space="0" w:color="auto"/>
                  <w:right w:val="single" w:sz="8" w:space="0" w:color="auto"/>
                </w:tcBorders>
                <w:vAlign w:val="center"/>
                <w:hideMark/>
              </w:tcPr>
            </w:tcPrChange>
          </w:tcPr>
          <w:p w14:paraId="19B13832" w14:textId="77777777" w:rsidR="00C0752E" w:rsidRPr="00C0752E" w:rsidRDefault="00C0752E" w:rsidP="00400524">
            <w:pPr>
              <w:rPr>
                <w:ins w:id="677" w:author="surieth_uu@hotmail.com" w:date="2023-03-21T16:41:00Z"/>
                <w:rFonts w:ascii="Arial Narrow" w:hAnsi="Arial Narrow" w:cs="Calibri"/>
                <w:color w:val="000000"/>
                <w:sz w:val="22"/>
                <w:szCs w:val="22"/>
                <w:lang w:eastAsia="es-PE"/>
                <w:rPrChange w:id="678" w:author="surieth_uu@hotmail.com" w:date="2023-03-21T16:42:00Z">
                  <w:rPr>
                    <w:ins w:id="679" w:author="surieth_uu@hotmail.com" w:date="2023-03-21T16:41:00Z"/>
                    <w:rFonts w:ascii="Arial Narrow" w:hAnsi="Arial Narrow" w:cs="Calibri"/>
                    <w:color w:val="000000"/>
                    <w:sz w:val="18"/>
                    <w:szCs w:val="18"/>
                    <w:lang w:eastAsia="es-PE"/>
                  </w:rPr>
                </w:rPrChange>
              </w:rPr>
            </w:pPr>
            <w:ins w:id="680" w:author="surieth_uu@hotmail.com" w:date="2023-03-21T16:41:00Z">
              <w:r w:rsidRPr="00C0752E">
                <w:rPr>
                  <w:rFonts w:ascii="Arial Narrow" w:hAnsi="Arial Narrow" w:cs="Calibri"/>
                  <w:color w:val="000000"/>
                  <w:sz w:val="22"/>
                  <w:szCs w:val="22"/>
                  <w:lang w:eastAsia="es-PE"/>
                  <w:rPrChange w:id="681" w:author="surieth_uu@hotmail.com" w:date="2023-03-21T16:42:00Z">
                    <w:rPr>
                      <w:rFonts w:ascii="Arial Narrow" w:hAnsi="Arial Narrow" w:cs="Calibri"/>
                      <w:color w:val="000000"/>
                      <w:sz w:val="18"/>
                      <w:szCs w:val="18"/>
                      <w:lang w:eastAsia="es-PE"/>
                    </w:rPr>
                  </w:rPrChange>
                </w:rPr>
                <w:t>chincheros</w:t>
              </w:r>
            </w:ins>
          </w:p>
        </w:tc>
        <w:tc>
          <w:tcPr>
            <w:tcW w:w="1701" w:type="dxa"/>
            <w:tcBorders>
              <w:top w:val="nil"/>
              <w:left w:val="nil"/>
              <w:bottom w:val="single" w:sz="8" w:space="0" w:color="auto"/>
              <w:right w:val="single" w:sz="8" w:space="0" w:color="auto"/>
            </w:tcBorders>
            <w:vAlign w:val="center"/>
            <w:hideMark/>
            <w:tcPrChange w:id="682"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EC58DFC" w14:textId="77777777" w:rsidR="00C0752E" w:rsidRPr="00C0752E" w:rsidRDefault="00C0752E" w:rsidP="00400524">
            <w:pPr>
              <w:rPr>
                <w:ins w:id="683" w:author="surieth_uu@hotmail.com" w:date="2023-03-21T16:41:00Z"/>
                <w:rFonts w:ascii="Arial Narrow" w:hAnsi="Arial Narrow" w:cs="Calibri"/>
                <w:color w:val="000000"/>
                <w:sz w:val="22"/>
                <w:szCs w:val="22"/>
                <w:lang w:eastAsia="es-PE"/>
                <w:rPrChange w:id="684" w:author="surieth_uu@hotmail.com" w:date="2023-03-21T16:42:00Z">
                  <w:rPr>
                    <w:ins w:id="685" w:author="surieth_uu@hotmail.com" w:date="2023-03-21T16:41:00Z"/>
                    <w:rFonts w:ascii="Arial Narrow" w:hAnsi="Arial Narrow" w:cs="Calibri"/>
                    <w:color w:val="000000"/>
                    <w:sz w:val="18"/>
                    <w:szCs w:val="18"/>
                    <w:lang w:eastAsia="es-PE"/>
                  </w:rPr>
                </w:rPrChange>
              </w:rPr>
            </w:pPr>
            <w:ins w:id="686" w:author="surieth_uu@hotmail.com" w:date="2023-03-21T16:41:00Z">
              <w:r w:rsidRPr="00C0752E">
                <w:rPr>
                  <w:rFonts w:ascii="Arial Narrow" w:hAnsi="Arial Narrow" w:cs="Calibri"/>
                  <w:color w:val="000000"/>
                  <w:sz w:val="22"/>
                  <w:szCs w:val="22"/>
                  <w:lang w:eastAsia="es-PE"/>
                  <w:rPrChange w:id="687" w:author="surieth_uu@hotmail.com" w:date="2023-03-21T16:42:00Z">
                    <w:rPr>
                      <w:rFonts w:ascii="Arial Narrow" w:hAnsi="Arial Narrow" w:cs="Calibri"/>
                      <w:color w:val="000000"/>
                      <w:sz w:val="18"/>
                      <w:szCs w:val="18"/>
                      <w:lang w:eastAsia="es-PE"/>
                    </w:rPr>
                  </w:rPrChange>
                </w:rPr>
                <w:t>Jirón Fernando Belaunde Terry S/N</w:t>
              </w:r>
            </w:ins>
          </w:p>
        </w:tc>
      </w:tr>
      <w:tr w:rsidR="00C0752E" w:rsidRPr="00C0752E" w14:paraId="4F78C4D7" w14:textId="77777777" w:rsidTr="00860C05">
        <w:tblPrEx>
          <w:tblPrExChange w:id="688" w:author="surieth_uu@hotmail.com" w:date="2023-03-21T16:49:00Z">
            <w:tblPrEx>
              <w:tblW w:w="7763" w:type="dxa"/>
            </w:tblPrEx>
          </w:tblPrExChange>
        </w:tblPrEx>
        <w:trPr>
          <w:trHeight w:val="240"/>
          <w:ins w:id="689" w:author="surieth_uu@hotmail.com" w:date="2023-03-21T16:41:00Z"/>
          <w:trPrChange w:id="690"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691"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6DBB04C" w14:textId="77777777" w:rsidR="00C0752E" w:rsidRPr="00C0752E" w:rsidRDefault="00C0752E" w:rsidP="00400524">
            <w:pPr>
              <w:jc w:val="right"/>
              <w:rPr>
                <w:ins w:id="692" w:author="surieth_uu@hotmail.com" w:date="2023-03-21T16:41:00Z"/>
                <w:rFonts w:ascii="Arial Narrow" w:hAnsi="Arial Narrow" w:cs="Calibri"/>
                <w:color w:val="000000"/>
                <w:sz w:val="22"/>
                <w:szCs w:val="22"/>
                <w:lang w:eastAsia="es-PE"/>
                <w:rPrChange w:id="693" w:author="surieth_uu@hotmail.com" w:date="2023-03-21T16:42:00Z">
                  <w:rPr>
                    <w:ins w:id="694" w:author="surieth_uu@hotmail.com" w:date="2023-03-21T16:41:00Z"/>
                    <w:rFonts w:ascii="Arial Narrow" w:hAnsi="Arial Narrow" w:cs="Calibri"/>
                    <w:color w:val="000000"/>
                    <w:sz w:val="18"/>
                    <w:szCs w:val="18"/>
                    <w:lang w:eastAsia="es-PE"/>
                  </w:rPr>
                </w:rPrChange>
              </w:rPr>
            </w:pPr>
            <w:ins w:id="695" w:author="surieth_uu@hotmail.com" w:date="2023-03-21T16:41:00Z">
              <w:r w:rsidRPr="00C0752E">
                <w:rPr>
                  <w:rFonts w:ascii="Arial Narrow" w:hAnsi="Arial Narrow" w:cs="Calibri"/>
                  <w:color w:val="000000"/>
                  <w:sz w:val="22"/>
                  <w:szCs w:val="22"/>
                  <w:lang w:eastAsia="es-PE"/>
                  <w:rPrChange w:id="696" w:author="surieth_uu@hotmail.com" w:date="2023-03-21T16:42:00Z">
                    <w:rPr>
                      <w:rFonts w:ascii="Arial Narrow" w:hAnsi="Arial Narrow" w:cs="Calibri"/>
                      <w:color w:val="000000"/>
                      <w:sz w:val="18"/>
                      <w:szCs w:val="18"/>
                      <w:lang w:eastAsia="es-PE"/>
                    </w:rPr>
                  </w:rPrChange>
                </w:rPr>
                <w:t>10</w:t>
              </w:r>
            </w:ins>
          </w:p>
        </w:tc>
        <w:tc>
          <w:tcPr>
            <w:tcW w:w="940" w:type="dxa"/>
            <w:tcBorders>
              <w:top w:val="nil"/>
              <w:left w:val="nil"/>
              <w:bottom w:val="single" w:sz="8" w:space="0" w:color="auto"/>
              <w:right w:val="single" w:sz="8" w:space="0" w:color="auto"/>
            </w:tcBorders>
            <w:vAlign w:val="center"/>
            <w:hideMark/>
            <w:tcPrChange w:id="697" w:author="surieth_uu@hotmail.com" w:date="2023-03-21T16:49:00Z">
              <w:tcPr>
                <w:tcW w:w="840" w:type="dxa"/>
                <w:tcBorders>
                  <w:top w:val="nil"/>
                  <w:left w:val="nil"/>
                  <w:bottom w:val="single" w:sz="8" w:space="0" w:color="auto"/>
                  <w:right w:val="single" w:sz="8" w:space="0" w:color="auto"/>
                </w:tcBorders>
                <w:vAlign w:val="center"/>
                <w:hideMark/>
              </w:tcPr>
            </w:tcPrChange>
          </w:tcPr>
          <w:p w14:paraId="45073790" w14:textId="77777777" w:rsidR="00C0752E" w:rsidRPr="00C0752E" w:rsidRDefault="00C0752E" w:rsidP="00400524">
            <w:pPr>
              <w:jc w:val="right"/>
              <w:rPr>
                <w:ins w:id="698" w:author="surieth_uu@hotmail.com" w:date="2023-03-21T16:41:00Z"/>
                <w:rFonts w:ascii="Arial Narrow" w:hAnsi="Arial Narrow" w:cs="Calibri"/>
                <w:color w:val="000000"/>
                <w:sz w:val="22"/>
                <w:szCs w:val="22"/>
                <w:lang w:eastAsia="es-PE"/>
                <w:rPrChange w:id="699" w:author="surieth_uu@hotmail.com" w:date="2023-03-21T16:42:00Z">
                  <w:rPr>
                    <w:ins w:id="700" w:author="surieth_uu@hotmail.com" w:date="2023-03-21T16:41:00Z"/>
                    <w:rFonts w:ascii="Arial Narrow" w:hAnsi="Arial Narrow" w:cs="Calibri"/>
                    <w:color w:val="000000"/>
                    <w:sz w:val="18"/>
                    <w:szCs w:val="18"/>
                    <w:lang w:eastAsia="es-PE"/>
                  </w:rPr>
                </w:rPrChange>
              </w:rPr>
            </w:pPr>
            <w:ins w:id="701" w:author="surieth_uu@hotmail.com" w:date="2023-03-21T16:41:00Z">
              <w:r w:rsidRPr="00C0752E">
                <w:rPr>
                  <w:rFonts w:ascii="Arial Narrow" w:hAnsi="Arial Narrow" w:cs="Calibri"/>
                  <w:color w:val="000000"/>
                  <w:sz w:val="22"/>
                  <w:szCs w:val="22"/>
                  <w:lang w:eastAsia="es-PE"/>
                  <w:rPrChange w:id="702" w:author="surieth_uu@hotmail.com" w:date="2023-03-21T16:42:00Z">
                    <w:rPr>
                      <w:rFonts w:ascii="Arial Narrow" w:hAnsi="Arial Narrow" w:cs="Calibri"/>
                      <w:color w:val="000000"/>
                      <w:sz w:val="18"/>
                      <w:szCs w:val="18"/>
                      <w:lang w:eastAsia="es-PE"/>
                    </w:rPr>
                  </w:rPrChange>
                </w:rPr>
                <w:t>1205756</w:t>
              </w:r>
            </w:ins>
          </w:p>
        </w:tc>
        <w:tc>
          <w:tcPr>
            <w:tcW w:w="2268" w:type="dxa"/>
            <w:tcBorders>
              <w:top w:val="nil"/>
              <w:left w:val="nil"/>
              <w:bottom w:val="single" w:sz="8" w:space="0" w:color="auto"/>
              <w:right w:val="single" w:sz="8" w:space="0" w:color="auto"/>
            </w:tcBorders>
            <w:vAlign w:val="center"/>
            <w:hideMark/>
            <w:tcPrChange w:id="703"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0EB74FE" w14:textId="77777777" w:rsidR="00C0752E" w:rsidRPr="00C0752E" w:rsidRDefault="00C0752E" w:rsidP="00400524">
            <w:pPr>
              <w:rPr>
                <w:ins w:id="704" w:author="surieth_uu@hotmail.com" w:date="2023-03-21T16:41:00Z"/>
                <w:rFonts w:ascii="Arial Narrow" w:hAnsi="Arial Narrow" w:cs="Calibri"/>
                <w:color w:val="000000"/>
                <w:sz w:val="22"/>
                <w:szCs w:val="22"/>
                <w:lang w:eastAsia="es-PE"/>
                <w:rPrChange w:id="705" w:author="surieth_uu@hotmail.com" w:date="2023-03-21T16:42:00Z">
                  <w:rPr>
                    <w:ins w:id="706" w:author="surieth_uu@hotmail.com" w:date="2023-03-21T16:41:00Z"/>
                    <w:rFonts w:ascii="Arial Narrow" w:hAnsi="Arial Narrow" w:cs="Calibri"/>
                    <w:color w:val="000000"/>
                    <w:sz w:val="18"/>
                    <w:szCs w:val="18"/>
                    <w:lang w:eastAsia="es-PE"/>
                  </w:rPr>
                </w:rPrChange>
              </w:rPr>
            </w:pPr>
            <w:ins w:id="707" w:author="surieth_uu@hotmail.com" w:date="2023-03-21T16:41:00Z">
              <w:r w:rsidRPr="00C0752E">
                <w:rPr>
                  <w:rFonts w:ascii="Arial Narrow" w:hAnsi="Arial Narrow" w:cs="Calibri"/>
                  <w:color w:val="000000"/>
                  <w:sz w:val="22"/>
                  <w:szCs w:val="22"/>
                  <w:lang w:eastAsia="es-PE"/>
                  <w:rPrChange w:id="708" w:author="surieth_uu@hotmail.com" w:date="2023-03-21T16:42:00Z">
                    <w:rPr>
                      <w:rFonts w:ascii="Arial Narrow" w:hAnsi="Arial Narrow" w:cs="Calibri"/>
                      <w:color w:val="000000"/>
                      <w:sz w:val="18"/>
                      <w:szCs w:val="18"/>
                      <w:lang w:eastAsia="es-PE"/>
                    </w:rPr>
                  </w:rPrChange>
                </w:rPr>
                <w:t>Jorge Chávez</w:t>
              </w:r>
            </w:ins>
          </w:p>
        </w:tc>
        <w:tc>
          <w:tcPr>
            <w:tcW w:w="1276" w:type="dxa"/>
            <w:tcBorders>
              <w:top w:val="nil"/>
              <w:left w:val="nil"/>
              <w:bottom w:val="single" w:sz="8" w:space="0" w:color="auto"/>
              <w:right w:val="single" w:sz="8" w:space="0" w:color="auto"/>
            </w:tcBorders>
            <w:vAlign w:val="center"/>
            <w:hideMark/>
            <w:tcPrChange w:id="709"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3F3FA69" w14:textId="77777777" w:rsidR="00C0752E" w:rsidRPr="00C0752E" w:rsidRDefault="00C0752E" w:rsidP="00400524">
            <w:pPr>
              <w:rPr>
                <w:ins w:id="710" w:author="surieth_uu@hotmail.com" w:date="2023-03-21T16:41:00Z"/>
                <w:rFonts w:ascii="Arial Narrow" w:hAnsi="Arial Narrow" w:cs="Calibri"/>
                <w:color w:val="000000"/>
                <w:sz w:val="22"/>
                <w:szCs w:val="22"/>
                <w:lang w:eastAsia="es-PE"/>
                <w:rPrChange w:id="711" w:author="surieth_uu@hotmail.com" w:date="2023-03-21T16:42:00Z">
                  <w:rPr>
                    <w:ins w:id="712" w:author="surieth_uu@hotmail.com" w:date="2023-03-21T16:41:00Z"/>
                    <w:rFonts w:ascii="Arial Narrow" w:hAnsi="Arial Narrow" w:cs="Calibri"/>
                    <w:color w:val="000000"/>
                    <w:sz w:val="18"/>
                    <w:szCs w:val="18"/>
                    <w:lang w:eastAsia="es-PE"/>
                  </w:rPr>
                </w:rPrChange>
              </w:rPr>
            </w:pPr>
            <w:ins w:id="713" w:author="surieth_uu@hotmail.com" w:date="2023-03-21T16:41:00Z">
              <w:r w:rsidRPr="00C0752E">
                <w:rPr>
                  <w:rFonts w:ascii="Arial Narrow" w:hAnsi="Arial Narrow" w:cs="Calibri"/>
                  <w:color w:val="000000"/>
                  <w:sz w:val="22"/>
                  <w:szCs w:val="22"/>
                  <w:lang w:eastAsia="es-PE"/>
                  <w:rPrChange w:id="714" w:author="surieth_uu@hotmail.com" w:date="2023-03-21T16:42:00Z">
                    <w:rPr>
                      <w:rFonts w:ascii="Arial Narrow" w:hAnsi="Arial Narrow" w:cs="Calibri"/>
                      <w:color w:val="000000"/>
                      <w:sz w:val="18"/>
                      <w:szCs w:val="18"/>
                      <w:lang w:eastAsia="es-PE"/>
                    </w:rPr>
                  </w:rPrChange>
                </w:rPr>
                <w:t>Chincheros</w:t>
              </w:r>
            </w:ins>
          </w:p>
        </w:tc>
        <w:tc>
          <w:tcPr>
            <w:tcW w:w="1559" w:type="dxa"/>
            <w:tcBorders>
              <w:top w:val="nil"/>
              <w:left w:val="nil"/>
              <w:bottom w:val="single" w:sz="8" w:space="0" w:color="auto"/>
              <w:right w:val="single" w:sz="8" w:space="0" w:color="auto"/>
            </w:tcBorders>
            <w:vAlign w:val="center"/>
            <w:hideMark/>
            <w:tcPrChange w:id="715" w:author="surieth_uu@hotmail.com" w:date="2023-03-21T16:49:00Z">
              <w:tcPr>
                <w:tcW w:w="1569" w:type="dxa"/>
                <w:tcBorders>
                  <w:top w:val="nil"/>
                  <w:left w:val="nil"/>
                  <w:bottom w:val="single" w:sz="8" w:space="0" w:color="auto"/>
                  <w:right w:val="single" w:sz="8" w:space="0" w:color="auto"/>
                </w:tcBorders>
                <w:vAlign w:val="center"/>
                <w:hideMark/>
              </w:tcPr>
            </w:tcPrChange>
          </w:tcPr>
          <w:p w14:paraId="61DA4238" w14:textId="77777777" w:rsidR="00C0752E" w:rsidRPr="00C0752E" w:rsidRDefault="00C0752E" w:rsidP="00400524">
            <w:pPr>
              <w:rPr>
                <w:ins w:id="716" w:author="surieth_uu@hotmail.com" w:date="2023-03-21T16:41:00Z"/>
                <w:rFonts w:ascii="Arial Narrow" w:hAnsi="Arial Narrow" w:cs="Calibri"/>
                <w:color w:val="000000"/>
                <w:sz w:val="22"/>
                <w:szCs w:val="22"/>
                <w:lang w:eastAsia="es-PE"/>
                <w:rPrChange w:id="717" w:author="surieth_uu@hotmail.com" w:date="2023-03-21T16:42:00Z">
                  <w:rPr>
                    <w:ins w:id="718" w:author="surieth_uu@hotmail.com" w:date="2023-03-21T16:41:00Z"/>
                    <w:rFonts w:ascii="Arial Narrow" w:hAnsi="Arial Narrow" w:cs="Calibri"/>
                    <w:color w:val="000000"/>
                    <w:sz w:val="18"/>
                    <w:szCs w:val="18"/>
                    <w:lang w:eastAsia="es-PE"/>
                  </w:rPr>
                </w:rPrChange>
              </w:rPr>
            </w:pPr>
            <w:ins w:id="719" w:author="surieth_uu@hotmail.com" w:date="2023-03-21T16:41:00Z">
              <w:r w:rsidRPr="00C0752E">
                <w:rPr>
                  <w:rFonts w:ascii="Arial Narrow" w:hAnsi="Arial Narrow" w:cs="Calibri"/>
                  <w:color w:val="000000"/>
                  <w:sz w:val="22"/>
                  <w:szCs w:val="22"/>
                  <w:lang w:eastAsia="es-PE"/>
                  <w:rPrChange w:id="720" w:author="surieth_uu@hotmail.com" w:date="2023-03-21T16:42:00Z">
                    <w:rPr>
                      <w:rFonts w:ascii="Arial Narrow" w:hAnsi="Arial Narrow" w:cs="Calibri"/>
                      <w:color w:val="000000"/>
                      <w:sz w:val="18"/>
                      <w:szCs w:val="18"/>
                      <w:lang w:eastAsia="es-PE"/>
                    </w:rPr>
                  </w:rPrChange>
                </w:rPr>
                <w:t>Cayara</w:t>
              </w:r>
            </w:ins>
          </w:p>
        </w:tc>
        <w:tc>
          <w:tcPr>
            <w:tcW w:w="1701" w:type="dxa"/>
            <w:tcBorders>
              <w:top w:val="nil"/>
              <w:left w:val="nil"/>
              <w:bottom w:val="single" w:sz="8" w:space="0" w:color="auto"/>
              <w:right w:val="single" w:sz="8" w:space="0" w:color="auto"/>
            </w:tcBorders>
            <w:vAlign w:val="center"/>
            <w:hideMark/>
            <w:tcPrChange w:id="721"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0D2B4167" w14:textId="77777777" w:rsidR="00C0752E" w:rsidRPr="00C0752E" w:rsidRDefault="00C0752E" w:rsidP="00400524">
            <w:pPr>
              <w:rPr>
                <w:ins w:id="722" w:author="surieth_uu@hotmail.com" w:date="2023-03-21T16:41:00Z"/>
                <w:rFonts w:ascii="Arial Narrow" w:hAnsi="Arial Narrow" w:cs="Calibri"/>
                <w:color w:val="000000"/>
                <w:sz w:val="22"/>
                <w:szCs w:val="22"/>
                <w:lang w:eastAsia="es-PE"/>
                <w:rPrChange w:id="723" w:author="surieth_uu@hotmail.com" w:date="2023-03-21T16:42:00Z">
                  <w:rPr>
                    <w:ins w:id="724" w:author="surieth_uu@hotmail.com" w:date="2023-03-21T16:41:00Z"/>
                    <w:rFonts w:ascii="Arial Narrow" w:hAnsi="Arial Narrow" w:cs="Calibri"/>
                    <w:color w:val="000000"/>
                    <w:sz w:val="18"/>
                    <w:szCs w:val="18"/>
                    <w:lang w:eastAsia="es-PE"/>
                  </w:rPr>
                </w:rPrChange>
              </w:rPr>
            </w:pPr>
            <w:ins w:id="725" w:author="surieth_uu@hotmail.com" w:date="2023-03-21T16:41:00Z">
              <w:r w:rsidRPr="00C0752E">
                <w:rPr>
                  <w:rFonts w:ascii="Arial Narrow" w:hAnsi="Arial Narrow" w:cs="Calibri"/>
                  <w:color w:val="000000"/>
                  <w:sz w:val="22"/>
                  <w:szCs w:val="22"/>
                  <w:lang w:eastAsia="es-PE"/>
                  <w:rPrChange w:id="726" w:author="surieth_uu@hotmail.com" w:date="2023-03-21T16:42:00Z">
                    <w:rPr>
                      <w:rFonts w:ascii="Arial Narrow" w:hAnsi="Arial Narrow" w:cs="Calibri"/>
                      <w:color w:val="000000"/>
                      <w:sz w:val="18"/>
                      <w:szCs w:val="18"/>
                      <w:lang w:eastAsia="es-PE"/>
                    </w:rPr>
                  </w:rPrChange>
                </w:rPr>
                <w:t>Plaza Principal</w:t>
              </w:r>
            </w:ins>
          </w:p>
        </w:tc>
      </w:tr>
      <w:tr w:rsidR="00C0752E" w:rsidRPr="00C0752E" w14:paraId="1079356A" w14:textId="77777777" w:rsidTr="00860C05">
        <w:tblPrEx>
          <w:tblPrExChange w:id="727" w:author="surieth_uu@hotmail.com" w:date="2023-03-21T16:49:00Z">
            <w:tblPrEx>
              <w:tblW w:w="7763" w:type="dxa"/>
            </w:tblPrEx>
          </w:tblPrExChange>
        </w:tblPrEx>
        <w:trPr>
          <w:trHeight w:val="240"/>
          <w:ins w:id="728" w:author="surieth_uu@hotmail.com" w:date="2023-03-21T16:41:00Z"/>
          <w:trPrChange w:id="729"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730"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67243D53" w14:textId="77777777" w:rsidR="00C0752E" w:rsidRPr="00C0752E" w:rsidRDefault="00C0752E" w:rsidP="00400524">
            <w:pPr>
              <w:jc w:val="right"/>
              <w:rPr>
                <w:ins w:id="731" w:author="surieth_uu@hotmail.com" w:date="2023-03-21T16:41:00Z"/>
                <w:rFonts w:ascii="Arial Narrow" w:hAnsi="Arial Narrow" w:cs="Calibri"/>
                <w:color w:val="000000"/>
                <w:sz w:val="22"/>
                <w:szCs w:val="22"/>
                <w:lang w:eastAsia="es-PE"/>
                <w:rPrChange w:id="732" w:author="surieth_uu@hotmail.com" w:date="2023-03-21T16:42:00Z">
                  <w:rPr>
                    <w:ins w:id="733" w:author="surieth_uu@hotmail.com" w:date="2023-03-21T16:41:00Z"/>
                    <w:rFonts w:ascii="Arial Narrow" w:hAnsi="Arial Narrow" w:cs="Calibri"/>
                    <w:color w:val="000000"/>
                    <w:sz w:val="18"/>
                    <w:szCs w:val="18"/>
                    <w:lang w:eastAsia="es-PE"/>
                  </w:rPr>
                </w:rPrChange>
              </w:rPr>
            </w:pPr>
            <w:ins w:id="734" w:author="surieth_uu@hotmail.com" w:date="2023-03-21T16:41:00Z">
              <w:r w:rsidRPr="00C0752E">
                <w:rPr>
                  <w:rFonts w:ascii="Arial Narrow" w:hAnsi="Arial Narrow" w:cs="Calibri"/>
                  <w:color w:val="000000"/>
                  <w:sz w:val="22"/>
                  <w:szCs w:val="22"/>
                  <w:lang w:eastAsia="es-PE"/>
                  <w:rPrChange w:id="735" w:author="surieth_uu@hotmail.com" w:date="2023-03-21T16:42:00Z">
                    <w:rPr>
                      <w:rFonts w:ascii="Arial Narrow" w:hAnsi="Arial Narrow" w:cs="Calibri"/>
                      <w:color w:val="000000"/>
                      <w:sz w:val="18"/>
                      <w:szCs w:val="18"/>
                      <w:lang w:eastAsia="es-PE"/>
                    </w:rPr>
                  </w:rPrChange>
                </w:rPr>
                <w:t>11</w:t>
              </w:r>
            </w:ins>
          </w:p>
        </w:tc>
        <w:tc>
          <w:tcPr>
            <w:tcW w:w="940" w:type="dxa"/>
            <w:tcBorders>
              <w:top w:val="nil"/>
              <w:left w:val="nil"/>
              <w:bottom w:val="single" w:sz="8" w:space="0" w:color="auto"/>
              <w:right w:val="single" w:sz="8" w:space="0" w:color="auto"/>
            </w:tcBorders>
            <w:vAlign w:val="center"/>
            <w:hideMark/>
            <w:tcPrChange w:id="736" w:author="surieth_uu@hotmail.com" w:date="2023-03-21T16:49:00Z">
              <w:tcPr>
                <w:tcW w:w="840" w:type="dxa"/>
                <w:tcBorders>
                  <w:top w:val="nil"/>
                  <w:left w:val="nil"/>
                  <w:bottom w:val="single" w:sz="8" w:space="0" w:color="auto"/>
                  <w:right w:val="single" w:sz="8" w:space="0" w:color="auto"/>
                </w:tcBorders>
                <w:vAlign w:val="center"/>
                <w:hideMark/>
              </w:tcPr>
            </w:tcPrChange>
          </w:tcPr>
          <w:p w14:paraId="74519575" w14:textId="77777777" w:rsidR="00C0752E" w:rsidRPr="00C0752E" w:rsidRDefault="00C0752E" w:rsidP="00400524">
            <w:pPr>
              <w:jc w:val="right"/>
              <w:rPr>
                <w:ins w:id="737" w:author="surieth_uu@hotmail.com" w:date="2023-03-21T16:41:00Z"/>
                <w:rFonts w:ascii="Arial Narrow" w:hAnsi="Arial Narrow" w:cs="Calibri"/>
                <w:color w:val="000000"/>
                <w:sz w:val="22"/>
                <w:szCs w:val="22"/>
                <w:lang w:eastAsia="es-PE"/>
                <w:rPrChange w:id="738" w:author="surieth_uu@hotmail.com" w:date="2023-03-21T16:42:00Z">
                  <w:rPr>
                    <w:ins w:id="739" w:author="surieth_uu@hotmail.com" w:date="2023-03-21T16:41:00Z"/>
                    <w:rFonts w:ascii="Arial Narrow" w:hAnsi="Arial Narrow" w:cs="Calibri"/>
                    <w:color w:val="000000"/>
                    <w:sz w:val="18"/>
                    <w:szCs w:val="18"/>
                    <w:lang w:eastAsia="es-PE"/>
                  </w:rPr>
                </w:rPrChange>
              </w:rPr>
            </w:pPr>
            <w:ins w:id="740" w:author="surieth_uu@hotmail.com" w:date="2023-03-21T16:41:00Z">
              <w:r w:rsidRPr="00C0752E">
                <w:rPr>
                  <w:rFonts w:ascii="Arial Narrow" w:hAnsi="Arial Narrow" w:cs="Calibri"/>
                  <w:color w:val="000000"/>
                  <w:sz w:val="22"/>
                  <w:szCs w:val="22"/>
                  <w:lang w:eastAsia="es-PE"/>
                  <w:rPrChange w:id="741" w:author="surieth_uu@hotmail.com" w:date="2023-03-21T16:42:00Z">
                    <w:rPr>
                      <w:rFonts w:ascii="Arial Narrow" w:hAnsi="Arial Narrow" w:cs="Calibri"/>
                      <w:color w:val="000000"/>
                      <w:sz w:val="18"/>
                      <w:szCs w:val="18"/>
                      <w:lang w:eastAsia="es-PE"/>
                    </w:rPr>
                  </w:rPrChange>
                </w:rPr>
                <w:t>1331586</w:t>
              </w:r>
            </w:ins>
          </w:p>
        </w:tc>
        <w:tc>
          <w:tcPr>
            <w:tcW w:w="2268" w:type="dxa"/>
            <w:tcBorders>
              <w:top w:val="nil"/>
              <w:left w:val="nil"/>
              <w:bottom w:val="single" w:sz="8" w:space="0" w:color="auto"/>
              <w:right w:val="single" w:sz="8" w:space="0" w:color="auto"/>
            </w:tcBorders>
            <w:vAlign w:val="center"/>
            <w:hideMark/>
            <w:tcPrChange w:id="742"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8DF9074" w14:textId="77777777" w:rsidR="00C0752E" w:rsidRPr="00C0752E" w:rsidRDefault="00C0752E" w:rsidP="00400524">
            <w:pPr>
              <w:rPr>
                <w:ins w:id="743" w:author="surieth_uu@hotmail.com" w:date="2023-03-21T16:41:00Z"/>
                <w:rFonts w:ascii="Arial Narrow" w:hAnsi="Arial Narrow" w:cs="Calibri"/>
                <w:color w:val="000000"/>
                <w:sz w:val="22"/>
                <w:szCs w:val="22"/>
                <w:lang w:eastAsia="es-PE"/>
                <w:rPrChange w:id="744" w:author="surieth_uu@hotmail.com" w:date="2023-03-21T16:42:00Z">
                  <w:rPr>
                    <w:ins w:id="745" w:author="surieth_uu@hotmail.com" w:date="2023-03-21T16:41:00Z"/>
                    <w:rFonts w:ascii="Arial Narrow" w:hAnsi="Arial Narrow" w:cs="Calibri"/>
                    <w:color w:val="000000"/>
                    <w:sz w:val="18"/>
                    <w:szCs w:val="18"/>
                    <w:lang w:eastAsia="es-PE"/>
                  </w:rPr>
                </w:rPrChange>
              </w:rPr>
            </w:pPr>
            <w:ins w:id="746" w:author="surieth_uu@hotmail.com" w:date="2023-03-21T16:41:00Z">
              <w:r w:rsidRPr="00C0752E">
                <w:rPr>
                  <w:rFonts w:ascii="Arial Narrow" w:hAnsi="Arial Narrow" w:cs="Calibri"/>
                  <w:color w:val="000000"/>
                  <w:sz w:val="22"/>
                  <w:szCs w:val="22"/>
                  <w:lang w:eastAsia="es-PE"/>
                  <w:rPrChange w:id="747" w:author="surieth_uu@hotmail.com" w:date="2023-03-21T16:42:00Z">
                    <w:rPr>
                      <w:rFonts w:ascii="Arial Narrow" w:hAnsi="Arial Narrow" w:cs="Calibri"/>
                      <w:color w:val="000000"/>
                      <w:sz w:val="18"/>
                      <w:szCs w:val="18"/>
                      <w:lang w:eastAsia="es-PE"/>
                    </w:rPr>
                  </w:rPrChange>
                </w:rPr>
                <w:t>San Juan Bautista</w:t>
              </w:r>
            </w:ins>
          </w:p>
        </w:tc>
        <w:tc>
          <w:tcPr>
            <w:tcW w:w="1276" w:type="dxa"/>
            <w:tcBorders>
              <w:top w:val="nil"/>
              <w:left w:val="nil"/>
              <w:bottom w:val="single" w:sz="8" w:space="0" w:color="auto"/>
              <w:right w:val="single" w:sz="8" w:space="0" w:color="auto"/>
            </w:tcBorders>
            <w:vAlign w:val="center"/>
            <w:hideMark/>
            <w:tcPrChange w:id="748"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33B5A229" w14:textId="77777777" w:rsidR="00C0752E" w:rsidRPr="00C0752E" w:rsidRDefault="00C0752E" w:rsidP="00400524">
            <w:pPr>
              <w:rPr>
                <w:ins w:id="749" w:author="surieth_uu@hotmail.com" w:date="2023-03-21T16:41:00Z"/>
                <w:rFonts w:ascii="Arial Narrow" w:hAnsi="Arial Narrow" w:cs="Calibri"/>
                <w:color w:val="000000"/>
                <w:sz w:val="22"/>
                <w:szCs w:val="22"/>
                <w:lang w:eastAsia="es-PE"/>
                <w:rPrChange w:id="750" w:author="surieth_uu@hotmail.com" w:date="2023-03-21T16:42:00Z">
                  <w:rPr>
                    <w:ins w:id="751" w:author="surieth_uu@hotmail.com" w:date="2023-03-21T16:41:00Z"/>
                    <w:rFonts w:ascii="Arial Narrow" w:hAnsi="Arial Narrow" w:cs="Calibri"/>
                    <w:color w:val="000000"/>
                    <w:sz w:val="18"/>
                    <w:szCs w:val="18"/>
                    <w:lang w:eastAsia="es-PE"/>
                  </w:rPr>
                </w:rPrChange>
              </w:rPr>
            </w:pPr>
            <w:ins w:id="752" w:author="surieth_uu@hotmail.com" w:date="2023-03-21T16:41:00Z">
              <w:r w:rsidRPr="00C0752E">
                <w:rPr>
                  <w:rFonts w:ascii="Arial Narrow" w:hAnsi="Arial Narrow" w:cs="Calibri"/>
                  <w:color w:val="000000"/>
                  <w:sz w:val="22"/>
                  <w:szCs w:val="22"/>
                  <w:lang w:eastAsia="es-PE"/>
                  <w:rPrChange w:id="753" w:author="surieth_uu@hotmail.com" w:date="2023-03-21T16:42:00Z">
                    <w:rPr>
                      <w:rFonts w:ascii="Arial Narrow" w:hAnsi="Arial Narrow" w:cs="Calibri"/>
                      <w:color w:val="000000"/>
                      <w:sz w:val="18"/>
                      <w:szCs w:val="18"/>
                      <w:lang w:eastAsia="es-PE"/>
                    </w:rPr>
                  </w:rPrChange>
                </w:rPr>
                <w:t>Chincheros</w:t>
              </w:r>
            </w:ins>
          </w:p>
        </w:tc>
        <w:tc>
          <w:tcPr>
            <w:tcW w:w="1559" w:type="dxa"/>
            <w:tcBorders>
              <w:top w:val="nil"/>
              <w:left w:val="nil"/>
              <w:bottom w:val="single" w:sz="8" w:space="0" w:color="auto"/>
              <w:right w:val="single" w:sz="8" w:space="0" w:color="auto"/>
            </w:tcBorders>
            <w:vAlign w:val="center"/>
            <w:hideMark/>
            <w:tcPrChange w:id="754" w:author="surieth_uu@hotmail.com" w:date="2023-03-21T16:49:00Z">
              <w:tcPr>
                <w:tcW w:w="1569" w:type="dxa"/>
                <w:tcBorders>
                  <w:top w:val="nil"/>
                  <w:left w:val="nil"/>
                  <w:bottom w:val="single" w:sz="8" w:space="0" w:color="auto"/>
                  <w:right w:val="single" w:sz="8" w:space="0" w:color="auto"/>
                </w:tcBorders>
                <w:vAlign w:val="center"/>
                <w:hideMark/>
              </w:tcPr>
            </w:tcPrChange>
          </w:tcPr>
          <w:p w14:paraId="5A1AC7A6" w14:textId="77777777" w:rsidR="00C0752E" w:rsidRPr="00C0752E" w:rsidRDefault="00C0752E" w:rsidP="00400524">
            <w:pPr>
              <w:rPr>
                <w:ins w:id="755" w:author="surieth_uu@hotmail.com" w:date="2023-03-21T16:41:00Z"/>
                <w:rFonts w:ascii="Arial Narrow" w:hAnsi="Arial Narrow" w:cs="Calibri"/>
                <w:color w:val="000000"/>
                <w:sz w:val="22"/>
                <w:szCs w:val="22"/>
                <w:lang w:eastAsia="es-PE"/>
                <w:rPrChange w:id="756" w:author="surieth_uu@hotmail.com" w:date="2023-03-21T16:42:00Z">
                  <w:rPr>
                    <w:ins w:id="757" w:author="surieth_uu@hotmail.com" w:date="2023-03-21T16:41:00Z"/>
                    <w:rFonts w:ascii="Arial Narrow" w:hAnsi="Arial Narrow" w:cs="Calibri"/>
                    <w:color w:val="000000"/>
                    <w:sz w:val="18"/>
                    <w:szCs w:val="18"/>
                    <w:lang w:eastAsia="es-PE"/>
                  </w:rPr>
                </w:rPrChange>
              </w:rPr>
            </w:pPr>
            <w:ins w:id="758" w:author="surieth_uu@hotmail.com" w:date="2023-03-21T16:41:00Z">
              <w:r w:rsidRPr="00C0752E">
                <w:rPr>
                  <w:rFonts w:ascii="Arial Narrow" w:hAnsi="Arial Narrow" w:cs="Calibri"/>
                  <w:color w:val="000000"/>
                  <w:sz w:val="22"/>
                  <w:szCs w:val="22"/>
                  <w:lang w:eastAsia="es-PE"/>
                  <w:rPrChange w:id="759" w:author="surieth_uu@hotmail.com" w:date="2023-03-21T16:42:00Z">
                    <w:rPr>
                      <w:rFonts w:ascii="Arial Narrow" w:hAnsi="Arial Narrow" w:cs="Calibri"/>
                      <w:color w:val="000000"/>
                      <w:sz w:val="18"/>
                      <w:szCs w:val="18"/>
                      <w:lang w:eastAsia="es-PE"/>
                    </w:rPr>
                  </w:rPrChange>
                </w:rPr>
                <w:t>Callebamba</w:t>
              </w:r>
            </w:ins>
          </w:p>
        </w:tc>
        <w:tc>
          <w:tcPr>
            <w:tcW w:w="1701" w:type="dxa"/>
            <w:tcBorders>
              <w:top w:val="nil"/>
              <w:left w:val="nil"/>
              <w:bottom w:val="single" w:sz="8" w:space="0" w:color="auto"/>
              <w:right w:val="single" w:sz="8" w:space="0" w:color="auto"/>
            </w:tcBorders>
            <w:vAlign w:val="center"/>
            <w:hideMark/>
            <w:tcPrChange w:id="760"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506A1374" w14:textId="77777777" w:rsidR="00C0752E" w:rsidRPr="00C0752E" w:rsidRDefault="00C0752E" w:rsidP="00400524">
            <w:pPr>
              <w:rPr>
                <w:ins w:id="761" w:author="surieth_uu@hotmail.com" w:date="2023-03-21T16:41:00Z"/>
                <w:rFonts w:ascii="Arial Narrow" w:hAnsi="Arial Narrow" w:cs="Calibri"/>
                <w:color w:val="000000"/>
                <w:sz w:val="22"/>
                <w:szCs w:val="22"/>
                <w:lang w:eastAsia="es-PE"/>
                <w:rPrChange w:id="762" w:author="surieth_uu@hotmail.com" w:date="2023-03-21T16:42:00Z">
                  <w:rPr>
                    <w:ins w:id="763" w:author="surieth_uu@hotmail.com" w:date="2023-03-21T16:41:00Z"/>
                    <w:rFonts w:ascii="Arial Narrow" w:hAnsi="Arial Narrow" w:cs="Calibri"/>
                    <w:color w:val="000000"/>
                    <w:sz w:val="18"/>
                    <w:szCs w:val="18"/>
                    <w:lang w:eastAsia="es-PE"/>
                  </w:rPr>
                </w:rPrChange>
              </w:rPr>
            </w:pPr>
            <w:ins w:id="764" w:author="surieth_uu@hotmail.com" w:date="2023-03-21T16:41:00Z">
              <w:r w:rsidRPr="00C0752E">
                <w:rPr>
                  <w:rFonts w:ascii="Arial Narrow" w:hAnsi="Arial Narrow" w:cs="Calibri"/>
                  <w:color w:val="000000"/>
                  <w:sz w:val="22"/>
                  <w:szCs w:val="22"/>
                  <w:lang w:eastAsia="es-PE"/>
                  <w:rPrChange w:id="765" w:author="surieth_uu@hotmail.com" w:date="2023-03-21T16:42:00Z">
                    <w:rPr>
                      <w:rFonts w:ascii="Arial Narrow" w:hAnsi="Arial Narrow" w:cs="Calibri"/>
                      <w:color w:val="000000"/>
                      <w:sz w:val="18"/>
                      <w:szCs w:val="18"/>
                      <w:lang w:eastAsia="es-PE"/>
                    </w:rPr>
                  </w:rPrChange>
                </w:rPr>
                <w:t>Avenida Los Incas S/N</w:t>
              </w:r>
            </w:ins>
          </w:p>
        </w:tc>
      </w:tr>
      <w:tr w:rsidR="00C0752E" w:rsidRPr="00C0752E" w14:paraId="673BAC14" w14:textId="77777777" w:rsidTr="00860C05">
        <w:tblPrEx>
          <w:tblPrExChange w:id="766" w:author="surieth_uu@hotmail.com" w:date="2023-03-21T16:49:00Z">
            <w:tblPrEx>
              <w:tblW w:w="7763" w:type="dxa"/>
            </w:tblPrEx>
          </w:tblPrExChange>
        </w:tblPrEx>
        <w:trPr>
          <w:trHeight w:val="240"/>
          <w:ins w:id="767" w:author="surieth_uu@hotmail.com" w:date="2023-03-21T16:41:00Z"/>
          <w:trPrChange w:id="768"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769"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502E90B" w14:textId="77777777" w:rsidR="00C0752E" w:rsidRPr="00C0752E" w:rsidRDefault="00C0752E" w:rsidP="00400524">
            <w:pPr>
              <w:jc w:val="right"/>
              <w:rPr>
                <w:ins w:id="770" w:author="surieth_uu@hotmail.com" w:date="2023-03-21T16:41:00Z"/>
                <w:rFonts w:ascii="Arial Narrow" w:hAnsi="Arial Narrow" w:cs="Calibri"/>
                <w:color w:val="000000"/>
                <w:sz w:val="22"/>
                <w:szCs w:val="22"/>
                <w:lang w:eastAsia="es-PE"/>
                <w:rPrChange w:id="771" w:author="surieth_uu@hotmail.com" w:date="2023-03-21T16:42:00Z">
                  <w:rPr>
                    <w:ins w:id="772" w:author="surieth_uu@hotmail.com" w:date="2023-03-21T16:41:00Z"/>
                    <w:rFonts w:ascii="Arial Narrow" w:hAnsi="Arial Narrow" w:cs="Calibri"/>
                    <w:color w:val="000000"/>
                    <w:sz w:val="18"/>
                    <w:szCs w:val="18"/>
                    <w:lang w:eastAsia="es-PE"/>
                  </w:rPr>
                </w:rPrChange>
              </w:rPr>
            </w:pPr>
            <w:ins w:id="773" w:author="surieth_uu@hotmail.com" w:date="2023-03-21T16:41:00Z">
              <w:r w:rsidRPr="00C0752E">
                <w:rPr>
                  <w:rFonts w:ascii="Arial Narrow" w:hAnsi="Arial Narrow" w:cs="Calibri"/>
                  <w:color w:val="000000"/>
                  <w:sz w:val="22"/>
                  <w:szCs w:val="22"/>
                  <w:lang w:eastAsia="es-PE"/>
                  <w:rPrChange w:id="774" w:author="surieth_uu@hotmail.com" w:date="2023-03-21T16:42:00Z">
                    <w:rPr>
                      <w:rFonts w:ascii="Arial Narrow" w:hAnsi="Arial Narrow" w:cs="Calibri"/>
                      <w:color w:val="000000"/>
                      <w:sz w:val="18"/>
                      <w:szCs w:val="18"/>
                      <w:lang w:eastAsia="es-PE"/>
                    </w:rPr>
                  </w:rPrChange>
                </w:rPr>
                <w:t>12</w:t>
              </w:r>
            </w:ins>
          </w:p>
        </w:tc>
        <w:tc>
          <w:tcPr>
            <w:tcW w:w="940" w:type="dxa"/>
            <w:tcBorders>
              <w:top w:val="nil"/>
              <w:left w:val="nil"/>
              <w:bottom w:val="single" w:sz="8" w:space="0" w:color="auto"/>
              <w:right w:val="single" w:sz="8" w:space="0" w:color="auto"/>
            </w:tcBorders>
            <w:vAlign w:val="center"/>
            <w:hideMark/>
            <w:tcPrChange w:id="775" w:author="surieth_uu@hotmail.com" w:date="2023-03-21T16:49:00Z">
              <w:tcPr>
                <w:tcW w:w="840" w:type="dxa"/>
                <w:tcBorders>
                  <w:top w:val="nil"/>
                  <w:left w:val="nil"/>
                  <w:bottom w:val="single" w:sz="8" w:space="0" w:color="auto"/>
                  <w:right w:val="single" w:sz="8" w:space="0" w:color="auto"/>
                </w:tcBorders>
                <w:vAlign w:val="center"/>
                <w:hideMark/>
              </w:tcPr>
            </w:tcPrChange>
          </w:tcPr>
          <w:p w14:paraId="2BB3140E" w14:textId="77777777" w:rsidR="00C0752E" w:rsidRPr="00C0752E" w:rsidRDefault="00C0752E" w:rsidP="00400524">
            <w:pPr>
              <w:jc w:val="right"/>
              <w:rPr>
                <w:ins w:id="776" w:author="surieth_uu@hotmail.com" w:date="2023-03-21T16:41:00Z"/>
                <w:rFonts w:ascii="Arial Narrow" w:hAnsi="Arial Narrow" w:cs="Calibri"/>
                <w:color w:val="000000"/>
                <w:sz w:val="22"/>
                <w:szCs w:val="22"/>
                <w:lang w:eastAsia="es-PE"/>
                <w:rPrChange w:id="777" w:author="surieth_uu@hotmail.com" w:date="2023-03-21T16:42:00Z">
                  <w:rPr>
                    <w:ins w:id="778" w:author="surieth_uu@hotmail.com" w:date="2023-03-21T16:41:00Z"/>
                    <w:rFonts w:ascii="Arial Narrow" w:hAnsi="Arial Narrow" w:cs="Calibri"/>
                    <w:color w:val="000000"/>
                    <w:sz w:val="18"/>
                    <w:szCs w:val="18"/>
                    <w:lang w:eastAsia="es-PE"/>
                  </w:rPr>
                </w:rPrChange>
              </w:rPr>
            </w:pPr>
            <w:ins w:id="779" w:author="surieth_uu@hotmail.com" w:date="2023-03-21T16:41:00Z">
              <w:r w:rsidRPr="00C0752E">
                <w:rPr>
                  <w:rFonts w:ascii="Arial Narrow" w:hAnsi="Arial Narrow" w:cs="Calibri"/>
                  <w:color w:val="000000"/>
                  <w:sz w:val="22"/>
                  <w:szCs w:val="22"/>
                  <w:lang w:eastAsia="es-PE"/>
                  <w:rPrChange w:id="780" w:author="surieth_uu@hotmail.com" w:date="2023-03-21T16:42:00Z">
                    <w:rPr>
                      <w:rFonts w:ascii="Arial Narrow" w:hAnsi="Arial Narrow" w:cs="Calibri"/>
                      <w:color w:val="000000"/>
                      <w:sz w:val="18"/>
                      <w:szCs w:val="18"/>
                      <w:lang w:eastAsia="es-PE"/>
                    </w:rPr>
                  </w:rPrChange>
                </w:rPr>
                <w:t>1090307</w:t>
              </w:r>
            </w:ins>
          </w:p>
        </w:tc>
        <w:tc>
          <w:tcPr>
            <w:tcW w:w="2268" w:type="dxa"/>
            <w:tcBorders>
              <w:top w:val="nil"/>
              <w:left w:val="nil"/>
              <w:bottom w:val="single" w:sz="8" w:space="0" w:color="auto"/>
              <w:right w:val="single" w:sz="8" w:space="0" w:color="auto"/>
            </w:tcBorders>
            <w:vAlign w:val="center"/>
            <w:hideMark/>
            <w:tcPrChange w:id="781"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10151463" w14:textId="77777777" w:rsidR="00C0752E" w:rsidRPr="00C0752E" w:rsidRDefault="00C0752E" w:rsidP="00400524">
            <w:pPr>
              <w:rPr>
                <w:ins w:id="782" w:author="surieth_uu@hotmail.com" w:date="2023-03-21T16:41:00Z"/>
                <w:rFonts w:ascii="Arial Narrow" w:hAnsi="Arial Narrow" w:cs="Calibri"/>
                <w:color w:val="000000"/>
                <w:sz w:val="22"/>
                <w:szCs w:val="22"/>
                <w:lang w:eastAsia="es-PE"/>
                <w:rPrChange w:id="783" w:author="surieth_uu@hotmail.com" w:date="2023-03-21T16:42:00Z">
                  <w:rPr>
                    <w:ins w:id="784" w:author="surieth_uu@hotmail.com" w:date="2023-03-21T16:41:00Z"/>
                    <w:rFonts w:ascii="Arial Narrow" w:hAnsi="Arial Narrow" w:cs="Calibri"/>
                    <w:color w:val="000000"/>
                    <w:sz w:val="18"/>
                    <w:szCs w:val="18"/>
                    <w:lang w:eastAsia="es-PE"/>
                  </w:rPr>
                </w:rPrChange>
              </w:rPr>
            </w:pPr>
            <w:ins w:id="785" w:author="surieth_uu@hotmail.com" w:date="2023-03-21T16:41:00Z">
              <w:r w:rsidRPr="00C0752E">
                <w:rPr>
                  <w:rFonts w:ascii="Arial Narrow" w:hAnsi="Arial Narrow" w:cs="Calibri"/>
                  <w:color w:val="000000"/>
                  <w:sz w:val="22"/>
                  <w:szCs w:val="22"/>
                  <w:lang w:eastAsia="es-PE"/>
                  <w:rPrChange w:id="786" w:author="surieth_uu@hotmail.com" w:date="2023-03-21T16:42:00Z">
                    <w:rPr>
                      <w:rFonts w:ascii="Arial Narrow" w:hAnsi="Arial Narrow" w:cs="Calibri"/>
                      <w:color w:val="000000"/>
                      <w:sz w:val="18"/>
                      <w:szCs w:val="18"/>
                      <w:lang w:eastAsia="es-PE"/>
                    </w:rPr>
                  </w:rPrChange>
                </w:rPr>
                <w:t>Túpac Amaru</w:t>
              </w:r>
            </w:ins>
          </w:p>
        </w:tc>
        <w:tc>
          <w:tcPr>
            <w:tcW w:w="1276" w:type="dxa"/>
            <w:tcBorders>
              <w:top w:val="nil"/>
              <w:left w:val="nil"/>
              <w:bottom w:val="single" w:sz="8" w:space="0" w:color="auto"/>
              <w:right w:val="single" w:sz="8" w:space="0" w:color="auto"/>
            </w:tcBorders>
            <w:vAlign w:val="center"/>
            <w:hideMark/>
            <w:tcPrChange w:id="787"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13BBCF64" w14:textId="77777777" w:rsidR="00C0752E" w:rsidRPr="00C0752E" w:rsidRDefault="00C0752E" w:rsidP="00400524">
            <w:pPr>
              <w:rPr>
                <w:ins w:id="788" w:author="surieth_uu@hotmail.com" w:date="2023-03-21T16:41:00Z"/>
                <w:rFonts w:ascii="Arial Narrow" w:hAnsi="Arial Narrow" w:cs="Calibri"/>
                <w:color w:val="000000"/>
                <w:sz w:val="22"/>
                <w:szCs w:val="22"/>
                <w:lang w:eastAsia="es-PE"/>
                <w:rPrChange w:id="789" w:author="surieth_uu@hotmail.com" w:date="2023-03-21T16:42:00Z">
                  <w:rPr>
                    <w:ins w:id="790" w:author="surieth_uu@hotmail.com" w:date="2023-03-21T16:41:00Z"/>
                    <w:rFonts w:ascii="Arial Narrow" w:hAnsi="Arial Narrow" w:cs="Calibri"/>
                    <w:color w:val="000000"/>
                    <w:sz w:val="18"/>
                    <w:szCs w:val="18"/>
                    <w:lang w:eastAsia="es-PE"/>
                  </w:rPr>
                </w:rPrChange>
              </w:rPr>
            </w:pPr>
            <w:ins w:id="791" w:author="surieth_uu@hotmail.com" w:date="2023-03-21T16:41:00Z">
              <w:r w:rsidRPr="00C0752E">
                <w:rPr>
                  <w:rFonts w:ascii="Arial Narrow" w:hAnsi="Arial Narrow" w:cs="Calibri"/>
                  <w:color w:val="000000"/>
                  <w:sz w:val="22"/>
                  <w:szCs w:val="22"/>
                  <w:lang w:eastAsia="es-PE"/>
                  <w:rPrChange w:id="792" w:author="surieth_uu@hotmail.com" w:date="2023-03-21T16:42:00Z">
                    <w:rPr>
                      <w:rFonts w:ascii="Arial Narrow" w:hAnsi="Arial Narrow" w:cs="Calibri"/>
                      <w:color w:val="000000"/>
                      <w:sz w:val="18"/>
                      <w:szCs w:val="18"/>
                      <w:lang w:eastAsia="es-PE"/>
                    </w:rPr>
                  </w:rPrChange>
                </w:rPr>
                <w:t>Chincheros</w:t>
              </w:r>
            </w:ins>
          </w:p>
        </w:tc>
        <w:tc>
          <w:tcPr>
            <w:tcW w:w="1559" w:type="dxa"/>
            <w:tcBorders>
              <w:top w:val="nil"/>
              <w:left w:val="nil"/>
              <w:bottom w:val="single" w:sz="8" w:space="0" w:color="auto"/>
              <w:right w:val="single" w:sz="8" w:space="0" w:color="auto"/>
            </w:tcBorders>
            <w:vAlign w:val="center"/>
            <w:hideMark/>
            <w:tcPrChange w:id="793" w:author="surieth_uu@hotmail.com" w:date="2023-03-21T16:49:00Z">
              <w:tcPr>
                <w:tcW w:w="1569" w:type="dxa"/>
                <w:tcBorders>
                  <w:top w:val="nil"/>
                  <w:left w:val="nil"/>
                  <w:bottom w:val="single" w:sz="8" w:space="0" w:color="auto"/>
                  <w:right w:val="single" w:sz="8" w:space="0" w:color="auto"/>
                </w:tcBorders>
                <w:vAlign w:val="center"/>
                <w:hideMark/>
              </w:tcPr>
            </w:tcPrChange>
          </w:tcPr>
          <w:p w14:paraId="270FF65D" w14:textId="77777777" w:rsidR="00C0752E" w:rsidRPr="00C0752E" w:rsidRDefault="00C0752E" w:rsidP="00400524">
            <w:pPr>
              <w:rPr>
                <w:ins w:id="794" w:author="surieth_uu@hotmail.com" w:date="2023-03-21T16:41:00Z"/>
                <w:rFonts w:ascii="Arial Narrow" w:hAnsi="Arial Narrow" w:cs="Calibri"/>
                <w:color w:val="000000"/>
                <w:sz w:val="22"/>
                <w:szCs w:val="22"/>
                <w:lang w:eastAsia="es-PE"/>
                <w:rPrChange w:id="795" w:author="surieth_uu@hotmail.com" w:date="2023-03-21T16:42:00Z">
                  <w:rPr>
                    <w:ins w:id="796" w:author="surieth_uu@hotmail.com" w:date="2023-03-21T16:41:00Z"/>
                    <w:rFonts w:ascii="Arial Narrow" w:hAnsi="Arial Narrow" w:cs="Calibri"/>
                    <w:color w:val="000000"/>
                    <w:sz w:val="18"/>
                    <w:szCs w:val="18"/>
                    <w:lang w:eastAsia="es-PE"/>
                  </w:rPr>
                </w:rPrChange>
              </w:rPr>
            </w:pPr>
            <w:ins w:id="797" w:author="surieth_uu@hotmail.com" w:date="2023-03-21T16:41:00Z">
              <w:r w:rsidRPr="00C0752E">
                <w:rPr>
                  <w:rFonts w:ascii="Arial Narrow" w:hAnsi="Arial Narrow" w:cs="Calibri"/>
                  <w:color w:val="000000"/>
                  <w:sz w:val="22"/>
                  <w:szCs w:val="22"/>
                  <w:lang w:eastAsia="es-PE"/>
                  <w:rPrChange w:id="798" w:author="surieth_uu@hotmail.com" w:date="2023-03-21T16:42:00Z">
                    <w:rPr>
                      <w:rFonts w:ascii="Arial Narrow" w:hAnsi="Arial Narrow" w:cs="Calibri"/>
                      <w:color w:val="000000"/>
                      <w:sz w:val="18"/>
                      <w:szCs w:val="18"/>
                      <w:lang w:eastAsia="es-PE"/>
                    </w:rPr>
                  </w:rPrChange>
                </w:rPr>
                <w:t>Chincheros</w:t>
              </w:r>
            </w:ins>
          </w:p>
        </w:tc>
        <w:tc>
          <w:tcPr>
            <w:tcW w:w="1701" w:type="dxa"/>
            <w:tcBorders>
              <w:top w:val="nil"/>
              <w:left w:val="nil"/>
              <w:bottom w:val="single" w:sz="8" w:space="0" w:color="auto"/>
              <w:right w:val="single" w:sz="8" w:space="0" w:color="auto"/>
            </w:tcBorders>
            <w:vAlign w:val="center"/>
            <w:hideMark/>
            <w:tcPrChange w:id="799"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A6B08C1" w14:textId="77777777" w:rsidR="00C0752E" w:rsidRPr="00C0752E" w:rsidRDefault="00C0752E" w:rsidP="00400524">
            <w:pPr>
              <w:rPr>
                <w:ins w:id="800" w:author="surieth_uu@hotmail.com" w:date="2023-03-21T16:41:00Z"/>
                <w:rFonts w:ascii="Arial Narrow" w:hAnsi="Arial Narrow" w:cs="Calibri"/>
                <w:color w:val="000000"/>
                <w:sz w:val="22"/>
                <w:szCs w:val="22"/>
                <w:lang w:eastAsia="es-PE"/>
                <w:rPrChange w:id="801" w:author="surieth_uu@hotmail.com" w:date="2023-03-21T16:42:00Z">
                  <w:rPr>
                    <w:ins w:id="802" w:author="surieth_uu@hotmail.com" w:date="2023-03-21T16:41:00Z"/>
                    <w:rFonts w:ascii="Arial Narrow" w:hAnsi="Arial Narrow" w:cs="Calibri"/>
                    <w:color w:val="000000"/>
                    <w:sz w:val="18"/>
                    <w:szCs w:val="18"/>
                    <w:lang w:eastAsia="es-PE"/>
                  </w:rPr>
                </w:rPrChange>
              </w:rPr>
            </w:pPr>
            <w:ins w:id="803" w:author="surieth_uu@hotmail.com" w:date="2023-03-21T16:41:00Z">
              <w:r w:rsidRPr="00C0752E">
                <w:rPr>
                  <w:rFonts w:ascii="Arial Narrow" w:hAnsi="Arial Narrow" w:cs="Calibri"/>
                  <w:color w:val="000000"/>
                  <w:sz w:val="22"/>
                  <w:szCs w:val="22"/>
                  <w:lang w:eastAsia="es-PE"/>
                  <w:rPrChange w:id="804" w:author="surieth_uu@hotmail.com" w:date="2023-03-21T16:42:00Z">
                    <w:rPr>
                      <w:rFonts w:ascii="Arial Narrow" w:hAnsi="Arial Narrow" w:cs="Calibri"/>
                      <w:color w:val="000000"/>
                      <w:sz w:val="18"/>
                      <w:szCs w:val="18"/>
                      <w:lang w:eastAsia="es-PE"/>
                    </w:rPr>
                  </w:rPrChange>
                </w:rPr>
                <w:t>Avenida El Estudiante S/N</w:t>
              </w:r>
            </w:ins>
          </w:p>
        </w:tc>
      </w:tr>
      <w:tr w:rsidR="00C0752E" w:rsidRPr="00C0752E" w14:paraId="5288AF20" w14:textId="77777777" w:rsidTr="00860C05">
        <w:tblPrEx>
          <w:tblPrExChange w:id="805" w:author="surieth_uu@hotmail.com" w:date="2023-03-21T16:49:00Z">
            <w:tblPrEx>
              <w:tblW w:w="7763" w:type="dxa"/>
            </w:tblPrEx>
          </w:tblPrExChange>
        </w:tblPrEx>
        <w:trPr>
          <w:trHeight w:val="240"/>
          <w:ins w:id="806" w:author="surieth_uu@hotmail.com" w:date="2023-03-21T16:41:00Z"/>
          <w:trPrChange w:id="807"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808"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77455E8B" w14:textId="77777777" w:rsidR="00C0752E" w:rsidRPr="00C0752E" w:rsidRDefault="00C0752E" w:rsidP="00400524">
            <w:pPr>
              <w:jc w:val="right"/>
              <w:rPr>
                <w:ins w:id="809" w:author="surieth_uu@hotmail.com" w:date="2023-03-21T16:41:00Z"/>
                <w:rFonts w:ascii="Arial Narrow" w:hAnsi="Arial Narrow" w:cs="Calibri"/>
                <w:color w:val="000000"/>
                <w:sz w:val="22"/>
                <w:szCs w:val="22"/>
                <w:lang w:eastAsia="es-PE"/>
                <w:rPrChange w:id="810" w:author="surieth_uu@hotmail.com" w:date="2023-03-21T16:42:00Z">
                  <w:rPr>
                    <w:ins w:id="811" w:author="surieth_uu@hotmail.com" w:date="2023-03-21T16:41:00Z"/>
                    <w:rFonts w:ascii="Arial Narrow" w:hAnsi="Arial Narrow" w:cs="Calibri"/>
                    <w:color w:val="000000"/>
                    <w:sz w:val="18"/>
                    <w:szCs w:val="18"/>
                    <w:lang w:eastAsia="es-PE"/>
                  </w:rPr>
                </w:rPrChange>
              </w:rPr>
            </w:pPr>
            <w:ins w:id="812" w:author="surieth_uu@hotmail.com" w:date="2023-03-21T16:41:00Z">
              <w:r w:rsidRPr="00C0752E">
                <w:rPr>
                  <w:rFonts w:ascii="Arial Narrow" w:hAnsi="Arial Narrow" w:cs="Calibri"/>
                  <w:color w:val="000000"/>
                  <w:sz w:val="22"/>
                  <w:szCs w:val="22"/>
                  <w:lang w:eastAsia="es-PE"/>
                  <w:rPrChange w:id="813" w:author="surieth_uu@hotmail.com" w:date="2023-03-21T16:42:00Z">
                    <w:rPr>
                      <w:rFonts w:ascii="Arial Narrow" w:hAnsi="Arial Narrow" w:cs="Calibri"/>
                      <w:color w:val="000000"/>
                      <w:sz w:val="18"/>
                      <w:szCs w:val="18"/>
                      <w:lang w:eastAsia="es-PE"/>
                    </w:rPr>
                  </w:rPrChange>
                </w:rPr>
                <w:t>13</w:t>
              </w:r>
            </w:ins>
          </w:p>
        </w:tc>
        <w:tc>
          <w:tcPr>
            <w:tcW w:w="940" w:type="dxa"/>
            <w:tcBorders>
              <w:top w:val="nil"/>
              <w:left w:val="nil"/>
              <w:bottom w:val="single" w:sz="8" w:space="0" w:color="auto"/>
              <w:right w:val="single" w:sz="8" w:space="0" w:color="auto"/>
            </w:tcBorders>
            <w:vAlign w:val="center"/>
            <w:hideMark/>
            <w:tcPrChange w:id="814" w:author="surieth_uu@hotmail.com" w:date="2023-03-21T16:49:00Z">
              <w:tcPr>
                <w:tcW w:w="840" w:type="dxa"/>
                <w:tcBorders>
                  <w:top w:val="nil"/>
                  <w:left w:val="nil"/>
                  <w:bottom w:val="single" w:sz="8" w:space="0" w:color="auto"/>
                  <w:right w:val="single" w:sz="8" w:space="0" w:color="auto"/>
                </w:tcBorders>
                <w:vAlign w:val="center"/>
                <w:hideMark/>
              </w:tcPr>
            </w:tcPrChange>
          </w:tcPr>
          <w:p w14:paraId="3B48EE30" w14:textId="77777777" w:rsidR="00C0752E" w:rsidRPr="00C0752E" w:rsidRDefault="00C0752E" w:rsidP="00400524">
            <w:pPr>
              <w:jc w:val="right"/>
              <w:rPr>
                <w:ins w:id="815" w:author="surieth_uu@hotmail.com" w:date="2023-03-21T16:41:00Z"/>
                <w:rFonts w:ascii="Arial Narrow" w:hAnsi="Arial Narrow" w:cs="Calibri"/>
                <w:color w:val="000000"/>
                <w:sz w:val="22"/>
                <w:szCs w:val="22"/>
                <w:lang w:eastAsia="es-PE"/>
                <w:rPrChange w:id="816" w:author="surieth_uu@hotmail.com" w:date="2023-03-21T16:42:00Z">
                  <w:rPr>
                    <w:ins w:id="817" w:author="surieth_uu@hotmail.com" w:date="2023-03-21T16:41:00Z"/>
                    <w:rFonts w:ascii="Arial Narrow" w:hAnsi="Arial Narrow" w:cs="Calibri"/>
                    <w:color w:val="000000"/>
                    <w:sz w:val="18"/>
                    <w:szCs w:val="18"/>
                    <w:lang w:eastAsia="es-PE"/>
                  </w:rPr>
                </w:rPrChange>
              </w:rPr>
            </w:pPr>
            <w:ins w:id="818" w:author="surieth_uu@hotmail.com" w:date="2023-03-21T16:41:00Z">
              <w:r w:rsidRPr="00C0752E">
                <w:rPr>
                  <w:rFonts w:ascii="Arial Narrow" w:hAnsi="Arial Narrow" w:cs="Calibri"/>
                  <w:color w:val="000000"/>
                  <w:sz w:val="22"/>
                  <w:szCs w:val="22"/>
                  <w:lang w:eastAsia="es-PE"/>
                  <w:rPrChange w:id="819" w:author="surieth_uu@hotmail.com" w:date="2023-03-21T16:42:00Z">
                    <w:rPr>
                      <w:rFonts w:ascii="Arial Narrow" w:hAnsi="Arial Narrow" w:cs="Calibri"/>
                      <w:color w:val="000000"/>
                      <w:sz w:val="18"/>
                      <w:szCs w:val="18"/>
                      <w:lang w:eastAsia="es-PE"/>
                    </w:rPr>
                  </w:rPrChange>
                </w:rPr>
                <w:t>1140862</w:t>
              </w:r>
            </w:ins>
          </w:p>
        </w:tc>
        <w:tc>
          <w:tcPr>
            <w:tcW w:w="2268" w:type="dxa"/>
            <w:tcBorders>
              <w:top w:val="nil"/>
              <w:left w:val="nil"/>
              <w:bottom w:val="single" w:sz="8" w:space="0" w:color="auto"/>
              <w:right w:val="single" w:sz="8" w:space="0" w:color="auto"/>
            </w:tcBorders>
            <w:vAlign w:val="center"/>
            <w:hideMark/>
            <w:tcPrChange w:id="820"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7E66C4B" w14:textId="77777777" w:rsidR="00C0752E" w:rsidRPr="00C0752E" w:rsidRDefault="00C0752E" w:rsidP="00400524">
            <w:pPr>
              <w:rPr>
                <w:ins w:id="821" w:author="surieth_uu@hotmail.com" w:date="2023-03-21T16:41:00Z"/>
                <w:rFonts w:ascii="Arial Narrow" w:hAnsi="Arial Narrow" w:cs="Calibri"/>
                <w:color w:val="000000"/>
                <w:sz w:val="22"/>
                <w:szCs w:val="22"/>
                <w:lang w:eastAsia="es-PE"/>
                <w:rPrChange w:id="822" w:author="surieth_uu@hotmail.com" w:date="2023-03-21T16:42:00Z">
                  <w:rPr>
                    <w:ins w:id="823" w:author="surieth_uu@hotmail.com" w:date="2023-03-21T16:41:00Z"/>
                    <w:rFonts w:ascii="Arial Narrow" w:hAnsi="Arial Narrow" w:cs="Calibri"/>
                    <w:color w:val="000000"/>
                    <w:sz w:val="18"/>
                    <w:szCs w:val="18"/>
                    <w:lang w:eastAsia="es-PE"/>
                  </w:rPr>
                </w:rPrChange>
              </w:rPr>
            </w:pPr>
            <w:ins w:id="824" w:author="surieth_uu@hotmail.com" w:date="2023-03-21T16:41:00Z">
              <w:r w:rsidRPr="00C0752E">
                <w:rPr>
                  <w:rFonts w:ascii="Arial Narrow" w:hAnsi="Arial Narrow" w:cs="Calibri"/>
                  <w:color w:val="000000"/>
                  <w:sz w:val="22"/>
                  <w:szCs w:val="22"/>
                  <w:lang w:eastAsia="es-PE"/>
                  <w:rPrChange w:id="825" w:author="surieth_uu@hotmail.com" w:date="2023-03-21T16:42:00Z">
                    <w:rPr>
                      <w:rFonts w:ascii="Arial Narrow" w:hAnsi="Arial Narrow" w:cs="Calibri"/>
                      <w:color w:val="000000"/>
                      <w:sz w:val="18"/>
                      <w:szCs w:val="18"/>
                      <w:lang w:eastAsia="es-PE"/>
                    </w:rPr>
                  </w:rPrChange>
                </w:rPr>
                <w:t>Javier Heraud Pérez</w:t>
              </w:r>
            </w:ins>
          </w:p>
        </w:tc>
        <w:tc>
          <w:tcPr>
            <w:tcW w:w="1276" w:type="dxa"/>
            <w:tcBorders>
              <w:top w:val="nil"/>
              <w:left w:val="nil"/>
              <w:bottom w:val="single" w:sz="8" w:space="0" w:color="auto"/>
              <w:right w:val="single" w:sz="8" w:space="0" w:color="auto"/>
            </w:tcBorders>
            <w:vAlign w:val="center"/>
            <w:hideMark/>
            <w:tcPrChange w:id="826"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5DD576AD" w14:textId="77777777" w:rsidR="00C0752E" w:rsidRPr="00C0752E" w:rsidRDefault="00C0752E" w:rsidP="00400524">
            <w:pPr>
              <w:rPr>
                <w:ins w:id="827" w:author="surieth_uu@hotmail.com" w:date="2023-03-21T16:41:00Z"/>
                <w:rFonts w:ascii="Arial Narrow" w:hAnsi="Arial Narrow" w:cs="Calibri"/>
                <w:color w:val="000000"/>
                <w:sz w:val="22"/>
                <w:szCs w:val="22"/>
                <w:lang w:eastAsia="es-PE"/>
                <w:rPrChange w:id="828" w:author="surieth_uu@hotmail.com" w:date="2023-03-21T16:42:00Z">
                  <w:rPr>
                    <w:ins w:id="829" w:author="surieth_uu@hotmail.com" w:date="2023-03-21T16:41:00Z"/>
                    <w:rFonts w:ascii="Arial Narrow" w:hAnsi="Arial Narrow" w:cs="Calibri"/>
                    <w:color w:val="000000"/>
                    <w:sz w:val="18"/>
                    <w:szCs w:val="18"/>
                    <w:lang w:eastAsia="es-PE"/>
                  </w:rPr>
                </w:rPrChange>
              </w:rPr>
            </w:pPr>
            <w:ins w:id="830" w:author="surieth_uu@hotmail.com" w:date="2023-03-21T16:41:00Z">
              <w:r w:rsidRPr="00C0752E">
                <w:rPr>
                  <w:rFonts w:ascii="Arial Narrow" w:hAnsi="Arial Narrow" w:cs="Calibri"/>
                  <w:color w:val="000000"/>
                  <w:sz w:val="22"/>
                  <w:szCs w:val="22"/>
                  <w:lang w:eastAsia="es-PE"/>
                  <w:rPrChange w:id="831" w:author="surieth_uu@hotmail.com" w:date="2023-03-21T16:42:00Z">
                    <w:rPr>
                      <w:rFonts w:ascii="Arial Narrow" w:hAnsi="Arial Narrow" w:cs="Calibri"/>
                      <w:color w:val="000000"/>
                      <w:sz w:val="18"/>
                      <w:szCs w:val="18"/>
                      <w:lang w:eastAsia="es-PE"/>
                    </w:rPr>
                  </w:rPrChange>
                </w:rPr>
                <w:t>Cocharcas</w:t>
              </w:r>
            </w:ins>
          </w:p>
        </w:tc>
        <w:tc>
          <w:tcPr>
            <w:tcW w:w="1559" w:type="dxa"/>
            <w:tcBorders>
              <w:top w:val="nil"/>
              <w:left w:val="nil"/>
              <w:bottom w:val="single" w:sz="8" w:space="0" w:color="auto"/>
              <w:right w:val="single" w:sz="8" w:space="0" w:color="auto"/>
            </w:tcBorders>
            <w:vAlign w:val="center"/>
            <w:hideMark/>
            <w:tcPrChange w:id="832" w:author="surieth_uu@hotmail.com" w:date="2023-03-21T16:49:00Z">
              <w:tcPr>
                <w:tcW w:w="1569" w:type="dxa"/>
                <w:tcBorders>
                  <w:top w:val="nil"/>
                  <w:left w:val="nil"/>
                  <w:bottom w:val="single" w:sz="8" w:space="0" w:color="auto"/>
                  <w:right w:val="single" w:sz="8" w:space="0" w:color="auto"/>
                </w:tcBorders>
                <w:vAlign w:val="center"/>
                <w:hideMark/>
              </w:tcPr>
            </w:tcPrChange>
          </w:tcPr>
          <w:p w14:paraId="6136A762" w14:textId="77777777" w:rsidR="00C0752E" w:rsidRPr="00C0752E" w:rsidRDefault="00C0752E" w:rsidP="00400524">
            <w:pPr>
              <w:rPr>
                <w:ins w:id="833" w:author="surieth_uu@hotmail.com" w:date="2023-03-21T16:41:00Z"/>
                <w:rFonts w:ascii="Arial Narrow" w:hAnsi="Arial Narrow" w:cs="Calibri"/>
                <w:color w:val="000000"/>
                <w:sz w:val="22"/>
                <w:szCs w:val="22"/>
                <w:lang w:eastAsia="es-PE"/>
                <w:rPrChange w:id="834" w:author="surieth_uu@hotmail.com" w:date="2023-03-21T16:42:00Z">
                  <w:rPr>
                    <w:ins w:id="835" w:author="surieth_uu@hotmail.com" w:date="2023-03-21T16:41:00Z"/>
                    <w:rFonts w:ascii="Arial Narrow" w:hAnsi="Arial Narrow" w:cs="Calibri"/>
                    <w:color w:val="000000"/>
                    <w:sz w:val="18"/>
                    <w:szCs w:val="18"/>
                    <w:lang w:eastAsia="es-PE"/>
                  </w:rPr>
                </w:rPrChange>
              </w:rPr>
            </w:pPr>
            <w:ins w:id="836" w:author="surieth_uu@hotmail.com" w:date="2023-03-21T16:41:00Z">
              <w:r w:rsidRPr="00C0752E">
                <w:rPr>
                  <w:rFonts w:ascii="Arial Narrow" w:hAnsi="Arial Narrow" w:cs="Calibri"/>
                  <w:color w:val="000000"/>
                  <w:sz w:val="22"/>
                  <w:szCs w:val="22"/>
                  <w:lang w:eastAsia="es-PE"/>
                  <w:rPrChange w:id="837" w:author="surieth_uu@hotmail.com" w:date="2023-03-21T16:42:00Z">
                    <w:rPr>
                      <w:rFonts w:ascii="Arial Narrow" w:hAnsi="Arial Narrow" w:cs="Calibri"/>
                      <w:color w:val="000000"/>
                      <w:sz w:val="18"/>
                      <w:szCs w:val="18"/>
                      <w:lang w:eastAsia="es-PE"/>
                    </w:rPr>
                  </w:rPrChange>
                </w:rPr>
                <w:t>Cocharcas</w:t>
              </w:r>
            </w:ins>
          </w:p>
        </w:tc>
        <w:tc>
          <w:tcPr>
            <w:tcW w:w="1701" w:type="dxa"/>
            <w:tcBorders>
              <w:top w:val="nil"/>
              <w:left w:val="nil"/>
              <w:bottom w:val="single" w:sz="8" w:space="0" w:color="auto"/>
              <w:right w:val="single" w:sz="8" w:space="0" w:color="auto"/>
            </w:tcBorders>
            <w:vAlign w:val="center"/>
            <w:hideMark/>
            <w:tcPrChange w:id="838"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08C040F5" w14:textId="77777777" w:rsidR="00C0752E" w:rsidRPr="00C0752E" w:rsidRDefault="00C0752E" w:rsidP="00400524">
            <w:pPr>
              <w:rPr>
                <w:ins w:id="839" w:author="surieth_uu@hotmail.com" w:date="2023-03-21T16:41:00Z"/>
                <w:rFonts w:ascii="Arial Narrow" w:hAnsi="Arial Narrow" w:cs="Calibri"/>
                <w:color w:val="000000"/>
                <w:sz w:val="22"/>
                <w:szCs w:val="22"/>
                <w:lang w:eastAsia="es-PE"/>
                <w:rPrChange w:id="840" w:author="surieth_uu@hotmail.com" w:date="2023-03-21T16:42:00Z">
                  <w:rPr>
                    <w:ins w:id="841" w:author="surieth_uu@hotmail.com" w:date="2023-03-21T16:41:00Z"/>
                    <w:rFonts w:ascii="Arial Narrow" w:hAnsi="Arial Narrow" w:cs="Calibri"/>
                    <w:color w:val="000000"/>
                    <w:sz w:val="18"/>
                    <w:szCs w:val="18"/>
                    <w:lang w:eastAsia="es-PE"/>
                  </w:rPr>
                </w:rPrChange>
              </w:rPr>
            </w:pPr>
            <w:ins w:id="842" w:author="surieth_uu@hotmail.com" w:date="2023-03-21T16:41:00Z">
              <w:r w:rsidRPr="00C0752E">
                <w:rPr>
                  <w:rFonts w:ascii="Arial Narrow" w:hAnsi="Arial Narrow" w:cs="Calibri"/>
                  <w:color w:val="000000"/>
                  <w:sz w:val="22"/>
                  <w:szCs w:val="22"/>
                  <w:lang w:eastAsia="es-PE"/>
                  <w:rPrChange w:id="843" w:author="surieth_uu@hotmail.com" w:date="2023-03-21T16:42:00Z">
                    <w:rPr>
                      <w:rFonts w:ascii="Arial Narrow" w:hAnsi="Arial Narrow" w:cs="Calibri"/>
                      <w:color w:val="000000"/>
                      <w:sz w:val="18"/>
                      <w:szCs w:val="18"/>
                      <w:lang w:eastAsia="es-PE"/>
                    </w:rPr>
                  </w:rPrChange>
                </w:rPr>
                <w:t>Cocharcas</w:t>
              </w:r>
            </w:ins>
          </w:p>
        </w:tc>
      </w:tr>
      <w:tr w:rsidR="00C0752E" w:rsidRPr="00C0752E" w14:paraId="6A0DFFBA" w14:textId="77777777" w:rsidTr="00860C05">
        <w:tblPrEx>
          <w:tblPrExChange w:id="844" w:author="surieth_uu@hotmail.com" w:date="2023-03-21T16:49:00Z">
            <w:tblPrEx>
              <w:tblW w:w="7763" w:type="dxa"/>
            </w:tblPrEx>
          </w:tblPrExChange>
        </w:tblPrEx>
        <w:trPr>
          <w:trHeight w:val="240"/>
          <w:ins w:id="845" w:author="surieth_uu@hotmail.com" w:date="2023-03-21T16:41:00Z"/>
          <w:trPrChange w:id="846"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847"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60B33A56" w14:textId="77777777" w:rsidR="00C0752E" w:rsidRPr="00C0752E" w:rsidRDefault="00C0752E" w:rsidP="00400524">
            <w:pPr>
              <w:jc w:val="right"/>
              <w:rPr>
                <w:ins w:id="848" w:author="surieth_uu@hotmail.com" w:date="2023-03-21T16:41:00Z"/>
                <w:rFonts w:ascii="Arial Narrow" w:hAnsi="Arial Narrow" w:cs="Calibri"/>
                <w:color w:val="000000"/>
                <w:sz w:val="22"/>
                <w:szCs w:val="22"/>
                <w:lang w:eastAsia="es-PE"/>
                <w:rPrChange w:id="849" w:author="surieth_uu@hotmail.com" w:date="2023-03-21T16:42:00Z">
                  <w:rPr>
                    <w:ins w:id="850" w:author="surieth_uu@hotmail.com" w:date="2023-03-21T16:41:00Z"/>
                    <w:rFonts w:ascii="Arial Narrow" w:hAnsi="Arial Narrow" w:cs="Calibri"/>
                    <w:color w:val="000000"/>
                    <w:sz w:val="18"/>
                    <w:szCs w:val="18"/>
                    <w:lang w:eastAsia="es-PE"/>
                  </w:rPr>
                </w:rPrChange>
              </w:rPr>
            </w:pPr>
            <w:ins w:id="851" w:author="surieth_uu@hotmail.com" w:date="2023-03-21T16:41:00Z">
              <w:r w:rsidRPr="00C0752E">
                <w:rPr>
                  <w:rFonts w:ascii="Arial Narrow" w:hAnsi="Arial Narrow" w:cs="Calibri"/>
                  <w:color w:val="000000"/>
                  <w:sz w:val="22"/>
                  <w:szCs w:val="22"/>
                  <w:lang w:eastAsia="es-PE"/>
                  <w:rPrChange w:id="852" w:author="surieth_uu@hotmail.com" w:date="2023-03-21T16:42:00Z">
                    <w:rPr>
                      <w:rFonts w:ascii="Arial Narrow" w:hAnsi="Arial Narrow" w:cs="Calibri"/>
                      <w:color w:val="000000"/>
                      <w:sz w:val="18"/>
                      <w:szCs w:val="18"/>
                      <w:lang w:eastAsia="es-PE"/>
                    </w:rPr>
                  </w:rPrChange>
                </w:rPr>
                <w:t>14</w:t>
              </w:r>
            </w:ins>
          </w:p>
        </w:tc>
        <w:tc>
          <w:tcPr>
            <w:tcW w:w="940" w:type="dxa"/>
            <w:tcBorders>
              <w:top w:val="nil"/>
              <w:left w:val="nil"/>
              <w:bottom w:val="single" w:sz="8" w:space="0" w:color="auto"/>
              <w:right w:val="single" w:sz="8" w:space="0" w:color="auto"/>
            </w:tcBorders>
            <w:vAlign w:val="center"/>
            <w:hideMark/>
            <w:tcPrChange w:id="853" w:author="surieth_uu@hotmail.com" w:date="2023-03-21T16:49:00Z">
              <w:tcPr>
                <w:tcW w:w="840" w:type="dxa"/>
                <w:tcBorders>
                  <w:top w:val="nil"/>
                  <w:left w:val="nil"/>
                  <w:bottom w:val="single" w:sz="8" w:space="0" w:color="auto"/>
                  <w:right w:val="single" w:sz="8" w:space="0" w:color="auto"/>
                </w:tcBorders>
                <w:vAlign w:val="center"/>
                <w:hideMark/>
              </w:tcPr>
            </w:tcPrChange>
          </w:tcPr>
          <w:p w14:paraId="56D1DBAB" w14:textId="77777777" w:rsidR="00C0752E" w:rsidRPr="00C0752E" w:rsidRDefault="00C0752E" w:rsidP="00400524">
            <w:pPr>
              <w:jc w:val="right"/>
              <w:rPr>
                <w:ins w:id="854" w:author="surieth_uu@hotmail.com" w:date="2023-03-21T16:41:00Z"/>
                <w:rFonts w:ascii="Arial Narrow" w:hAnsi="Arial Narrow" w:cs="Calibri"/>
                <w:color w:val="000000"/>
                <w:sz w:val="22"/>
                <w:szCs w:val="22"/>
                <w:lang w:eastAsia="es-PE"/>
                <w:rPrChange w:id="855" w:author="surieth_uu@hotmail.com" w:date="2023-03-21T16:42:00Z">
                  <w:rPr>
                    <w:ins w:id="856" w:author="surieth_uu@hotmail.com" w:date="2023-03-21T16:41:00Z"/>
                    <w:rFonts w:ascii="Arial Narrow" w:hAnsi="Arial Narrow" w:cs="Calibri"/>
                    <w:color w:val="000000"/>
                    <w:sz w:val="18"/>
                    <w:szCs w:val="18"/>
                    <w:lang w:eastAsia="es-PE"/>
                  </w:rPr>
                </w:rPrChange>
              </w:rPr>
            </w:pPr>
            <w:ins w:id="857" w:author="surieth_uu@hotmail.com" w:date="2023-03-21T16:41:00Z">
              <w:r w:rsidRPr="00C0752E">
                <w:rPr>
                  <w:rFonts w:ascii="Arial Narrow" w:hAnsi="Arial Narrow" w:cs="Calibri"/>
                  <w:color w:val="000000"/>
                  <w:sz w:val="22"/>
                  <w:szCs w:val="22"/>
                  <w:lang w:eastAsia="es-PE"/>
                  <w:rPrChange w:id="858" w:author="surieth_uu@hotmail.com" w:date="2023-03-21T16:42:00Z">
                    <w:rPr>
                      <w:rFonts w:ascii="Arial Narrow" w:hAnsi="Arial Narrow" w:cs="Calibri"/>
                      <w:color w:val="000000"/>
                      <w:sz w:val="18"/>
                      <w:szCs w:val="18"/>
                      <w:lang w:eastAsia="es-PE"/>
                    </w:rPr>
                  </w:rPrChange>
                </w:rPr>
                <w:t>1362565</w:t>
              </w:r>
            </w:ins>
          </w:p>
        </w:tc>
        <w:tc>
          <w:tcPr>
            <w:tcW w:w="2268" w:type="dxa"/>
            <w:tcBorders>
              <w:top w:val="nil"/>
              <w:left w:val="nil"/>
              <w:bottom w:val="single" w:sz="8" w:space="0" w:color="auto"/>
              <w:right w:val="single" w:sz="8" w:space="0" w:color="auto"/>
            </w:tcBorders>
            <w:vAlign w:val="center"/>
            <w:hideMark/>
            <w:tcPrChange w:id="859"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BE51493" w14:textId="77777777" w:rsidR="00C0752E" w:rsidRPr="00C0752E" w:rsidRDefault="00C0752E" w:rsidP="00400524">
            <w:pPr>
              <w:rPr>
                <w:ins w:id="860" w:author="surieth_uu@hotmail.com" w:date="2023-03-21T16:41:00Z"/>
                <w:rFonts w:ascii="Arial Narrow" w:hAnsi="Arial Narrow" w:cs="Calibri"/>
                <w:color w:val="000000"/>
                <w:sz w:val="22"/>
                <w:szCs w:val="22"/>
                <w:lang w:eastAsia="es-PE"/>
                <w:rPrChange w:id="861" w:author="surieth_uu@hotmail.com" w:date="2023-03-21T16:42:00Z">
                  <w:rPr>
                    <w:ins w:id="862" w:author="surieth_uu@hotmail.com" w:date="2023-03-21T16:41:00Z"/>
                    <w:rFonts w:ascii="Arial Narrow" w:hAnsi="Arial Narrow" w:cs="Calibri"/>
                    <w:color w:val="000000"/>
                    <w:sz w:val="18"/>
                    <w:szCs w:val="18"/>
                    <w:lang w:eastAsia="es-PE"/>
                  </w:rPr>
                </w:rPrChange>
              </w:rPr>
            </w:pPr>
            <w:ins w:id="863" w:author="surieth_uu@hotmail.com" w:date="2023-03-21T16:41:00Z">
              <w:r w:rsidRPr="00C0752E">
                <w:rPr>
                  <w:rFonts w:ascii="Arial Narrow" w:hAnsi="Arial Narrow" w:cs="Calibri"/>
                  <w:color w:val="000000"/>
                  <w:sz w:val="22"/>
                  <w:szCs w:val="22"/>
                  <w:lang w:eastAsia="es-PE"/>
                  <w:rPrChange w:id="864" w:author="surieth_uu@hotmail.com" w:date="2023-03-21T16:42:00Z">
                    <w:rPr>
                      <w:rFonts w:ascii="Arial Narrow" w:hAnsi="Arial Narrow" w:cs="Calibri"/>
                      <w:color w:val="000000"/>
                      <w:sz w:val="18"/>
                      <w:szCs w:val="18"/>
                      <w:lang w:eastAsia="es-PE"/>
                    </w:rPr>
                  </w:rPrChange>
                </w:rPr>
                <w:t>Mario Vargas Llosa</w:t>
              </w:r>
            </w:ins>
          </w:p>
        </w:tc>
        <w:tc>
          <w:tcPr>
            <w:tcW w:w="1276" w:type="dxa"/>
            <w:tcBorders>
              <w:top w:val="nil"/>
              <w:left w:val="nil"/>
              <w:bottom w:val="single" w:sz="8" w:space="0" w:color="auto"/>
              <w:right w:val="single" w:sz="8" w:space="0" w:color="auto"/>
            </w:tcBorders>
            <w:vAlign w:val="center"/>
            <w:hideMark/>
            <w:tcPrChange w:id="865"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E5322FF" w14:textId="77777777" w:rsidR="00C0752E" w:rsidRPr="00C0752E" w:rsidRDefault="00C0752E" w:rsidP="00400524">
            <w:pPr>
              <w:rPr>
                <w:ins w:id="866" w:author="surieth_uu@hotmail.com" w:date="2023-03-21T16:41:00Z"/>
                <w:rFonts w:ascii="Arial Narrow" w:hAnsi="Arial Narrow" w:cs="Calibri"/>
                <w:color w:val="000000"/>
                <w:sz w:val="22"/>
                <w:szCs w:val="22"/>
                <w:lang w:eastAsia="es-PE"/>
                <w:rPrChange w:id="867" w:author="surieth_uu@hotmail.com" w:date="2023-03-21T16:42:00Z">
                  <w:rPr>
                    <w:ins w:id="868" w:author="surieth_uu@hotmail.com" w:date="2023-03-21T16:41:00Z"/>
                    <w:rFonts w:ascii="Arial Narrow" w:hAnsi="Arial Narrow" w:cs="Calibri"/>
                    <w:color w:val="000000"/>
                    <w:sz w:val="18"/>
                    <w:szCs w:val="18"/>
                    <w:lang w:eastAsia="es-PE"/>
                  </w:rPr>
                </w:rPrChange>
              </w:rPr>
            </w:pPr>
            <w:ins w:id="869" w:author="surieth_uu@hotmail.com" w:date="2023-03-21T16:41:00Z">
              <w:r w:rsidRPr="00C0752E">
                <w:rPr>
                  <w:rFonts w:ascii="Arial Narrow" w:hAnsi="Arial Narrow" w:cs="Calibri"/>
                  <w:color w:val="000000"/>
                  <w:sz w:val="22"/>
                  <w:szCs w:val="22"/>
                  <w:lang w:eastAsia="es-PE"/>
                  <w:rPrChange w:id="870" w:author="surieth_uu@hotmail.com" w:date="2023-03-21T16:42:00Z">
                    <w:rPr>
                      <w:rFonts w:ascii="Arial Narrow" w:hAnsi="Arial Narrow" w:cs="Calibri"/>
                      <w:color w:val="000000"/>
                      <w:sz w:val="18"/>
                      <w:szCs w:val="18"/>
                      <w:lang w:eastAsia="es-PE"/>
                    </w:rPr>
                  </w:rPrChange>
                </w:rPr>
                <w:t>Cocharcas</w:t>
              </w:r>
            </w:ins>
          </w:p>
        </w:tc>
        <w:tc>
          <w:tcPr>
            <w:tcW w:w="1559" w:type="dxa"/>
            <w:tcBorders>
              <w:top w:val="nil"/>
              <w:left w:val="nil"/>
              <w:bottom w:val="single" w:sz="8" w:space="0" w:color="auto"/>
              <w:right w:val="single" w:sz="8" w:space="0" w:color="auto"/>
            </w:tcBorders>
            <w:vAlign w:val="center"/>
            <w:hideMark/>
            <w:tcPrChange w:id="871" w:author="surieth_uu@hotmail.com" w:date="2023-03-21T16:49:00Z">
              <w:tcPr>
                <w:tcW w:w="1569" w:type="dxa"/>
                <w:tcBorders>
                  <w:top w:val="nil"/>
                  <w:left w:val="nil"/>
                  <w:bottom w:val="single" w:sz="8" w:space="0" w:color="auto"/>
                  <w:right w:val="single" w:sz="8" w:space="0" w:color="auto"/>
                </w:tcBorders>
                <w:vAlign w:val="center"/>
                <w:hideMark/>
              </w:tcPr>
            </w:tcPrChange>
          </w:tcPr>
          <w:p w14:paraId="46725113" w14:textId="77777777" w:rsidR="00C0752E" w:rsidRPr="00C0752E" w:rsidRDefault="00C0752E" w:rsidP="00400524">
            <w:pPr>
              <w:rPr>
                <w:ins w:id="872" w:author="surieth_uu@hotmail.com" w:date="2023-03-21T16:41:00Z"/>
                <w:rFonts w:ascii="Arial Narrow" w:hAnsi="Arial Narrow" w:cs="Calibri"/>
                <w:color w:val="000000"/>
                <w:sz w:val="22"/>
                <w:szCs w:val="22"/>
                <w:lang w:eastAsia="es-PE"/>
                <w:rPrChange w:id="873" w:author="surieth_uu@hotmail.com" w:date="2023-03-21T16:42:00Z">
                  <w:rPr>
                    <w:ins w:id="874" w:author="surieth_uu@hotmail.com" w:date="2023-03-21T16:41:00Z"/>
                    <w:rFonts w:ascii="Arial Narrow" w:hAnsi="Arial Narrow" w:cs="Calibri"/>
                    <w:color w:val="000000"/>
                    <w:sz w:val="18"/>
                    <w:szCs w:val="18"/>
                    <w:lang w:eastAsia="es-PE"/>
                  </w:rPr>
                </w:rPrChange>
              </w:rPr>
            </w:pPr>
            <w:ins w:id="875" w:author="surieth_uu@hotmail.com" w:date="2023-03-21T16:41:00Z">
              <w:r w:rsidRPr="00C0752E">
                <w:rPr>
                  <w:rFonts w:ascii="Arial Narrow" w:hAnsi="Arial Narrow" w:cs="Calibri"/>
                  <w:color w:val="000000"/>
                  <w:sz w:val="22"/>
                  <w:szCs w:val="22"/>
                  <w:lang w:eastAsia="es-PE"/>
                  <w:rPrChange w:id="876" w:author="surieth_uu@hotmail.com" w:date="2023-03-21T16:42:00Z">
                    <w:rPr>
                      <w:rFonts w:ascii="Arial Narrow" w:hAnsi="Arial Narrow" w:cs="Calibri"/>
                      <w:color w:val="000000"/>
                      <w:sz w:val="18"/>
                      <w:szCs w:val="18"/>
                      <w:lang w:eastAsia="es-PE"/>
                    </w:rPr>
                  </w:rPrChange>
                </w:rPr>
                <w:t>Oscollo</w:t>
              </w:r>
            </w:ins>
          </w:p>
        </w:tc>
        <w:tc>
          <w:tcPr>
            <w:tcW w:w="1701" w:type="dxa"/>
            <w:tcBorders>
              <w:top w:val="nil"/>
              <w:left w:val="nil"/>
              <w:bottom w:val="single" w:sz="8" w:space="0" w:color="auto"/>
              <w:right w:val="single" w:sz="8" w:space="0" w:color="auto"/>
            </w:tcBorders>
            <w:vAlign w:val="center"/>
            <w:hideMark/>
            <w:tcPrChange w:id="877"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A9D27D6" w14:textId="77777777" w:rsidR="00C0752E" w:rsidRPr="00C0752E" w:rsidRDefault="00C0752E" w:rsidP="00400524">
            <w:pPr>
              <w:rPr>
                <w:ins w:id="878" w:author="surieth_uu@hotmail.com" w:date="2023-03-21T16:41:00Z"/>
                <w:rFonts w:ascii="Arial Narrow" w:hAnsi="Arial Narrow" w:cs="Calibri"/>
                <w:color w:val="000000"/>
                <w:sz w:val="22"/>
                <w:szCs w:val="22"/>
                <w:lang w:eastAsia="es-PE"/>
                <w:rPrChange w:id="879" w:author="surieth_uu@hotmail.com" w:date="2023-03-21T16:42:00Z">
                  <w:rPr>
                    <w:ins w:id="880" w:author="surieth_uu@hotmail.com" w:date="2023-03-21T16:41:00Z"/>
                    <w:rFonts w:ascii="Arial Narrow" w:hAnsi="Arial Narrow" w:cs="Calibri"/>
                    <w:color w:val="000000"/>
                    <w:sz w:val="18"/>
                    <w:szCs w:val="18"/>
                    <w:lang w:eastAsia="es-PE"/>
                  </w:rPr>
                </w:rPrChange>
              </w:rPr>
            </w:pPr>
            <w:ins w:id="881" w:author="surieth_uu@hotmail.com" w:date="2023-03-21T16:41:00Z">
              <w:r w:rsidRPr="00C0752E">
                <w:rPr>
                  <w:rFonts w:ascii="Arial Narrow" w:hAnsi="Arial Narrow" w:cs="Calibri"/>
                  <w:color w:val="000000"/>
                  <w:sz w:val="22"/>
                  <w:szCs w:val="22"/>
                  <w:lang w:eastAsia="es-PE"/>
                  <w:rPrChange w:id="882" w:author="surieth_uu@hotmail.com" w:date="2023-03-21T16:42:00Z">
                    <w:rPr>
                      <w:rFonts w:ascii="Arial Narrow" w:hAnsi="Arial Narrow" w:cs="Calibri"/>
                      <w:color w:val="000000"/>
                      <w:sz w:val="18"/>
                      <w:szCs w:val="18"/>
                      <w:lang w:eastAsia="es-PE"/>
                    </w:rPr>
                  </w:rPrChange>
                </w:rPr>
                <w:t>Osccollo</w:t>
              </w:r>
            </w:ins>
          </w:p>
        </w:tc>
      </w:tr>
      <w:tr w:rsidR="00C0752E" w:rsidRPr="00C0752E" w14:paraId="1FE2FD16" w14:textId="77777777" w:rsidTr="00860C05">
        <w:tblPrEx>
          <w:tblPrExChange w:id="883" w:author="surieth_uu@hotmail.com" w:date="2023-03-21T16:49:00Z">
            <w:tblPrEx>
              <w:tblW w:w="7763" w:type="dxa"/>
            </w:tblPrEx>
          </w:tblPrExChange>
        </w:tblPrEx>
        <w:trPr>
          <w:trHeight w:val="240"/>
          <w:ins w:id="884" w:author="surieth_uu@hotmail.com" w:date="2023-03-21T16:41:00Z"/>
          <w:trPrChange w:id="885" w:author="surieth_uu@hotmail.com" w:date="2023-03-21T16:49:00Z">
            <w:trPr>
              <w:gridAfter w:val="0"/>
              <w:trHeight w:val="240"/>
            </w:trPr>
          </w:trPrChange>
        </w:trPr>
        <w:tc>
          <w:tcPr>
            <w:tcW w:w="336" w:type="dxa"/>
            <w:tcBorders>
              <w:top w:val="nil"/>
              <w:left w:val="single" w:sz="8" w:space="0" w:color="auto"/>
              <w:bottom w:val="single" w:sz="4" w:space="0" w:color="auto"/>
              <w:right w:val="single" w:sz="8" w:space="0" w:color="auto"/>
            </w:tcBorders>
            <w:vAlign w:val="center"/>
            <w:hideMark/>
            <w:tcPrChange w:id="886" w:author="surieth_uu@hotmail.com" w:date="2023-03-21T16:49:00Z">
              <w:tcPr>
                <w:tcW w:w="336" w:type="dxa"/>
                <w:tcBorders>
                  <w:top w:val="nil"/>
                  <w:left w:val="single" w:sz="8" w:space="0" w:color="auto"/>
                  <w:bottom w:val="single" w:sz="4" w:space="0" w:color="auto"/>
                  <w:right w:val="single" w:sz="8" w:space="0" w:color="auto"/>
                </w:tcBorders>
                <w:vAlign w:val="center"/>
                <w:hideMark/>
              </w:tcPr>
            </w:tcPrChange>
          </w:tcPr>
          <w:p w14:paraId="36186B3F" w14:textId="77777777" w:rsidR="00C0752E" w:rsidRPr="00C0752E" w:rsidRDefault="00C0752E" w:rsidP="00400524">
            <w:pPr>
              <w:jc w:val="right"/>
              <w:rPr>
                <w:ins w:id="887" w:author="surieth_uu@hotmail.com" w:date="2023-03-21T16:41:00Z"/>
                <w:rFonts w:ascii="Arial Narrow" w:hAnsi="Arial Narrow" w:cs="Calibri"/>
                <w:color w:val="000000"/>
                <w:sz w:val="22"/>
                <w:szCs w:val="22"/>
                <w:lang w:eastAsia="es-PE"/>
                <w:rPrChange w:id="888" w:author="surieth_uu@hotmail.com" w:date="2023-03-21T16:42:00Z">
                  <w:rPr>
                    <w:ins w:id="889" w:author="surieth_uu@hotmail.com" w:date="2023-03-21T16:41:00Z"/>
                    <w:rFonts w:ascii="Arial Narrow" w:hAnsi="Arial Narrow" w:cs="Calibri"/>
                    <w:color w:val="000000"/>
                    <w:sz w:val="18"/>
                    <w:szCs w:val="18"/>
                    <w:lang w:eastAsia="es-PE"/>
                  </w:rPr>
                </w:rPrChange>
              </w:rPr>
            </w:pPr>
            <w:ins w:id="890" w:author="surieth_uu@hotmail.com" w:date="2023-03-21T16:41:00Z">
              <w:r w:rsidRPr="00C0752E">
                <w:rPr>
                  <w:rFonts w:ascii="Arial Narrow" w:hAnsi="Arial Narrow" w:cs="Calibri"/>
                  <w:color w:val="000000"/>
                  <w:sz w:val="22"/>
                  <w:szCs w:val="22"/>
                  <w:lang w:eastAsia="es-PE"/>
                  <w:rPrChange w:id="891" w:author="surieth_uu@hotmail.com" w:date="2023-03-21T16:42:00Z">
                    <w:rPr>
                      <w:rFonts w:ascii="Arial Narrow" w:hAnsi="Arial Narrow" w:cs="Calibri"/>
                      <w:color w:val="000000"/>
                      <w:sz w:val="18"/>
                      <w:szCs w:val="18"/>
                      <w:lang w:eastAsia="es-PE"/>
                    </w:rPr>
                  </w:rPrChange>
                </w:rPr>
                <w:t>15</w:t>
              </w:r>
            </w:ins>
          </w:p>
        </w:tc>
        <w:tc>
          <w:tcPr>
            <w:tcW w:w="940" w:type="dxa"/>
            <w:tcBorders>
              <w:top w:val="nil"/>
              <w:left w:val="nil"/>
              <w:bottom w:val="single" w:sz="4" w:space="0" w:color="auto"/>
              <w:right w:val="single" w:sz="8" w:space="0" w:color="auto"/>
            </w:tcBorders>
            <w:vAlign w:val="center"/>
            <w:hideMark/>
            <w:tcPrChange w:id="892" w:author="surieth_uu@hotmail.com" w:date="2023-03-21T16:49:00Z">
              <w:tcPr>
                <w:tcW w:w="840" w:type="dxa"/>
                <w:tcBorders>
                  <w:top w:val="nil"/>
                  <w:left w:val="nil"/>
                  <w:bottom w:val="single" w:sz="4" w:space="0" w:color="auto"/>
                  <w:right w:val="single" w:sz="8" w:space="0" w:color="auto"/>
                </w:tcBorders>
                <w:vAlign w:val="center"/>
                <w:hideMark/>
              </w:tcPr>
            </w:tcPrChange>
          </w:tcPr>
          <w:p w14:paraId="61D72035" w14:textId="77777777" w:rsidR="00C0752E" w:rsidRPr="00C0752E" w:rsidRDefault="00C0752E" w:rsidP="00400524">
            <w:pPr>
              <w:jc w:val="right"/>
              <w:rPr>
                <w:ins w:id="893" w:author="surieth_uu@hotmail.com" w:date="2023-03-21T16:41:00Z"/>
                <w:rFonts w:ascii="Arial Narrow" w:hAnsi="Arial Narrow" w:cs="Calibri"/>
                <w:color w:val="000000"/>
                <w:sz w:val="22"/>
                <w:szCs w:val="22"/>
                <w:lang w:eastAsia="es-PE"/>
                <w:rPrChange w:id="894" w:author="surieth_uu@hotmail.com" w:date="2023-03-21T16:42:00Z">
                  <w:rPr>
                    <w:ins w:id="895" w:author="surieth_uu@hotmail.com" w:date="2023-03-21T16:41:00Z"/>
                    <w:rFonts w:ascii="Arial Narrow" w:hAnsi="Arial Narrow" w:cs="Calibri"/>
                    <w:color w:val="000000"/>
                    <w:sz w:val="18"/>
                    <w:szCs w:val="18"/>
                    <w:lang w:eastAsia="es-PE"/>
                  </w:rPr>
                </w:rPrChange>
              </w:rPr>
            </w:pPr>
            <w:ins w:id="896" w:author="surieth_uu@hotmail.com" w:date="2023-03-21T16:41:00Z">
              <w:r w:rsidRPr="00C0752E">
                <w:rPr>
                  <w:rFonts w:ascii="Arial Narrow" w:hAnsi="Arial Narrow" w:cs="Calibri"/>
                  <w:color w:val="000000"/>
                  <w:sz w:val="22"/>
                  <w:szCs w:val="22"/>
                  <w:lang w:eastAsia="es-PE"/>
                  <w:rPrChange w:id="897" w:author="surieth_uu@hotmail.com" w:date="2023-03-21T16:42:00Z">
                    <w:rPr>
                      <w:rFonts w:ascii="Arial Narrow" w:hAnsi="Arial Narrow" w:cs="Calibri"/>
                      <w:color w:val="000000"/>
                      <w:sz w:val="18"/>
                      <w:szCs w:val="18"/>
                      <w:lang w:eastAsia="es-PE"/>
                    </w:rPr>
                  </w:rPrChange>
                </w:rPr>
                <w:t>1377290</w:t>
              </w:r>
            </w:ins>
          </w:p>
        </w:tc>
        <w:tc>
          <w:tcPr>
            <w:tcW w:w="2268" w:type="dxa"/>
            <w:tcBorders>
              <w:top w:val="nil"/>
              <w:left w:val="nil"/>
              <w:bottom w:val="single" w:sz="4" w:space="0" w:color="auto"/>
              <w:right w:val="single" w:sz="8" w:space="0" w:color="auto"/>
            </w:tcBorders>
            <w:vAlign w:val="center"/>
            <w:hideMark/>
            <w:tcPrChange w:id="898" w:author="surieth_uu@hotmail.com" w:date="2023-03-21T16:49:00Z">
              <w:tcPr>
                <w:tcW w:w="2216" w:type="dxa"/>
                <w:gridSpan w:val="2"/>
                <w:tcBorders>
                  <w:top w:val="nil"/>
                  <w:left w:val="nil"/>
                  <w:bottom w:val="single" w:sz="4" w:space="0" w:color="auto"/>
                  <w:right w:val="single" w:sz="8" w:space="0" w:color="auto"/>
                </w:tcBorders>
                <w:vAlign w:val="center"/>
                <w:hideMark/>
              </w:tcPr>
            </w:tcPrChange>
          </w:tcPr>
          <w:p w14:paraId="14FB86AB" w14:textId="77777777" w:rsidR="00C0752E" w:rsidRPr="00C0752E" w:rsidRDefault="00C0752E" w:rsidP="00400524">
            <w:pPr>
              <w:rPr>
                <w:ins w:id="899" w:author="surieth_uu@hotmail.com" w:date="2023-03-21T16:41:00Z"/>
                <w:rFonts w:ascii="Arial Narrow" w:hAnsi="Arial Narrow" w:cs="Calibri"/>
                <w:color w:val="000000"/>
                <w:sz w:val="22"/>
                <w:szCs w:val="22"/>
                <w:lang w:eastAsia="es-PE"/>
                <w:rPrChange w:id="900" w:author="surieth_uu@hotmail.com" w:date="2023-03-21T16:42:00Z">
                  <w:rPr>
                    <w:ins w:id="901" w:author="surieth_uu@hotmail.com" w:date="2023-03-21T16:41:00Z"/>
                    <w:rFonts w:ascii="Arial Narrow" w:hAnsi="Arial Narrow" w:cs="Calibri"/>
                    <w:color w:val="000000"/>
                    <w:sz w:val="18"/>
                    <w:szCs w:val="18"/>
                    <w:lang w:eastAsia="es-PE"/>
                  </w:rPr>
                </w:rPrChange>
              </w:rPr>
            </w:pPr>
            <w:ins w:id="902" w:author="surieth_uu@hotmail.com" w:date="2023-03-21T16:41:00Z">
              <w:r w:rsidRPr="00C0752E">
                <w:rPr>
                  <w:rFonts w:ascii="Arial Narrow" w:hAnsi="Arial Narrow" w:cs="Calibri"/>
                  <w:color w:val="000000"/>
                  <w:sz w:val="22"/>
                  <w:szCs w:val="22"/>
                  <w:lang w:eastAsia="es-PE"/>
                  <w:rPrChange w:id="903" w:author="surieth_uu@hotmail.com" w:date="2023-03-21T16:42:00Z">
                    <w:rPr>
                      <w:rFonts w:ascii="Arial Narrow" w:hAnsi="Arial Narrow" w:cs="Calibri"/>
                      <w:color w:val="000000"/>
                      <w:sz w:val="18"/>
                      <w:szCs w:val="18"/>
                      <w:lang w:eastAsia="es-PE"/>
                    </w:rPr>
                  </w:rPrChange>
                </w:rPr>
                <w:t>Urucancha</w:t>
              </w:r>
            </w:ins>
          </w:p>
        </w:tc>
        <w:tc>
          <w:tcPr>
            <w:tcW w:w="1276" w:type="dxa"/>
            <w:tcBorders>
              <w:top w:val="nil"/>
              <w:left w:val="nil"/>
              <w:bottom w:val="single" w:sz="4" w:space="0" w:color="auto"/>
              <w:right w:val="single" w:sz="8" w:space="0" w:color="auto"/>
            </w:tcBorders>
            <w:vAlign w:val="center"/>
            <w:hideMark/>
            <w:tcPrChange w:id="904" w:author="surieth_uu@hotmail.com" w:date="2023-03-21T16:49:00Z">
              <w:tcPr>
                <w:tcW w:w="1134" w:type="dxa"/>
                <w:gridSpan w:val="2"/>
                <w:tcBorders>
                  <w:top w:val="nil"/>
                  <w:left w:val="nil"/>
                  <w:bottom w:val="single" w:sz="4" w:space="0" w:color="auto"/>
                  <w:right w:val="single" w:sz="8" w:space="0" w:color="auto"/>
                </w:tcBorders>
                <w:vAlign w:val="center"/>
                <w:hideMark/>
              </w:tcPr>
            </w:tcPrChange>
          </w:tcPr>
          <w:p w14:paraId="106A19CD" w14:textId="77777777" w:rsidR="00C0752E" w:rsidRPr="00C0752E" w:rsidRDefault="00C0752E" w:rsidP="00400524">
            <w:pPr>
              <w:rPr>
                <w:ins w:id="905" w:author="surieth_uu@hotmail.com" w:date="2023-03-21T16:41:00Z"/>
                <w:rFonts w:ascii="Arial Narrow" w:hAnsi="Arial Narrow" w:cs="Calibri"/>
                <w:color w:val="000000"/>
                <w:sz w:val="22"/>
                <w:szCs w:val="22"/>
                <w:lang w:eastAsia="es-PE"/>
                <w:rPrChange w:id="906" w:author="surieth_uu@hotmail.com" w:date="2023-03-21T16:42:00Z">
                  <w:rPr>
                    <w:ins w:id="907" w:author="surieth_uu@hotmail.com" w:date="2023-03-21T16:41:00Z"/>
                    <w:rFonts w:ascii="Arial Narrow" w:hAnsi="Arial Narrow" w:cs="Calibri"/>
                    <w:color w:val="000000"/>
                    <w:sz w:val="18"/>
                    <w:szCs w:val="18"/>
                    <w:lang w:eastAsia="es-PE"/>
                  </w:rPr>
                </w:rPrChange>
              </w:rPr>
            </w:pPr>
            <w:ins w:id="908" w:author="surieth_uu@hotmail.com" w:date="2023-03-21T16:41:00Z">
              <w:r w:rsidRPr="00C0752E">
                <w:rPr>
                  <w:rFonts w:ascii="Arial Narrow" w:hAnsi="Arial Narrow" w:cs="Calibri"/>
                  <w:color w:val="000000"/>
                  <w:sz w:val="22"/>
                  <w:szCs w:val="22"/>
                  <w:lang w:eastAsia="es-PE"/>
                  <w:rPrChange w:id="909" w:author="surieth_uu@hotmail.com" w:date="2023-03-21T16:42:00Z">
                    <w:rPr>
                      <w:rFonts w:ascii="Arial Narrow" w:hAnsi="Arial Narrow" w:cs="Calibri"/>
                      <w:color w:val="000000"/>
                      <w:sz w:val="18"/>
                      <w:szCs w:val="18"/>
                      <w:lang w:eastAsia="es-PE"/>
                    </w:rPr>
                  </w:rPrChange>
                </w:rPr>
                <w:t>Cocharcas</w:t>
              </w:r>
            </w:ins>
          </w:p>
        </w:tc>
        <w:tc>
          <w:tcPr>
            <w:tcW w:w="1559" w:type="dxa"/>
            <w:tcBorders>
              <w:top w:val="nil"/>
              <w:left w:val="nil"/>
              <w:bottom w:val="single" w:sz="4" w:space="0" w:color="auto"/>
              <w:right w:val="single" w:sz="8" w:space="0" w:color="auto"/>
            </w:tcBorders>
            <w:vAlign w:val="center"/>
            <w:hideMark/>
            <w:tcPrChange w:id="910" w:author="surieth_uu@hotmail.com" w:date="2023-03-21T16:49:00Z">
              <w:tcPr>
                <w:tcW w:w="1569" w:type="dxa"/>
                <w:tcBorders>
                  <w:top w:val="nil"/>
                  <w:left w:val="nil"/>
                  <w:bottom w:val="single" w:sz="4" w:space="0" w:color="auto"/>
                  <w:right w:val="single" w:sz="8" w:space="0" w:color="auto"/>
                </w:tcBorders>
                <w:vAlign w:val="center"/>
                <w:hideMark/>
              </w:tcPr>
            </w:tcPrChange>
          </w:tcPr>
          <w:p w14:paraId="516C927B" w14:textId="77777777" w:rsidR="00C0752E" w:rsidRPr="00C0752E" w:rsidRDefault="00C0752E" w:rsidP="00400524">
            <w:pPr>
              <w:rPr>
                <w:ins w:id="911" w:author="surieth_uu@hotmail.com" w:date="2023-03-21T16:41:00Z"/>
                <w:rFonts w:ascii="Arial Narrow" w:hAnsi="Arial Narrow" w:cs="Calibri"/>
                <w:color w:val="000000"/>
                <w:sz w:val="22"/>
                <w:szCs w:val="22"/>
                <w:lang w:eastAsia="es-PE"/>
                <w:rPrChange w:id="912" w:author="surieth_uu@hotmail.com" w:date="2023-03-21T16:42:00Z">
                  <w:rPr>
                    <w:ins w:id="913" w:author="surieth_uu@hotmail.com" w:date="2023-03-21T16:41:00Z"/>
                    <w:rFonts w:ascii="Arial Narrow" w:hAnsi="Arial Narrow" w:cs="Calibri"/>
                    <w:color w:val="000000"/>
                    <w:sz w:val="18"/>
                    <w:szCs w:val="18"/>
                    <w:lang w:eastAsia="es-PE"/>
                  </w:rPr>
                </w:rPrChange>
              </w:rPr>
            </w:pPr>
            <w:ins w:id="914" w:author="surieth_uu@hotmail.com" w:date="2023-03-21T16:41:00Z">
              <w:r w:rsidRPr="00C0752E">
                <w:rPr>
                  <w:rFonts w:ascii="Arial Narrow" w:hAnsi="Arial Narrow" w:cs="Calibri"/>
                  <w:color w:val="000000"/>
                  <w:sz w:val="22"/>
                  <w:szCs w:val="22"/>
                  <w:lang w:eastAsia="es-PE"/>
                  <w:rPrChange w:id="915" w:author="surieth_uu@hotmail.com" w:date="2023-03-21T16:42:00Z">
                    <w:rPr>
                      <w:rFonts w:ascii="Arial Narrow" w:hAnsi="Arial Narrow" w:cs="Calibri"/>
                      <w:color w:val="000000"/>
                      <w:sz w:val="18"/>
                      <w:szCs w:val="18"/>
                      <w:lang w:eastAsia="es-PE"/>
                    </w:rPr>
                  </w:rPrChange>
                </w:rPr>
                <w:t>Urucancha</w:t>
              </w:r>
            </w:ins>
          </w:p>
        </w:tc>
        <w:tc>
          <w:tcPr>
            <w:tcW w:w="1701" w:type="dxa"/>
            <w:tcBorders>
              <w:top w:val="nil"/>
              <w:left w:val="nil"/>
              <w:bottom w:val="single" w:sz="4" w:space="0" w:color="auto"/>
              <w:right w:val="single" w:sz="8" w:space="0" w:color="auto"/>
            </w:tcBorders>
            <w:vAlign w:val="center"/>
            <w:hideMark/>
            <w:tcPrChange w:id="916" w:author="surieth_uu@hotmail.com" w:date="2023-03-21T16:49:00Z">
              <w:tcPr>
                <w:tcW w:w="1668" w:type="dxa"/>
                <w:gridSpan w:val="2"/>
                <w:tcBorders>
                  <w:top w:val="nil"/>
                  <w:left w:val="nil"/>
                  <w:bottom w:val="single" w:sz="4" w:space="0" w:color="auto"/>
                  <w:right w:val="single" w:sz="8" w:space="0" w:color="auto"/>
                </w:tcBorders>
                <w:vAlign w:val="center"/>
                <w:hideMark/>
              </w:tcPr>
            </w:tcPrChange>
          </w:tcPr>
          <w:p w14:paraId="4D3C5DB0" w14:textId="77777777" w:rsidR="00C0752E" w:rsidRPr="00C0752E" w:rsidRDefault="00C0752E" w:rsidP="00400524">
            <w:pPr>
              <w:rPr>
                <w:ins w:id="917" w:author="surieth_uu@hotmail.com" w:date="2023-03-21T16:41:00Z"/>
                <w:rFonts w:ascii="Arial Narrow" w:hAnsi="Arial Narrow" w:cs="Calibri"/>
                <w:color w:val="000000"/>
                <w:sz w:val="22"/>
                <w:szCs w:val="22"/>
                <w:lang w:eastAsia="es-PE"/>
                <w:rPrChange w:id="918" w:author="surieth_uu@hotmail.com" w:date="2023-03-21T16:42:00Z">
                  <w:rPr>
                    <w:ins w:id="919" w:author="surieth_uu@hotmail.com" w:date="2023-03-21T16:41:00Z"/>
                    <w:rFonts w:ascii="Arial Narrow" w:hAnsi="Arial Narrow" w:cs="Calibri"/>
                    <w:color w:val="000000"/>
                    <w:sz w:val="18"/>
                    <w:szCs w:val="18"/>
                    <w:lang w:eastAsia="es-PE"/>
                  </w:rPr>
                </w:rPrChange>
              </w:rPr>
            </w:pPr>
            <w:ins w:id="920" w:author="surieth_uu@hotmail.com" w:date="2023-03-21T16:41:00Z">
              <w:r w:rsidRPr="00C0752E">
                <w:rPr>
                  <w:rFonts w:ascii="Arial Narrow" w:hAnsi="Arial Narrow" w:cs="Calibri"/>
                  <w:color w:val="000000"/>
                  <w:sz w:val="22"/>
                  <w:szCs w:val="22"/>
                  <w:lang w:eastAsia="es-PE"/>
                  <w:rPrChange w:id="921" w:author="surieth_uu@hotmail.com" w:date="2023-03-21T16:42:00Z">
                    <w:rPr>
                      <w:rFonts w:ascii="Arial Narrow" w:hAnsi="Arial Narrow" w:cs="Calibri"/>
                      <w:color w:val="000000"/>
                      <w:sz w:val="18"/>
                      <w:szCs w:val="18"/>
                      <w:lang w:eastAsia="es-PE"/>
                    </w:rPr>
                  </w:rPrChange>
                </w:rPr>
                <w:t>Carretera Urucancha</w:t>
              </w:r>
            </w:ins>
          </w:p>
        </w:tc>
      </w:tr>
      <w:tr w:rsidR="00C0752E" w:rsidRPr="00C0752E" w14:paraId="6D8CC455" w14:textId="77777777" w:rsidTr="00860C05">
        <w:tblPrEx>
          <w:tblPrExChange w:id="922" w:author="surieth_uu@hotmail.com" w:date="2023-03-21T16:49:00Z">
            <w:tblPrEx>
              <w:tblW w:w="7763" w:type="dxa"/>
            </w:tblPrEx>
          </w:tblPrExChange>
        </w:tblPrEx>
        <w:trPr>
          <w:trHeight w:val="240"/>
          <w:ins w:id="923" w:author="surieth_uu@hotmail.com" w:date="2023-03-21T16:41:00Z"/>
          <w:trPrChange w:id="924" w:author="surieth_uu@hotmail.com" w:date="2023-03-21T16:49:00Z">
            <w:trPr>
              <w:gridAfter w:val="0"/>
              <w:trHeight w:val="240"/>
            </w:trPr>
          </w:trPrChange>
        </w:trPr>
        <w:tc>
          <w:tcPr>
            <w:tcW w:w="336" w:type="dxa"/>
            <w:tcBorders>
              <w:top w:val="single" w:sz="4" w:space="0" w:color="auto"/>
              <w:left w:val="single" w:sz="8" w:space="0" w:color="auto"/>
              <w:bottom w:val="single" w:sz="4" w:space="0" w:color="auto"/>
              <w:right w:val="single" w:sz="8" w:space="0" w:color="auto"/>
            </w:tcBorders>
            <w:vAlign w:val="center"/>
            <w:hideMark/>
            <w:tcPrChange w:id="925" w:author="surieth_uu@hotmail.com" w:date="2023-03-21T16:49:00Z">
              <w:tcPr>
                <w:tcW w:w="336" w:type="dxa"/>
                <w:tcBorders>
                  <w:top w:val="single" w:sz="4" w:space="0" w:color="auto"/>
                  <w:left w:val="single" w:sz="8" w:space="0" w:color="auto"/>
                  <w:bottom w:val="single" w:sz="4" w:space="0" w:color="auto"/>
                  <w:right w:val="single" w:sz="8" w:space="0" w:color="auto"/>
                </w:tcBorders>
                <w:vAlign w:val="center"/>
                <w:hideMark/>
              </w:tcPr>
            </w:tcPrChange>
          </w:tcPr>
          <w:p w14:paraId="6213E7CB" w14:textId="77777777" w:rsidR="00C0752E" w:rsidRPr="00C0752E" w:rsidRDefault="00C0752E" w:rsidP="00400524">
            <w:pPr>
              <w:jc w:val="right"/>
              <w:rPr>
                <w:ins w:id="926" w:author="surieth_uu@hotmail.com" w:date="2023-03-21T16:41:00Z"/>
                <w:rFonts w:ascii="Arial Narrow" w:hAnsi="Arial Narrow" w:cs="Calibri"/>
                <w:color w:val="000000"/>
                <w:sz w:val="22"/>
                <w:szCs w:val="22"/>
                <w:lang w:eastAsia="es-PE"/>
                <w:rPrChange w:id="927" w:author="surieth_uu@hotmail.com" w:date="2023-03-21T16:42:00Z">
                  <w:rPr>
                    <w:ins w:id="928" w:author="surieth_uu@hotmail.com" w:date="2023-03-21T16:41:00Z"/>
                    <w:rFonts w:ascii="Arial Narrow" w:hAnsi="Arial Narrow" w:cs="Calibri"/>
                    <w:color w:val="000000"/>
                    <w:sz w:val="18"/>
                    <w:szCs w:val="18"/>
                    <w:lang w:eastAsia="es-PE"/>
                  </w:rPr>
                </w:rPrChange>
              </w:rPr>
            </w:pPr>
            <w:ins w:id="929" w:author="surieth_uu@hotmail.com" w:date="2023-03-21T16:41:00Z">
              <w:r w:rsidRPr="00C0752E">
                <w:rPr>
                  <w:rFonts w:ascii="Arial Narrow" w:hAnsi="Arial Narrow" w:cs="Calibri"/>
                  <w:color w:val="000000"/>
                  <w:sz w:val="22"/>
                  <w:szCs w:val="22"/>
                  <w:lang w:eastAsia="es-PE"/>
                  <w:rPrChange w:id="930" w:author="surieth_uu@hotmail.com" w:date="2023-03-21T16:42:00Z">
                    <w:rPr>
                      <w:rFonts w:ascii="Arial Narrow" w:hAnsi="Arial Narrow" w:cs="Calibri"/>
                      <w:color w:val="000000"/>
                      <w:sz w:val="18"/>
                      <w:szCs w:val="18"/>
                      <w:lang w:eastAsia="es-PE"/>
                    </w:rPr>
                  </w:rPrChange>
                </w:rPr>
                <w:t>16</w:t>
              </w:r>
            </w:ins>
          </w:p>
        </w:tc>
        <w:tc>
          <w:tcPr>
            <w:tcW w:w="940" w:type="dxa"/>
            <w:tcBorders>
              <w:top w:val="single" w:sz="4" w:space="0" w:color="auto"/>
              <w:left w:val="nil"/>
              <w:bottom w:val="single" w:sz="4" w:space="0" w:color="auto"/>
              <w:right w:val="single" w:sz="8" w:space="0" w:color="auto"/>
            </w:tcBorders>
            <w:vAlign w:val="center"/>
            <w:hideMark/>
            <w:tcPrChange w:id="931" w:author="surieth_uu@hotmail.com" w:date="2023-03-21T16:49:00Z">
              <w:tcPr>
                <w:tcW w:w="840" w:type="dxa"/>
                <w:tcBorders>
                  <w:top w:val="single" w:sz="4" w:space="0" w:color="auto"/>
                  <w:left w:val="nil"/>
                  <w:bottom w:val="single" w:sz="4" w:space="0" w:color="auto"/>
                  <w:right w:val="single" w:sz="8" w:space="0" w:color="auto"/>
                </w:tcBorders>
                <w:vAlign w:val="center"/>
                <w:hideMark/>
              </w:tcPr>
            </w:tcPrChange>
          </w:tcPr>
          <w:p w14:paraId="30B0366E" w14:textId="77777777" w:rsidR="00C0752E" w:rsidRPr="00C0752E" w:rsidRDefault="00C0752E" w:rsidP="00400524">
            <w:pPr>
              <w:jc w:val="right"/>
              <w:rPr>
                <w:ins w:id="932" w:author="surieth_uu@hotmail.com" w:date="2023-03-21T16:41:00Z"/>
                <w:rFonts w:ascii="Arial Narrow" w:hAnsi="Arial Narrow" w:cs="Calibri"/>
                <w:color w:val="000000"/>
                <w:sz w:val="22"/>
                <w:szCs w:val="22"/>
                <w:lang w:eastAsia="es-PE"/>
                <w:rPrChange w:id="933" w:author="surieth_uu@hotmail.com" w:date="2023-03-21T16:42:00Z">
                  <w:rPr>
                    <w:ins w:id="934" w:author="surieth_uu@hotmail.com" w:date="2023-03-21T16:41:00Z"/>
                    <w:rFonts w:ascii="Arial Narrow" w:hAnsi="Arial Narrow" w:cs="Calibri"/>
                    <w:color w:val="000000"/>
                    <w:sz w:val="18"/>
                    <w:szCs w:val="18"/>
                    <w:lang w:eastAsia="es-PE"/>
                  </w:rPr>
                </w:rPrChange>
              </w:rPr>
            </w:pPr>
            <w:ins w:id="935" w:author="surieth_uu@hotmail.com" w:date="2023-03-21T16:41:00Z">
              <w:r w:rsidRPr="00C0752E">
                <w:rPr>
                  <w:rFonts w:ascii="Arial Narrow" w:hAnsi="Arial Narrow" w:cs="Calibri"/>
                  <w:color w:val="000000"/>
                  <w:sz w:val="22"/>
                  <w:szCs w:val="22"/>
                  <w:lang w:eastAsia="es-PE"/>
                  <w:rPrChange w:id="936" w:author="surieth_uu@hotmail.com" w:date="2023-03-21T16:42:00Z">
                    <w:rPr>
                      <w:rFonts w:ascii="Arial Narrow" w:hAnsi="Arial Narrow" w:cs="Calibri"/>
                      <w:color w:val="000000"/>
                      <w:sz w:val="18"/>
                      <w:szCs w:val="18"/>
                      <w:lang w:eastAsia="es-PE"/>
                    </w:rPr>
                  </w:rPrChange>
                </w:rPr>
                <w:t>1313360</w:t>
              </w:r>
            </w:ins>
          </w:p>
        </w:tc>
        <w:tc>
          <w:tcPr>
            <w:tcW w:w="2268" w:type="dxa"/>
            <w:tcBorders>
              <w:top w:val="single" w:sz="4" w:space="0" w:color="auto"/>
              <w:left w:val="nil"/>
              <w:bottom w:val="single" w:sz="4" w:space="0" w:color="auto"/>
              <w:right w:val="single" w:sz="8" w:space="0" w:color="auto"/>
            </w:tcBorders>
            <w:vAlign w:val="center"/>
            <w:hideMark/>
            <w:tcPrChange w:id="937" w:author="surieth_uu@hotmail.com" w:date="2023-03-21T16:49:00Z">
              <w:tcPr>
                <w:tcW w:w="2216" w:type="dxa"/>
                <w:gridSpan w:val="2"/>
                <w:tcBorders>
                  <w:top w:val="single" w:sz="4" w:space="0" w:color="auto"/>
                  <w:left w:val="nil"/>
                  <w:bottom w:val="single" w:sz="4" w:space="0" w:color="auto"/>
                  <w:right w:val="single" w:sz="8" w:space="0" w:color="auto"/>
                </w:tcBorders>
                <w:vAlign w:val="center"/>
                <w:hideMark/>
              </w:tcPr>
            </w:tcPrChange>
          </w:tcPr>
          <w:p w14:paraId="7324F213" w14:textId="77777777" w:rsidR="00C0752E" w:rsidRPr="00C0752E" w:rsidRDefault="00C0752E" w:rsidP="00400524">
            <w:pPr>
              <w:rPr>
                <w:ins w:id="938" w:author="surieth_uu@hotmail.com" w:date="2023-03-21T16:41:00Z"/>
                <w:rFonts w:ascii="Arial Narrow" w:hAnsi="Arial Narrow" w:cs="Calibri"/>
                <w:color w:val="000000"/>
                <w:sz w:val="22"/>
                <w:szCs w:val="22"/>
                <w:lang w:eastAsia="es-PE"/>
                <w:rPrChange w:id="939" w:author="surieth_uu@hotmail.com" w:date="2023-03-21T16:42:00Z">
                  <w:rPr>
                    <w:ins w:id="940" w:author="surieth_uu@hotmail.com" w:date="2023-03-21T16:41:00Z"/>
                    <w:rFonts w:ascii="Arial Narrow" w:hAnsi="Arial Narrow" w:cs="Calibri"/>
                    <w:color w:val="000000"/>
                    <w:sz w:val="18"/>
                    <w:szCs w:val="18"/>
                    <w:lang w:eastAsia="es-PE"/>
                  </w:rPr>
                </w:rPrChange>
              </w:rPr>
            </w:pPr>
            <w:ins w:id="941" w:author="surieth_uu@hotmail.com" w:date="2023-03-21T16:41:00Z">
              <w:r w:rsidRPr="00C0752E">
                <w:rPr>
                  <w:rFonts w:ascii="Arial Narrow" w:hAnsi="Arial Narrow" w:cs="Calibri"/>
                  <w:color w:val="000000"/>
                  <w:sz w:val="22"/>
                  <w:szCs w:val="22"/>
                  <w:lang w:eastAsia="es-PE"/>
                  <w:rPrChange w:id="942" w:author="surieth_uu@hotmail.com" w:date="2023-03-21T16:42:00Z">
                    <w:rPr>
                      <w:rFonts w:ascii="Arial Narrow" w:hAnsi="Arial Narrow" w:cs="Calibri"/>
                      <w:color w:val="000000"/>
                      <w:sz w:val="18"/>
                      <w:szCs w:val="18"/>
                      <w:lang w:eastAsia="es-PE"/>
                    </w:rPr>
                  </w:rPrChange>
                </w:rPr>
                <w:t>Alaypampa</w:t>
              </w:r>
            </w:ins>
          </w:p>
        </w:tc>
        <w:tc>
          <w:tcPr>
            <w:tcW w:w="1276" w:type="dxa"/>
            <w:tcBorders>
              <w:top w:val="single" w:sz="4" w:space="0" w:color="auto"/>
              <w:left w:val="nil"/>
              <w:bottom w:val="single" w:sz="4" w:space="0" w:color="auto"/>
              <w:right w:val="single" w:sz="8" w:space="0" w:color="auto"/>
            </w:tcBorders>
            <w:vAlign w:val="center"/>
            <w:hideMark/>
            <w:tcPrChange w:id="943" w:author="surieth_uu@hotmail.com" w:date="2023-03-21T16:49:00Z">
              <w:tcPr>
                <w:tcW w:w="1134" w:type="dxa"/>
                <w:gridSpan w:val="2"/>
                <w:tcBorders>
                  <w:top w:val="single" w:sz="4" w:space="0" w:color="auto"/>
                  <w:left w:val="nil"/>
                  <w:bottom w:val="single" w:sz="4" w:space="0" w:color="auto"/>
                  <w:right w:val="single" w:sz="8" w:space="0" w:color="auto"/>
                </w:tcBorders>
                <w:vAlign w:val="center"/>
                <w:hideMark/>
              </w:tcPr>
            </w:tcPrChange>
          </w:tcPr>
          <w:p w14:paraId="6B67B41E" w14:textId="77777777" w:rsidR="00C0752E" w:rsidRPr="00C0752E" w:rsidRDefault="00C0752E" w:rsidP="00400524">
            <w:pPr>
              <w:rPr>
                <w:ins w:id="944" w:author="surieth_uu@hotmail.com" w:date="2023-03-21T16:41:00Z"/>
                <w:rFonts w:ascii="Arial Narrow" w:hAnsi="Arial Narrow" w:cs="Calibri"/>
                <w:color w:val="000000"/>
                <w:sz w:val="22"/>
                <w:szCs w:val="22"/>
                <w:lang w:eastAsia="es-PE"/>
                <w:rPrChange w:id="945" w:author="surieth_uu@hotmail.com" w:date="2023-03-21T16:42:00Z">
                  <w:rPr>
                    <w:ins w:id="946" w:author="surieth_uu@hotmail.com" w:date="2023-03-21T16:41:00Z"/>
                    <w:rFonts w:ascii="Arial Narrow" w:hAnsi="Arial Narrow" w:cs="Calibri"/>
                    <w:color w:val="000000"/>
                    <w:sz w:val="18"/>
                    <w:szCs w:val="18"/>
                    <w:lang w:eastAsia="es-PE"/>
                  </w:rPr>
                </w:rPrChange>
              </w:rPr>
            </w:pPr>
            <w:ins w:id="947" w:author="surieth_uu@hotmail.com" w:date="2023-03-21T16:41:00Z">
              <w:r w:rsidRPr="00C0752E">
                <w:rPr>
                  <w:rFonts w:ascii="Arial Narrow" w:hAnsi="Arial Narrow" w:cs="Calibri"/>
                  <w:color w:val="000000"/>
                  <w:sz w:val="22"/>
                  <w:szCs w:val="22"/>
                  <w:lang w:eastAsia="es-PE"/>
                  <w:rPrChange w:id="948" w:author="surieth_uu@hotmail.com" w:date="2023-03-21T16:42:00Z">
                    <w:rPr>
                      <w:rFonts w:ascii="Arial Narrow" w:hAnsi="Arial Narrow" w:cs="Calibri"/>
                      <w:color w:val="000000"/>
                      <w:sz w:val="18"/>
                      <w:szCs w:val="18"/>
                      <w:lang w:eastAsia="es-PE"/>
                    </w:rPr>
                  </w:rPrChange>
                </w:rPr>
                <w:t>Huaccana</w:t>
              </w:r>
            </w:ins>
          </w:p>
        </w:tc>
        <w:tc>
          <w:tcPr>
            <w:tcW w:w="1559" w:type="dxa"/>
            <w:tcBorders>
              <w:top w:val="single" w:sz="4" w:space="0" w:color="auto"/>
              <w:left w:val="nil"/>
              <w:bottom w:val="single" w:sz="4" w:space="0" w:color="auto"/>
              <w:right w:val="single" w:sz="8" w:space="0" w:color="auto"/>
            </w:tcBorders>
            <w:vAlign w:val="center"/>
            <w:hideMark/>
            <w:tcPrChange w:id="949" w:author="surieth_uu@hotmail.com" w:date="2023-03-21T16:49:00Z">
              <w:tcPr>
                <w:tcW w:w="1569" w:type="dxa"/>
                <w:tcBorders>
                  <w:top w:val="single" w:sz="4" w:space="0" w:color="auto"/>
                  <w:left w:val="nil"/>
                  <w:bottom w:val="single" w:sz="4" w:space="0" w:color="auto"/>
                  <w:right w:val="single" w:sz="8" w:space="0" w:color="auto"/>
                </w:tcBorders>
                <w:vAlign w:val="center"/>
                <w:hideMark/>
              </w:tcPr>
            </w:tcPrChange>
          </w:tcPr>
          <w:p w14:paraId="0475CE6D" w14:textId="77777777" w:rsidR="00C0752E" w:rsidRPr="00C0752E" w:rsidRDefault="00C0752E" w:rsidP="00400524">
            <w:pPr>
              <w:rPr>
                <w:ins w:id="950" w:author="surieth_uu@hotmail.com" w:date="2023-03-21T16:41:00Z"/>
                <w:rFonts w:ascii="Arial Narrow" w:hAnsi="Arial Narrow" w:cs="Calibri"/>
                <w:color w:val="000000"/>
                <w:sz w:val="22"/>
                <w:szCs w:val="22"/>
                <w:lang w:eastAsia="es-PE"/>
                <w:rPrChange w:id="951" w:author="surieth_uu@hotmail.com" w:date="2023-03-21T16:42:00Z">
                  <w:rPr>
                    <w:ins w:id="952" w:author="surieth_uu@hotmail.com" w:date="2023-03-21T16:41:00Z"/>
                    <w:rFonts w:ascii="Arial Narrow" w:hAnsi="Arial Narrow" w:cs="Calibri"/>
                    <w:color w:val="000000"/>
                    <w:sz w:val="18"/>
                    <w:szCs w:val="18"/>
                    <w:lang w:eastAsia="es-PE"/>
                  </w:rPr>
                </w:rPrChange>
              </w:rPr>
            </w:pPr>
            <w:ins w:id="953" w:author="surieth_uu@hotmail.com" w:date="2023-03-21T16:41:00Z">
              <w:r w:rsidRPr="00C0752E">
                <w:rPr>
                  <w:rFonts w:ascii="Arial Narrow" w:hAnsi="Arial Narrow" w:cs="Calibri"/>
                  <w:color w:val="000000"/>
                  <w:sz w:val="22"/>
                  <w:szCs w:val="22"/>
                  <w:lang w:eastAsia="es-PE"/>
                  <w:rPrChange w:id="954" w:author="surieth_uu@hotmail.com" w:date="2023-03-21T16:42:00Z">
                    <w:rPr>
                      <w:rFonts w:ascii="Arial Narrow" w:hAnsi="Arial Narrow" w:cs="Calibri"/>
                      <w:color w:val="000000"/>
                      <w:sz w:val="18"/>
                      <w:szCs w:val="18"/>
                      <w:lang w:eastAsia="es-PE"/>
                    </w:rPr>
                  </w:rPrChange>
                </w:rPr>
                <w:t>Alaypampa</w:t>
              </w:r>
            </w:ins>
          </w:p>
        </w:tc>
        <w:tc>
          <w:tcPr>
            <w:tcW w:w="1701" w:type="dxa"/>
            <w:tcBorders>
              <w:top w:val="single" w:sz="4" w:space="0" w:color="auto"/>
              <w:left w:val="nil"/>
              <w:bottom w:val="single" w:sz="4" w:space="0" w:color="auto"/>
              <w:right w:val="single" w:sz="8" w:space="0" w:color="auto"/>
            </w:tcBorders>
            <w:vAlign w:val="center"/>
            <w:hideMark/>
            <w:tcPrChange w:id="955" w:author="surieth_uu@hotmail.com" w:date="2023-03-21T16:49:00Z">
              <w:tcPr>
                <w:tcW w:w="1668" w:type="dxa"/>
                <w:gridSpan w:val="2"/>
                <w:tcBorders>
                  <w:top w:val="single" w:sz="4" w:space="0" w:color="auto"/>
                  <w:left w:val="nil"/>
                  <w:bottom w:val="single" w:sz="4" w:space="0" w:color="auto"/>
                  <w:right w:val="single" w:sz="8" w:space="0" w:color="auto"/>
                </w:tcBorders>
                <w:vAlign w:val="center"/>
                <w:hideMark/>
              </w:tcPr>
            </w:tcPrChange>
          </w:tcPr>
          <w:p w14:paraId="367CD1E3" w14:textId="77777777" w:rsidR="00C0752E" w:rsidRPr="00C0752E" w:rsidRDefault="00C0752E" w:rsidP="00400524">
            <w:pPr>
              <w:rPr>
                <w:ins w:id="956" w:author="surieth_uu@hotmail.com" w:date="2023-03-21T16:41:00Z"/>
                <w:rFonts w:ascii="Arial Narrow" w:hAnsi="Arial Narrow" w:cs="Calibri"/>
                <w:color w:val="000000"/>
                <w:sz w:val="22"/>
                <w:szCs w:val="22"/>
                <w:lang w:eastAsia="es-PE"/>
                <w:rPrChange w:id="957" w:author="surieth_uu@hotmail.com" w:date="2023-03-21T16:42:00Z">
                  <w:rPr>
                    <w:ins w:id="958" w:author="surieth_uu@hotmail.com" w:date="2023-03-21T16:41:00Z"/>
                    <w:rFonts w:ascii="Arial Narrow" w:hAnsi="Arial Narrow" w:cs="Calibri"/>
                    <w:color w:val="000000"/>
                    <w:sz w:val="18"/>
                    <w:szCs w:val="18"/>
                    <w:lang w:eastAsia="es-PE"/>
                  </w:rPr>
                </w:rPrChange>
              </w:rPr>
            </w:pPr>
            <w:ins w:id="959" w:author="surieth_uu@hotmail.com" w:date="2023-03-21T16:41:00Z">
              <w:r w:rsidRPr="00C0752E">
                <w:rPr>
                  <w:rFonts w:ascii="Arial Narrow" w:hAnsi="Arial Narrow" w:cs="Calibri"/>
                  <w:color w:val="000000"/>
                  <w:sz w:val="22"/>
                  <w:szCs w:val="22"/>
                  <w:lang w:eastAsia="es-PE"/>
                  <w:rPrChange w:id="960" w:author="surieth_uu@hotmail.com" w:date="2023-03-21T16:42:00Z">
                    <w:rPr>
                      <w:rFonts w:ascii="Arial Narrow" w:hAnsi="Arial Narrow" w:cs="Calibri"/>
                      <w:color w:val="000000"/>
                      <w:sz w:val="18"/>
                      <w:szCs w:val="18"/>
                      <w:lang w:eastAsia="es-PE"/>
                    </w:rPr>
                  </w:rPrChange>
                </w:rPr>
                <w:t>Alaypampa</w:t>
              </w:r>
            </w:ins>
          </w:p>
        </w:tc>
      </w:tr>
      <w:tr w:rsidR="00C0752E" w:rsidRPr="00C0752E" w14:paraId="6034C7C0" w14:textId="77777777" w:rsidTr="00860C05">
        <w:tblPrEx>
          <w:tblPrExChange w:id="961" w:author="surieth_uu@hotmail.com" w:date="2023-03-21T16:49:00Z">
            <w:tblPrEx>
              <w:tblW w:w="7763" w:type="dxa"/>
            </w:tblPrEx>
          </w:tblPrExChange>
        </w:tblPrEx>
        <w:trPr>
          <w:trHeight w:val="240"/>
          <w:ins w:id="962" w:author="surieth_uu@hotmail.com" w:date="2023-03-21T16:41:00Z"/>
          <w:trPrChange w:id="963"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964"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4C54ED09" w14:textId="77777777" w:rsidR="00C0752E" w:rsidRPr="00C0752E" w:rsidRDefault="00C0752E" w:rsidP="00400524">
            <w:pPr>
              <w:jc w:val="right"/>
              <w:rPr>
                <w:ins w:id="965" w:author="surieth_uu@hotmail.com" w:date="2023-03-21T16:41:00Z"/>
                <w:rFonts w:ascii="Arial Narrow" w:hAnsi="Arial Narrow" w:cs="Calibri"/>
                <w:color w:val="000000"/>
                <w:sz w:val="22"/>
                <w:szCs w:val="22"/>
                <w:lang w:eastAsia="es-PE"/>
                <w:rPrChange w:id="966" w:author="surieth_uu@hotmail.com" w:date="2023-03-21T16:42:00Z">
                  <w:rPr>
                    <w:ins w:id="967" w:author="surieth_uu@hotmail.com" w:date="2023-03-21T16:41:00Z"/>
                    <w:rFonts w:ascii="Arial Narrow" w:hAnsi="Arial Narrow" w:cs="Calibri"/>
                    <w:color w:val="000000"/>
                    <w:sz w:val="18"/>
                    <w:szCs w:val="18"/>
                    <w:lang w:eastAsia="es-PE"/>
                  </w:rPr>
                </w:rPrChange>
              </w:rPr>
            </w:pPr>
            <w:ins w:id="968" w:author="surieth_uu@hotmail.com" w:date="2023-03-21T16:41:00Z">
              <w:r w:rsidRPr="00C0752E">
                <w:rPr>
                  <w:rFonts w:ascii="Arial Narrow" w:hAnsi="Arial Narrow" w:cs="Calibri"/>
                  <w:color w:val="000000"/>
                  <w:sz w:val="22"/>
                  <w:szCs w:val="22"/>
                  <w:lang w:eastAsia="es-PE"/>
                  <w:rPrChange w:id="969" w:author="surieth_uu@hotmail.com" w:date="2023-03-21T16:42:00Z">
                    <w:rPr>
                      <w:rFonts w:ascii="Arial Narrow" w:hAnsi="Arial Narrow" w:cs="Calibri"/>
                      <w:color w:val="000000"/>
                      <w:sz w:val="18"/>
                      <w:szCs w:val="18"/>
                      <w:lang w:eastAsia="es-PE"/>
                    </w:rPr>
                  </w:rPrChange>
                </w:rPr>
                <w:t>17</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970"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71164B5B" w14:textId="77777777" w:rsidR="00C0752E" w:rsidRPr="00C0752E" w:rsidRDefault="00C0752E" w:rsidP="00400524">
            <w:pPr>
              <w:jc w:val="right"/>
              <w:rPr>
                <w:ins w:id="971" w:author="surieth_uu@hotmail.com" w:date="2023-03-21T16:41:00Z"/>
                <w:rFonts w:ascii="Arial Narrow" w:hAnsi="Arial Narrow" w:cs="Calibri"/>
                <w:color w:val="000000"/>
                <w:sz w:val="22"/>
                <w:szCs w:val="22"/>
                <w:lang w:eastAsia="es-PE"/>
                <w:rPrChange w:id="972" w:author="surieth_uu@hotmail.com" w:date="2023-03-21T16:42:00Z">
                  <w:rPr>
                    <w:ins w:id="973" w:author="surieth_uu@hotmail.com" w:date="2023-03-21T16:41:00Z"/>
                    <w:rFonts w:ascii="Arial Narrow" w:hAnsi="Arial Narrow" w:cs="Calibri"/>
                    <w:color w:val="000000"/>
                    <w:sz w:val="18"/>
                    <w:szCs w:val="18"/>
                    <w:lang w:eastAsia="es-PE"/>
                  </w:rPr>
                </w:rPrChange>
              </w:rPr>
            </w:pPr>
            <w:ins w:id="974" w:author="surieth_uu@hotmail.com" w:date="2023-03-21T16:41:00Z">
              <w:r w:rsidRPr="00C0752E">
                <w:rPr>
                  <w:rFonts w:ascii="Arial Narrow" w:hAnsi="Arial Narrow" w:cs="Calibri"/>
                  <w:color w:val="000000"/>
                  <w:sz w:val="22"/>
                  <w:szCs w:val="22"/>
                  <w:lang w:eastAsia="es-PE"/>
                  <w:rPrChange w:id="975" w:author="surieth_uu@hotmail.com" w:date="2023-03-21T16:42:00Z">
                    <w:rPr>
                      <w:rFonts w:ascii="Arial Narrow" w:hAnsi="Arial Narrow" w:cs="Calibri"/>
                      <w:color w:val="000000"/>
                      <w:sz w:val="18"/>
                      <w:szCs w:val="18"/>
                      <w:lang w:eastAsia="es-PE"/>
                    </w:rPr>
                  </w:rPrChange>
                </w:rPr>
                <w:t>1141225</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976"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7F55E122" w14:textId="77777777" w:rsidR="00C0752E" w:rsidRPr="00C0752E" w:rsidRDefault="00C0752E" w:rsidP="00400524">
            <w:pPr>
              <w:rPr>
                <w:ins w:id="977" w:author="surieth_uu@hotmail.com" w:date="2023-03-21T16:41:00Z"/>
                <w:rFonts w:ascii="Arial Narrow" w:hAnsi="Arial Narrow" w:cs="Calibri"/>
                <w:color w:val="000000"/>
                <w:sz w:val="22"/>
                <w:szCs w:val="22"/>
                <w:lang w:eastAsia="es-PE"/>
                <w:rPrChange w:id="978" w:author="surieth_uu@hotmail.com" w:date="2023-03-21T16:42:00Z">
                  <w:rPr>
                    <w:ins w:id="979" w:author="surieth_uu@hotmail.com" w:date="2023-03-21T16:41:00Z"/>
                    <w:rFonts w:ascii="Arial Narrow" w:hAnsi="Arial Narrow" w:cs="Calibri"/>
                    <w:color w:val="000000"/>
                    <w:sz w:val="18"/>
                    <w:szCs w:val="18"/>
                    <w:lang w:eastAsia="es-PE"/>
                  </w:rPr>
                </w:rPrChange>
              </w:rPr>
            </w:pPr>
            <w:ins w:id="980" w:author="surieth_uu@hotmail.com" w:date="2023-03-21T16:41:00Z">
              <w:r w:rsidRPr="00C0752E">
                <w:rPr>
                  <w:rFonts w:ascii="Arial Narrow" w:hAnsi="Arial Narrow" w:cs="Calibri"/>
                  <w:color w:val="000000"/>
                  <w:sz w:val="22"/>
                  <w:szCs w:val="22"/>
                  <w:lang w:eastAsia="es-PE"/>
                  <w:rPrChange w:id="981" w:author="surieth_uu@hotmail.com" w:date="2023-03-21T16:42:00Z">
                    <w:rPr>
                      <w:rFonts w:ascii="Arial Narrow" w:hAnsi="Arial Narrow" w:cs="Calibri"/>
                      <w:color w:val="000000"/>
                      <w:sz w:val="18"/>
                      <w:szCs w:val="18"/>
                      <w:lang w:eastAsia="es-PE"/>
                    </w:rPr>
                  </w:rPrChange>
                </w:rPr>
                <w:t>Andrés Avellino Cáceres</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982"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1CAAD7F4" w14:textId="77777777" w:rsidR="00C0752E" w:rsidRPr="00C0752E" w:rsidRDefault="00C0752E" w:rsidP="00400524">
            <w:pPr>
              <w:rPr>
                <w:ins w:id="983" w:author="surieth_uu@hotmail.com" w:date="2023-03-21T16:41:00Z"/>
                <w:rFonts w:ascii="Arial Narrow" w:hAnsi="Arial Narrow" w:cs="Calibri"/>
                <w:color w:val="000000"/>
                <w:sz w:val="22"/>
                <w:szCs w:val="22"/>
                <w:lang w:eastAsia="es-PE"/>
                <w:rPrChange w:id="984" w:author="surieth_uu@hotmail.com" w:date="2023-03-21T16:42:00Z">
                  <w:rPr>
                    <w:ins w:id="985" w:author="surieth_uu@hotmail.com" w:date="2023-03-21T16:41:00Z"/>
                    <w:rFonts w:ascii="Arial Narrow" w:hAnsi="Arial Narrow" w:cs="Calibri"/>
                    <w:color w:val="000000"/>
                    <w:sz w:val="18"/>
                    <w:szCs w:val="18"/>
                    <w:lang w:eastAsia="es-PE"/>
                  </w:rPr>
                </w:rPrChange>
              </w:rPr>
            </w:pPr>
            <w:ins w:id="986" w:author="surieth_uu@hotmail.com" w:date="2023-03-21T16:41:00Z">
              <w:r w:rsidRPr="00C0752E">
                <w:rPr>
                  <w:rFonts w:ascii="Arial Narrow" w:hAnsi="Arial Narrow" w:cs="Calibri"/>
                  <w:color w:val="000000"/>
                  <w:sz w:val="22"/>
                  <w:szCs w:val="22"/>
                  <w:lang w:eastAsia="es-PE"/>
                  <w:rPrChange w:id="987" w:author="surieth_uu@hotmail.com" w:date="2023-03-21T16:42:00Z">
                    <w:rPr>
                      <w:rFonts w:ascii="Arial Narrow" w:hAnsi="Arial Narrow" w:cs="Calibri"/>
                      <w:color w:val="000000"/>
                      <w:sz w:val="18"/>
                      <w:szCs w:val="18"/>
                      <w:lang w:eastAsia="es-PE"/>
                    </w:rPr>
                  </w:rPrChange>
                </w:rPr>
                <w:t>Huaccana</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988"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612B7631" w14:textId="77777777" w:rsidR="00C0752E" w:rsidRPr="00C0752E" w:rsidRDefault="00C0752E" w:rsidP="00400524">
            <w:pPr>
              <w:rPr>
                <w:ins w:id="989" w:author="surieth_uu@hotmail.com" w:date="2023-03-21T16:41:00Z"/>
                <w:rFonts w:ascii="Arial Narrow" w:hAnsi="Arial Narrow" w:cs="Calibri"/>
                <w:color w:val="000000"/>
                <w:sz w:val="22"/>
                <w:szCs w:val="22"/>
                <w:lang w:eastAsia="es-PE"/>
                <w:rPrChange w:id="990" w:author="surieth_uu@hotmail.com" w:date="2023-03-21T16:42:00Z">
                  <w:rPr>
                    <w:ins w:id="991" w:author="surieth_uu@hotmail.com" w:date="2023-03-21T16:41:00Z"/>
                    <w:rFonts w:ascii="Arial Narrow" w:hAnsi="Arial Narrow" w:cs="Calibri"/>
                    <w:color w:val="000000"/>
                    <w:sz w:val="18"/>
                    <w:szCs w:val="18"/>
                    <w:lang w:eastAsia="es-PE"/>
                  </w:rPr>
                </w:rPrChange>
              </w:rPr>
            </w:pPr>
            <w:ins w:id="992" w:author="surieth_uu@hotmail.com" w:date="2023-03-21T16:41:00Z">
              <w:r w:rsidRPr="00C0752E">
                <w:rPr>
                  <w:rFonts w:ascii="Arial Narrow" w:hAnsi="Arial Narrow" w:cs="Calibri"/>
                  <w:color w:val="000000"/>
                  <w:sz w:val="22"/>
                  <w:szCs w:val="22"/>
                  <w:lang w:eastAsia="es-PE"/>
                  <w:rPrChange w:id="993" w:author="surieth_uu@hotmail.com" w:date="2023-03-21T16:42:00Z">
                    <w:rPr>
                      <w:rFonts w:ascii="Arial Narrow" w:hAnsi="Arial Narrow" w:cs="Calibri"/>
                      <w:color w:val="000000"/>
                      <w:sz w:val="18"/>
                      <w:szCs w:val="18"/>
                      <w:lang w:eastAsia="es-PE"/>
                    </w:rPr>
                  </w:rPrChange>
                </w:rPr>
                <w:t>Huarapari</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994"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5B622BBD" w14:textId="77777777" w:rsidR="00C0752E" w:rsidRPr="00C0752E" w:rsidRDefault="00C0752E" w:rsidP="00400524">
            <w:pPr>
              <w:rPr>
                <w:ins w:id="995" w:author="surieth_uu@hotmail.com" w:date="2023-03-21T16:41:00Z"/>
                <w:rFonts w:ascii="Arial Narrow" w:hAnsi="Arial Narrow" w:cs="Calibri"/>
                <w:color w:val="000000"/>
                <w:sz w:val="22"/>
                <w:szCs w:val="22"/>
                <w:lang w:eastAsia="es-PE"/>
                <w:rPrChange w:id="996" w:author="surieth_uu@hotmail.com" w:date="2023-03-21T16:42:00Z">
                  <w:rPr>
                    <w:ins w:id="997" w:author="surieth_uu@hotmail.com" w:date="2023-03-21T16:41:00Z"/>
                    <w:rFonts w:ascii="Arial Narrow" w:hAnsi="Arial Narrow" w:cs="Calibri"/>
                    <w:color w:val="000000"/>
                    <w:sz w:val="18"/>
                    <w:szCs w:val="18"/>
                    <w:lang w:eastAsia="es-PE"/>
                  </w:rPr>
                </w:rPrChange>
              </w:rPr>
            </w:pPr>
            <w:ins w:id="998" w:author="surieth_uu@hotmail.com" w:date="2023-03-21T16:41:00Z">
              <w:r w:rsidRPr="00C0752E">
                <w:rPr>
                  <w:rFonts w:ascii="Arial Narrow" w:hAnsi="Arial Narrow" w:cs="Calibri"/>
                  <w:color w:val="000000"/>
                  <w:sz w:val="22"/>
                  <w:szCs w:val="22"/>
                  <w:lang w:eastAsia="es-PE"/>
                  <w:rPrChange w:id="999" w:author="surieth_uu@hotmail.com" w:date="2023-03-21T16:42:00Z">
                    <w:rPr>
                      <w:rFonts w:ascii="Arial Narrow" w:hAnsi="Arial Narrow" w:cs="Calibri"/>
                      <w:color w:val="000000"/>
                      <w:sz w:val="18"/>
                      <w:szCs w:val="18"/>
                      <w:lang w:eastAsia="es-PE"/>
                    </w:rPr>
                  </w:rPrChange>
                </w:rPr>
                <w:t>Huarapari</w:t>
              </w:r>
            </w:ins>
          </w:p>
        </w:tc>
      </w:tr>
      <w:tr w:rsidR="00C0752E" w:rsidRPr="00C0752E" w14:paraId="200198C1" w14:textId="77777777" w:rsidTr="00860C05">
        <w:tblPrEx>
          <w:tblPrExChange w:id="1000" w:author="surieth_uu@hotmail.com" w:date="2023-03-21T16:49:00Z">
            <w:tblPrEx>
              <w:tblW w:w="7763" w:type="dxa"/>
            </w:tblPrEx>
          </w:tblPrExChange>
        </w:tblPrEx>
        <w:trPr>
          <w:trHeight w:val="240"/>
          <w:ins w:id="1001" w:author="surieth_uu@hotmail.com" w:date="2023-03-21T16:41:00Z"/>
          <w:trPrChange w:id="1002"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1003"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3E005A3" w14:textId="77777777" w:rsidR="00C0752E" w:rsidRPr="00C0752E" w:rsidRDefault="00C0752E" w:rsidP="00400524">
            <w:pPr>
              <w:jc w:val="right"/>
              <w:rPr>
                <w:ins w:id="1004" w:author="surieth_uu@hotmail.com" w:date="2023-03-21T16:41:00Z"/>
                <w:rFonts w:ascii="Arial Narrow" w:hAnsi="Arial Narrow" w:cs="Calibri"/>
                <w:color w:val="000000"/>
                <w:sz w:val="22"/>
                <w:szCs w:val="22"/>
                <w:lang w:eastAsia="es-PE"/>
                <w:rPrChange w:id="1005" w:author="surieth_uu@hotmail.com" w:date="2023-03-21T16:42:00Z">
                  <w:rPr>
                    <w:ins w:id="1006" w:author="surieth_uu@hotmail.com" w:date="2023-03-21T16:41:00Z"/>
                    <w:rFonts w:ascii="Arial Narrow" w:hAnsi="Arial Narrow" w:cs="Calibri"/>
                    <w:color w:val="000000"/>
                    <w:sz w:val="18"/>
                    <w:szCs w:val="18"/>
                    <w:lang w:eastAsia="es-PE"/>
                  </w:rPr>
                </w:rPrChange>
              </w:rPr>
            </w:pPr>
            <w:ins w:id="1007" w:author="surieth_uu@hotmail.com" w:date="2023-03-21T16:41:00Z">
              <w:r w:rsidRPr="00C0752E">
                <w:rPr>
                  <w:rFonts w:ascii="Arial Narrow" w:hAnsi="Arial Narrow" w:cs="Calibri"/>
                  <w:color w:val="000000"/>
                  <w:sz w:val="22"/>
                  <w:szCs w:val="22"/>
                  <w:lang w:eastAsia="es-PE"/>
                  <w:rPrChange w:id="1008" w:author="surieth_uu@hotmail.com" w:date="2023-03-21T16:42:00Z">
                    <w:rPr>
                      <w:rFonts w:ascii="Arial Narrow" w:hAnsi="Arial Narrow" w:cs="Calibri"/>
                      <w:color w:val="000000"/>
                      <w:sz w:val="18"/>
                      <w:szCs w:val="18"/>
                      <w:lang w:eastAsia="es-PE"/>
                    </w:rPr>
                  </w:rPrChange>
                </w:rPr>
                <w:t>18</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1009"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244525D8" w14:textId="77777777" w:rsidR="00C0752E" w:rsidRPr="00C0752E" w:rsidRDefault="00C0752E" w:rsidP="00400524">
            <w:pPr>
              <w:jc w:val="right"/>
              <w:rPr>
                <w:ins w:id="1010" w:author="surieth_uu@hotmail.com" w:date="2023-03-21T16:41:00Z"/>
                <w:rFonts w:ascii="Arial Narrow" w:hAnsi="Arial Narrow" w:cs="Calibri"/>
                <w:color w:val="000000"/>
                <w:sz w:val="22"/>
                <w:szCs w:val="22"/>
                <w:lang w:eastAsia="es-PE"/>
                <w:rPrChange w:id="1011" w:author="surieth_uu@hotmail.com" w:date="2023-03-21T16:42:00Z">
                  <w:rPr>
                    <w:ins w:id="1012" w:author="surieth_uu@hotmail.com" w:date="2023-03-21T16:41:00Z"/>
                    <w:rFonts w:ascii="Arial Narrow" w:hAnsi="Arial Narrow" w:cs="Calibri"/>
                    <w:color w:val="000000"/>
                    <w:sz w:val="18"/>
                    <w:szCs w:val="18"/>
                    <w:lang w:eastAsia="es-PE"/>
                  </w:rPr>
                </w:rPrChange>
              </w:rPr>
            </w:pPr>
            <w:ins w:id="1013" w:author="surieth_uu@hotmail.com" w:date="2023-03-21T16:41:00Z">
              <w:r w:rsidRPr="00C0752E">
                <w:rPr>
                  <w:rFonts w:ascii="Arial Narrow" w:hAnsi="Arial Narrow" w:cs="Calibri"/>
                  <w:color w:val="000000"/>
                  <w:sz w:val="22"/>
                  <w:szCs w:val="22"/>
                  <w:lang w:eastAsia="es-PE"/>
                  <w:rPrChange w:id="1014" w:author="surieth_uu@hotmail.com" w:date="2023-03-21T16:42:00Z">
                    <w:rPr>
                      <w:rFonts w:ascii="Arial Narrow" w:hAnsi="Arial Narrow" w:cs="Calibri"/>
                      <w:color w:val="000000"/>
                      <w:sz w:val="18"/>
                      <w:szCs w:val="18"/>
                      <w:lang w:eastAsia="es-PE"/>
                    </w:rPr>
                  </w:rPrChange>
                </w:rPr>
                <w:t>1205871</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1015"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0BC98AF7" w14:textId="77777777" w:rsidR="00C0752E" w:rsidRPr="00C0752E" w:rsidRDefault="00C0752E" w:rsidP="00400524">
            <w:pPr>
              <w:rPr>
                <w:ins w:id="1016" w:author="surieth_uu@hotmail.com" w:date="2023-03-21T16:41:00Z"/>
                <w:rFonts w:ascii="Arial Narrow" w:hAnsi="Arial Narrow" w:cs="Calibri"/>
                <w:color w:val="000000"/>
                <w:sz w:val="22"/>
                <w:szCs w:val="22"/>
                <w:lang w:eastAsia="es-PE"/>
                <w:rPrChange w:id="1017" w:author="surieth_uu@hotmail.com" w:date="2023-03-21T16:42:00Z">
                  <w:rPr>
                    <w:ins w:id="1018" w:author="surieth_uu@hotmail.com" w:date="2023-03-21T16:41:00Z"/>
                    <w:rFonts w:ascii="Arial Narrow" w:hAnsi="Arial Narrow" w:cs="Calibri"/>
                    <w:color w:val="000000"/>
                    <w:sz w:val="18"/>
                    <w:szCs w:val="18"/>
                    <w:lang w:eastAsia="es-PE"/>
                  </w:rPr>
                </w:rPrChange>
              </w:rPr>
            </w:pPr>
            <w:ins w:id="1019" w:author="surieth_uu@hotmail.com" w:date="2023-03-21T16:41:00Z">
              <w:r w:rsidRPr="00C0752E">
                <w:rPr>
                  <w:rFonts w:ascii="Arial Narrow" w:hAnsi="Arial Narrow" w:cs="Calibri"/>
                  <w:color w:val="000000"/>
                  <w:sz w:val="22"/>
                  <w:szCs w:val="22"/>
                  <w:lang w:eastAsia="es-PE"/>
                  <w:rPrChange w:id="1020" w:author="surieth_uu@hotmail.com" w:date="2023-03-21T16:42:00Z">
                    <w:rPr>
                      <w:rFonts w:ascii="Arial Narrow" w:hAnsi="Arial Narrow" w:cs="Calibri"/>
                      <w:color w:val="000000"/>
                      <w:sz w:val="18"/>
                      <w:szCs w:val="18"/>
                      <w:lang w:eastAsia="es-PE"/>
                    </w:rPr>
                  </w:rPrChange>
                </w:rPr>
                <w:t>Cesar Vallejo</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1021"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4DE4E1BF" w14:textId="77777777" w:rsidR="00C0752E" w:rsidRPr="00C0752E" w:rsidRDefault="00C0752E" w:rsidP="00400524">
            <w:pPr>
              <w:rPr>
                <w:ins w:id="1022" w:author="surieth_uu@hotmail.com" w:date="2023-03-21T16:41:00Z"/>
                <w:rFonts w:ascii="Arial Narrow" w:hAnsi="Arial Narrow" w:cs="Calibri"/>
                <w:color w:val="000000"/>
                <w:sz w:val="22"/>
                <w:szCs w:val="22"/>
                <w:lang w:eastAsia="es-PE"/>
                <w:rPrChange w:id="1023" w:author="surieth_uu@hotmail.com" w:date="2023-03-21T16:42:00Z">
                  <w:rPr>
                    <w:ins w:id="1024" w:author="surieth_uu@hotmail.com" w:date="2023-03-21T16:41:00Z"/>
                    <w:rFonts w:ascii="Arial Narrow" w:hAnsi="Arial Narrow" w:cs="Calibri"/>
                    <w:color w:val="000000"/>
                    <w:sz w:val="18"/>
                    <w:szCs w:val="18"/>
                    <w:lang w:eastAsia="es-PE"/>
                  </w:rPr>
                </w:rPrChange>
              </w:rPr>
            </w:pPr>
            <w:ins w:id="1025" w:author="surieth_uu@hotmail.com" w:date="2023-03-21T16:41:00Z">
              <w:r w:rsidRPr="00C0752E">
                <w:rPr>
                  <w:rFonts w:ascii="Arial Narrow" w:hAnsi="Arial Narrow" w:cs="Calibri"/>
                  <w:color w:val="000000"/>
                  <w:sz w:val="22"/>
                  <w:szCs w:val="22"/>
                  <w:lang w:eastAsia="es-PE"/>
                  <w:rPrChange w:id="1026" w:author="surieth_uu@hotmail.com" w:date="2023-03-21T16:42:00Z">
                    <w:rPr>
                      <w:rFonts w:ascii="Arial Narrow" w:hAnsi="Arial Narrow" w:cs="Calibri"/>
                      <w:color w:val="000000"/>
                      <w:sz w:val="18"/>
                      <w:szCs w:val="18"/>
                      <w:lang w:eastAsia="es-PE"/>
                    </w:rPr>
                  </w:rPrChange>
                </w:rPr>
                <w:t>Huaccana</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1027"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60B5492E" w14:textId="77777777" w:rsidR="00C0752E" w:rsidRPr="00C0752E" w:rsidRDefault="00C0752E" w:rsidP="00400524">
            <w:pPr>
              <w:rPr>
                <w:ins w:id="1028" w:author="surieth_uu@hotmail.com" w:date="2023-03-21T16:41:00Z"/>
                <w:rFonts w:ascii="Arial Narrow" w:hAnsi="Arial Narrow" w:cs="Calibri"/>
                <w:color w:val="000000"/>
                <w:sz w:val="22"/>
                <w:szCs w:val="22"/>
                <w:lang w:eastAsia="es-PE"/>
                <w:rPrChange w:id="1029" w:author="surieth_uu@hotmail.com" w:date="2023-03-21T16:42:00Z">
                  <w:rPr>
                    <w:ins w:id="1030" w:author="surieth_uu@hotmail.com" w:date="2023-03-21T16:41:00Z"/>
                    <w:rFonts w:ascii="Arial Narrow" w:hAnsi="Arial Narrow" w:cs="Calibri"/>
                    <w:color w:val="000000"/>
                    <w:sz w:val="18"/>
                    <w:szCs w:val="18"/>
                    <w:lang w:eastAsia="es-PE"/>
                  </w:rPr>
                </w:rPrChange>
              </w:rPr>
            </w:pPr>
            <w:ins w:id="1031" w:author="surieth_uu@hotmail.com" w:date="2023-03-21T16:41:00Z">
              <w:r w:rsidRPr="00C0752E">
                <w:rPr>
                  <w:rFonts w:ascii="Arial Narrow" w:hAnsi="Arial Narrow" w:cs="Calibri"/>
                  <w:color w:val="000000"/>
                  <w:sz w:val="22"/>
                  <w:szCs w:val="22"/>
                  <w:lang w:eastAsia="es-PE"/>
                  <w:rPrChange w:id="1032" w:author="surieth_uu@hotmail.com" w:date="2023-03-21T16:42:00Z">
                    <w:rPr>
                      <w:rFonts w:ascii="Arial Narrow" w:hAnsi="Arial Narrow" w:cs="Calibri"/>
                      <w:color w:val="000000"/>
                      <w:sz w:val="18"/>
                      <w:szCs w:val="18"/>
                      <w:lang w:eastAsia="es-PE"/>
                    </w:rPr>
                  </w:rPrChange>
                </w:rPr>
                <w:t>Pumachuco</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1033"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25C56006" w14:textId="77777777" w:rsidR="00C0752E" w:rsidRPr="00C0752E" w:rsidRDefault="00C0752E" w:rsidP="00400524">
            <w:pPr>
              <w:rPr>
                <w:ins w:id="1034" w:author="surieth_uu@hotmail.com" w:date="2023-03-21T16:41:00Z"/>
                <w:rFonts w:ascii="Arial Narrow" w:hAnsi="Arial Narrow" w:cs="Calibri"/>
                <w:color w:val="000000"/>
                <w:sz w:val="22"/>
                <w:szCs w:val="22"/>
                <w:lang w:eastAsia="es-PE"/>
                <w:rPrChange w:id="1035" w:author="surieth_uu@hotmail.com" w:date="2023-03-21T16:42:00Z">
                  <w:rPr>
                    <w:ins w:id="1036" w:author="surieth_uu@hotmail.com" w:date="2023-03-21T16:41:00Z"/>
                    <w:rFonts w:ascii="Arial Narrow" w:hAnsi="Arial Narrow" w:cs="Calibri"/>
                    <w:color w:val="000000"/>
                    <w:sz w:val="18"/>
                    <w:szCs w:val="18"/>
                    <w:lang w:eastAsia="es-PE"/>
                  </w:rPr>
                </w:rPrChange>
              </w:rPr>
            </w:pPr>
            <w:ins w:id="1037" w:author="surieth_uu@hotmail.com" w:date="2023-03-21T16:41:00Z">
              <w:r w:rsidRPr="00C0752E">
                <w:rPr>
                  <w:rFonts w:ascii="Arial Narrow" w:hAnsi="Arial Narrow" w:cs="Calibri"/>
                  <w:color w:val="000000"/>
                  <w:sz w:val="22"/>
                  <w:szCs w:val="22"/>
                  <w:lang w:eastAsia="es-PE"/>
                  <w:rPrChange w:id="1038" w:author="surieth_uu@hotmail.com" w:date="2023-03-21T16:42:00Z">
                    <w:rPr>
                      <w:rFonts w:ascii="Arial Narrow" w:hAnsi="Arial Narrow" w:cs="Calibri"/>
                      <w:color w:val="000000"/>
                      <w:sz w:val="18"/>
                      <w:szCs w:val="18"/>
                      <w:lang w:eastAsia="es-PE"/>
                    </w:rPr>
                  </w:rPrChange>
                </w:rPr>
                <w:t>Jirón Los Pinos S/N</w:t>
              </w:r>
            </w:ins>
          </w:p>
        </w:tc>
      </w:tr>
      <w:tr w:rsidR="00C0752E" w:rsidRPr="00C0752E" w14:paraId="59035346" w14:textId="77777777" w:rsidTr="00860C05">
        <w:tblPrEx>
          <w:tblPrExChange w:id="1039" w:author="surieth_uu@hotmail.com" w:date="2023-03-21T16:49:00Z">
            <w:tblPrEx>
              <w:tblW w:w="7763" w:type="dxa"/>
            </w:tblPrEx>
          </w:tblPrExChange>
        </w:tblPrEx>
        <w:trPr>
          <w:trHeight w:val="240"/>
          <w:ins w:id="1040" w:author="surieth_uu@hotmail.com" w:date="2023-03-21T16:41:00Z"/>
          <w:trPrChange w:id="1041" w:author="surieth_uu@hotmail.com" w:date="2023-03-21T16:49:00Z">
            <w:trPr>
              <w:gridAfter w:val="0"/>
              <w:trHeight w:val="240"/>
            </w:trPr>
          </w:trPrChange>
        </w:trPr>
        <w:tc>
          <w:tcPr>
            <w:tcW w:w="336" w:type="dxa"/>
            <w:tcBorders>
              <w:top w:val="single" w:sz="4" w:space="0" w:color="auto"/>
              <w:left w:val="single" w:sz="8" w:space="0" w:color="auto"/>
              <w:bottom w:val="single" w:sz="8" w:space="0" w:color="auto"/>
              <w:right w:val="single" w:sz="8" w:space="0" w:color="auto"/>
            </w:tcBorders>
            <w:vAlign w:val="center"/>
            <w:hideMark/>
            <w:tcPrChange w:id="1042" w:author="surieth_uu@hotmail.com" w:date="2023-03-21T16:49:00Z">
              <w:tcPr>
                <w:tcW w:w="336" w:type="dxa"/>
                <w:tcBorders>
                  <w:top w:val="single" w:sz="4" w:space="0" w:color="auto"/>
                  <w:left w:val="single" w:sz="8" w:space="0" w:color="auto"/>
                  <w:bottom w:val="single" w:sz="8" w:space="0" w:color="auto"/>
                  <w:right w:val="single" w:sz="8" w:space="0" w:color="auto"/>
                </w:tcBorders>
                <w:vAlign w:val="center"/>
                <w:hideMark/>
              </w:tcPr>
            </w:tcPrChange>
          </w:tcPr>
          <w:p w14:paraId="784DDE08" w14:textId="77777777" w:rsidR="00C0752E" w:rsidRPr="00C0752E" w:rsidRDefault="00C0752E" w:rsidP="00400524">
            <w:pPr>
              <w:jc w:val="right"/>
              <w:rPr>
                <w:ins w:id="1043" w:author="surieth_uu@hotmail.com" w:date="2023-03-21T16:41:00Z"/>
                <w:rFonts w:ascii="Arial Narrow" w:hAnsi="Arial Narrow" w:cs="Calibri"/>
                <w:color w:val="000000"/>
                <w:sz w:val="22"/>
                <w:szCs w:val="22"/>
                <w:lang w:eastAsia="es-PE"/>
                <w:rPrChange w:id="1044" w:author="surieth_uu@hotmail.com" w:date="2023-03-21T16:42:00Z">
                  <w:rPr>
                    <w:ins w:id="1045" w:author="surieth_uu@hotmail.com" w:date="2023-03-21T16:41:00Z"/>
                    <w:rFonts w:ascii="Arial Narrow" w:hAnsi="Arial Narrow" w:cs="Calibri"/>
                    <w:color w:val="000000"/>
                    <w:sz w:val="18"/>
                    <w:szCs w:val="18"/>
                    <w:lang w:eastAsia="es-PE"/>
                  </w:rPr>
                </w:rPrChange>
              </w:rPr>
            </w:pPr>
            <w:ins w:id="1046" w:author="surieth_uu@hotmail.com" w:date="2023-03-21T16:41:00Z">
              <w:r w:rsidRPr="00C0752E">
                <w:rPr>
                  <w:rFonts w:ascii="Arial Narrow" w:hAnsi="Arial Narrow" w:cs="Calibri"/>
                  <w:color w:val="000000"/>
                  <w:sz w:val="22"/>
                  <w:szCs w:val="22"/>
                  <w:lang w:eastAsia="es-PE"/>
                  <w:rPrChange w:id="1047" w:author="surieth_uu@hotmail.com" w:date="2023-03-21T16:42:00Z">
                    <w:rPr>
                      <w:rFonts w:ascii="Arial Narrow" w:hAnsi="Arial Narrow" w:cs="Calibri"/>
                      <w:color w:val="000000"/>
                      <w:sz w:val="18"/>
                      <w:szCs w:val="18"/>
                      <w:lang w:eastAsia="es-PE"/>
                    </w:rPr>
                  </w:rPrChange>
                </w:rPr>
                <w:t>19</w:t>
              </w:r>
            </w:ins>
          </w:p>
        </w:tc>
        <w:tc>
          <w:tcPr>
            <w:tcW w:w="940" w:type="dxa"/>
            <w:tcBorders>
              <w:top w:val="single" w:sz="4" w:space="0" w:color="auto"/>
              <w:left w:val="nil"/>
              <w:bottom w:val="single" w:sz="8" w:space="0" w:color="auto"/>
              <w:right w:val="single" w:sz="8" w:space="0" w:color="auto"/>
            </w:tcBorders>
            <w:vAlign w:val="center"/>
            <w:hideMark/>
            <w:tcPrChange w:id="1048" w:author="surieth_uu@hotmail.com" w:date="2023-03-21T16:49:00Z">
              <w:tcPr>
                <w:tcW w:w="840" w:type="dxa"/>
                <w:tcBorders>
                  <w:top w:val="single" w:sz="4" w:space="0" w:color="auto"/>
                  <w:left w:val="nil"/>
                  <w:bottom w:val="single" w:sz="8" w:space="0" w:color="auto"/>
                  <w:right w:val="single" w:sz="8" w:space="0" w:color="auto"/>
                </w:tcBorders>
                <w:vAlign w:val="center"/>
                <w:hideMark/>
              </w:tcPr>
            </w:tcPrChange>
          </w:tcPr>
          <w:p w14:paraId="5E4BC267" w14:textId="77777777" w:rsidR="00C0752E" w:rsidRPr="00C0752E" w:rsidRDefault="00C0752E" w:rsidP="00400524">
            <w:pPr>
              <w:jc w:val="right"/>
              <w:rPr>
                <w:ins w:id="1049" w:author="surieth_uu@hotmail.com" w:date="2023-03-21T16:41:00Z"/>
                <w:rFonts w:ascii="Arial Narrow" w:hAnsi="Arial Narrow" w:cs="Calibri"/>
                <w:color w:val="000000"/>
                <w:sz w:val="22"/>
                <w:szCs w:val="22"/>
                <w:lang w:eastAsia="es-PE"/>
                <w:rPrChange w:id="1050" w:author="surieth_uu@hotmail.com" w:date="2023-03-21T16:42:00Z">
                  <w:rPr>
                    <w:ins w:id="1051" w:author="surieth_uu@hotmail.com" w:date="2023-03-21T16:41:00Z"/>
                    <w:rFonts w:ascii="Arial Narrow" w:hAnsi="Arial Narrow" w:cs="Calibri"/>
                    <w:color w:val="000000"/>
                    <w:sz w:val="18"/>
                    <w:szCs w:val="18"/>
                    <w:lang w:eastAsia="es-PE"/>
                  </w:rPr>
                </w:rPrChange>
              </w:rPr>
            </w:pPr>
            <w:ins w:id="1052" w:author="surieth_uu@hotmail.com" w:date="2023-03-21T16:41:00Z">
              <w:r w:rsidRPr="00C0752E">
                <w:rPr>
                  <w:rFonts w:ascii="Arial Narrow" w:hAnsi="Arial Narrow" w:cs="Calibri"/>
                  <w:color w:val="000000"/>
                  <w:sz w:val="22"/>
                  <w:szCs w:val="22"/>
                  <w:lang w:eastAsia="es-PE"/>
                  <w:rPrChange w:id="1053" w:author="surieth_uu@hotmail.com" w:date="2023-03-21T16:42:00Z">
                    <w:rPr>
                      <w:rFonts w:ascii="Arial Narrow" w:hAnsi="Arial Narrow" w:cs="Calibri"/>
                      <w:color w:val="000000"/>
                      <w:sz w:val="18"/>
                      <w:szCs w:val="18"/>
                      <w:lang w:eastAsia="es-PE"/>
                    </w:rPr>
                  </w:rPrChange>
                </w:rPr>
                <w:t>1205913</w:t>
              </w:r>
            </w:ins>
          </w:p>
        </w:tc>
        <w:tc>
          <w:tcPr>
            <w:tcW w:w="2268" w:type="dxa"/>
            <w:tcBorders>
              <w:top w:val="single" w:sz="4" w:space="0" w:color="auto"/>
              <w:left w:val="nil"/>
              <w:bottom w:val="single" w:sz="8" w:space="0" w:color="auto"/>
              <w:right w:val="single" w:sz="8" w:space="0" w:color="auto"/>
            </w:tcBorders>
            <w:vAlign w:val="center"/>
            <w:hideMark/>
            <w:tcPrChange w:id="1054" w:author="surieth_uu@hotmail.com" w:date="2023-03-21T16:49:00Z">
              <w:tcPr>
                <w:tcW w:w="2216" w:type="dxa"/>
                <w:gridSpan w:val="2"/>
                <w:tcBorders>
                  <w:top w:val="single" w:sz="4" w:space="0" w:color="auto"/>
                  <w:left w:val="nil"/>
                  <w:bottom w:val="single" w:sz="8" w:space="0" w:color="auto"/>
                  <w:right w:val="single" w:sz="8" w:space="0" w:color="auto"/>
                </w:tcBorders>
                <w:vAlign w:val="center"/>
                <w:hideMark/>
              </w:tcPr>
            </w:tcPrChange>
          </w:tcPr>
          <w:p w14:paraId="1B6DE008" w14:textId="77777777" w:rsidR="00C0752E" w:rsidRPr="00C0752E" w:rsidRDefault="00C0752E" w:rsidP="00400524">
            <w:pPr>
              <w:rPr>
                <w:ins w:id="1055" w:author="surieth_uu@hotmail.com" w:date="2023-03-21T16:41:00Z"/>
                <w:rFonts w:ascii="Arial Narrow" w:hAnsi="Arial Narrow" w:cs="Calibri"/>
                <w:color w:val="000000"/>
                <w:sz w:val="22"/>
                <w:szCs w:val="22"/>
                <w:lang w:eastAsia="es-PE"/>
                <w:rPrChange w:id="1056" w:author="surieth_uu@hotmail.com" w:date="2023-03-21T16:42:00Z">
                  <w:rPr>
                    <w:ins w:id="1057" w:author="surieth_uu@hotmail.com" w:date="2023-03-21T16:41:00Z"/>
                    <w:rFonts w:ascii="Arial Narrow" w:hAnsi="Arial Narrow" w:cs="Calibri"/>
                    <w:color w:val="000000"/>
                    <w:sz w:val="18"/>
                    <w:szCs w:val="18"/>
                    <w:lang w:eastAsia="es-PE"/>
                  </w:rPr>
                </w:rPrChange>
              </w:rPr>
            </w:pPr>
            <w:ins w:id="1058" w:author="surieth_uu@hotmail.com" w:date="2023-03-21T16:41:00Z">
              <w:r w:rsidRPr="00C0752E">
                <w:rPr>
                  <w:rFonts w:ascii="Arial Narrow" w:hAnsi="Arial Narrow" w:cs="Calibri"/>
                  <w:color w:val="000000"/>
                  <w:sz w:val="22"/>
                  <w:szCs w:val="22"/>
                  <w:lang w:eastAsia="es-PE"/>
                  <w:rPrChange w:id="1059" w:author="surieth_uu@hotmail.com" w:date="2023-03-21T16:42:00Z">
                    <w:rPr>
                      <w:rFonts w:ascii="Arial Narrow" w:hAnsi="Arial Narrow" w:cs="Calibri"/>
                      <w:color w:val="000000"/>
                      <w:sz w:val="18"/>
                      <w:szCs w:val="18"/>
                      <w:lang w:eastAsia="es-PE"/>
                    </w:rPr>
                  </w:rPrChange>
                </w:rPr>
                <w:t>Ciro Alegría</w:t>
              </w:r>
            </w:ins>
          </w:p>
        </w:tc>
        <w:tc>
          <w:tcPr>
            <w:tcW w:w="1276" w:type="dxa"/>
            <w:tcBorders>
              <w:top w:val="single" w:sz="4" w:space="0" w:color="auto"/>
              <w:left w:val="nil"/>
              <w:bottom w:val="single" w:sz="8" w:space="0" w:color="auto"/>
              <w:right w:val="single" w:sz="8" w:space="0" w:color="auto"/>
            </w:tcBorders>
            <w:vAlign w:val="center"/>
            <w:hideMark/>
            <w:tcPrChange w:id="1060" w:author="surieth_uu@hotmail.com" w:date="2023-03-21T16:49:00Z">
              <w:tcPr>
                <w:tcW w:w="1134" w:type="dxa"/>
                <w:gridSpan w:val="2"/>
                <w:tcBorders>
                  <w:top w:val="single" w:sz="4" w:space="0" w:color="auto"/>
                  <w:left w:val="nil"/>
                  <w:bottom w:val="single" w:sz="8" w:space="0" w:color="auto"/>
                  <w:right w:val="single" w:sz="8" w:space="0" w:color="auto"/>
                </w:tcBorders>
                <w:vAlign w:val="center"/>
                <w:hideMark/>
              </w:tcPr>
            </w:tcPrChange>
          </w:tcPr>
          <w:p w14:paraId="61385AFC" w14:textId="77777777" w:rsidR="00C0752E" w:rsidRPr="00C0752E" w:rsidRDefault="00C0752E" w:rsidP="00400524">
            <w:pPr>
              <w:rPr>
                <w:ins w:id="1061" w:author="surieth_uu@hotmail.com" w:date="2023-03-21T16:41:00Z"/>
                <w:rFonts w:ascii="Arial Narrow" w:hAnsi="Arial Narrow" w:cs="Calibri"/>
                <w:color w:val="000000"/>
                <w:sz w:val="22"/>
                <w:szCs w:val="22"/>
                <w:lang w:eastAsia="es-PE"/>
                <w:rPrChange w:id="1062" w:author="surieth_uu@hotmail.com" w:date="2023-03-21T16:42:00Z">
                  <w:rPr>
                    <w:ins w:id="1063" w:author="surieth_uu@hotmail.com" w:date="2023-03-21T16:41:00Z"/>
                    <w:rFonts w:ascii="Arial Narrow" w:hAnsi="Arial Narrow" w:cs="Calibri"/>
                    <w:color w:val="000000"/>
                    <w:sz w:val="18"/>
                    <w:szCs w:val="18"/>
                    <w:lang w:eastAsia="es-PE"/>
                  </w:rPr>
                </w:rPrChange>
              </w:rPr>
            </w:pPr>
            <w:ins w:id="1064" w:author="surieth_uu@hotmail.com" w:date="2023-03-21T16:41:00Z">
              <w:r w:rsidRPr="00C0752E">
                <w:rPr>
                  <w:rFonts w:ascii="Arial Narrow" w:hAnsi="Arial Narrow" w:cs="Calibri"/>
                  <w:color w:val="000000"/>
                  <w:sz w:val="22"/>
                  <w:szCs w:val="22"/>
                  <w:lang w:eastAsia="es-PE"/>
                  <w:rPrChange w:id="1065" w:author="surieth_uu@hotmail.com" w:date="2023-03-21T16:42:00Z">
                    <w:rPr>
                      <w:rFonts w:ascii="Arial Narrow" w:hAnsi="Arial Narrow" w:cs="Calibri"/>
                      <w:color w:val="000000"/>
                      <w:sz w:val="18"/>
                      <w:szCs w:val="18"/>
                      <w:lang w:eastAsia="es-PE"/>
                    </w:rPr>
                  </w:rPrChange>
                </w:rPr>
                <w:t>Huaccana</w:t>
              </w:r>
            </w:ins>
          </w:p>
        </w:tc>
        <w:tc>
          <w:tcPr>
            <w:tcW w:w="1559" w:type="dxa"/>
            <w:tcBorders>
              <w:top w:val="single" w:sz="4" w:space="0" w:color="auto"/>
              <w:left w:val="nil"/>
              <w:bottom w:val="single" w:sz="8" w:space="0" w:color="auto"/>
              <w:right w:val="single" w:sz="8" w:space="0" w:color="auto"/>
            </w:tcBorders>
            <w:vAlign w:val="center"/>
            <w:hideMark/>
            <w:tcPrChange w:id="1066" w:author="surieth_uu@hotmail.com" w:date="2023-03-21T16:49:00Z">
              <w:tcPr>
                <w:tcW w:w="1569" w:type="dxa"/>
                <w:tcBorders>
                  <w:top w:val="single" w:sz="4" w:space="0" w:color="auto"/>
                  <w:left w:val="nil"/>
                  <w:bottom w:val="single" w:sz="8" w:space="0" w:color="auto"/>
                  <w:right w:val="single" w:sz="8" w:space="0" w:color="auto"/>
                </w:tcBorders>
                <w:vAlign w:val="center"/>
                <w:hideMark/>
              </w:tcPr>
            </w:tcPrChange>
          </w:tcPr>
          <w:p w14:paraId="4A076BB5" w14:textId="77777777" w:rsidR="00C0752E" w:rsidRPr="00C0752E" w:rsidRDefault="00C0752E" w:rsidP="00400524">
            <w:pPr>
              <w:rPr>
                <w:ins w:id="1067" w:author="surieth_uu@hotmail.com" w:date="2023-03-21T16:41:00Z"/>
                <w:rFonts w:ascii="Arial Narrow" w:hAnsi="Arial Narrow" w:cs="Calibri"/>
                <w:color w:val="000000"/>
                <w:sz w:val="22"/>
                <w:szCs w:val="22"/>
                <w:lang w:eastAsia="es-PE"/>
                <w:rPrChange w:id="1068" w:author="surieth_uu@hotmail.com" w:date="2023-03-21T16:42:00Z">
                  <w:rPr>
                    <w:ins w:id="1069" w:author="surieth_uu@hotmail.com" w:date="2023-03-21T16:41:00Z"/>
                    <w:rFonts w:ascii="Arial Narrow" w:hAnsi="Arial Narrow" w:cs="Calibri"/>
                    <w:color w:val="000000"/>
                    <w:sz w:val="18"/>
                    <w:szCs w:val="18"/>
                    <w:lang w:eastAsia="es-PE"/>
                  </w:rPr>
                </w:rPrChange>
              </w:rPr>
            </w:pPr>
            <w:ins w:id="1070" w:author="surieth_uu@hotmail.com" w:date="2023-03-21T16:41:00Z">
              <w:r w:rsidRPr="00C0752E">
                <w:rPr>
                  <w:rFonts w:ascii="Arial Narrow" w:hAnsi="Arial Narrow" w:cs="Calibri"/>
                  <w:color w:val="000000"/>
                  <w:sz w:val="22"/>
                  <w:szCs w:val="22"/>
                  <w:lang w:eastAsia="es-PE"/>
                  <w:rPrChange w:id="1071" w:author="surieth_uu@hotmail.com" w:date="2023-03-21T16:42:00Z">
                    <w:rPr>
                      <w:rFonts w:ascii="Arial Narrow" w:hAnsi="Arial Narrow" w:cs="Calibri"/>
                      <w:color w:val="000000"/>
                      <w:sz w:val="18"/>
                      <w:szCs w:val="18"/>
                      <w:lang w:eastAsia="es-PE"/>
                    </w:rPr>
                  </w:rPrChange>
                </w:rPr>
                <w:t>Ahuayro</w:t>
              </w:r>
            </w:ins>
          </w:p>
        </w:tc>
        <w:tc>
          <w:tcPr>
            <w:tcW w:w="1701" w:type="dxa"/>
            <w:tcBorders>
              <w:top w:val="single" w:sz="4" w:space="0" w:color="auto"/>
              <w:left w:val="nil"/>
              <w:bottom w:val="single" w:sz="8" w:space="0" w:color="auto"/>
              <w:right w:val="single" w:sz="8" w:space="0" w:color="auto"/>
            </w:tcBorders>
            <w:vAlign w:val="center"/>
            <w:hideMark/>
            <w:tcPrChange w:id="1072" w:author="surieth_uu@hotmail.com" w:date="2023-03-21T16:49:00Z">
              <w:tcPr>
                <w:tcW w:w="1668" w:type="dxa"/>
                <w:gridSpan w:val="2"/>
                <w:tcBorders>
                  <w:top w:val="single" w:sz="4" w:space="0" w:color="auto"/>
                  <w:left w:val="nil"/>
                  <w:bottom w:val="single" w:sz="8" w:space="0" w:color="auto"/>
                  <w:right w:val="single" w:sz="8" w:space="0" w:color="auto"/>
                </w:tcBorders>
                <w:vAlign w:val="center"/>
                <w:hideMark/>
              </w:tcPr>
            </w:tcPrChange>
          </w:tcPr>
          <w:p w14:paraId="19BBE9C1" w14:textId="77777777" w:rsidR="00C0752E" w:rsidRPr="00C0752E" w:rsidRDefault="00C0752E" w:rsidP="00400524">
            <w:pPr>
              <w:rPr>
                <w:ins w:id="1073" w:author="surieth_uu@hotmail.com" w:date="2023-03-21T16:41:00Z"/>
                <w:rFonts w:ascii="Arial Narrow" w:hAnsi="Arial Narrow" w:cs="Calibri"/>
                <w:color w:val="000000"/>
                <w:sz w:val="22"/>
                <w:szCs w:val="22"/>
                <w:lang w:eastAsia="es-PE"/>
                <w:rPrChange w:id="1074" w:author="surieth_uu@hotmail.com" w:date="2023-03-21T16:42:00Z">
                  <w:rPr>
                    <w:ins w:id="1075" w:author="surieth_uu@hotmail.com" w:date="2023-03-21T16:41:00Z"/>
                    <w:rFonts w:ascii="Arial Narrow" w:hAnsi="Arial Narrow" w:cs="Calibri"/>
                    <w:color w:val="000000"/>
                    <w:sz w:val="18"/>
                    <w:szCs w:val="18"/>
                    <w:lang w:eastAsia="es-PE"/>
                  </w:rPr>
                </w:rPrChange>
              </w:rPr>
            </w:pPr>
            <w:ins w:id="1076" w:author="surieth_uu@hotmail.com" w:date="2023-03-21T16:41:00Z">
              <w:r w:rsidRPr="00C0752E">
                <w:rPr>
                  <w:rFonts w:ascii="Arial Narrow" w:hAnsi="Arial Narrow" w:cs="Calibri"/>
                  <w:color w:val="000000"/>
                  <w:sz w:val="22"/>
                  <w:szCs w:val="22"/>
                  <w:lang w:eastAsia="es-PE"/>
                  <w:rPrChange w:id="1077" w:author="surieth_uu@hotmail.com" w:date="2023-03-21T16:42:00Z">
                    <w:rPr>
                      <w:rFonts w:ascii="Arial Narrow" w:hAnsi="Arial Narrow" w:cs="Calibri"/>
                      <w:color w:val="000000"/>
                      <w:sz w:val="18"/>
                      <w:szCs w:val="18"/>
                      <w:lang w:eastAsia="es-PE"/>
                    </w:rPr>
                  </w:rPrChange>
                </w:rPr>
                <w:t>Ahuayro</w:t>
              </w:r>
            </w:ins>
          </w:p>
        </w:tc>
      </w:tr>
      <w:tr w:rsidR="00C0752E" w:rsidRPr="00C0752E" w14:paraId="2280A33E" w14:textId="77777777" w:rsidTr="00860C05">
        <w:tblPrEx>
          <w:tblPrExChange w:id="1078" w:author="surieth_uu@hotmail.com" w:date="2023-03-21T16:49:00Z">
            <w:tblPrEx>
              <w:tblW w:w="7763" w:type="dxa"/>
            </w:tblPrEx>
          </w:tblPrExChange>
        </w:tblPrEx>
        <w:trPr>
          <w:trHeight w:val="240"/>
          <w:ins w:id="1079" w:author="surieth_uu@hotmail.com" w:date="2023-03-21T16:41:00Z"/>
          <w:trPrChange w:id="1080"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081"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6F9E8D2D" w14:textId="77777777" w:rsidR="00C0752E" w:rsidRPr="00C0752E" w:rsidRDefault="00C0752E" w:rsidP="00400524">
            <w:pPr>
              <w:jc w:val="right"/>
              <w:rPr>
                <w:ins w:id="1082" w:author="surieth_uu@hotmail.com" w:date="2023-03-21T16:41:00Z"/>
                <w:rFonts w:ascii="Arial Narrow" w:hAnsi="Arial Narrow" w:cs="Calibri"/>
                <w:color w:val="000000"/>
                <w:sz w:val="22"/>
                <w:szCs w:val="22"/>
                <w:lang w:eastAsia="es-PE"/>
                <w:rPrChange w:id="1083" w:author="surieth_uu@hotmail.com" w:date="2023-03-21T16:42:00Z">
                  <w:rPr>
                    <w:ins w:id="1084" w:author="surieth_uu@hotmail.com" w:date="2023-03-21T16:41:00Z"/>
                    <w:rFonts w:ascii="Arial Narrow" w:hAnsi="Arial Narrow" w:cs="Calibri"/>
                    <w:color w:val="000000"/>
                    <w:sz w:val="18"/>
                    <w:szCs w:val="18"/>
                    <w:lang w:eastAsia="es-PE"/>
                  </w:rPr>
                </w:rPrChange>
              </w:rPr>
            </w:pPr>
            <w:ins w:id="1085" w:author="surieth_uu@hotmail.com" w:date="2023-03-21T16:41:00Z">
              <w:r w:rsidRPr="00C0752E">
                <w:rPr>
                  <w:rFonts w:ascii="Arial Narrow" w:hAnsi="Arial Narrow" w:cs="Calibri"/>
                  <w:color w:val="000000"/>
                  <w:sz w:val="22"/>
                  <w:szCs w:val="22"/>
                  <w:lang w:eastAsia="es-PE"/>
                  <w:rPrChange w:id="1086" w:author="surieth_uu@hotmail.com" w:date="2023-03-21T16:42:00Z">
                    <w:rPr>
                      <w:rFonts w:ascii="Arial Narrow" w:hAnsi="Arial Narrow" w:cs="Calibri"/>
                      <w:color w:val="000000"/>
                      <w:sz w:val="18"/>
                      <w:szCs w:val="18"/>
                      <w:lang w:eastAsia="es-PE"/>
                    </w:rPr>
                  </w:rPrChange>
                </w:rPr>
                <w:t>20</w:t>
              </w:r>
            </w:ins>
          </w:p>
        </w:tc>
        <w:tc>
          <w:tcPr>
            <w:tcW w:w="940" w:type="dxa"/>
            <w:tcBorders>
              <w:top w:val="nil"/>
              <w:left w:val="nil"/>
              <w:bottom w:val="single" w:sz="8" w:space="0" w:color="auto"/>
              <w:right w:val="single" w:sz="8" w:space="0" w:color="auto"/>
            </w:tcBorders>
            <w:vAlign w:val="center"/>
            <w:hideMark/>
            <w:tcPrChange w:id="1087" w:author="surieth_uu@hotmail.com" w:date="2023-03-21T16:49:00Z">
              <w:tcPr>
                <w:tcW w:w="840" w:type="dxa"/>
                <w:tcBorders>
                  <w:top w:val="nil"/>
                  <w:left w:val="nil"/>
                  <w:bottom w:val="single" w:sz="8" w:space="0" w:color="auto"/>
                  <w:right w:val="single" w:sz="8" w:space="0" w:color="auto"/>
                </w:tcBorders>
                <w:vAlign w:val="center"/>
                <w:hideMark/>
              </w:tcPr>
            </w:tcPrChange>
          </w:tcPr>
          <w:p w14:paraId="309AF501" w14:textId="77777777" w:rsidR="00C0752E" w:rsidRPr="00C0752E" w:rsidRDefault="00C0752E" w:rsidP="00400524">
            <w:pPr>
              <w:jc w:val="right"/>
              <w:rPr>
                <w:ins w:id="1088" w:author="surieth_uu@hotmail.com" w:date="2023-03-21T16:41:00Z"/>
                <w:rFonts w:ascii="Arial Narrow" w:hAnsi="Arial Narrow" w:cs="Calibri"/>
                <w:color w:val="000000"/>
                <w:sz w:val="22"/>
                <w:szCs w:val="22"/>
                <w:lang w:eastAsia="es-PE"/>
                <w:rPrChange w:id="1089" w:author="surieth_uu@hotmail.com" w:date="2023-03-21T16:42:00Z">
                  <w:rPr>
                    <w:ins w:id="1090" w:author="surieth_uu@hotmail.com" w:date="2023-03-21T16:41:00Z"/>
                    <w:rFonts w:ascii="Arial Narrow" w:hAnsi="Arial Narrow" w:cs="Calibri"/>
                    <w:color w:val="000000"/>
                    <w:sz w:val="18"/>
                    <w:szCs w:val="18"/>
                    <w:lang w:eastAsia="es-PE"/>
                  </w:rPr>
                </w:rPrChange>
              </w:rPr>
            </w:pPr>
            <w:ins w:id="1091" w:author="surieth_uu@hotmail.com" w:date="2023-03-21T16:41:00Z">
              <w:r w:rsidRPr="00C0752E">
                <w:rPr>
                  <w:rFonts w:ascii="Arial Narrow" w:hAnsi="Arial Narrow" w:cs="Calibri"/>
                  <w:color w:val="000000"/>
                  <w:sz w:val="22"/>
                  <w:szCs w:val="22"/>
                  <w:lang w:eastAsia="es-PE"/>
                  <w:rPrChange w:id="1092" w:author="surieth_uu@hotmail.com" w:date="2023-03-21T16:42:00Z">
                    <w:rPr>
                      <w:rFonts w:ascii="Arial Narrow" w:hAnsi="Arial Narrow" w:cs="Calibri"/>
                      <w:color w:val="000000"/>
                      <w:sz w:val="18"/>
                      <w:szCs w:val="18"/>
                      <w:lang w:eastAsia="es-PE"/>
                    </w:rPr>
                  </w:rPrChange>
                </w:rPr>
                <w:t>1205830</w:t>
              </w:r>
            </w:ins>
          </w:p>
        </w:tc>
        <w:tc>
          <w:tcPr>
            <w:tcW w:w="2268" w:type="dxa"/>
            <w:tcBorders>
              <w:top w:val="nil"/>
              <w:left w:val="nil"/>
              <w:bottom w:val="single" w:sz="8" w:space="0" w:color="auto"/>
              <w:right w:val="single" w:sz="8" w:space="0" w:color="auto"/>
            </w:tcBorders>
            <w:vAlign w:val="center"/>
            <w:hideMark/>
            <w:tcPrChange w:id="1093"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3B5F25E" w14:textId="77777777" w:rsidR="00C0752E" w:rsidRPr="00C0752E" w:rsidRDefault="00C0752E" w:rsidP="00400524">
            <w:pPr>
              <w:rPr>
                <w:ins w:id="1094" w:author="surieth_uu@hotmail.com" w:date="2023-03-21T16:41:00Z"/>
                <w:rFonts w:ascii="Arial Narrow" w:hAnsi="Arial Narrow" w:cs="Calibri"/>
                <w:color w:val="000000"/>
                <w:sz w:val="22"/>
                <w:szCs w:val="22"/>
                <w:lang w:eastAsia="es-PE"/>
                <w:rPrChange w:id="1095" w:author="surieth_uu@hotmail.com" w:date="2023-03-21T16:42:00Z">
                  <w:rPr>
                    <w:ins w:id="1096" w:author="surieth_uu@hotmail.com" w:date="2023-03-21T16:41:00Z"/>
                    <w:rFonts w:ascii="Arial Narrow" w:hAnsi="Arial Narrow" w:cs="Calibri"/>
                    <w:color w:val="000000"/>
                    <w:sz w:val="18"/>
                    <w:szCs w:val="18"/>
                    <w:lang w:eastAsia="es-PE"/>
                  </w:rPr>
                </w:rPrChange>
              </w:rPr>
            </w:pPr>
            <w:ins w:id="1097" w:author="surieth_uu@hotmail.com" w:date="2023-03-21T16:41:00Z">
              <w:r w:rsidRPr="00C0752E">
                <w:rPr>
                  <w:rFonts w:ascii="Arial Narrow" w:hAnsi="Arial Narrow" w:cs="Calibri"/>
                  <w:color w:val="000000"/>
                  <w:sz w:val="22"/>
                  <w:szCs w:val="22"/>
                  <w:lang w:eastAsia="es-PE"/>
                  <w:rPrChange w:id="1098" w:author="surieth_uu@hotmail.com" w:date="2023-03-21T16:42:00Z">
                    <w:rPr>
                      <w:rFonts w:ascii="Arial Narrow" w:hAnsi="Arial Narrow" w:cs="Calibri"/>
                      <w:color w:val="000000"/>
                      <w:sz w:val="18"/>
                      <w:szCs w:val="18"/>
                      <w:lang w:eastAsia="es-PE"/>
                    </w:rPr>
                  </w:rPrChange>
                </w:rPr>
                <w:t>Jorge Basadre Gohmann</w:t>
              </w:r>
            </w:ins>
          </w:p>
        </w:tc>
        <w:tc>
          <w:tcPr>
            <w:tcW w:w="1276" w:type="dxa"/>
            <w:tcBorders>
              <w:top w:val="nil"/>
              <w:left w:val="nil"/>
              <w:bottom w:val="single" w:sz="8" w:space="0" w:color="auto"/>
              <w:right w:val="single" w:sz="8" w:space="0" w:color="auto"/>
            </w:tcBorders>
            <w:vAlign w:val="center"/>
            <w:hideMark/>
            <w:tcPrChange w:id="1099"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361FD32B" w14:textId="77777777" w:rsidR="00C0752E" w:rsidRPr="00C0752E" w:rsidRDefault="00C0752E" w:rsidP="00400524">
            <w:pPr>
              <w:rPr>
                <w:ins w:id="1100" w:author="surieth_uu@hotmail.com" w:date="2023-03-21T16:41:00Z"/>
                <w:rFonts w:ascii="Arial Narrow" w:hAnsi="Arial Narrow" w:cs="Calibri"/>
                <w:color w:val="000000"/>
                <w:sz w:val="22"/>
                <w:szCs w:val="22"/>
                <w:lang w:eastAsia="es-PE"/>
                <w:rPrChange w:id="1101" w:author="surieth_uu@hotmail.com" w:date="2023-03-21T16:42:00Z">
                  <w:rPr>
                    <w:ins w:id="1102" w:author="surieth_uu@hotmail.com" w:date="2023-03-21T16:41:00Z"/>
                    <w:rFonts w:ascii="Arial Narrow" w:hAnsi="Arial Narrow" w:cs="Calibri"/>
                    <w:color w:val="000000"/>
                    <w:sz w:val="18"/>
                    <w:szCs w:val="18"/>
                    <w:lang w:eastAsia="es-PE"/>
                  </w:rPr>
                </w:rPrChange>
              </w:rPr>
            </w:pPr>
            <w:ins w:id="1103" w:author="surieth_uu@hotmail.com" w:date="2023-03-21T16:41:00Z">
              <w:r w:rsidRPr="00C0752E">
                <w:rPr>
                  <w:rFonts w:ascii="Arial Narrow" w:hAnsi="Arial Narrow" w:cs="Calibri"/>
                  <w:color w:val="000000"/>
                  <w:sz w:val="22"/>
                  <w:szCs w:val="22"/>
                  <w:lang w:eastAsia="es-PE"/>
                  <w:rPrChange w:id="1104" w:author="surieth_uu@hotmail.com" w:date="2023-03-21T16:42:00Z">
                    <w:rPr>
                      <w:rFonts w:ascii="Arial Narrow" w:hAnsi="Arial Narrow" w:cs="Calibri"/>
                      <w:color w:val="000000"/>
                      <w:sz w:val="18"/>
                      <w:szCs w:val="18"/>
                      <w:lang w:eastAsia="es-PE"/>
                    </w:rPr>
                  </w:rPrChange>
                </w:rPr>
                <w:t>Huaccana</w:t>
              </w:r>
            </w:ins>
          </w:p>
        </w:tc>
        <w:tc>
          <w:tcPr>
            <w:tcW w:w="1559" w:type="dxa"/>
            <w:tcBorders>
              <w:top w:val="nil"/>
              <w:left w:val="nil"/>
              <w:bottom w:val="single" w:sz="8" w:space="0" w:color="auto"/>
              <w:right w:val="single" w:sz="8" w:space="0" w:color="auto"/>
            </w:tcBorders>
            <w:vAlign w:val="center"/>
            <w:hideMark/>
            <w:tcPrChange w:id="1105" w:author="surieth_uu@hotmail.com" w:date="2023-03-21T16:49:00Z">
              <w:tcPr>
                <w:tcW w:w="1569" w:type="dxa"/>
                <w:tcBorders>
                  <w:top w:val="nil"/>
                  <w:left w:val="nil"/>
                  <w:bottom w:val="single" w:sz="8" w:space="0" w:color="auto"/>
                  <w:right w:val="single" w:sz="8" w:space="0" w:color="auto"/>
                </w:tcBorders>
                <w:vAlign w:val="center"/>
                <w:hideMark/>
              </w:tcPr>
            </w:tcPrChange>
          </w:tcPr>
          <w:p w14:paraId="7DF4FC59" w14:textId="77777777" w:rsidR="00C0752E" w:rsidRPr="00C0752E" w:rsidRDefault="00C0752E" w:rsidP="00400524">
            <w:pPr>
              <w:rPr>
                <w:ins w:id="1106" w:author="surieth_uu@hotmail.com" w:date="2023-03-21T16:41:00Z"/>
                <w:rFonts w:ascii="Arial Narrow" w:hAnsi="Arial Narrow" w:cs="Calibri"/>
                <w:color w:val="000000"/>
                <w:sz w:val="22"/>
                <w:szCs w:val="22"/>
                <w:lang w:eastAsia="es-PE"/>
                <w:rPrChange w:id="1107" w:author="surieth_uu@hotmail.com" w:date="2023-03-21T16:42:00Z">
                  <w:rPr>
                    <w:ins w:id="1108" w:author="surieth_uu@hotmail.com" w:date="2023-03-21T16:41:00Z"/>
                    <w:rFonts w:ascii="Arial Narrow" w:hAnsi="Arial Narrow" w:cs="Calibri"/>
                    <w:color w:val="000000"/>
                    <w:sz w:val="18"/>
                    <w:szCs w:val="18"/>
                    <w:lang w:eastAsia="es-PE"/>
                  </w:rPr>
                </w:rPrChange>
              </w:rPr>
            </w:pPr>
            <w:ins w:id="1109" w:author="surieth_uu@hotmail.com" w:date="2023-03-21T16:41:00Z">
              <w:r w:rsidRPr="00C0752E">
                <w:rPr>
                  <w:rFonts w:ascii="Arial Narrow" w:hAnsi="Arial Narrow" w:cs="Calibri"/>
                  <w:color w:val="000000"/>
                  <w:sz w:val="22"/>
                  <w:szCs w:val="22"/>
                  <w:lang w:eastAsia="es-PE"/>
                  <w:rPrChange w:id="1110" w:author="surieth_uu@hotmail.com" w:date="2023-03-21T16:42:00Z">
                    <w:rPr>
                      <w:rFonts w:ascii="Arial Narrow" w:hAnsi="Arial Narrow" w:cs="Calibri"/>
                      <w:color w:val="000000"/>
                      <w:sz w:val="18"/>
                      <w:szCs w:val="18"/>
                      <w:lang w:eastAsia="es-PE"/>
                    </w:rPr>
                  </w:rPrChange>
                </w:rPr>
                <w:t>Maramara</w:t>
              </w:r>
            </w:ins>
          </w:p>
        </w:tc>
        <w:tc>
          <w:tcPr>
            <w:tcW w:w="1701" w:type="dxa"/>
            <w:tcBorders>
              <w:top w:val="nil"/>
              <w:left w:val="nil"/>
              <w:bottom w:val="single" w:sz="8" w:space="0" w:color="auto"/>
              <w:right w:val="single" w:sz="8" w:space="0" w:color="auto"/>
            </w:tcBorders>
            <w:vAlign w:val="center"/>
            <w:hideMark/>
            <w:tcPrChange w:id="1111"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A81D978" w14:textId="77777777" w:rsidR="00C0752E" w:rsidRPr="00C0752E" w:rsidRDefault="00C0752E" w:rsidP="00400524">
            <w:pPr>
              <w:rPr>
                <w:ins w:id="1112" w:author="surieth_uu@hotmail.com" w:date="2023-03-21T16:41:00Z"/>
                <w:rFonts w:ascii="Arial Narrow" w:hAnsi="Arial Narrow" w:cs="Calibri"/>
                <w:color w:val="000000"/>
                <w:sz w:val="22"/>
                <w:szCs w:val="22"/>
                <w:lang w:eastAsia="es-PE"/>
                <w:rPrChange w:id="1113" w:author="surieth_uu@hotmail.com" w:date="2023-03-21T16:42:00Z">
                  <w:rPr>
                    <w:ins w:id="1114" w:author="surieth_uu@hotmail.com" w:date="2023-03-21T16:41:00Z"/>
                    <w:rFonts w:ascii="Arial Narrow" w:hAnsi="Arial Narrow" w:cs="Calibri"/>
                    <w:color w:val="000000"/>
                    <w:sz w:val="18"/>
                    <w:szCs w:val="18"/>
                    <w:lang w:eastAsia="es-PE"/>
                  </w:rPr>
                </w:rPrChange>
              </w:rPr>
            </w:pPr>
            <w:ins w:id="1115" w:author="surieth_uu@hotmail.com" w:date="2023-03-21T16:41:00Z">
              <w:r w:rsidRPr="00C0752E">
                <w:rPr>
                  <w:rFonts w:ascii="Arial Narrow" w:hAnsi="Arial Narrow" w:cs="Calibri"/>
                  <w:color w:val="000000"/>
                  <w:sz w:val="22"/>
                  <w:szCs w:val="22"/>
                  <w:lang w:eastAsia="es-PE"/>
                  <w:rPrChange w:id="1116" w:author="surieth_uu@hotmail.com" w:date="2023-03-21T16:42:00Z">
                    <w:rPr>
                      <w:rFonts w:ascii="Arial Narrow" w:hAnsi="Arial Narrow" w:cs="Calibri"/>
                      <w:color w:val="000000"/>
                      <w:sz w:val="18"/>
                      <w:szCs w:val="18"/>
                      <w:lang w:eastAsia="es-PE"/>
                    </w:rPr>
                  </w:rPrChange>
                </w:rPr>
                <w:t>Plaza Principal</w:t>
              </w:r>
            </w:ins>
          </w:p>
        </w:tc>
      </w:tr>
      <w:tr w:rsidR="00C0752E" w:rsidRPr="00C0752E" w14:paraId="29FC064A" w14:textId="77777777" w:rsidTr="00860C05">
        <w:tblPrEx>
          <w:tblPrExChange w:id="1117" w:author="surieth_uu@hotmail.com" w:date="2023-03-21T16:49:00Z">
            <w:tblPrEx>
              <w:tblW w:w="7763" w:type="dxa"/>
            </w:tblPrEx>
          </w:tblPrExChange>
        </w:tblPrEx>
        <w:trPr>
          <w:trHeight w:val="240"/>
          <w:ins w:id="1118" w:author="surieth_uu@hotmail.com" w:date="2023-03-21T16:41:00Z"/>
          <w:trPrChange w:id="1119"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120"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3C034269" w14:textId="77777777" w:rsidR="00C0752E" w:rsidRPr="00C0752E" w:rsidRDefault="00C0752E" w:rsidP="00400524">
            <w:pPr>
              <w:jc w:val="right"/>
              <w:rPr>
                <w:ins w:id="1121" w:author="surieth_uu@hotmail.com" w:date="2023-03-21T16:41:00Z"/>
                <w:rFonts w:ascii="Arial Narrow" w:hAnsi="Arial Narrow" w:cs="Calibri"/>
                <w:color w:val="000000"/>
                <w:sz w:val="22"/>
                <w:szCs w:val="22"/>
                <w:lang w:eastAsia="es-PE"/>
                <w:rPrChange w:id="1122" w:author="surieth_uu@hotmail.com" w:date="2023-03-21T16:42:00Z">
                  <w:rPr>
                    <w:ins w:id="1123" w:author="surieth_uu@hotmail.com" w:date="2023-03-21T16:41:00Z"/>
                    <w:rFonts w:ascii="Arial Narrow" w:hAnsi="Arial Narrow" w:cs="Calibri"/>
                    <w:color w:val="000000"/>
                    <w:sz w:val="18"/>
                    <w:szCs w:val="18"/>
                    <w:lang w:eastAsia="es-PE"/>
                  </w:rPr>
                </w:rPrChange>
              </w:rPr>
            </w:pPr>
            <w:ins w:id="1124" w:author="surieth_uu@hotmail.com" w:date="2023-03-21T16:41:00Z">
              <w:r w:rsidRPr="00C0752E">
                <w:rPr>
                  <w:rFonts w:ascii="Arial Narrow" w:hAnsi="Arial Narrow" w:cs="Calibri"/>
                  <w:color w:val="000000"/>
                  <w:sz w:val="22"/>
                  <w:szCs w:val="22"/>
                  <w:lang w:eastAsia="es-PE"/>
                  <w:rPrChange w:id="1125" w:author="surieth_uu@hotmail.com" w:date="2023-03-21T16:42:00Z">
                    <w:rPr>
                      <w:rFonts w:ascii="Arial Narrow" w:hAnsi="Arial Narrow" w:cs="Calibri"/>
                      <w:color w:val="000000"/>
                      <w:sz w:val="18"/>
                      <w:szCs w:val="18"/>
                      <w:lang w:eastAsia="es-PE"/>
                    </w:rPr>
                  </w:rPrChange>
                </w:rPr>
                <w:t>21</w:t>
              </w:r>
            </w:ins>
          </w:p>
        </w:tc>
        <w:tc>
          <w:tcPr>
            <w:tcW w:w="940" w:type="dxa"/>
            <w:tcBorders>
              <w:top w:val="nil"/>
              <w:left w:val="nil"/>
              <w:bottom w:val="single" w:sz="8" w:space="0" w:color="auto"/>
              <w:right w:val="single" w:sz="8" w:space="0" w:color="auto"/>
            </w:tcBorders>
            <w:vAlign w:val="center"/>
            <w:hideMark/>
            <w:tcPrChange w:id="1126" w:author="surieth_uu@hotmail.com" w:date="2023-03-21T16:49:00Z">
              <w:tcPr>
                <w:tcW w:w="840" w:type="dxa"/>
                <w:tcBorders>
                  <w:top w:val="nil"/>
                  <w:left w:val="nil"/>
                  <w:bottom w:val="single" w:sz="8" w:space="0" w:color="auto"/>
                  <w:right w:val="single" w:sz="8" w:space="0" w:color="auto"/>
                </w:tcBorders>
                <w:vAlign w:val="center"/>
                <w:hideMark/>
              </w:tcPr>
            </w:tcPrChange>
          </w:tcPr>
          <w:p w14:paraId="64179B85" w14:textId="77777777" w:rsidR="00C0752E" w:rsidRPr="00C0752E" w:rsidRDefault="00C0752E" w:rsidP="00400524">
            <w:pPr>
              <w:jc w:val="right"/>
              <w:rPr>
                <w:ins w:id="1127" w:author="surieth_uu@hotmail.com" w:date="2023-03-21T16:41:00Z"/>
                <w:rFonts w:ascii="Arial Narrow" w:hAnsi="Arial Narrow" w:cs="Calibri"/>
                <w:color w:val="000000"/>
                <w:sz w:val="22"/>
                <w:szCs w:val="22"/>
                <w:lang w:eastAsia="es-PE"/>
                <w:rPrChange w:id="1128" w:author="surieth_uu@hotmail.com" w:date="2023-03-21T16:42:00Z">
                  <w:rPr>
                    <w:ins w:id="1129" w:author="surieth_uu@hotmail.com" w:date="2023-03-21T16:41:00Z"/>
                    <w:rFonts w:ascii="Arial Narrow" w:hAnsi="Arial Narrow" w:cs="Calibri"/>
                    <w:color w:val="000000"/>
                    <w:sz w:val="18"/>
                    <w:szCs w:val="18"/>
                    <w:lang w:eastAsia="es-PE"/>
                  </w:rPr>
                </w:rPrChange>
              </w:rPr>
            </w:pPr>
            <w:ins w:id="1130" w:author="surieth_uu@hotmail.com" w:date="2023-03-21T16:41:00Z">
              <w:r w:rsidRPr="00C0752E">
                <w:rPr>
                  <w:rFonts w:ascii="Arial Narrow" w:hAnsi="Arial Narrow" w:cs="Calibri"/>
                  <w:color w:val="000000"/>
                  <w:sz w:val="22"/>
                  <w:szCs w:val="22"/>
                  <w:lang w:eastAsia="es-PE"/>
                  <w:rPrChange w:id="1131" w:author="surieth_uu@hotmail.com" w:date="2023-03-21T16:42:00Z">
                    <w:rPr>
                      <w:rFonts w:ascii="Arial Narrow" w:hAnsi="Arial Narrow" w:cs="Calibri"/>
                      <w:color w:val="000000"/>
                      <w:sz w:val="18"/>
                      <w:szCs w:val="18"/>
                      <w:lang w:eastAsia="es-PE"/>
                    </w:rPr>
                  </w:rPrChange>
                </w:rPr>
                <w:t>1090380</w:t>
              </w:r>
            </w:ins>
          </w:p>
        </w:tc>
        <w:tc>
          <w:tcPr>
            <w:tcW w:w="2268" w:type="dxa"/>
            <w:tcBorders>
              <w:top w:val="nil"/>
              <w:left w:val="nil"/>
              <w:bottom w:val="single" w:sz="8" w:space="0" w:color="auto"/>
              <w:right w:val="single" w:sz="8" w:space="0" w:color="auto"/>
            </w:tcBorders>
            <w:vAlign w:val="center"/>
            <w:hideMark/>
            <w:tcPrChange w:id="1132"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8B6344D" w14:textId="77777777" w:rsidR="00C0752E" w:rsidRPr="00C0752E" w:rsidRDefault="00C0752E" w:rsidP="00400524">
            <w:pPr>
              <w:rPr>
                <w:ins w:id="1133" w:author="surieth_uu@hotmail.com" w:date="2023-03-21T16:41:00Z"/>
                <w:rFonts w:ascii="Arial Narrow" w:hAnsi="Arial Narrow" w:cs="Calibri"/>
                <w:color w:val="000000"/>
                <w:sz w:val="22"/>
                <w:szCs w:val="22"/>
                <w:lang w:eastAsia="es-PE"/>
                <w:rPrChange w:id="1134" w:author="surieth_uu@hotmail.com" w:date="2023-03-21T16:42:00Z">
                  <w:rPr>
                    <w:ins w:id="1135" w:author="surieth_uu@hotmail.com" w:date="2023-03-21T16:41:00Z"/>
                    <w:rFonts w:ascii="Arial Narrow" w:hAnsi="Arial Narrow" w:cs="Calibri"/>
                    <w:color w:val="000000"/>
                    <w:sz w:val="18"/>
                    <w:szCs w:val="18"/>
                    <w:lang w:eastAsia="es-PE"/>
                  </w:rPr>
                </w:rPrChange>
              </w:rPr>
            </w:pPr>
            <w:ins w:id="1136" w:author="surieth_uu@hotmail.com" w:date="2023-03-21T16:41:00Z">
              <w:r w:rsidRPr="00C0752E">
                <w:rPr>
                  <w:rFonts w:ascii="Arial Narrow" w:hAnsi="Arial Narrow" w:cs="Calibri"/>
                  <w:color w:val="000000"/>
                  <w:sz w:val="22"/>
                  <w:szCs w:val="22"/>
                  <w:lang w:eastAsia="es-PE"/>
                  <w:rPrChange w:id="1137" w:author="surieth_uu@hotmail.com" w:date="2023-03-21T16:42:00Z">
                    <w:rPr>
                      <w:rFonts w:ascii="Arial Narrow" w:hAnsi="Arial Narrow" w:cs="Calibri"/>
                      <w:color w:val="000000"/>
                      <w:sz w:val="18"/>
                      <w:szCs w:val="18"/>
                      <w:lang w:eastAsia="es-PE"/>
                    </w:rPr>
                  </w:rPrChange>
                </w:rPr>
                <w:t>José María Flores</w:t>
              </w:r>
            </w:ins>
          </w:p>
        </w:tc>
        <w:tc>
          <w:tcPr>
            <w:tcW w:w="1276" w:type="dxa"/>
            <w:tcBorders>
              <w:top w:val="nil"/>
              <w:left w:val="nil"/>
              <w:bottom w:val="single" w:sz="8" w:space="0" w:color="auto"/>
              <w:right w:val="single" w:sz="8" w:space="0" w:color="auto"/>
            </w:tcBorders>
            <w:vAlign w:val="center"/>
            <w:hideMark/>
            <w:tcPrChange w:id="1138"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010158E6" w14:textId="77777777" w:rsidR="00C0752E" w:rsidRPr="00C0752E" w:rsidRDefault="00C0752E" w:rsidP="00400524">
            <w:pPr>
              <w:rPr>
                <w:ins w:id="1139" w:author="surieth_uu@hotmail.com" w:date="2023-03-21T16:41:00Z"/>
                <w:rFonts w:ascii="Arial Narrow" w:hAnsi="Arial Narrow" w:cs="Calibri"/>
                <w:color w:val="000000"/>
                <w:sz w:val="22"/>
                <w:szCs w:val="22"/>
                <w:lang w:eastAsia="es-PE"/>
                <w:rPrChange w:id="1140" w:author="surieth_uu@hotmail.com" w:date="2023-03-21T16:42:00Z">
                  <w:rPr>
                    <w:ins w:id="1141" w:author="surieth_uu@hotmail.com" w:date="2023-03-21T16:41:00Z"/>
                    <w:rFonts w:ascii="Arial Narrow" w:hAnsi="Arial Narrow" w:cs="Calibri"/>
                    <w:color w:val="000000"/>
                    <w:sz w:val="18"/>
                    <w:szCs w:val="18"/>
                    <w:lang w:eastAsia="es-PE"/>
                  </w:rPr>
                </w:rPrChange>
              </w:rPr>
            </w:pPr>
            <w:ins w:id="1142" w:author="surieth_uu@hotmail.com" w:date="2023-03-21T16:41:00Z">
              <w:r w:rsidRPr="00C0752E">
                <w:rPr>
                  <w:rFonts w:ascii="Arial Narrow" w:hAnsi="Arial Narrow" w:cs="Calibri"/>
                  <w:color w:val="000000"/>
                  <w:sz w:val="22"/>
                  <w:szCs w:val="22"/>
                  <w:lang w:eastAsia="es-PE"/>
                  <w:rPrChange w:id="1143" w:author="surieth_uu@hotmail.com" w:date="2023-03-21T16:42:00Z">
                    <w:rPr>
                      <w:rFonts w:ascii="Arial Narrow" w:hAnsi="Arial Narrow" w:cs="Calibri"/>
                      <w:color w:val="000000"/>
                      <w:sz w:val="18"/>
                      <w:szCs w:val="18"/>
                      <w:lang w:eastAsia="es-PE"/>
                    </w:rPr>
                  </w:rPrChange>
                </w:rPr>
                <w:t>Huaccana</w:t>
              </w:r>
            </w:ins>
          </w:p>
        </w:tc>
        <w:tc>
          <w:tcPr>
            <w:tcW w:w="1559" w:type="dxa"/>
            <w:tcBorders>
              <w:top w:val="nil"/>
              <w:left w:val="nil"/>
              <w:bottom w:val="single" w:sz="8" w:space="0" w:color="auto"/>
              <w:right w:val="single" w:sz="8" w:space="0" w:color="auto"/>
            </w:tcBorders>
            <w:vAlign w:val="center"/>
            <w:hideMark/>
            <w:tcPrChange w:id="1144" w:author="surieth_uu@hotmail.com" w:date="2023-03-21T16:49:00Z">
              <w:tcPr>
                <w:tcW w:w="1569" w:type="dxa"/>
                <w:tcBorders>
                  <w:top w:val="nil"/>
                  <w:left w:val="nil"/>
                  <w:bottom w:val="single" w:sz="8" w:space="0" w:color="auto"/>
                  <w:right w:val="single" w:sz="8" w:space="0" w:color="auto"/>
                </w:tcBorders>
                <w:vAlign w:val="center"/>
                <w:hideMark/>
              </w:tcPr>
            </w:tcPrChange>
          </w:tcPr>
          <w:p w14:paraId="2BBC2AD3" w14:textId="77777777" w:rsidR="00C0752E" w:rsidRPr="00C0752E" w:rsidRDefault="00C0752E" w:rsidP="00400524">
            <w:pPr>
              <w:rPr>
                <w:ins w:id="1145" w:author="surieth_uu@hotmail.com" w:date="2023-03-21T16:41:00Z"/>
                <w:rFonts w:ascii="Arial Narrow" w:hAnsi="Arial Narrow" w:cs="Calibri"/>
                <w:color w:val="000000"/>
                <w:sz w:val="22"/>
                <w:szCs w:val="22"/>
                <w:lang w:eastAsia="es-PE"/>
                <w:rPrChange w:id="1146" w:author="surieth_uu@hotmail.com" w:date="2023-03-21T16:42:00Z">
                  <w:rPr>
                    <w:ins w:id="1147" w:author="surieth_uu@hotmail.com" w:date="2023-03-21T16:41:00Z"/>
                    <w:rFonts w:ascii="Arial Narrow" w:hAnsi="Arial Narrow" w:cs="Calibri"/>
                    <w:color w:val="000000"/>
                    <w:sz w:val="18"/>
                    <w:szCs w:val="18"/>
                    <w:lang w:eastAsia="es-PE"/>
                  </w:rPr>
                </w:rPrChange>
              </w:rPr>
            </w:pPr>
            <w:ins w:id="1148" w:author="surieth_uu@hotmail.com" w:date="2023-03-21T16:41:00Z">
              <w:r w:rsidRPr="00C0752E">
                <w:rPr>
                  <w:rFonts w:ascii="Arial Narrow" w:hAnsi="Arial Narrow" w:cs="Calibri"/>
                  <w:color w:val="000000"/>
                  <w:sz w:val="22"/>
                  <w:szCs w:val="22"/>
                  <w:lang w:eastAsia="es-PE"/>
                  <w:rPrChange w:id="1149" w:author="surieth_uu@hotmail.com" w:date="2023-03-21T16:42:00Z">
                    <w:rPr>
                      <w:rFonts w:ascii="Arial Narrow" w:hAnsi="Arial Narrow" w:cs="Calibri"/>
                      <w:color w:val="000000"/>
                      <w:sz w:val="18"/>
                      <w:szCs w:val="18"/>
                      <w:lang w:eastAsia="es-PE"/>
                    </w:rPr>
                  </w:rPrChange>
                </w:rPr>
                <w:t>huaccana</w:t>
              </w:r>
            </w:ins>
          </w:p>
        </w:tc>
        <w:tc>
          <w:tcPr>
            <w:tcW w:w="1701" w:type="dxa"/>
            <w:tcBorders>
              <w:top w:val="nil"/>
              <w:left w:val="nil"/>
              <w:bottom w:val="single" w:sz="8" w:space="0" w:color="auto"/>
              <w:right w:val="single" w:sz="8" w:space="0" w:color="auto"/>
            </w:tcBorders>
            <w:vAlign w:val="center"/>
            <w:hideMark/>
            <w:tcPrChange w:id="1150"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CC3AE21" w14:textId="77777777" w:rsidR="00C0752E" w:rsidRPr="00C0752E" w:rsidRDefault="00C0752E" w:rsidP="00400524">
            <w:pPr>
              <w:rPr>
                <w:ins w:id="1151" w:author="surieth_uu@hotmail.com" w:date="2023-03-21T16:41:00Z"/>
                <w:rFonts w:ascii="Arial Narrow" w:hAnsi="Arial Narrow" w:cs="Calibri"/>
                <w:color w:val="000000"/>
                <w:sz w:val="22"/>
                <w:szCs w:val="22"/>
                <w:lang w:eastAsia="es-PE"/>
                <w:rPrChange w:id="1152" w:author="surieth_uu@hotmail.com" w:date="2023-03-21T16:42:00Z">
                  <w:rPr>
                    <w:ins w:id="1153" w:author="surieth_uu@hotmail.com" w:date="2023-03-21T16:41:00Z"/>
                    <w:rFonts w:ascii="Arial Narrow" w:hAnsi="Arial Narrow" w:cs="Calibri"/>
                    <w:color w:val="000000"/>
                    <w:sz w:val="18"/>
                    <w:szCs w:val="18"/>
                    <w:lang w:eastAsia="es-PE"/>
                  </w:rPr>
                </w:rPrChange>
              </w:rPr>
            </w:pPr>
            <w:ins w:id="1154" w:author="surieth_uu@hotmail.com" w:date="2023-03-21T16:41:00Z">
              <w:r w:rsidRPr="00C0752E">
                <w:rPr>
                  <w:rFonts w:ascii="Arial Narrow" w:hAnsi="Arial Narrow" w:cs="Calibri"/>
                  <w:color w:val="000000"/>
                  <w:sz w:val="22"/>
                  <w:szCs w:val="22"/>
                  <w:lang w:eastAsia="es-PE"/>
                  <w:rPrChange w:id="1155" w:author="surieth_uu@hotmail.com" w:date="2023-03-21T16:42:00Z">
                    <w:rPr>
                      <w:rFonts w:ascii="Arial Narrow" w:hAnsi="Arial Narrow" w:cs="Calibri"/>
                      <w:color w:val="000000"/>
                      <w:sz w:val="18"/>
                      <w:szCs w:val="18"/>
                      <w:lang w:eastAsia="es-PE"/>
                    </w:rPr>
                  </w:rPrChange>
                </w:rPr>
                <w:t xml:space="preserve">Jirón José Carlos </w:t>
              </w:r>
              <w:r w:rsidRPr="00C0752E">
                <w:rPr>
                  <w:rFonts w:ascii="Arial Narrow" w:hAnsi="Arial Narrow" w:cs="Calibri"/>
                  <w:color w:val="000000"/>
                  <w:sz w:val="22"/>
                  <w:szCs w:val="22"/>
                  <w:lang w:eastAsia="es-PE"/>
                  <w:rPrChange w:id="1156" w:author="surieth_uu@hotmail.com" w:date="2023-03-21T16:42:00Z">
                    <w:rPr>
                      <w:rFonts w:ascii="Arial Narrow" w:hAnsi="Arial Narrow" w:cs="Calibri"/>
                      <w:color w:val="000000"/>
                      <w:sz w:val="18"/>
                      <w:szCs w:val="18"/>
                      <w:lang w:eastAsia="es-PE"/>
                    </w:rPr>
                  </w:rPrChange>
                </w:rPr>
                <w:lastRenderedPageBreak/>
                <w:t>Mariátegui S/N</w:t>
              </w:r>
            </w:ins>
          </w:p>
        </w:tc>
      </w:tr>
      <w:tr w:rsidR="00C0752E" w:rsidRPr="00C0752E" w14:paraId="5C3CE127" w14:textId="77777777" w:rsidTr="00860C05">
        <w:tblPrEx>
          <w:tblPrExChange w:id="1157" w:author="surieth_uu@hotmail.com" w:date="2023-03-21T16:49:00Z">
            <w:tblPrEx>
              <w:tblW w:w="7763" w:type="dxa"/>
            </w:tblPrEx>
          </w:tblPrExChange>
        </w:tblPrEx>
        <w:trPr>
          <w:trHeight w:val="240"/>
          <w:ins w:id="1158" w:author="surieth_uu@hotmail.com" w:date="2023-03-21T16:41:00Z"/>
          <w:trPrChange w:id="1159"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160"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4489FC1B" w14:textId="77777777" w:rsidR="00C0752E" w:rsidRPr="00C0752E" w:rsidRDefault="00C0752E" w:rsidP="00400524">
            <w:pPr>
              <w:jc w:val="right"/>
              <w:rPr>
                <w:ins w:id="1161" w:author="surieth_uu@hotmail.com" w:date="2023-03-21T16:41:00Z"/>
                <w:rFonts w:ascii="Arial Narrow" w:hAnsi="Arial Narrow" w:cs="Calibri"/>
                <w:color w:val="000000"/>
                <w:sz w:val="22"/>
                <w:szCs w:val="22"/>
                <w:lang w:eastAsia="es-PE"/>
                <w:rPrChange w:id="1162" w:author="surieth_uu@hotmail.com" w:date="2023-03-21T16:42:00Z">
                  <w:rPr>
                    <w:ins w:id="1163" w:author="surieth_uu@hotmail.com" w:date="2023-03-21T16:41:00Z"/>
                    <w:rFonts w:ascii="Arial Narrow" w:hAnsi="Arial Narrow" w:cs="Calibri"/>
                    <w:color w:val="000000"/>
                    <w:sz w:val="18"/>
                    <w:szCs w:val="18"/>
                    <w:lang w:eastAsia="es-PE"/>
                  </w:rPr>
                </w:rPrChange>
              </w:rPr>
            </w:pPr>
            <w:ins w:id="1164" w:author="surieth_uu@hotmail.com" w:date="2023-03-21T16:41:00Z">
              <w:r w:rsidRPr="00C0752E">
                <w:rPr>
                  <w:rFonts w:ascii="Arial Narrow" w:hAnsi="Arial Narrow" w:cs="Calibri"/>
                  <w:color w:val="000000"/>
                  <w:sz w:val="22"/>
                  <w:szCs w:val="22"/>
                  <w:lang w:eastAsia="es-PE"/>
                  <w:rPrChange w:id="1165" w:author="surieth_uu@hotmail.com" w:date="2023-03-21T16:42:00Z">
                    <w:rPr>
                      <w:rFonts w:ascii="Arial Narrow" w:hAnsi="Arial Narrow" w:cs="Calibri"/>
                      <w:color w:val="000000"/>
                      <w:sz w:val="18"/>
                      <w:szCs w:val="18"/>
                      <w:lang w:eastAsia="es-PE"/>
                    </w:rPr>
                  </w:rPrChange>
                </w:rPr>
                <w:lastRenderedPageBreak/>
                <w:t>22</w:t>
              </w:r>
            </w:ins>
          </w:p>
        </w:tc>
        <w:tc>
          <w:tcPr>
            <w:tcW w:w="940" w:type="dxa"/>
            <w:tcBorders>
              <w:top w:val="nil"/>
              <w:left w:val="nil"/>
              <w:bottom w:val="single" w:sz="8" w:space="0" w:color="auto"/>
              <w:right w:val="single" w:sz="8" w:space="0" w:color="auto"/>
            </w:tcBorders>
            <w:vAlign w:val="center"/>
            <w:hideMark/>
            <w:tcPrChange w:id="1166" w:author="surieth_uu@hotmail.com" w:date="2023-03-21T16:49:00Z">
              <w:tcPr>
                <w:tcW w:w="840" w:type="dxa"/>
                <w:tcBorders>
                  <w:top w:val="nil"/>
                  <w:left w:val="nil"/>
                  <w:bottom w:val="single" w:sz="8" w:space="0" w:color="auto"/>
                  <w:right w:val="single" w:sz="8" w:space="0" w:color="auto"/>
                </w:tcBorders>
                <w:vAlign w:val="center"/>
                <w:hideMark/>
              </w:tcPr>
            </w:tcPrChange>
          </w:tcPr>
          <w:p w14:paraId="7C996CA0" w14:textId="77777777" w:rsidR="00C0752E" w:rsidRPr="00C0752E" w:rsidRDefault="00C0752E" w:rsidP="00400524">
            <w:pPr>
              <w:jc w:val="right"/>
              <w:rPr>
                <w:ins w:id="1167" w:author="surieth_uu@hotmail.com" w:date="2023-03-21T16:41:00Z"/>
                <w:rFonts w:ascii="Arial Narrow" w:hAnsi="Arial Narrow" w:cs="Calibri"/>
                <w:color w:val="000000"/>
                <w:sz w:val="22"/>
                <w:szCs w:val="22"/>
                <w:lang w:eastAsia="es-PE"/>
                <w:rPrChange w:id="1168" w:author="surieth_uu@hotmail.com" w:date="2023-03-21T16:42:00Z">
                  <w:rPr>
                    <w:ins w:id="1169" w:author="surieth_uu@hotmail.com" w:date="2023-03-21T16:41:00Z"/>
                    <w:rFonts w:ascii="Arial Narrow" w:hAnsi="Arial Narrow" w:cs="Calibri"/>
                    <w:color w:val="000000"/>
                    <w:sz w:val="18"/>
                    <w:szCs w:val="18"/>
                    <w:lang w:eastAsia="es-PE"/>
                  </w:rPr>
                </w:rPrChange>
              </w:rPr>
            </w:pPr>
            <w:ins w:id="1170" w:author="surieth_uu@hotmail.com" w:date="2023-03-21T16:41:00Z">
              <w:r w:rsidRPr="00C0752E">
                <w:rPr>
                  <w:rFonts w:ascii="Arial Narrow" w:hAnsi="Arial Narrow" w:cs="Calibri"/>
                  <w:color w:val="000000"/>
                  <w:sz w:val="22"/>
                  <w:szCs w:val="22"/>
                  <w:lang w:eastAsia="es-PE"/>
                  <w:rPrChange w:id="1171" w:author="surieth_uu@hotmail.com" w:date="2023-03-21T16:42:00Z">
                    <w:rPr>
                      <w:rFonts w:ascii="Arial Narrow" w:hAnsi="Arial Narrow" w:cs="Calibri"/>
                      <w:color w:val="000000"/>
                      <w:sz w:val="18"/>
                      <w:szCs w:val="18"/>
                      <w:lang w:eastAsia="es-PE"/>
                    </w:rPr>
                  </w:rPrChange>
                </w:rPr>
                <w:t>1377258</w:t>
              </w:r>
            </w:ins>
          </w:p>
        </w:tc>
        <w:tc>
          <w:tcPr>
            <w:tcW w:w="2268" w:type="dxa"/>
            <w:tcBorders>
              <w:top w:val="nil"/>
              <w:left w:val="nil"/>
              <w:bottom w:val="single" w:sz="8" w:space="0" w:color="auto"/>
              <w:right w:val="single" w:sz="8" w:space="0" w:color="auto"/>
            </w:tcBorders>
            <w:vAlign w:val="center"/>
            <w:hideMark/>
            <w:tcPrChange w:id="1172"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24E927A5" w14:textId="77777777" w:rsidR="00C0752E" w:rsidRPr="00C0752E" w:rsidRDefault="00C0752E" w:rsidP="00400524">
            <w:pPr>
              <w:rPr>
                <w:ins w:id="1173" w:author="surieth_uu@hotmail.com" w:date="2023-03-21T16:41:00Z"/>
                <w:rFonts w:ascii="Arial Narrow" w:hAnsi="Arial Narrow" w:cs="Calibri"/>
                <w:color w:val="000000"/>
                <w:sz w:val="22"/>
                <w:szCs w:val="22"/>
                <w:lang w:eastAsia="es-PE"/>
                <w:rPrChange w:id="1174" w:author="surieth_uu@hotmail.com" w:date="2023-03-21T16:42:00Z">
                  <w:rPr>
                    <w:ins w:id="1175" w:author="surieth_uu@hotmail.com" w:date="2023-03-21T16:41:00Z"/>
                    <w:rFonts w:ascii="Arial Narrow" w:hAnsi="Arial Narrow" w:cs="Calibri"/>
                    <w:color w:val="000000"/>
                    <w:sz w:val="18"/>
                    <w:szCs w:val="18"/>
                    <w:lang w:eastAsia="es-PE"/>
                  </w:rPr>
                </w:rPrChange>
              </w:rPr>
            </w:pPr>
            <w:ins w:id="1176" w:author="surieth_uu@hotmail.com" w:date="2023-03-21T16:41:00Z">
              <w:r w:rsidRPr="00C0752E">
                <w:rPr>
                  <w:rFonts w:ascii="Arial Narrow" w:hAnsi="Arial Narrow" w:cs="Calibri"/>
                  <w:color w:val="000000"/>
                  <w:sz w:val="22"/>
                  <w:szCs w:val="22"/>
                  <w:lang w:eastAsia="es-PE"/>
                  <w:rPrChange w:id="1177" w:author="surieth_uu@hotmail.com" w:date="2023-03-21T16:42:00Z">
                    <w:rPr>
                      <w:rFonts w:ascii="Arial Narrow" w:hAnsi="Arial Narrow" w:cs="Calibri"/>
                      <w:color w:val="000000"/>
                      <w:sz w:val="18"/>
                      <w:szCs w:val="18"/>
                      <w:lang w:eastAsia="es-PE"/>
                    </w:rPr>
                  </w:rPrChange>
                </w:rPr>
                <w:t>Alfonso Rodríguez Najarro</w:t>
              </w:r>
            </w:ins>
          </w:p>
        </w:tc>
        <w:tc>
          <w:tcPr>
            <w:tcW w:w="1276" w:type="dxa"/>
            <w:tcBorders>
              <w:top w:val="nil"/>
              <w:left w:val="nil"/>
              <w:bottom w:val="single" w:sz="8" w:space="0" w:color="auto"/>
              <w:right w:val="single" w:sz="8" w:space="0" w:color="auto"/>
            </w:tcBorders>
            <w:vAlign w:val="center"/>
            <w:hideMark/>
            <w:tcPrChange w:id="1178"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1FA29F9D" w14:textId="77777777" w:rsidR="00C0752E" w:rsidRPr="00C0752E" w:rsidRDefault="00C0752E" w:rsidP="00400524">
            <w:pPr>
              <w:rPr>
                <w:ins w:id="1179" w:author="surieth_uu@hotmail.com" w:date="2023-03-21T16:41:00Z"/>
                <w:rFonts w:ascii="Arial Narrow" w:hAnsi="Arial Narrow" w:cs="Calibri"/>
                <w:color w:val="000000"/>
                <w:sz w:val="22"/>
                <w:szCs w:val="22"/>
                <w:lang w:eastAsia="es-PE"/>
                <w:rPrChange w:id="1180" w:author="surieth_uu@hotmail.com" w:date="2023-03-21T16:42:00Z">
                  <w:rPr>
                    <w:ins w:id="1181" w:author="surieth_uu@hotmail.com" w:date="2023-03-21T16:41:00Z"/>
                    <w:rFonts w:ascii="Arial Narrow" w:hAnsi="Arial Narrow" w:cs="Calibri"/>
                    <w:color w:val="000000"/>
                    <w:sz w:val="18"/>
                    <w:szCs w:val="18"/>
                    <w:lang w:eastAsia="es-PE"/>
                  </w:rPr>
                </w:rPrChange>
              </w:rPr>
            </w:pPr>
            <w:ins w:id="1182" w:author="surieth_uu@hotmail.com" w:date="2023-03-21T16:41:00Z">
              <w:r w:rsidRPr="00C0752E">
                <w:rPr>
                  <w:rFonts w:ascii="Arial Narrow" w:hAnsi="Arial Narrow" w:cs="Calibri"/>
                  <w:color w:val="000000"/>
                  <w:sz w:val="22"/>
                  <w:szCs w:val="22"/>
                  <w:lang w:eastAsia="es-PE"/>
                  <w:rPrChange w:id="1183" w:author="surieth_uu@hotmail.com" w:date="2023-03-21T16:42:00Z">
                    <w:rPr>
                      <w:rFonts w:ascii="Arial Narrow" w:hAnsi="Arial Narrow" w:cs="Calibri"/>
                      <w:color w:val="000000"/>
                      <w:sz w:val="18"/>
                      <w:szCs w:val="18"/>
                      <w:lang w:eastAsia="es-PE"/>
                    </w:rPr>
                  </w:rPrChange>
                </w:rPr>
                <w:t>Los Chancas</w:t>
              </w:r>
            </w:ins>
          </w:p>
        </w:tc>
        <w:tc>
          <w:tcPr>
            <w:tcW w:w="1559" w:type="dxa"/>
            <w:tcBorders>
              <w:top w:val="nil"/>
              <w:left w:val="nil"/>
              <w:bottom w:val="single" w:sz="8" w:space="0" w:color="auto"/>
              <w:right w:val="single" w:sz="8" w:space="0" w:color="auto"/>
            </w:tcBorders>
            <w:vAlign w:val="center"/>
            <w:hideMark/>
            <w:tcPrChange w:id="1184" w:author="surieth_uu@hotmail.com" w:date="2023-03-21T16:49:00Z">
              <w:tcPr>
                <w:tcW w:w="1569" w:type="dxa"/>
                <w:tcBorders>
                  <w:top w:val="nil"/>
                  <w:left w:val="nil"/>
                  <w:bottom w:val="single" w:sz="8" w:space="0" w:color="auto"/>
                  <w:right w:val="single" w:sz="8" w:space="0" w:color="auto"/>
                </w:tcBorders>
                <w:vAlign w:val="center"/>
                <w:hideMark/>
              </w:tcPr>
            </w:tcPrChange>
          </w:tcPr>
          <w:p w14:paraId="3CD20621" w14:textId="77777777" w:rsidR="00C0752E" w:rsidRPr="00C0752E" w:rsidRDefault="00C0752E" w:rsidP="00400524">
            <w:pPr>
              <w:rPr>
                <w:ins w:id="1185" w:author="surieth_uu@hotmail.com" w:date="2023-03-21T16:41:00Z"/>
                <w:rFonts w:ascii="Arial Narrow" w:hAnsi="Arial Narrow" w:cs="Calibri"/>
                <w:color w:val="000000"/>
                <w:sz w:val="22"/>
                <w:szCs w:val="22"/>
                <w:lang w:eastAsia="es-PE"/>
                <w:rPrChange w:id="1186" w:author="surieth_uu@hotmail.com" w:date="2023-03-21T16:42:00Z">
                  <w:rPr>
                    <w:ins w:id="1187" w:author="surieth_uu@hotmail.com" w:date="2023-03-21T16:41:00Z"/>
                    <w:rFonts w:ascii="Arial Narrow" w:hAnsi="Arial Narrow" w:cs="Calibri"/>
                    <w:color w:val="000000"/>
                    <w:sz w:val="18"/>
                    <w:szCs w:val="18"/>
                    <w:lang w:eastAsia="es-PE"/>
                  </w:rPr>
                </w:rPrChange>
              </w:rPr>
            </w:pPr>
            <w:proofErr w:type="spellStart"/>
            <w:ins w:id="1188" w:author="surieth_uu@hotmail.com" w:date="2023-03-21T16:41:00Z">
              <w:r w:rsidRPr="00C0752E">
                <w:rPr>
                  <w:rFonts w:ascii="Arial Narrow" w:hAnsi="Arial Narrow" w:cs="Calibri"/>
                  <w:color w:val="000000"/>
                  <w:sz w:val="22"/>
                  <w:szCs w:val="22"/>
                  <w:lang w:eastAsia="es-PE"/>
                  <w:rPrChange w:id="1189" w:author="surieth_uu@hotmail.com" w:date="2023-03-21T16:42:00Z">
                    <w:rPr>
                      <w:rFonts w:ascii="Arial Narrow" w:hAnsi="Arial Narrow" w:cs="Calibri"/>
                      <w:color w:val="000000"/>
                      <w:sz w:val="18"/>
                      <w:szCs w:val="18"/>
                      <w:lang w:eastAsia="es-PE"/>
                    </w:rPr>
                  </w:rPrChange>
                </w:rPr>
                <w:t>chuyama</w:t>
              </w:r>
              <w:proofErr w:type="spellEnd"/>
            </w:ins>
          </w:p>
        </w:tc>
        <w:tc>
          <w:tcPr>
            <w:tcW w:w="1701" w:type="dxa"/>
            <w:tcBorders>
              <w:top w:val="nil"/>
              <w:left w:val="nil"/>
              <w:bottom w:val="single" w:sz="8" w:space="0" w:color="auto"/>
              <w:right w:val="single" w:sz="8" w:space="0" w:color="auto"/>
            </w:tcBorders>
            <w:vAlign w:val="center"/>
            <w:hideMark/>
            <w:tcPrChange w:id="1190"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041ED63" w14:textId="77777777" w:rsidR="00C0752E" w:rsidRPr="00C0752E" w:rsidRDefault="00C0752E" w:rsidP="00400524">
            <w:pPr>
              <w:rPr>
                <w:ins w:id="1191" w:author="surieth_uu@hotmail.com" w:date="2023-03-21T16:41:00Z"/>
                <w:rFonts w:ascii="Arial Narrow" w:hAnsi="Arial Narrow" w:cs="Calibri"/>
                <w:color w:val="000000"/>
                <w:sz w:val="22"/>
                <w:szCs w:val="22"/>
                <w:lang w:eastAsia="es-PE"/>
                <w:rPrChange w:id="1192" w:author="surieth_uu@hotmail.com" w:date="2023-03-21T16:42:00Z">
                  <w:rPr>
                    <w:ins w:id="1193" w:author="surieth_uu@hotmail.com" w:date="2023-03-21T16:41:00Z"/>
                    <w:rFonts w:ascii="Arial Narrow" w:hAnsi="Arial Narrow" w:cs="Calibri"/>
                    <w:color w:val="000000"/>
                    <w:sz w:val="18"/>
                    <w:szCs w:val="18"/>
                    <w:lang w:eastAsia="es-PE"/>
                  </w:rPr>
                </w:rPrChange>
              </w:rPr>
            </w:pPr>
            <w:proofErr w:type="spellStart"/>
            <w:ins w:id="1194" w:author="surieth_uu@hotmail.com" w:date="2023-03-21T16:41:00Z">
              <w:r w:rsidRPr="00C0752E">
                <w:rPr>
                  <w:rFonts w:ascii="Arial Narrow" w:hAnsi="Arial Narrow" w:cs="Calibri"/>
                  <w:color w:val="000000"/>
                  <w:sz w:val="22"/>
                  <w:szCs w:val="22"/>
                  <w:lang w:eastAsia="es-PE"/>
                  <w:rPrChange w:id="1195" w:author="surieth_uu@hotmail.com" w:date="2023-03-21T16:42:00Z">
                    <w:rPr>
                      <w:rFonts w:ascii="Arial Narrow" w:hAnsi="Arial Narrow" w:cs="Calibri"/>
                      <w:color w:val="000000"/>
                      <w:sz w:val="18"/>
                      <w:szCs w:val="18"/>
                      <w:lang w:eastAsia="es-PE"/>
                    </w:rPr>
                  </w:rPrChange>
                </w:rPr>
                <w:t>Chuyama</w:t>
              </w:r>
              <w:proofErr w:type="spellEnd"/>
            </w:ins>
          </w:p>
        </w:tc>
      </w:tr>
      <w:tr w:rsidR="00C0752E" w:rsidRPr="00C0752E" w14:paraId="4E5D7A68" w14:textId="77777777" w:rsidTr="00860C05">
        <w:tblPrEx>
          <w:tblPrExChange w:id="1196" w:author="surieth_uu@hotmail.com" w:date="2023-03-21T16:49:00Z">
            <w:tblPrEx>
              <w:tblW w:w="7763" w:type="dxa"/>
            </w:tblPrEx>
          </w:tblPrExChange>
        </w:tblPrEx>
        <w:trPr>
          <w:trHeight w:val="240"/>
          <w:ins w:id="1197" w:author="surieth_uu@hotmail.com" w:date="2023-03-21T16:41:00Z"/>
          <w:trPrChange w:id="1198"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199"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26968E7B" w14:textId="77777777" w:rsidR="00C0752E" w:rsidRPr="00C0752E" w:rsidRDefault="00C0752E" w:rsidP="00400524">
            <w:pPr>
              <w:jc w:val="right"/>
              <w:rPr>
                <w:ins w:id="1200" w:author="surieth_uu@hotmail.com" w:date="2023-03-21T16:41:00Z"/>
                <w:rFonts w:ascii="Arial Narrow" w:hAnsi="Arial Narrow" w:cs="Calibri"/>
                <w:color w:val="000000"/>
                <w:sz w:val="22"/>
                <w:szCs w:val="22"/>
                <w:lang w:eastAsia="es-PE"/>
                <w:rPrChange w:id="1201" w:author="surieth_uu@hotmail.com" w:date="2023-03-21T16:42:00Z">
                  <w:rPr>
                    <w:ins w:id="1202" w:author="surieth_uu@hotmail.com" w:date="2023-03-21T16:41:00Z"/>
                    <w:rFonts w:ascii="Arial Narrow" w:hAnsi="Arial Narrow" w:cs="Calibri"/>
                    <w:color w:val="000000"/>
                    <w:sz w:val="18"/>
                    <w:szCs w:val="18"/>
                    <w:lang w:eastAsia="es-PE"/>
                  </w:rPr>
                </w:rPrChange>
              </w:rPr>
            </w:pPr>
            <w:ins w:id="1203" w:author="surieth_uu@hotmail.com" w:date="2023-03-21T16:41:00Z">
              <w:r w:rsidRPr="00C0752E">
                <w:rPr>
                  <w:rFonts w:ascii="Arial Narrow" w:hAnsi="Arial Narrow" w:cs="Calibri"/>
                  <w:color w:val="000000"/>
                  <w:sz w:val="22"/>
                  <w:szCs w:val="22"/>
                  <w:lang w:eastAsia="es-PE"/>
                  <w:rPrChange w:id="1204" w:author="surieth_uu@hotmail.com" w:date="2023-03-21T16:42:00Z">
                    <w:rPr>
                      <w:rFonts w:ascii="Arial Narrow" w:hAnsi="Arial Narrow" w:cs="Calibri"/>
                      <w:color w:val="000000"/>
                      <w:sz w:val="18"/>
                      <w:szCs w:val="18"/>
                      <w:lang w:eastAsia="es-PE"/>
                    </w:rPr>
                  </w:rPrChange>
                </w:rPr>
                <w:t>23</w:t>
              </w:r>
            </w:ins>
          </w:p>
        </w:tc>
        <w:tc>
          <w:tcPr>
            <w:tcW w:w="940" w:type="dxa"/>
            <w:tcBorders>
              <w:top w:val="nil"/>
              <w:left w:val="nil"/>
              <w:bottom w:val="single" w:sz="8" w:space="0" w:color="auto"/>
              <w:right w:val="single" w:sz="8" w:space="0" w:color="auto"/>
            </w:tcBorders>
            <w:vAlign w:val="center"/>
            <w:hideMark/>
            <w:tcPrChange w:id="1205" w:author="surieth_uu@hotmail.com" w:date="2023-03-21T16:49:00Z">
              <w:tcPr>
                <w:tcW w:w="840" w:type="dxa"/>
                <w:tcBorders>
                  <w:top w:val="nil"/>
                  <w:left w:val="nil"/>
                  <w:bottom w:val="single" w:sz="8" w:space="0" w:color="auto"/>
                  <w:right w:val="single" w:sz="8" w:space="0" w:color="auto"/>
                </w:tcBorders>
                <w:vAlign w:val="center"/>
                <w:hideMark/>
              </w:tcPr>
            </w:tcPrChange>
          </w:tcPr>
          <w:p w14:paraId="78E4BB14" w14:textId="77777777" w:rsidR="00C0752E" w:rsidRPr="00C0752E" w:rsidRDefault="00C0752E" w:rsidP="00400524">
            <w:pPr>
              <w:jc w:val="right"/>
              <w:rPr>
                <w:ins w:id="1206" w:author="surieth_uu@hotmail.com" w:date="2023-03-21T16:41:00Z"/>
                <w:rFonts w:ascii="Arial Narrow" w:hAnsi="Arial Narrow" w:cs="Calibri"/>
                <w:color w:val="000000"/>
                <w:sz w:val="22"/>
                <w:szCs w:val="22"/>
                <w:lang w:eastAsia="es-PE"/>
                <w:rPrChange w:id="1207" w:author="surieth_uu@hotmail.com" w:date="2023-03-21T16:42:00Z">
                  <w:rPr>
                    <w:ins w:id="1208" w:author="surieth_uu@hotmail.com" w:date="2023-03-21T16:41:00Z"/>
                    <w:rFonts w:ascii="Arial Narrow" w:hAnsi="Arial Narrow" w:cs="Calibri"/>
                    <w:color w:val="000000"/>
                    <w:sz w:val="18"/>
                    <w:szCs w:val="18"/>
                    <w:lang w:eastAsia="es-PE"/>
                  </w:rPr>
                </w:rPrChange>
              </w:rPr>
            </w:pPr>
            <w:ins w:id="1209" w:author="surieth_uu@hotmail.com" w:date="2023-03-21T16:41:00Z">
              <w:r w:rsidRPr="00C0752E">
                <w:rPr>
                  <w:rFonts w:ascii="Arial Narrow" w:hAnsi="Arial Narrow" w:cs="Calibri"/>
                  <w:color w:val="000000"/>
                  <w:sz w:val="22"/>
                  <w:szCs w:val="22"/>
                  <w:lang w:eastAsia="es-PE"/>
                  <w:rPrChange w:id="1210" w:author="surieth_uu@hotmail.com" w:date="2023-03-21T16:42:00Z">
                    <w:rPr>
                      <w:rFonts w:ascii="Arial Narrow" w:hAnsi="Arial Narrow" w:cs="Calibri"/>
                      <w:color w:val="000000"/>
                      <w:sz w:val="18"/>
                      <w:szCs w:val="18"/>
                      <w:lang w:eastAsia="es-PE"/>
                    </w:rPr>
                  </w:rPrChange>
                </w:rPr>
                <w:t>1266147</w:t>
              </w:r>
            </w:ins>
          </w:p>
        </w:tc>
        <w:tc>
          <w:tcPr>
            <w:tcW w:w="2268" w:type="dxa"/>
            <w:tcBorders>
              <w:top w:val="nil"/>
              <w:left w:val="nil"/>
              <w:bottom w:val="single" w:sz="8" w:space="0" w:color="auto"/>
              <w:right w:val="single" w:sz="8" w:space="0" w:color="auto"/>
            </w:tcBorders>
            <w:vAlign w:val="center"/>
            <w:hideMark/>
            <w:tcPrChange w:id="1211"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9E9E985" w14:textId="77777777" w:rsidR="00C0752E" w:rsidRPr="00C0752E" w:rsidRDefault="00C0752E" w:rsidP="00400524">
            <w:pPr>
              <w:rPr>
                <w:ins w:id="1212" w:author="surieth_uu@hotmail.com" w:date="2023-03-21T16:41:00Z"/>
                <w:rFonts w:ascii="Arial Narrow" w:hAnsi="Arial Narrow" w:cs="Calibri"/>
                <w:color w:val="000000"/>
                <w:sz w:val="22"/>
                <w:szCs w:val="22"/>
                <w:lang w:eastAsia="es-PE"/>
                <w:rPrChange w:id="1213" w:author="surieth_uu@hotmail.com" w:date="2023-03-21T16:42:00Z">
                  <w:rPr>
                    <w:ins w:id="1214" w:author="surieth_uu@hotmail.com" w:date="2023-03-21T16:41:00Z"/>
                    <w:rFonts w:ascii="Arial Narrow" w:hAnsi="Arial Narrow" w:cs="Calibri"/>
                    <w:color w:val="000000"/>
                    <w:sz w:val="18"/>
                    <w:szCs w:val="18"/>
                    <w:lang w:eastAsia="es-PE"/>
                  </w:rPr>
                </w:rPrChange>
              </w:rPr>
            </w:pPr>
            <w:ins w:id="1215" w:author="surieth_uu@hotmail.com" w:date="2023-03-21T16:41:00Z">
              <w:r w:rsidRPr="00C0752E">
                <w:rPr>
                  <w:rFonts w:ascii="Arial Narrow" w:hAnsi="Arial Narrow" w:cs="Calibri"/>
                  <w:color w:val="000000"/>
                  <w:sz w:val="22"/>
                  <w:szCs w:val="22"/>
                  <w:lang w:eastAsia="es-PE"/>
                  <w:rPrChange w:id="1216" w:author="surieth_uu@hotmail.com" w:date="2023-03-21T16:42:00Z">
                    <w:rPr>
                      <w:rFonts w:ascii="Arial Narrow" w:hAnsi="Arial Narrow" w:cs="Calibri"/>
                      <w:color w:val="000000"/>
                      <w:sz w:val="18"/>
                      <w:szCs w:val="18"/>
                      <w:lang w:eastAsia="es-PE"/>
                    </w:rPr>
                  </w:rPrChange>
                </w:rPr>
                <w:t>Leoncio Prado</w:t>
              </w:r>
            </w:ins>
          </w:p>
        </w:tc>
        <w:tc>
          <w:tcPr>
            <w:tcW w:w="1276" w:type="dxa"/>
            <w:tcBorders>
              <w:top w:val="nil"/>
              <w:left w:val="nil"/>
              <w:bottom w:val="single" w:sz="8" w:space="0" w:color="auto"/>
              <w:right w:val="single" w:sz="8" w:space="0" w:color="auto"/>
            </w:tcBorders>
            <w:vAlign w:val="center"/>
            <w:hideMark/>
            <w:tcPrChange w:id="1217"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1DB08BE1" w14:textId="77777777" w:rsidR="00C0752E" w:rsidRPr="00C0752E" w:rsidRDefault="00C0752E" w:rsidP="00400524">
            <w:pPr>
              <w:rPr>
                <w:ins w:id="1218" w:author="surieth_uu@hotmail.com" w:date="2023-03-21T16:41:00Z"/>
                <w:rFonts w:ascii="Arial Narrow" w:hAnsi="Arial Narrow" w:cs="Calibri"/>
                <w:color w:val="000000"/>
                <w:sz w:val="22"/>
                <w:szCs w:val="22"/>
                <w:lang w:eastAsia="es-PE"/>
                <w:rPrChange w:id="1219" w:author="surieth_uu@hotmail.com" w:date="2023-03-21T16:42:00Z">
                  <w:rPr>
                    <w:ins w:id="1220" w:author="surieth_uu@hotmail.com" w:date="2023-03-21T16:41:00Z"/>
                    <w:rFonts w:ascii="Arial Narrow" w:hAnsi="Arial Narrow" w:cs="Calibri"/>
                    <w:color w:val="000000"/>
                    <w:sz w:val="18"/>
                    <w:szCs w:val="18"/>
                    <w:lang w:eastAsia="es-PE"/>
                  </w:rPr>
                </w:rPrChange>
              </w:rPr>
            </w:pPr>
            <w:ins w:id="1221" w:author="surieth_uu@hotmail.com" w:date="2023-03-21T16:41:00Z">
              <w:r w:rsidRPr="00C0752E">
                <w:rPr>
                  <w:rFonts w:ascii="Arial Narrow" w:hAnsi="Arial Narrow" w:cs="Calibri"/>
                  <w:color w:val="000000"/>
                  <w:sz w:val="22"/>
                  <w:szCs w:val="22"/>
                  <w:lang w:eastAsia="es-PE"/>
                  <w:rPrChange w:id="1222" w:author="surieth_uu@hotmail.com" w:date="2023-03-21T16:42:00Z">
                    <w:rPr>
                      <w:rFonts w:ascii="Arial Narrow" w:hAnsi="Arial Narrow" w:cs="Calibri"/>
                      <w:color w:val="000000"/>
                      <w:sz w:val="18"/>
                      <w:szCs w:val="18"/>
                      <w:lang w:eastAsia="es-PE"/>
                    </w:rPr>
                  </w:rPrChange>
                </w:rPr>
                <w:t>Los Chancas</w:t>
              </w:r>
            </w:ins>
          </w:p>
        </w:tc>
        <w:tc>
          <w:tcPr>
            <w:tcW w:w="1559" w:type="dxa"/>
            <w:tcBorders>
              <w:top w:val="nil"/>
              <w:left w:val="nil"/>
              <w:bottom w:val="single" w:sz="8" w:space="0" w:color="auto"/>
              <w:right w:val="single" w:sz="8" w:space="0" w:color="auto"/>
            </w:tcBorders>
            <w:vAlign w:val="center"/>
            <w:hideMark/>
            <w:tcPrChange w:id="1223" w:author="surieth_uu@hotmail.com" w:date="2023-03-21T16:49:00Z">
              <w:tcPr>
                <w:tcW w:w="1569" w:type="dxa"/>
                <w:tcBorders>
                  <w:top w:val="nil"/>
                  <w:left w:val="nil"/>
                  <w:bottom w:val="single" w:sz="8" w:space="0" w:color="auto"/>
                  <w:right w:val="single" w:sz="8" w:space="0" w:color="auto"/>
                </w:tcBorders>
                <w:vAlign w:val="center"/>
                <w:hideMark/>
              </w:tcPr>
            </w:tcPrChange>
          </w:tcPr>
          <w:p w14:paraId="18F2F442" w14:textId="77777777" w:rsidR="00C0752E" w:rsidRPr="00C0752E" w:rsidRDefault="00C0752E" w:rsidP="00400524">
            <w:pPr>
              <w:rPr>
                <w:ins w:id="1224" w:author="surieth_uu@hotmail.com" w:date="2023-03-21T16:41:00Z"/>
                <w:rFonts w:ascii="Arial Narrow" w:hAnsi="Arial Narrow" w:cs="Calibri"/>
                <w:color w:val="000000"/>
                <w:sz w:val="22"/>
                <w:szCs w:val="22"/>
                <w:lang w:eastAsia="es-PE"/>
                <w:rPrChange w:id="1225" w:author="surieth_uu@hotmail.com" w:date="2023-03-21T16:42:00Z">
                  <w:rPr>
                    <w:ins w:id="1226" w:author="surieth_uu@hotmail.com" w:date="2023-03-21T16:41:00Z"/>
                    <w:rFonts w:ascii="Arial Narrow" w:hAnsi="Arial Narrow" w:cs="Calibri"/>
                    <w:color w:val="000000"/>
                    <w:sz w:val="18"/>
                    <w:szCs w:val="18"/>
                    <w:lang w:eastAsia="es-PE"/>
                  </w:rPr>
                </w:rPrChange>
              </w:rPr>
            </w:pPr>
            <w:ins w:id="1227" w:author="surieth_uu@hotmail.com" w:date="2023-03-21T16:41:00Z">
              <w:r w:rsidRPr="00C0752E">
                <w:rPr>
                  <w:rFonts w:ascii="Arial Narrow" w:hAnsi="Arial Narrow" w:cs="Calibri"/>
                  <w:color w:val="000000"/>
                  <w:sz w:val="22"/>
                  <w:szCs w:val="22"/>
                  <w:lang w:eastAsia="es-PE"/>
                  <w:rPrChange w:id="1228" w:author="surieth_uu@hotmail.com" w:date="2023-03-21T16:42:00Z">
                    <w:rPr>
                      <w:rFonts w:ascii="Arial Narrow" w:hAnsi="Arial Narrow" w:cs="Calibri"/>
                      <w:color w:val="000000"/>
                      <w:sz w:val="18"/>
                      <w:szCs w:val="18"/>
                      <w:lang w:eastAsia="es-PE"/>
                    </w:rPr>
                  </w:rPrChange>
                </w:rPr>
                <w:t>Rio Blanco</w:t>
              </w:r>
            </w:ins>
          </w:p>
        </w:tc>
        <w:tc>
          <w:tcPr>
            <w:tcW w:w="1701" w:type="dxa"/>
            <w:tcBorders>
              <w:top w:val="nil"/>
              <w:left w:val="nil"/>
              <w:bottom w:val="single" w:sz="8" w:space="0" w:color="auto"/>
              <w:right w:val="single" w:sz="8" w:space="0" w:color="auto"/>
            </w:tcBorders>
            <w:vAlign w:val="center"/>
            <w:hideMark/>
            <w:tcPrChange w:id="1229"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B914053" w14:textId="77777777" w:rsidR="00C0752E" w:rsidRPr="00C0752E" w:rsidRDefault="00C0752E" w:rsidP="00400524">
            <w:pPr>
              <w:rPr>
                <w:ins w:id="1230" w:author="surieth_uu@hotmail.com" w:date="2023-03-21T16:41:00Z"/>
                <w:rFonts w:ascii="Arial Narrow" w:hAnsi="Arial Narrow" w:cs="Calibri"/>
                <w:color w:val="000000"/>
                <w:sz w:val="22"/>
                <w:szCs w:val="22"/>
                <w:lang w:eastAsia="es-PE"/>
                <w:rPrChange w:id="1231" w:author="surieth_uu@hotmail.com" w:date="2023-03-21T16:42:00Z">
                  <w:rPr>
                    <w:ins w:id="1232" w:author="surieth_uu@hotmail.com" w:date="2023-03-21T16:41:00Z"/>
                    <w:rFonts w:ascii="Arial Narrow" w:hAnsi="Arial Narrow" w:cs="Calibri"/>
                    <w:color w:val="000000"/>
                    <w:sz w:val="18"/>
                    <w:szCs w:val="18"/>
                    <w:lang w:eastAsia="es-PE"/>
                  </w:rPr>
                </w:rPrChange>
              </w:rPr>
            </w:pPr>
            <w:ins w:id="1233" w:author="surieth_uu@hotmail.com" w:date="2023-03-21T16:41:00Z">
              <w:r w:rsidRPr="00C0752E">
                <w:rPr>
                  <w:rFonts w:ascii="Arial Narrow" w:hAnsi="Arial Narrow" w:cs="Calibri"/>
                  <w:color w:val="000000"/>
                  <w:sz w:val="22"/>
                  <w:szCs w:val="22"/>
                  <w:lang w:eastAsia="es-PE"/>
                  <w:rPrChange w:id="1234" w:author="surieth_uu@hotmail.com" w:date="2023-03-21T16:42:00Z">
                    <w:rPr>
                      <w:rFonts w:ascii="Arial Narrow" w:hAnsi="Arial Narrow" w:cs="Calibri"/>
                      <w:color w:val="000000"/>
                      <w:sz w:val="18"/>
                      <w:szCs w:val="18"/>
                      <w:lang w:eastAsia="es-PE"/>
                    </w:rPr>
                  </w:rPrChange>
                </w:rPr>
                <w:t>Avenida Principal S/N</w:t>
              </w:r>
            </w:ins>
          </w:p>
        </w:tc>
      </w:tr>
      <w:tr w:rsidR="00C0752E" w:rsidRPr="00C0752E" w14:paraId="5C1638C1" w14:textId="77777777" w:rsidTr="00860C05">
        <w:tblPrEx>
          <w:tblPrExChange w:id="1235" w:author="surieth_uu@hotmail.com" w:date="2023-03-21T16:49:00Z">
            <w:tblPrEx>
              <w:tblW w:w="7763" w:type="dxa"/>
            </w:tblPrEx>
          </w:tblPrExChange>
        </w:tblPrEx>
        <w:trPr>
          <w:trHeight w:val="240"/>
          <w:ins w:id="1236" w:author="surieth_uu@hotmail.com" w:date="2023-03-21T16:41:00Z"/>
          <w:trPrChange w:id="1237"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238"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732DC1D8" w14:textId="77777777" w:rsidR="00C0752E" w:rsidRPr="00C0752E" w:rsidRDefault="00C0752E" w:rsidP="00400524">
            <w:pPr>
              <w:jc w:val="right"/>
              <w:rPr>
                <w:ins w:id="1239" w:author="surieth_uu@hotmail.com" w:date="2023-03-21T16:41:00Z"/>
                <w:rFonts w:ascii="Arial Narrow" w:hAnsi="Arial Narrow" w:cs="Calibri"/>
                <w:color w:val="000000"/>
                <w:sz w:val="22"/>
                <w:szCs w:val="22"/>
                <w:lang w:eastAsia="es-PE"/>
                <w:rPrChange w:id="1240" w:author="surieth_uu@hotmail.com" w:date="2023-03-21T16:42:00Z">
                  <w:rPr>
                    <w:ins w:id="1241" w:author="surieth_uu@hotmail.com" w:date="2023-03-21T16:41:00Z"/>
                    <w:rFonts w:ascii="Arial Narrow" w:hAnsi="Arial Narrow" w:cs="Calibri"/>
                    <w:color w:val="000000"/>
                    <w:sz w:val="18"/>
                    <w:szCs w:val="18"/>
                    <w:lang w:eastAsia="es-PE"/>
                  </w:rPr>
                </w:rPrChange>
              </w:rPr>
            </w:pPr>
            <w:ins w:id="1242" w:author="surieth_uu@hotmail.com" w:date="2023-03-21T16:41:00Z">
              <w:r w:rsidRPr="00C0752E">
                <w:rPr>
                  <w:rFonts w:ascii="Arial Narrow" w:hAnsi="Arial Narrow" w:cs="Calibri"/>
                  <w:color w:val="000000"/>
                  <w:sz w:val="22"/>
                  <w:szCs w:val="22"/>
                  <w:lang w:eastAsia="es-PE"/>
                  <w:rPrChange w:id="1243" w:author="surieth_uu@hotmail.com" w:date="2023-03-21T16:42:00Z">
                    <w:rPr>
                      <w:rFonts w:ascii="Arial Narrow" w:hAnsi="Arial Narrow" w:cs="Calibri"/>
                      <w:color w:val="000000"/>
                      <w:sz w:val="18"/>
                      <w:szCs w:val="18"/>
                      <w:lang w:eastAsia="es-PE"/>
                    </w:rPr>
                  </w:rPrChange>
                </w:rPr>
                <w:t>24</w:t>
              </w:r>
            </w:ins>
          </w:p>
        </w:tc>
        <w:tc>
          <w:tcPr>
            <w:tcW w:w="940" w:type="dxa"/>
            <w:tcBorders>
              <w:top w:val="nil"/>
              <w:left w:val="nil"/>
              <w:bottom w:val="single" w:sz="8" w:space="0" w:color="auto"/>
              <w:right w:val="single" w:sz="8" w:space="0" w:color="auto"/>
            </w:tcBorders>
            <w:vAlign w:val="center"/>
            <w:hideMark/>
            <w:tcPrChange w:id="1244" w:author="surieth_uu@hotmail.com" w:date="2023-03-21T16:49:00Z">
              <w:tcPr>
                <w:tcW w:w="840" w:type="dxa"/>
                <w:tcBorders>
                  <w:top w:val="nil"/>
                  <w:left w:val="nil"/>
                  <w:bottom w:val="single" w:sz="8" w:space="0" w:color="auto"/>
                  <w:right w:val="single" w:sz="8" w:space="0" w:color="auto"/>
                </w:tcBorders>
                <w:vAlign w:val="center"/>
                <w:hideMark/>
              </w:tcPr>
            </w:tcPrChange>
          </w:tcPr>
          <w:p w14:paraId="3D72620C" w14:textId="77777777" w:rsidR="00C0752E" w:rsidRPr="00C0752E" w:rsidRDefault="00C0752E" w:rsidP="00400524">
            <w:pPr>
              <w:jc w:val="right"/>
              <w:rPr>
                <w:ins w:id="1245" w:author="surieth_uu@hotmail.com" w:date="2023-03-21T16:41:00Z"/>
                <w:rFonts w:ascii="Arial Narrow" w:hAnsi="Arial Narrow" w:cs="Calibri"/>
                <w:color w:val="000000"/>
                <w:sz w:val="22"/>
                <w:szCs w:val="22"/>
                <w:lang w:eastAsia="es-PE"/>
                <w:rPrChange w:id="1246" w:author="surieth_uu@hotmail.com" w:date="2023-03-21T16:42:00Z">
                  <w:rPr>
                    <w:ins w:id="1247" w:author="surieth_uu@hotmail.com" w:date="2023-03-21T16:41:00Z"/>
                    <w:rFonts w:ascii="Arial Narrow" w:hAnsi="Arial Narrow" w:cs="Calibri"/>
                    <w:color w:val="000000"/>
                    <w:sz w:val="18"/>
                    <w:szCs w:val="18"/>
                    <w:lang w:eastAsia="es-PE"/>
                  </w:rPr>
                </w:rPrChange>
              </w:rPr>
            </w:pPr>
            <w:ins w:id="1248" w:author="surieth_uu@hotmail.com" w:date="2023-03-21T16:41:00Z">
              <w:r w:rsidRPr="00C0752E">
                <w:rPr>
                  <w:rFonts w:ascii="Arial Narrow" w:hAnsi="Arial Narrow" w:cs="Calibri"/>
                  <w:color w:val="000000"/>
                  <w:sz w:val="22"/>
                  <w:szCs w:val="22"/>
                  <w:lang w:eastAsia="es-PE"/>
                  <w:rPrChange w:id="1249" w:author="surieth_uu@hotmail.com" w:date="2023-03-21T16:42:00Z">
                    <w:rPr>
                      <w:rFonts w:ascii="Arial Narrow" w:hAnsi="Arial Narrow" w:cs="Calibri"/>
                      <w:color w:val="000000"/>
                      <w:sz w:val="18"/>
                      <w:szCs w:val="18"/>
                      <w:lang w:eastAsia="es-PE"/>
                    </w:rPr>
                  </w:rPrChange>
                </w:rPr>
                <w:t>1140904</w:t>
              </w:r>
            </w:ins>
          </w:p>
        </w:tc>
        <w:tc>
          <w:tcPr>
            <w:tcW w:w="2268" w:type="dxa"/>
            <w:tcBorders>
              <w:top w:val="nil"/>
              <w:left w:val="nil"/>
              <w:bottom w:val="single" w:sz="8" w:space="0" w:color="auto"/>
              <w:right w:val="single" w:sz="8" w:space="0" w:color="auto"/>
            </w:tcBorders>
            <w:vAlign w:val="center"/>
            <w:hideMark/>
            <w:tcPrChange w:id="1250"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68283375" w14:textId="77777777" w:rsidR="00C0752E" w:rsidRPr="00C0752E" w:rsidRDefault="00C0752E" w:rsidP="00400524">
            <w:pPr>
              <w:rPr>
                <w:ins w:id="1251" w:author="surieth_uu@hotmail.com" w:date="2023-03-21T16:41:00Z"/>
                <w:rFonts w:ascii="Arial Narrow" w:hAnsi="Arial Narrow" w:cs="Calibri"/>
                <w:color w:val="000000"/>
                <w:sz w:val="22"/>
                <w:szCs w:val="22"/>
                <w:lang w:eastAsia="es-PE"/>
                <w:rPrChange w:id="1252" w:author="surieth_uu@hotmail.com" w:date="2023-03-21T16:42:00Z">
                  <w:rPr>
                    <w:ins w:id="1253" w:author="surieth_uu@hotmail.com" w:date="2023-03-21T16:41:00Z"/>
                    <w:rFonts w:ascii="Arial Narrow" w:hAnsi="Arial Narrow" w:cs="Calibri"/>
                    <w:color w:val="000000"/>
                    <w:sz w:val="18"/>
                    <w:szCs w:val="18"/>
                    <w:lang w:eastAsia="es-PE"/>
                  </w:rPr>
                </w:rPrChange>
              </w:rPr>
            </w:pPr>
            <w:ins w:id="1254" w:author="surieth_uu@hotmail.com" w:date="2023-03-21T16:41:00Z">
              <w:r w:rsidRPr="00C0752E">
                <w:rPr>
                  <w:rFonts w:ascii="Arial Narrow" w:hAnsi="Arial Narrow" w:cs="Calibri"/>
                  <w:color w:val="000000"/>
                  <w:sz w:val="22"/>
                  <w:szCs w:val="22"/>
                  <w:lang w:eastAsia="es-PE"/>
                  <w:rPrChange w:id="1255" w:author="surieth_uu@hotmail.com" w:date="2023-03-21T16:42:00Z">
                    <w:rPr>
                      <w:rFonts w:ascii="Arial Narrow" w:hAnsi="Arial Narrow" w:cs="Calibri"/>
                      <w:color w:val="000000"/>
                      <w:sz w:val="18"/>
                      <w:szCs w:val="18"/>
                      <w:lang w:eastAsia="es-PE"/>
                    </w:rPr>
                  </w:rPrChange>
                </w:rPr>
                <w:t>José Benigno Samanez Ocampo</w:t>
              </w:r>
            </w:ins>
          </w:p>
        </w:tc>
        <w:tc>
          <w:tcPr>
            <w:tcW w:w="1276" w:type="dxa"/>
            <w:tcBorders>
              <w:top w:val="nil"/>
              <w:left w:val="nil"/>
              <w:bottom w:val="single" w:sz="8" w:space="0" w:color="auto"/>
              <w:right w:val="single" w:sz="8" w:space="0" w:color="auto"/>
            </w:tcBorders>
            <w:vAlign w:val="center"/>
            <w:hideMark/>
            <w:tcPrChange w:id="1256"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694B0C2F" w14:textId="77777777" w:rsidR="00C0752E" w:rsidRPr="00C0752E" w:rsidRDefault="00C0752E" w:rsidP="00400524">
            <w:pPr>
              <w:rPr>
                <w:ins w:id="1257" w:author="surieth_uu@hotmail.com" w:date="2023-03-21T16:41:00Z"/>
                <w:rFonts w:ascii="Arial Narrow" w:hAnsi="Arial Narrow" w:cs="Calibri"/>
                <w:color w:val="000000"/>
                <w:sz w:val="22"/>
                <w:szCs w:val="22"/>
                <w:lang w:eastAsia="es-PE"/>
                <w:rPrChange w:id="1258" w:author="surieth_uu@hotmail.com" w:date="2023-03-21T16:42:00Z">
                  <w:rPr>
                    <w:ins w:id="1259" w:author="surieth_uu@hotmail.com" w:date="2023-03-21T16:41:00Z"/>
                    <w:rFonts w:ascii="Arial Narrow" w:hAnsi="Arial Narrow" w:cs="Calibri"/>
                    <w:color w:val="000000"/>
                    <w:sz w:val="18"/>
                    <w:szCs w:val="18"/>
                    <w:lang w:eastAsia="es-PE"/>
                  </w:rPr>
                </w:rPrChange>
              </w:rPr>
            </w:pPr>
            <w:ins w:id="1260" w:author="surieth_uu@hotmail.com" w:date="2023-03-21T16:41:00Z">
              <w:r w:rsidRPr="00C0752E">
                <w:rPr>
                  <w:rFonts w:ascii="Arial Narrow" w:hAnsi="Arial Narrow" w:cs="Calibri"/>
                  <w:color w:val="000000"/>
                  <w:sz w:val="22"/>
                  <w:szCs w:val="22"/>
                  <w:lang w:eastAsia="es-PE"/>
                  <w:rPrChange w:id="1261" w:author="surieth_uu@hotmail.com" w:date="2023-03-21T16:42:00Z">
                    <w:rPr>
                      <w:rFonts w:ascii="Arial Narrow" w:hAnsi="Arial Narrow" w:cs="Calibri"/>
                      <w:color w:val="000000"/>
                      <w:sz w:val="18"/>
                      <w:szCs w:val="18"/>
                      <w:lang w:eastAsia="es-PE"/>
                    </w:rPr>
                  </w:rPrChange>
                </w:rPr>
                <w:t>Ocobamba</w:t>
              </w:r>
            </w:ins>
          </w:p>
        </w:tc>
        <w:tc>
          <w:tcPr>
            <w:tcW w:w="1559" w:type="dxa"/>
            <w:tcBorders>
              <w:top w:val="nil"/>
              <w:left w:val="nil"/>
              <w:bottom w:val="single" w:sz="8" w:space="0" w:color="auto"/>
              <w:right w:val="single" w:sz="8" w:space="0" w:color="auto"/>
            </w:tcBorders>
            <w:vAlign w:val="center"/>
            <w:hideMark/>
            <w:tcPrChange w:id="1262" w:author="surieth_uu@hotmail.com" w:date="2023-03-21T16:49:00Z">
              <w:tcPr>
                <w:tcW w:w="1569" w:type="dxa"/>
                <w:tcBorders>
                  <w:top w:val="nil"/>
                  <w:left w:val="nil"/>
                  <w:bottom w:val="single" w:sz="8" w:space="0" w:color="auto"/>
                  <w:right w:val="single" w:sz="8" w:space="0" w:color="auto"/>
                </w:tcBorders>
                <w:vAlign w:val="center"/>
                <w:hideMark/>
              </w:tcPr>
            </w:tcPrChange>
          </w:tcPr>
          <w:p w14:paraId="7F1F4A80" w14:textId="77777777" w:rsidR="00C0752E" w:rsidRPr="00C0752E" w:rsidRDefault="00C0752E" w:rsidP="00400524">
            <w:pPr>
              <w:rPr>
                <w:ins w:id="1263" w:author="surieth_uu@hotmail.com" w:date="2023-03-21T16:41:00Z"/>
                <w:rFonts w:ascii="Arial Narrow" w:hAnsi="Arial Narrow" w:cs="Calibri"/>
                <w:color w:val="000000"/>
                <w:sz w:val="22"/>
                <w:szCs w:val="22"/>
                <w:lang w:eastAsia="es-PE"/>
                <w:rPrChange w:id="1264" w:author="surieth_uu@hotmail.com" w:date="2023-03-21T16:42:00Z">
                  <w:rPr>
                    <w:ins w:id="1265" w:author="surieth_uu@hotmail.com" w:date="2023-03-21T16:41:00Z"/>
                    <w:rFonts w:ascii="Arial Narrow" w:hAnsi="Arial Narrow" w:cs="Calibri"/>
                    <w:color w:val="000000"/>
                    <w:sz w:val="18"/>
                    <w:szCs w:val="18"/>
                    <w:lang w:eastAsia="es-PE"/>
                  </w:rPr>
                </w:rPrChange>
              </w:rPr>
            </w:pPr>
            <w:ins w:id="1266" w:author="surieth_uu@hotmail.com" w:date="2023-03-21T16:41:00Z">
              <w:r w:rsidRPr="00C0752E">
                <w:rPr>
                  <w:rFonts w:ascii="Arial Narrow" w:hAnsi="Arial Narrow" w:cs="Calibri"/>
                  <w:color w:val="000000"/>
                  <w:sz w:val="22"/>
                  <w:szCs w:val="22"/>
                  <w:lang w:eastAsia="es-PE"/>
                  <w:rPrChange w:id="1267" w:author="surieth_uu@hotmail.com" w:date="2023-03-21T16:42:00Z">
                    <w:rPr>
                      <w:rFonts w:ascii="Arial Narrow" w:hAnsi="Arial Narrow" w:cs="Calibri"/>
                      <w:color w:val="000000"/>
                      <w:sz w:val="18"/>
                      <w:szCs w:val="18"/>
                      <w:lang w:eastAsia="es-PE"/>
                    </w:rPr>
                  </w:rPrChange>
                </w:rPr>
                <w:t>Ocobamba</w:t>
              </w:r>
            </w:ins>
          </w:p>
        </w:tc>
        <w:tc>
          <w:tcPr>
            <w:tcW w:w="1701" w:type="dxa"/>
            <w:tcBorders>
              <w:top w:val="nil"/>
              <w:left w:val="nil"/>
              <w:bottom w:val="single" w:sz="8" w:space="0" w:color="auto"/>
              <w:right w:val="single" w:sz="8" w:space="0" w:color="auto"/>
            </w:tcBorders>
            <w:vAlign w:val="center"/>
            <w:hideMark/>
            <w:tcPrChange w:id="1268"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E7A1220" w14:textId="77777777" w:rsidR="00C0752E" w:rsidRPr="00C0752E" w:rsidRDefault="00C0752E" w:rsidP="00400524">
            <w:pPr>
              <w:rPr>
                <w:ins w:id="1269" w:author="surieth_uu@hotmail.com" w:date="2023-03-21T16:41:00Z"/>
                <w:rFonts w:ascii="Arial Narrow" w:hAnsi="Arial Narrow" w:cs="Calibri"/>
                <w:color w:val="000000"/>
                <w:sz w:val="22"/>
                <w:szCs w:val="22"/>
                <w:lang w:eastAsia="es-PE"/>
                <w:rPrChange w:id="1270" w:author="surieth_uu@hotmail.com" w:date="2023-03-21T16:42:00Z">
                  <w:rPr>
                    <w:ins w:id="1271" w:author="surieth_uu@hotmail.com" w:date="2023-03-21T16:41:00Z"/>
                    <w:rFonts w:ascii="Arial Narrow" w:hAnsi="Arial Narrow" w:cs="Calibri"/>
                    <w:color w:val="000000"/>
                    <w:sz w:val="18"/>
                    <w:szCs w:val="18"/>
                    <w:lang w:eastAsia="es-PE"/>
                  </w:rPr>
                </w:rPrChange>
              </w:rPr>
            </w:pPr>
            <w:ins w:id="1272" w:author="surieth_uu@hotmail.com" w:date="2023-03-21T16:41:00Z">
              <w:r w:rsidRPr="00C0752E">
                <w:rPr>
                  <w:rFonts w:ascii="Arial Narrow" w:hAnsi="Arial Narrow" w:cs="Calibri"/>
                  <w:color w:val="000000"/>
                  <w:sz w:val="22"/>
                  <w:szCs w:val="22"/>
                  <w:lang w:eastAsia="es-PE"/>
                  <w:rPrChange w:id="1273" w:author="surieth_uu@hotmail.com" w:date="2023-03-21T16:42:00Z">
                    <w:rPr>
                      <w:rFonts w:ascii="Arial Narrow" w:hAnsi="Arial Narrow" w:cs="Calibri"/>
                      <w:color w:val="000000"/>
                      <w:sz w:val="18"/>
                      <w:szCs w:val="18"/>
                      <w:lang w:eastAsia="es-PE"/>
                    </w:rPr>
                  </w:rPrChange>
                </w:rPr>
                <w:t>Parque Tarapata S/N</w:t>
              </w:r>
            </w:ins>
          </w:p>
        </w:tc>
      </w:tr>
      <w:tr w:rsidR="00C0752E" w:rsidRPr="00C0752E" w14:paraId="61944DEF" w14:textId="77777777" w:rsidTr="00860C05">
        <w:tblPrEx>
          <w:tblPrExChange w:id="1274" w:author="surieth_uu@hotmail.com" w:date="2023-03-21T16:49:00Z">
            <w:tblPrEx>
              <w:tblW w:w="7763" w:type="dxa"/>
            </w:tblPrEx>
          </w:tblPrExChange>
        </w:tblPrEx>
        <w:trPr>
          <w:trHeight w:val="240"/>
          <w:ins w:id="1275" w:author="surieth_uu@hotmail.com" w:date="2023-03-21T16:41:00Z"/>
          <w:trPrChange w:id="1276"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277"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B8C29F1" w14:textId="77777777" w:rsidR="00C0752E" w:rsidRPr="00C0752E" w:rsidRDefault="00C0752E" w:rsidP="00400524">
            <w:pPr>
              <w:jc w:val="right"/>
              <w:rPr>
                <w:ins w:id="1278" w:author="surieth_uu@hotmail.com" w:date="2023-03-21T16:41:00Z"/>
                <w:rFonts w:ascii="Arial Narrow" w:hAnsi="Arial Narrow" w:cs="Calibri"/>
                <w:color w:val="000000"/>
                <w:sz w:val="22"/>
                <w:szCs w:val="22"/>
                <w:lang w:eastAsia="es-PE"/>
                <w:rPrChange w:id="1279" w:author="surieth_uu@hotmail.com" w:date="2023-03-21T16:42:00Z">
                  <w:rPr>
                    <w:ins w:id="1280" w:author="surieth_uu@hotmail.com" w:date="2023-03-21T16:41:00Z"/>
                    <w:rFonts w:ascii="Arial Narrow" w:hAnsi="Arial Narrow" w:cs="Calibri"/>
                    <w:color w:val="000000"/>
                    <w:sz w:val="18"/>
                    <w:szCs w:val="18"/>
                    <w:lang w:eastAsia="es-PE"/>
                  </w:rPr>
                </w:rPrChange>
              </w:rPr>
            </w:pPr>
            <w:ins w:id="1281" w:author="surieth_uu@hotmail.com" w:date="2023-03-21T16:41:00Z">
              <w:r w:rsidRPr="00C0752E">
                <w:rPr>
                  <w:rFonts w:ascii="Arial Narrow" w:hAnsi="Arial Narrow" w:cs="Calibri"/>
                  <w:color w:val="000000"/>
                  <w:sz w:val="22"/>
                  <w:szCs w:val="22"/>
                  <w:lang w:eastAsia="es-PE"/>
                  <w:rPrChange w:id="1282" w:author="surieth_uu@hotmail.com" w:date="2023-03-21T16:42:00Z">
                    <w:rPr>
                      <w:rFonts w:ascii="Arial Narrow" w:hAnsi="Arial Narrow" w:cs="Calibri"/>
                      <w:color w:val="000000"/>
                      <w:sz w:val="18"/>
                      <w:szCs w:val="18"/>
                      <w:lang w:eastAsia="es-PE"/>
                    </w:rPr>
                  </w:rPrChange>
                </w:rPr>
                <w:t>25</w:t>
              </w:r>
            </w:ins>
          </w:p>
        </w:tc>
        <w:tc>
          <w:tcPr>
            <w:tcW w:w="940" w:type="dxa"/>
            <w:tcBorders>
              <w:top w:val="nil"/>
              <w:left w:val="nil"/>
              <w:bottom w:val="single" w:sz="8" w:space="0" w:color="auto"/>
              <w:right w:val="single" w:sz="8" w:space="0" w:color="auto"/>
            </w:tcBorders>
            <w:vAlign w:val="center"/>
            <w:hideMark/>
            <w:tcPrChange w:id="1283" w:author="surieth_uu@hotmail.com" w:date="2023-03-21T16:49:00Z">
              <w:tcPr>
                <w:tcW w:w="840" w:type="dxa"/>
                <w:tcBorders>
                  <w:top w:val="nil"/>
                  <w:left w:val="nil"/>
                  <w:bottom w:val="single" w:sz="8" w:space="0" w:color="auto"/>
                  <w:right w:val="single" w:sz="8" w:space="0" w:color="auto"/>
                </w:tcBorders>
                <w:vAlign w:val="center"/>
                <w:hideMark/>
              </w:tcPr>
            </w:tcPrChange>
          </w:tcPr>
          <w:p w14:paraId="2B31D69F" w14:textId="77777777" w:rsidR="00C0752E" w:rsidRPr="00C0752E" w:rsidRDefault="00C0752E" w:rsidP="00400524">
            <w:pPr>
              <w:jc w:val="right"/>
              <w:rPr>
                <w:ins w:id="1284" w:author="surieth_uu@hotmail.com" w:date="2023-03-21T16:41:00Z"/>
                <w:rFonts w:ascii="Arial Narrow" w:hAnsi="Arial Narrow" w:cs="Calibri"/>
                <w:color w:val="000000"/>
                <w:sz w:val="22"/>
                <w:szCs w:val="22"/>
                <w:lang w:eastAsia="es-PE"/>
                <w:rPrChange w:id="1285" w:author="surieth_uu@hotmail.com" w:date="2023-03-21T16:42:00Z">
                  <w:rPr>
                    <w:ins w:id="1286" w:author="surieth_uu@hotmail.com" w:date="2023-03-21T16:41:00Z"/>
                    <w:rFonts w:ascii="Arial Narrow" w:hAnsi="Arial Narrow" w:cs="Calibri"/>
                    <w:color w:val="000000"/>
                    <w:sz w:val="18"/>
                    <w:szCs w:val="18"/>
                    <w:lang w:eastAsia="es-PE"/>
                  </w:rPr>
                </w:rPrChange>
              </w:rPr>
            </w:pPr>
            <w:ins w:id="1287" w:author="surieth_uu@hotmail.com" w:date="2023-03-21T16:41:00Z">
              <w:r w:rsidRPr="00C0752E">
                <w:rPr>
                  <w:rFonts w:ascii="Arial Narrow" w:hAnsi="Arial Narrow" w:cs="Calibri"/>
                  <w:color w:val="000000"/>
                  <w:sz w:val="22"/>
                  <w:szCs w:val="22"/>
                  <w:lang w:eastAsia="es-PE"/>
                  <w:rPrChange w:id="1288" w:author="surieth_uu@hotmail.com" w:date="2023-03-21T16:42:00Z">
                    <w:rPr>
                      <w:rFonts w:ascii="Arial Narrow" w:hAnsi="Arial Narrow" w:cs="Calibri"/>
                      <w:color w:val="000000"/>
                      <w:sz w:val="18"/>
                      <w:szCs w:val="18"/>
                      <w:lang w:eastAsia="es-PE"/>
                    </w:rPr>
                  </w:rPrChange>
                </w:rPr>
                <w:t>1206275</w:t>
              </w:r>
            </w:ins>
          </w:p>
        </w:tc>
        <w:tc>
          <w:tcPr>
            <w:tcW w:w="2268" w:type="dxa"/>
            <w:tcBorders>
              <w:top w:val="nil"/>
              <w:left w:val="nil"/>
              <w:bottom w:val="single" w:sz="8" w:space="0" w:color="auto"/>
              <w:right w:val="single" w:sz="8" w:space="0" w:color="auto"/>
            </w:tcBorders>
            <w:vAlign w:val="center"/>
            <w:hideMark/>
            <w:tcPrChange w:id="1289"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320363F6" w14:textId="77777777" w:rsidR="00C0752E" w:rsidRPr="00C0752E" w:rsidRDefault="00C0752E" w:rsidP="00400524">
            <w:pPr>
              <w:rPr>
                <w:ins w:id="1290" w:author="surieth_uu@hotmail.com" w:date="2023-03-21T16:41:00Z"/>
                <w:rFonts w:ascii="Arial Narrow" w:hAnsi="Arial Narrow" w:cs="Calibri"/>
                <w:color w:val="000000"/>
                <w:sz w:val="22"/>
                <w:szCs w:val="22"/>
                <w:lang w:eastAsia="es-PE"/>
                <w:rPrChange w:id="1291" w:author="surieth_uu@hotmail.com" w:date="2023-03-21T16:42:00Z">
                  <w:rPr>
                    <w:ins w:id="1292" w:author="surieth_uu@hotmail.com" w:date="2023-03-21T16:41:00Z"/>
                    <w:rFonts w:ascii="Arial Narrow" w:hAnsi="Arial Narrow" w:cs="Calibri"/>
                    <w:color w:val="000000"/>
                    <w:sz w:val="18"/>
                    <w:szCs w:val="18"/>
                    <w:lang w:eastAsia="es-PE"/>
                  </w:rPr>
                </w:rPrChange>
              </w:rPr>
            </w:pPr>
            <w:ins w:id="1293" w:author="surieth_uu@hotmail.com" w:date="2023-03-21T16:41:00Z">
              <w:r w:rsidRPr="00C0752E">
                <w:rPr>
                  <w:rFonts w:ascii="Arial Narrow" w:hAnsi="Arial Narrow" w:cs="Calibri"/>
                  <w:color w:val="000000"/>
                  <w:sz w:val="22"/>
                  <w:szCs w:val="22"/>
                  <w:lang w:eastAsia="es-PE"/>
                  <w:rPrChange w:id="1294" w:author="surieth_uu@hotmail.com" w:date="2023-03-21T16:42:00Z">
                    <w:rPr>
                      <w:rFonts w:ascii="Arial Narrow" w:hAnsi="Arial Narrow" w:cs="Calibri"/>
                      <w:color w:val="000000"/>
                      <w:sz w:val="18"/>
                      <w:szCs w:val="18"/>
                      <w:lang w:eastAsia="es-PE"/>
                    </w:rPr>
                  </w:rPrChange>
                </w:rPr>
                <w:t>Juan Velasco Alvarado</w:t>
              </w:r>
            </w:ins>
          </w:p>
        </w:tc>
        <w:tc>
          <w:tcPr>
            <w:tcW w:w="1276" w:type="dxa"/>
            <w:tcBorders>
              <w:top w:val="nil"/>
              <w:left w:val="nil"/>
              <w:bottom w:val="single" w:sz="8" w:space="0" w:color="auto"/>
              <w:right w:val="single" w:sz="8" w:space="0" w:color="auto"/>
            </w:tcBorders>
            <w:vAlign w:val="center"/>
            <w:hideMark/>
            <w:tcPrChange w:id="1295"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71E91CF" w14:textId="77777777" w:rsidR="00C0752E" w:rsidRPr="00C0752E" w:rsidRDefault="00C0752E" w:rsidP="00400524">
            <w:pPr>
              <w:rPr>
                <w:ins w:id="1296" w:author="surieth_uu@hotmail.com" w:date="2023-03-21T16:41:00Z"/>
                <w:rFonts w:ascii="Arial Narrow" w:hAnsi="Arial Narrow" w:cs="Calibri"/>
                <w:color w:val="000000"/>
                <w:sz w:val="22"/>
                <w:szCs w:val="22"/>
                <w:lang w:eastAsia="es-PE"/>
                <w:rPrChange w:id="1297" w:author="surieth_uu@hotmail.com" w:date="2023-03-21T16:42:00Z">
                  <w:rPr>
                    <w:ins w:id="1298" w:author="surieth_uu@hotmail.com" w:date="2023-03-21T16:41:00Z"/>
                    <w:rFonts w:ascii="Arial Narrow" w:hAnsi="Arial Narrow" w:cs="Calibri"/>
                    <w:color w:val="000000"/>
                    <w:sz w:val="18"/>
                    <w:szCs w:val="18"/>
                    <w:lang w:eastAsia="es-PE"/>
                  </w:rPr>
                </w:rPrChange>
              </w:rPr>
            </w:pPr>
            <w:ins w:id="1299" w:author="surieth_uu@hotmail.com" w:date="2023-03-21T16:41:00Z">
              <w:r w:rsidRPr="00C0752E">
                <w:rPr>
                  <w:rFonts w:ascii="Arial Narrow" w:hAnsi="Arial Narrow" w:cs="Calibri"/>
                  <w:color w:val="000000"/>
                  <w:sz w:val="22"/>
                  <w:szCs w:val="22"/>
                  <w:lang w:eastAsia="es-PE"/>
                  <w:rPrChange w:id="1300" w:author="surieth_uu@hotmail.com" w:date="2023-03-21T16:42:00Z">
                    <w:rPr>
                      <w:rFonts w:ascii="Arial Narrow" w:hAnsi="Arial Narrow" w:cs="Calibri"/>
                      <w:color w:val="000000"/>
                      <w:sz w:val="18"/>
                      <w:szCs w:val="18"/>
                      <w:lang w:eastAsia="es-PE"/>
                    </w:rPr>
                  </w:rPrChange>
                </w:rPr>
                <w:t>Ocobamba</w:t>
              </w:r>
            </w:ins>
          </w:p>
        </w:tc>
        <w:tc>
          <w:tcPr>
            <w:tcW w:w="1559" w:type="dxa"/>
            <w:tcBorders>
              <w:top w:val="nil"/>
              <w:left w:val="nil"/>
              <w:bottom w:val="single" w:sz="8" w:space="0" w:color="auto"/>
              <w:right w:val="single" w:sz="8" w:space="0" w:color="auto"/>
            </w:tcBorders>
            <w:vAlign w:val="center"/>
            <w:hideMark/>
            <w:tcPrChange w:id="1301" w:author="surieth_uu@hotmail.com" w:date="2023-03-21T16:49:00Z">
              <w:tcPr>
                <w:tcW w:w="1569" w:type="dxa"/>
                <w:tcBorders>
                  <w:top w:val="nil"/>
                  <w:left w:val="nil"/>
                  <w:bottom w:val="single" w:sz="8" w:space="0" w:color="auto"/>
                  <w:right w:val="single" w:sz="8" w:space="0" w:color="auto"/>
                </w:tcBorders>
                <w:vAlign w:val="center"/>
                <w:hideMark/>
              </w:tcPr>
            </w:tcPrChange>
          </w:tcPr>
          <w:p w14:paraId="7ACC89F0" w14:textId="77777777" w:rsidR="00C0752E" w:rsidRPr="00C0752E" w:rsidRDefault="00C0752E" w:rsidP="00400524">
            <w:pPr>
              <w:rPr>
                <w:ins w:id="1302" w:author="surieth_uu@hotmail.com" w:date="2023-03-21T16:41:00Z"/>
                <w:rFonts w:ascii="Arial Narrow" w:hAnsi="Arial Narrow" w:cs="Calibri"/>
                <w:color w:val="000000"/>
                <w:sz w:val="22"/>
                <w:szCs w:val="22"/>
                <w:lang w:eastAsia="es-PE"/>
                <w:rPrChange w:id="1303" w:author="surieth_uu@hotmail.com" w:date="2023-03-21T16:42:00Z">
                  <w:rPr>
                    <w:ins w:id="1304" w:author="surieth_uu@hotmail.com" w:date="2023-03-21T16:41:00Z"/>
                    <w:rFonts w:ascii="Arial Narrow" w:hAnsi="Arial Narrow" w:cs="Calibri"/>
                    <w:color w:val="000000"/>
                    <w:sz w:val="18"/>
                    <w:szCs w:val="18"/>
                    <w:lang w:eastAsia="es-PE"/>
                  </w:rPr>
                </w:rPrChange>
              </w:rPr>
            </w:pPr>
            <w:ins w:id="1305" w:author="surieth_uu@hotmail.com" w:date="2023-03-21T16:41:00Z">
              <w:r w:rsidRPr="00C0752E">
                <w:rPr>
                  <w:rFonts w:ascii="Arial Narrow" w:hAnsi="Arial Narrow" w:cs="Calibri"/>
                  <w:color w:val="000000"/>
                  <w:sz w:val="22"/>
                  <w:szCs w:val="22"/>
                  <w:lang w:eastAsia="es-PE"/>
                  <w:rPrChange w:id="1306" w:author="surieth_uu@hotmail.com" w:date="2023-03-21T16:42:00Z">
                    <w:rPr>
                      <w:rFonts w:ascii="Arial Narrow" w:hAnsi="Arial Narrow" w:cs="Calibri"/>
                      <w:color w:val="000000"/>
                      <w:sz w:val="18"/>
                      <w:szCs w:val="18"/>
                      <w:lang w:eastAsia="es-PE"/>
                    </w:rPr>
                  </w:rPrChange>
                </w:rPr>
                <w:t>Huancallo bajo</w:t>
              </w:r>
            </w:ins>
          </w:p>
        </w:tc>
        <w:tc>
          <w:tcPr>
            <w:tcW w:w="1701" w:type="dxa"/>
            <w:tcBorders>
              <w:top w:val="nil"/>
              <w:left w:val="nil"/>
              <w:bottom w:val="single" w:sz="8" w:space="0" w:color="auto"/>
              <w:right w:val="single" w:sz="8" w:space="0" w:color="auto"/>
            </w:tcBorders>
            <w:vAlign w:val="center"/>
            <w:hideMark/>
            <w:tcPrChange w:id="1307"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13D4B0EE" w14:textId="77777777" w:rsidR="00C0752E" w:rsidRPr="00C0752E" w:rsidRDefault="00C0752E" w:rsidP="00400524">
            <w:pPr>
              <w:rPr>
                <w:ins w:id="1308" w:author="surieth_uu@hotmail.com" w:date="2023-03-21T16:41:00Z"/>
                <w:rFonts w:ascii="Arial Narrow" w:hAnsi="Arial Narrow" w:cs="Calibri"/>
                <w:color w:val="000000"/>
                <w:sz w:val="22"/>
                <w:szCs w:val="22"/>
                <w:lang w:eastAsia="es-PE"/>
                <w:rPrChange w:id="1309" w:author="surieth_uu@hotmail.com" w:date="2023-03-21T16:42:00Z">
                  <w:rPr>
                    <w:ins w:id="1310" w:author="surieth_uu@hotmail.com" w:date="2023-03-21T16:41:00Z"/>
                    <w:rFonts w:ascii="Arial Narrow" w:hAnsi="Arial Narrow" w:cs="Calibri"/>
                    <w:color w:val="000000"/>
                    <w:sz w:val="18"/>
                    <w:szCs w:val="18"/>
                    <w:lang w:eastAsia="es-PE"/>
                  </w:rPr>
                </w:rPrChange>
              </w:rPr>
            </w:pPr>
            <w:ins w:id="1311" w:author="surieth_uu@hotmail.com" w:date="2023-03-21T16:41:00Z">
              <w:r w:rsidRPr="00C0752E">
                <w:rPr>
                  <w:rFonts w:ascii="Arial Narrow" w:hAnsi="Arial Narrow" w:cs="Calibri"/>
                  <w:color w:val="000000"/>
                  <w:sz w:val="22"/>
                  <w:szCs w:val="22"/>
                  <w:lang w:eastAsia="es-PE"/>
                  <w:rPrChange w:id="1312" w:author="surieth_uu@hotmail.com" w:date="2023-03-21T16:42:00Z">
                    <w:rPr>
                      <w:rFonts w:ascii="Arial Narrow" w:hAnsi="Arial Narrow" w:cs="Calibri"/>
                      <w:color w:val="000000"/>
                      <w:sz w:val="18"/>
                      <w:szCs w:val="18"/>
                      <w:lang w:eastAsia="es-PE"/>
                    </w:rPr>
                  </w:rPrChange>
                </w:rPr>
                <w:t>Huancallo Bajo</w:t>
              </w:r>
            </w:ins>
          </w:p>
        </w:tc>
      </w:tr>
      <w:tr w:rsidR="00C0752E" w:rsidRPr="00C0752E" w14:paraId="0727A219" w14:textId="77777777" w:rsidTr="00860C05">
        <w:tblPrEx>
          <w:tblPrExChange w:id="1313" w:author="surieth_uu@hotmail.com" w:date="2023-03-21T16:49:00Z">
            <w:tblPrEx>
              <w:tblW w:w="7763" w:type="dxa"/>
            </w:tblPrEx>
          </w:tblPrExChange>
        </w:tblPrEx>
        <w:trPr>
          <w:trHeight w:val="240"/>
          <w:ins w:id="1314" w:author="surieth_uu@hotmail.com" w:date="2023-03-21T16:41:00Z"/>
          <w:trPrChange w:id="1315"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316"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17EC1DD" w14:textId="77777777" w:rsidR="00C0752E" w:rsidRPr="00C0752E" w:rsidRDefault="00C0752E" w:rsidP="00400524">
            <w:pPr>
              <w:jc w:val="right"/>
              <w:rPr>
                <w:ins w:id="1317" w:author="surieth_uu@hotmail.com" w:date="2023-03-21T16:41:00Z"/>
                <w:rFonts w:ascii="Arial Narrow" w:hAnsi="Arial Narrow" w:cs="Calibri"/>
                <w:color w:val="000000"/>
                <w:sz w:val="22"/>
                <w:szCs w:val="22"/>
                <w:lang w:eastAsia="es-PE"/>
                <w:rPrChange w:id="1318" w:author="surieth_uu@hotmail.com" w:date="2023-03-21T16:42:00Z">
                  <w:rPr>
                    <w:ins w:id="1319" w:author="surieth_uu@hotmail.com" w:date="2023-03-21T16:41:00Z"/>
                    <w:rFonts w:ascii="Arial Narrow" w:hAnsi="Arial Narrow" w:cs="Calibri"/>
                    <w:color w:val="000000"/>
                    <w:sz w:val="18"/>
                    <w:szCs w:val="18"/>
                    <w:lang w:eastAsia="es-PE"/>
                  </w:rPr>
                </w:rPrChange>
              </w:rPr>
            </w:pPr>
            <w:ins w:id="1320" w:author="surieth_uu@hotmail.com" w:date="2023-03-21T16:41:00Z">
              <w:r w:rsidRPr="00C0752E">
                <w:rPr>
                  <w:rFonts w:ascii="Arial Narrow" w:hAnsi="Arial Narrow" w:cs="Calibri"/>
                  <w:color w:val="000000"/>
                  <w:sz w:val="22"/>
                  <w:szCs w:val="22"/>
                  <w:lang w:eastAsia="es-PE"/>
                  <w:rPrChange w:id="1321" w:author="surieth_uu@hotmail.com" w:date="2023-03-21T16:42:00Z">
                    <w:rPr>
                      <w:rFonts w:ascii="Arial Narrow" w:hAnsi="Arial Narrow" w:cs="Calibri"/>
                      <w:color w:val="000000"/>
                      <w:sz w:val="18"/>
                      <w:szCs w:val="18"/>
                      <w:lang w:eastAsia="es-PE"/>
                    </w:rPr>
                  </w:rPrChange>
                </w:rPr>
                <w:t>26</w:t>
              </w:r>
            </w:ins>
          </w:p>
        </w:tc>
        <w:tc>
          <w:tcPr>
            <w:tcW w:w="940" w:type="dxa"/>
            <w:tcBorders>
              <w:top w:val="nil"/>
              <w:left w:val="nil"/>
              <w:bottom w:val="single" w:sz="8" w:space="0" w:color="auto"/>
              <w:right w:val="single" w:sz="8" w:space="0" w:color="auto"/>
            </w:tcBorders>
            <w:vAlign w:val="center"/>
            <w:hideMark/>
            <w:tcPrChange w:id="1322" w:author="surieth_uu@hotmail.com" w:date="2023-03-21T16:49:00Z">
              <w:tcPr>
                <w:tcW w:w="840" w:type="dxa"/>
                <w:tcBorders>
                  <w:top w:val="nil"/>
                  <w:left w:val="nil"/>
                  <w:bottom w:val="single" w:sz="8" w:space="0" w:color="auto"/>
                  <w:right w:val="single" w:sz="8" w:space="0" w:color="auto"/>
                </w:tcBorders>
                <w:vAlign w:val="center"/>
                <w:hideMark/>
              </w:tcPr>
            </w:tcPrChange>
          </w:tcPr>
          <w:p w14:paraId="46DFEE50" w14:textId="77777777" w:rsidR="00C0752E" w:rsidRPr="00C0752E" w:rsidRDefault="00C0752E" w:rsidP="00400524">
            <w:pPr>
              <w:jc w:val="right"/>
              <w:rPr>
                <w:ins w:id="1323" w:author="surieth_uu@hotmail.com" w:date="2023-03-21T16:41:00Z"/>
                <w:rFonts w:ascii="Arial Narrow" w:hAnsi="Arial Narrow" w:cs="Calibri"/>
                <w:color w:val="000000"/>
                <w:sz w:val="22"/>
                <w:szCs w:val="22"/>
                <w:lang w:eastAsia="es-PE"/>
                <w:rPrChange w:id="1324" w:author="surieth_uu@hotmail.com" w:date="2023-03-21T16:42:00Z">
                  <w:rPr>
                    <w:ins w:id="1325" w:author="surieth_uu@hotmail.com" w:date="2023-03-21T16:41:00Z"/>
                    <w:rFonts w:ascii="Arial Narrow" w:hAnsi="Arial Narrow" w:cs="Calibri"/>
                    <w:color w:val="000000"/>
                    <w:sz w:val="18"/>
                    <w:szCs w:val="18"/>
                    <w:lang w:eastAsia="es-PE"/>
                  </w:rPr>
                </w:rPrChange>
              </w:rPr>
            </w:pPr>
            <w:ins w:id="1326" w:author="surieth_uu@hotmail.com" w:date="2023-03-21T16:41:00Z">
              <w:r w:rsidRPr="00C0752E">
                <w:rPr>
                  <w:rFonts w:ascii="Arial Narrow" w:hAnsi="Arial Narrow" w:cs="Calibri"/>
                  <w:color w:val="000000"/>
                  <w:sz w:val="22"/>
                  <w:szCs w:val="22"/>
                  <w:lang w:eastAsia="es-PE"/>
                  <w:rPrChange w:id="1327" w:author="surieth_uu@hotmail.com" w:date="2023-03-21T16:42:00Z">
                    <w:rPr>
                      <w:rFonts w:ascii="Arial Narrow" w:hAnsi="Arial Narrow" w:cs="Calibri"/>
                      <w:color w:val="000000"/>
                      <w:sz w:val="18"/>
                      <w:szCs w:val="18"/>
                      <w:lang w:eastAsia="es-PE"/>
                    </w:rPr>
                  </w:rPrChange>
                </w:rPr>
                <w:t>1331339</w:t>
              </w:r>
            </w:ins>
          </w:p>
        </w:tc>
        <w:tc>
          <w:tcPr>
            <w:tcW w:w="2268" w:type="dxa"/>
            <w:tcBorders>
              <w:top w:val="nil"/>
              <w:left w:val="nil"/>
              <w:bottom w:val="single" w:sz="8" w:space="0" w:color="auto"/>
              <w:right w:val="single" w:sz="8" w:space="0" w:color="auto"/>
            </w:tcBorders>
            <w:vAlign w:val="center"/>
            <w:hideMark/>
            <w:tcPrChange w:id="1328"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17C6414A" w14:textId="77777777" w:rsidR="00C0752E" w:rsidRPr="00C0752E" w:rsidRDefault="00C0752E" w:rsidP="00400524">
            <w:pPr>
              <w:rPr>
                <w:ins w:id="1329" w:author="surieth_uu@hotmail.com" w:date="2023-03-21T16:41:00Z"/>
                <w:rFonts w:ascii="Arial Narrow" w:hAnsi="Arial Narrow" w:cs="Calibri"/>
                <w:color w:val="000000"/>
                <w:sz w:val="22"/>
                <w:szCs w:val="22"/>
                <w:lang w:eastAsia="es-PE"/>
                <w:rPrChange w:id="1330" w:author="surieth_uu@hotmail.com" w:date="2023-03-21T16:42:00Z">
                  <w:rPr>
                    <w:ins w:id="1331" w:author="surieth_uu@hotmail.com" w:date="2023-03-21T16:41:00Z"/>
                    <w:rFonts w:ascii="Arial Narrow" w:hAnsi="Arial Narrow" w:cs="Calibri"/>
                    <w:color w:val="000000"/>
                    <w:sz w:val="18"/>
                    <w:szCs w:val="18"/>
                    <w:lang w:eastAsia="es-PE"/>
                  </w:rPr>
                </w:rPrChange>
              </w:rPr>
            </w:pPr>
            <w:ins w:id="1332" w:author="surieth_uu@hotmail.com" w:date="2023-03-21T16:41:00Z">
              <w:r w:rsidRPr="00C0752E">
                <w:rPr>
                  <w:rFonts w:ascii="Arial Narrow" w:hAnsi="Arial Narrow" w:cs="Calibri"/>
                  <w:color w:val="000000"/>
                  <w:sz w:val="22"/>
                  <w:szCs w:val="22"/>
                  <w:lang w:eastAsia="es-PE"/>
                  <w:rPrChange w:id="1333" w:author="surieth_uu@hotmail.com" w:date="2023-03-21T16:42:00Z">
                    <w:rPr>
                      <w:rFonts w:ascii="Arial Narrow" w:hAnsi="Arial Narrow" w:cs="Calibri"/>
                      <w:color w:val="000000"/>
                      <w:sz w:val="18"/>
                      <w:szCs w:val="18"/>
                      <w:lang w:eastAsia="es-PE"/>
                    </w:rPr>
                  </w:rPrChange>
                </w:rPr>
                <w:t>Manuel Gonzales Prada</w:t>
              </w:r>
            </w:ins>
          </w:p>
        </w:tc>
        <w:tc>
          <w:tcPr>
            <w:tcW w:w="1276" w:type="dxa"/>
            <w:tcBorders>
              <w:top w:val="nil"/>
              <w:left w:val="nil"/>
              <w:bottom w:val="single" w:sz="8" w:space="0" w:color="auto"/>
              <w:right w:val="single" w:sz="8" w:space="0" w:color="auto"/>
            </w:tcBorders>
            <w:vAlign w:val="center"/>
            <w:hideMark/>
            <w:tcPrChange w:id="1334"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BC37FA3" w14:textId="77777777" w:rsidR="00C0752E" w:rsidRPr="00C0752E" w:rsidRDefault="00C0752E" w:rsidP="00400524">
            <w:pPr>
              <w:rPr>
                <w:ins w:id="1335" w:author="surieth_uu@hotmail.com" w:date="2023-03-21T16:41:00Z"/>
                <w:rFonts w:ascii="Arial Narrow" w:hAnsi="Arial Narrow" w:cs="Calibri"/>
                <w:color w:val="000000"/>
                <w:sz w:val="22"/>
                <w:szCs w:val="22"/>
                <w:lang w:eastAsia="es-PE"/>
                <w:rPrChange w:id="1336" w:author="surieth_uu@hotmail.com" w:date="2023-03-21T16:42:00Z">
                  <w:rPr>
                    <w:ins w:id="1337" w:author="surieth_uu@hotmail.com" w:date="2023-03-21T16:41:00Z"/>
                    <w:rFonts w:ascii="Arial Narrow" w:hAnsi="Arial Narrow" w:cs="Calibri"/>
                    <w:color w:val="000000"/>
                    <w:sz w:val="18"/>
                    <w:szCs w:val="18"/>
                    <w:lang w:eastAsia="es-PE"/>
                  </w:rPr>
                </w:rPrChange>
              </w:rPr>
            </w:pPr>
            <w:ins w:id="1338" w:author="surieth_uu@hotmail.com" w:date="2023-03-21T16:41:00Z">
              <w:r w:rsidRPr="00C0752E">
                <w:rPr>
                  <w:rFonts w:ascii="Arial Narrow" w:hAnsi="Arial Narrow" w:cs="Calibri"/>
                  <w:color w:val="000000"/>
                  <w:sz w:val="22"/>
                  <w:szCs w:val="22"/>
                  <w:lang w:eastAsia="es-PE"/>
                  <w:rPrChange w:id="1339" w:author="surieth_uu@hotmail.com" w:date="2023-03-21T16:42:00Z">
                    <w:rPr>
                      <w:rFonts w:ascii="Arial Narrow" w:hAnsi="Arial Narrow" w:cs="Calibri"/>
                      <w:color w:val="000000"/>
                      <w:sz w:val="18"/>
                      <w:szCs w:val="18"/>
                      <w:lang w:eastAsia="es-PE"/>
                    </w:rPr>
                  </w:rPrChange>
                </w:rPr>
                <w:t>Ocobamba</w:t>
              </w:r>
            </w:ins>
          </w:p>
        </w:tc>
        <w:tc>
          <w:tcPr>
            <w:tcW w:w="1559" w:type="dxa"/>
            <w:tcBorders>
              <w:top w:val="nil"/>
              <w:left w:val="nil"/>
              <w:bottom w:val="single" w:sz="8" w:space="0" w:color="auto"/>
              <w:right w:val="single" w:sz="8" w:space="0" w:color="auto"/>
            </w:tcBorders>
            <w:vAlign w:val="center"/>
            <w:hideMark/>
            <w:tcPrChange w:id="1340" w:author="surieth_uu@hotmail.com" w:date="2023-03-21T16:49:00Z">
              <w:tcPr>
                <w:tcW w:w="1569" w:type="dxa"/>
                <w:tcBorders>
                  <w:top w:val="nil"/>
                  <w:left w:val="nil"/>
                  <w:bottom w:val="single" w:sz="8" w:space="0" w:color="auto"/>
                  <w:right w:val="single" w:sz="8" w:space="0" w:color="auto"/>
                </w:tcBorders>
                <w:vAlign w:val="center"/>
                <w:hideMark/>
              </w:tcPr>
            </w:tcPrChange>
          </w:tcPr>
          <w:p w14:paraId="06045C32" w14:textId="77777777" w:rsidR="00C0752E" w:rsidRPr="00C0752E" w:rsidRDefault="00C0752E" w:rsidP="00400524">
            <w:pPr>
              <w:rPr>
                <w:ins w:id="1341" w:author="surieth_uu@hotmail.com" w:date="2023-03-21T16:41:00Z"/>
                <w:rFonts w:ascii="Arial Narrow" w:hAnsi="Arial Narrow" w:cs="Calibri"/>
                <w:color w:val="000000"/>
                <w:sz w:val="22"/>
                <w:szCs w:val="22"/>
                <w:lang w:eastAsia="es-PE"/>
                <w:rPrChange w:id="1342" w:author="surieth_uu@hotmail.com" w:date="2023-03-21T16:42:00Z">
                  <w:rPr>
                    <w:ins w:id="1343" w:author="surieth_uu@hotmail.com" w:date="2023-03-21T16:41:00Z"/>
                    <w:rFonts w:ascii="Arial Narrow" w:hAnsi="Arial Narrow" w:cs="Calibri"/>
                    <w:color w:val="000000"/>
                    <w:sz w:val="18"/>
                    <w:szCs w:val="18"/>
                    <w:lang w:eastAsia="es-PE"/>
                  </w:rPr>
                </w:rPrChange>
              </w:rPr>
            </w:pPr>
            <w:ins w:id="1344" w:author="surieth_uu@hotmail.com" w:date="2023-03-21T16:41:00Z">
              <w:r w:rsidRPr="00C0752E">
                <w:rPr>
                  <w:rFonts w:ascii="Arial Narrow" w:hAnsi="Arial Narrow" w:cs="Calibri"/>
                  <w:color w:val="000000"/>
                  <w:sz w:val="22"/>
                  <w:szCs w:val="22"/>
                  <w:lang w:eastAsia="es-PE"/>
                  <w:rPrChange w:id="1345" w:author="surieth_uu@hotmail.com" w:date="2023-03-21T16:42:00Z">
                    <w:rPr>
                      <w:rFonts w:ascii="Arial Narrow" w:hAnsi="Arial Narrow" w:cs="Calibri"/>
                      <w:color w:val="000000"/>
                      <w:sz w:val="18"/>
                      <w:szCs w:val="18"/>
                      <w:lang w:eastAsia="es-PE"/>
                    </w:rPr>
                  </w:rPrChange>
                </w:rPr>
                <w:t>Challhuani</w:t>
              </w:r>
            </w:ins>
          </w:p>
        </w:tc>
        <w:tc>
          <w:tcPr>
            <w:tcW w:w="1701" w:type="dxa"/>
            <w:tcBorders>
              <w:top w:val="nil"/>
              <w:left w:val="nil"/>
              <w:bottom w:val="single" w:sz="8" w:space="0" w:color="auto"/>
              <w:right w:val="single" w:sz="8" w:space="0" w:color="auto"/>
            </w:tcBorders>
            <w:vAlign w:val="center"/>
            <w:hideMark/>
            <w:tcPrChange w:id="1346"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7051A4AE" w14:textId="77777777" w:rsidR="00C0752E" w:rsidRPr="00C0752E" w:rsidRDefault="00C0752E" w:rsidP="00400524">
            <w:pPr>
              <w:rPr>
                <w:ins w:id="1347" w:author="surieth_uu@hotmail.com" w:date="2023-03-21T16:41:00Z"/>
                <w:rFonts w:ascii="Arial Narrow" w:hAnsi="Arial Narrow" w:cs="Calibri"/>
                <w:color w:val="000000"/>
                <w:sz w:val="22"/>
                <w:szCs w:val="22"/>
                <w:lang w:eastAsia="es-PE"/>
                <w:rPrChange w:id="1348" w:author="surieth_uu@hotmail.com" w:date="2023-03-21T16:42:00Z">
                  <w:rPr>
                    <w:ins w:id="1349" w:author="surieth_uu@hotmail.com" w:date="2023-03-21T16:41:00Z"/>
                    <w:rFonts w:ascii="Arial Narrow" w:hAnsi="Arial Narrow" w:cs="Calibri"/>
                    <w:color w:val="000000"/>
                    <w:sz w:val="18"/>
                    <w:szCs w:val="18"/>
                    <w:lang w:eastAsia="es-PE"/>
                  </w:rPr>
                </w:rPrChange>
              </w:rPr>
            </w:pPr>
            <w:ins w:id="1350" w:author="surieth_uu@hotmail.com" w:date="2023-03-21T16:41:00Z">
              <w:r w:rsidRPr="00C0752E">
                <w:rPr>
                  <w:rFonts w:ascii="Arial Narrow" w:hAnsi="Arial Narrow" w:cs="Calibri"/>
                  <w:color w:val="000000"/>
                  <w:sz w:val="22"/>
                  <w:szCs w:val="22"/>
                  <w:lang w:eastAsia="es-PE"/>
                  <w:rPrChange w:id="1351" w:author="surieth_uu@hotmail.com" w:date="2023-03-21T16:42:00Z">
                    <w:rPr>
                      <w:rFonts w:ascii="Arial Narrow" w:hAnsi="Arial Narrow" w:cs="Calibri"/>
                      <w:color w:val="000000"/>
                      <w:sz w:val="18"/>
                      <w:szCs w:val="18"/>
                      <w:lang w:eastAsia="es-PE"/>
                    </w:rPr>
                  </w:rPrChange>
                </w:rPr>
                <w:t>Challhuani</w:t>
              </w:r>
            </w:ins>
          </w:p>
        </w:tc>
      </w:tr>
      <w:tr w:rsidR="00C0752E" w:rsidRPr="00C0752E" w14:paraId="0A81A990" w14:textId="77777777" w:rsidTr="00860C05">
        <w:tblPrEx>
          <w:tblPrExChange w:id="1352" w:author="surieth_uu@hotmail.com" w:date="2023-03-21T16:49:00Z">
            <w:tblPrEx>
              <w:tblW w:w="7763" w:type="dxa"/>
            </w:tblPrEx>
          </w:tblPrExChange>
        </w:tblPrEx>
        <w:trPr>
          <w:trHeight w:val="240"/>
          <w:ins w:id="1353" w:author="surieth_uu@hotmail.com" w:date="2023-03-21T16:41:00Z"/>
          <w:trPrChange w:id="1354"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355"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682485D" w14:textId="77777777" w:rsidR="00C0752E" w:rsidRPr="00C0752E" w:rsidRDefault="00C0752E" w:rsidP="00400524">
            <w:pPr>
              <w:jc w:val="right"/>
              <w:rPr>
                <w:ins w:id="1356" w:author="surieth_uu@hotmail.com" w:date="2023-03-21T16:41:00Z"/>
                <w:rFonts w:ascii="Arial Narrow" w:hAnsi="Arial Narrow" w:cs="Calibri"/>
                <w:color w:val="000000"/>
                <w:sz w:val="22"/>
                <w:szCs w:val="22"/>
                <w:lang w:eastAsia="es-PE"/>
                <w:rPrChange w:id="1357" w:author="surieth_uu@hotmail.com" w:date="2023-03-21T16:42:00Z">
                  <w:rPr>
                    <w:ins w:id="1358" w:author="surieth_uu@hotmail.com" w:date="2023-03-21T16:41:00Z"/>
                    <w:rFonts w:ascii="Arial Narrow" w:hAnsi="Arial Narrow" w:cs="Calibri"/>
                    <w:color w:val="000000"/>
                    <w:sz w:val="18"/>
                    <w:szCs w:val="18"/>
                    <w:lang w:eastAsia="es-PE"/>
                  </w:rPr>
                </w:rPrChange>
              </w:rPr>
            </w:pPr>
            <w:ins w:id="1359" w:author="surieth_uu@hotmail.com" w:date="2023-03-21T16:41:00Z">
              <w:r w:rsidRPr="00C0752E">
                <w:rPr>
                  <w:rFonts w:ascii="Arial Narrow" w:hAnsi="Arial Narrow" w:cs="Calibri"/>
                  <w:color w:val="000000"/>
                  <w:sz w:val="22"/>
                  <w:szCs w:val="22"/>
                  <w:lang w:eastAsia="es-PE"/>
                  <w:rPrChange w:id="1360" w:author="surieth_uu@hotmail.com" w:date="2023-03-21T16:42:00Z">
                    <w:rPr>
                      <w:rFonts w:ascii="Arial Narrow" w:hAnsi="Arial Narrow" w:cs="Calibri"/>
                      <w:color w:val="000000"/>
                      <w:sz w:val="18"/>
                      <w:szCs w:val="18"/>
                      <w:lang w:eastAsia="es-PE"/>
                    </w:rPr>
                  </w:rPrChange>
                </w:rPr>
                <w:t>27</w:t>
              </w:r>
            </w:ins>
          </w:p>
        </w:tc>
        <w:tc>
          <w:tcPr>
            <w:tcW w:w="940" w:type="dxa"/>
            <w:tcBorders>
              <w:top w:val="nil"/>
              <w:left w:val="nil"/>
              <w:bottom w:val="single" w:sz="8" w:space="0" w:color="auto"/>
              <w:right w:val="single" w:sz="8" w:space="0" w:color="auto"/>
            </w:tcBorders>
            <w:vAlign w:val="center"/>
            <w:hideMark/>
            <w:tcPrChange w:id="1361" w:author="surieth_uu@hotmail.com" w:date="2023-03-21T16:49:00Z">
              <w:tcPr>
                <w:tcW w:w="840" w:type="dxa"/>
                <w:tcBorders>
                  <w:top w:val="nil"/>
                  <w:left w:val="nil"/>
                  <w:bottom w:val="single" w:sz="8" w:space="0" w:color="auto"/>
                  <w:right w:val="single" w:sz="8" w:space="0" w:color="auto"/>
                </w:tcBorders>
                <w:vAlign w:val="center"/>
                <w:hideMark/>
              </w:tcPr>
            </w:tcPrChange>
          </w:tcPr>
          <w:p w14:paraId="1F1EE2DE" w14:textId="77777777" w:rsidR="00C0752E" w:rsidRPr="00C0752E" w:rsidRDefault="00C0752E" w:rsidP="00400524">
            <w:pPr>
              <w:jc w:val="right"/>
              <w:rPr>
                <w:ins w:id="1362" w:author="surieth_uu@hotmail.com" w:date="2023-03-21T16:41:00Z"/>
                <w:rFonts w:ascii="Arial Narrow" w:hAnsi="Arial Narrow" w:cs="Calibri"/>
                <w:color w:val="000000"/>
                <w:sz w:val="22"/>
                <w:szCs w:val="22"/>
                <w:lang w:eastAsia="es-PE"/>
                <w:rPrChange w:id="1363" w:author="surieth_uu@hotmail.com" w:date="2023-03-21T16:42:00Z">
                  <w:rPr>
                    <w:ins w:id="1364" w:author="surieth_uu@hotmail.com" w:date="2023-03-21T16:41:00Z"/>
                    <w:rFonts w:ascii="Arial Narrow" w:hAnsi="Arial Narrow" w:cs="Calibri"/>
                    <w:color w:val="000000"/>
                    <w:sz w:val="18"/>
                    <w:szCs w:val="18"/>
                    <w:lang w:eastAsia="es-PE"/>
                  </w:rPr>
                </w:rPrChange>
              </w:rPr>
            </w:pPr>
            <w:ins w:id="1365" w:author="surieth_uu@hotmail.com" w:date="2023-03-21T16:41:00Z">
              <w:r w:rsidRPr="00C0752E">
                <w:rPr>
                  <w:rFonts w:ascii="Arial Narrow" w:hAnsi="Arial Narrow" w:cs="Calibri"/>
                  <w:color w:val="000000"/>
                  <w:sz w:val="22"/>
                  <w:szCs w:val="22"/>
                  <w:lang w:eastAsia="es-PE"/>
                  <w:rPrChange w:id="1366" w:author="surieth_uu@hotmail.com" w:date="2023-03-21T16:42:00Z">
                    <w:rPr>
                      <w:rFonts w:ascii="Arial Narrow" w:hAnsi="Arial Narrow" w:cs="Calibri"/>
                      <w:color w:val="000000"/>
                      <w:sz w:val="18"/>
                      <w:szCs w:val="18"/>
                      <w:lang w:eastAsia="es-PE"/>
                    </w:rPr>
                  </w:rPrChange>
                </w:rPr>
                <w:t>1204395</w:t>
              </w:r>
            </w:ins>
          </w:p>
        </w:tc>
        <w:tc>
          <w:tcPr>
            <w:tcW w:w="2268" w:type="dxa"/>
            <w:tcBorders>
              <w:top w:val="nil"/>
              <w:left w:val="nil"/>
              <w:bottom w:val="single" w:sz="8" w:space="0" w:color="auto"/>
              <w:right w:val="single" w:sz="8" w:space="0" w:color="auto"/>
            </w:tcBorders>
            <w:vAlign w:val="center"/>
            <w:hideMark/>
            <w:tcPrChange w:id="1367"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EF21245" w14:textId="77777777" w:rsidR="00C0752E" w:rsidRPr="00C0752E" w:rsidRDefault="00C0752E" w:rsidP="00400524">
            <w:pPr>
              <w:rPr>
                <w:ins w:id="1368" w:author="surieth_uu@hotmail.com" w:date="2023-03-21T16:41:00Z"/>
                <w:rFonts w:ascii="Arial Narrow" w:hAnsi="Arial Narrow" w:cs="Calibri"/>
                <w:color w:val="000000"/>
                <w:sz w:val="22"/>
                <w:szCs w:val="22"/>
                <w:lang w:eastAsia="es-PE"/>
                <w:rPrChange w:id="1369" w:author="surieth_uu@hotmail.com" w:date="2023-03-21T16:42:00Z">
                  <w:rPr>
                    <w:ins w:id="1370" w:author="surieth_uu@hotmail.com" w:date="2023-03-21T16:41:00Z"/>
                    <w:rFonts w:ascii="Arial Narrow" w:hAnsi="Arial Narrow" w:cs="Calibri"/>
                    <w:color w:val="000000"/>
                    <w:sz w:val="18"/>
                    <w:szCs w:val="18"/>
                    <w:lang w:eastAsia="es-PE"/>
                  </w:rPr>
                </w:rPrChange>
              </w:rPr>
            </w:pPr>
            <w:ins w:id="1371" w:author="surieth_uu@hotmail.com" w:date="2023-03-21T16:41:00Z">
              <w:r w:rsidRPr="00C0752E">
                <w:rPr>
                  <w:rFonts w:ascii="Arial Narrow" w:hAnsi="Arial Narrow" w:cs="Calibri"/>
                  <w:color w:val="000000"/>
                  <w:sz w:val="22"/>
                  <w:szCs w:val="22"/>
                  <w:lang w:eastAsia="es-PE"/>
                  <w:rPrChange w:id="1372" w:author="surieth_uu@hotmail.com" w:date="2023-03-21T16:42:00Z">
                    <w:rPr>
                      <w:rFonts w:ascii="Arial Narrow" w:hAnsi="Arial Narrow" w:cs="Calibri"/>
                      <w:color w:val="000000"/>
                      <w:sz w:val="18"/>
                      <w:szCs w:val="18"/>
                      <w:lang w:eastAsia="es-PE"/>
                    </w:rPr>
                  </w:rPrChange>
                </w:rPr>
                <w:t>Sarahuarcay</w:t>
              </w:r>
            </w:ins>
          </w:p>
        </w:tc>
        <w:tc>
          <w:tcPr>
            <w:tcW w:w="1276" w:type="dxa"/>
            <w:tcBorders>
              <w:top w:val="nil"/>
              <w:left w:val="nil"/>
              <w:bottom w:val="single" w:sz="8" w:space="0" w:color="auto"/>
              <w:right w:val="single" w:sz="8" w:space="0" w:color="auto"/>
            </w:tcBorders>
            <w:vAlign w:val="center"/>
            <w:hideMark/>
            <w:tcPrChange w:id="1373"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7B3E70A" w14:textId="77777777" w:rsidR="00C0752E" w:rsidRPr="00C0752E" w:rsidRDefault="00C0752E" w:rsidP="00400524">
            <w:pPr>
              <w:rPr>
                <w:ins w:id="1374" w:author="surieth_uu@hotmail.com" w:date="2023-03-21T16:41:00Z"/>
                <w:rFonts w:ascii="Arial Narrow" w:hAnsi="Arial Narrow" w:cs="Calibri"/>
                <w:color w:val="000000"/>
                <w:sz w:val="22"/>
                <w:szCs w:val="22"/>
                <w:lang w:eastAsia="es-PE"/>
                <w:rPrChange w:id="1375" w:author="surieth_uu@hotmail.com" w:date="2023-03-21T16:42:00Z">
                  <w:rPr>
                    <w:ins w:id="1376" w:author="surieth_uu@hotmail.com" w:date="2023-03-21T16:41:00Z"/>
                    <w:rFonts w:ascii="Arial Narrow" w:hAnsi="Arial Narrow" w:cs="Calibri"/>
                    <w:color w:val="000000"/>
                    <w:sz w:val="18"/>
                    <w:szCs w:val="18"/>
                    <w:lang w:eastAsia="es-PE"/>
                  </w:rPr>
                </w:rPrChange>
              </w:rPr>
            </w:pPr>
            <w:ins w:id="1377" w:author="surieth_uu@hotmail.com" w:date="2023-03-21T16:41:00Z">
              <w:r w:rsidRPr="00C0752E">
                <w:rPr>
                  <w:rFonts w:ascii="Arial Narrow" w:hAnsi="Arial Narrow" w:cs="Calibri"/>
                  <w:color w:val="000000"/>
                  <w:sz w:val="22"/>
                  <w:szCs w:val="22"/>
                  <w:lang w:eastAsia="es-PE"/>
                  <w:rPrChange w:id="1378" w:author="surieth_uu@hotmail.com" w:date="2023-03-21T16:42:00Z">
                    <w:rPr>
                      <w:rFonts w:ascii="Arial Narrow" w:hAnsi="Arial Narrow" w:cs="Calibri"/>
                      <w:color w:val="000000"/>
                      <w:sz w:val="18"/>
                      <w:szCs w:val="18"/>
                      <w:lang w:eastAsia="es-PE"/>
                    </w:rPr>
                  </w:rPrChange>
                </w:rPr>
                <w:t>Ocobamba</w:t>
              </w:r>
            </w:ins>
          </w:p>
        </w:tc>
        <w:tc>
          <w:tcPr>
            <w:tcW w:w="1559" w:type="dxa"/>
            <w:tcBorders>
              <w:top w:val="nil"/>
              <w:left w:val="nil"/>
              <w:bottom w:val="single" w:sz="8" w:space="0" w:color="auto"/>
              <w:right w:val="single" w:sz="8" w:space="0" w:color="auto"/>
            </w:tcBorders>
            <w:vAlign w:val="center"/>
            <w:hideMark/>
            <w:tcPrChange w:id="1379" w:author="surieth_uu@hotmail.com" w:date="2023-03-21T16:49:00Z">
              <w:tcPr>
                <w:tcW w:w="1569" w:type="dxa"/>
                <w:tcBorders>
                  <w:top w:val="nil"/>
                  <w:left w:val="nil"/>
                  <w:bottom w:val="single" w:sz="8" w:space="0" w:color="auto"/>
                  <w:right w:val="single" w:sz="8" w:space="0" w:color="auto"/>
                </w:tcBorders>
                <w:vAlign w:val="center"/>
                <w:hideMark/>
              </w:tcPr>
            </w:tcPrChange>
          </w:tcPr>
          <w:p w14:paraId="3BB33BC8" w14:textId="77777777" w:rsidR="00C0752E" w:rsidRPr="00C0752E" w:rsidRDefault="00C0752E" w:rsidP="00400524">
            <w:pPr>
              <w:rPr>
                <w:ins w:id="1380" w:author="surieth_uu@hotmail.com" w:date="2023-03-21T16:41:00Z"/>
                <w:rFonts w:ascii="Arial Narrow" w:hAnsi="Arial Narrow" w:cs="Calibri"/>
                <w:color w:val="000000"/>
                <w:sz w:val="22"/>
                <w:szCs w:val="22"/>
                <w:lang w:eastAsia="es-PE"/>
                <w:rPrChange w:id="1381" w:author="surieth_uu@hotmail.com" w:date="2023-03-21T16:42:00Z">
                  <w:rPr>
                    <w:ins w:id="1382" w:author="surieth_uu@hotmail.com" w:date="2023-03-21T16:41:00Z"/>
                    <w:rFonts w:ascii="Arial Narrow" w:hAnsi="Arial Narrow" w:cs="Calibri"/>
                    <w:color w:val="000000"/>
                    <w:sz w:val="18"/>
                    <w:szCs w:val="18"/>
                    <w:lang w:eastAsia="es-PE"/>
                  </w:rPr>
                </w:rPrChange>
              </w:rPr>
            </w:pPr>
            <w:ins w:id="1383" w:author="surieth_uu@hotmail.com" w:date="2023-03-21T16:41:00Z">
              <w:r w:rsidRPr="00C0752E">
                <w:rPr>
                  <w:rFonts w:ascii="Arial Narrow" w:hAnsi="Arial Narrow" w:cs="Calibri"/>
                  <w:color w:val="000000"/>
                  <w:sz w:val="22"/>
                  <w:szCs w:val="22"/>
                  <w:lang w:eastAsia="es-PE"/>
                  <w:rPrChange w:id="1384" w:author="surieth_uu@hotmail.com" w:date="2023-03-21T16:42:00Z">
                    <w:rPr>
                      <w:rFonts w:ascii="Arial Narrow" w:hAnsi="Arial Narrow" w:cs="Calibri"/>
                      <w:color w:val="000000"/>
                      <w:sz w:val="18"/>
                      <w:szCs w:val="18"/>
                      <w:lang w:eastAsia="es-PE"/>
                    </w:rPr>
                  </w:rPrChange>
                </w:rPr>
                <w:t>Sarahuarcay</w:t>
              </w:r>
            </w:ins>
          </w:p>
        </w:tc>
        <w:tc>
          <w:tcPr>
            <w:tcW w:w="1701" w:type="dxa"/>
            <w:tcBorders>
              <w:top w:val="nil"/>
              <w:left w:val="nil"/>
              <w:bottom w:val="single" w:sz="8" w:space="0" w:color="auto"/>
              <w:right w:val="single" w:sz="8" w:space="0" w:color="auto"/>
            </w:tcBorders>
            <w:vAlign w:val="center"/>
            <w:hideMark/>
            <w:tcPrChange w:id="1385"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60936A1" w14:textId="77777777" w:rsidR="00C0752E" w:rsidRPr="00C0752E" w:rsidRDefault="00C0752E" w:rsidP="00400524">
            <w:pPr>
              <w:rPr>
                <w:ins w:id="1386" w:author="surieth_uu@hotmail.com" w:date="2023-03-21T16:41:00Z"/>
                <w:rFonts w:ascii="Arial Narrow" w:hAnsi="Arial Narrow" w:cs="Calibri"/>
                <w:color w:val="000000"/>
                <w:sz w:val="22"/>
                <w:szCs w:val="22"/>
                <w:lang w:eastAsia="es-PE"/>
                <w:rPrChange w:id="1387" w:author="surieth_uu@hotmail.com" w:date="2023-03-21T16:42:00Z">
                  <w:rPr>
                    <w:ins w:id="1388" w:author="surieth_uu@hotmail.com" w:date="2023-03-21T16:41:00Z"/>
                    <w:rFonts w:ascii="Arial Narrow" w:hAnsi="Arial Narrow" w:cs="Calibri"/>
                    <w:color w:val="000000"/>
                    <w:sz w:val="18"/>
                    <w:szCs w:val="18"/>
                    <w:lang w:eastAsia="es-PE"/>
                  </w:rPr>
                </w:rPrChange>
              </w:rPr>
            </w:pPr>
            <w:ins w:id="1389" w:author="surieth_uu@hotmail.com" w:date="2023-03-21T16:41:00Z">
              <w:r w:rsidRPr="00C0752E">
                <w:rPr>
                  <w:rFonts w:ascii="Arial Narrow" w:hAnsi="Arial Narrow" w:cs="Calibri"/>
                  <w:color w:val="000000"/>
                  <w:sz w:val="22"/>
                  <w:szCs w:val="22"/>
                  <w:lang w:eastAsia="es-PE"/>
                  <w:rPrChange w:id="1390" w:author="surieth_uu@hotmail.com" w:date="2023-03-21T16:42:00Z">
                    <w:rPr>
                      <w:rFonts w:ascii="Arial Narrow" w:hAnsi="Arial Narrow" w:cs="Calibri"/>
                      <w:color w:val="000000"/>
                      <w:sz w:val="18"/>
                      <w:szCs w:val="18"/>
                      <w:lang w:eastAsia="es-PE"/>
                    </w:rPr>
                  </w:rPrChange>
                </w:rPr>
                <w:t>Sarahuarcay</w:t>
              </w:r>
            </w:ins>
          </w:p>
        </w:tc>
      </w:tr>
      <w:tr w:rsidR="00C0752E" w:rsidRPr="00C0752E" w14:paraId="42A8F49C" w14:textId="77777777" w:rsidTr="00860C05">
        <w:tblPrEx>
          <w:tblPrExChange w:id="1391" w:author="surieth_uu@hotmail.com" w:date="2023-03-21T16:49:00Z">
            <w:tblPrEx>
              <w:tblW w:w="7763" w:type="dxa"/>
            </w:tblPrEx>
          </w:tblPrExChange>
        </w:tblPrEx>
        <w:trPr>
          <w:trHeight w:val="240"/>
          <w:ins w:id="1392" w:author="surieth_uu@hotmail.com" w:date="2023-03-21T16:41:00Z"/>
          <w:trPrChange w:id="1393" w:author="surieth_uu@hotmail.com" w:date="2023-03-21T16:49:00Z">
            <w:trPr>
              <w:gridAfter w:val="0"/>
              <w:trHeight w:val="240"/>
            </w:trPr>
          </w:trPrChange>
        </w:trPr>
        <w:tc>
          <w:tcPr>
            <w:tcW w:w="336" w:type="dxa"/>
            <w:tcBorders>
              <w:top w:val="nil"/>
              <w:left w:val="single" w:sz="8" w:space="0" w:color="auto"/>
              <w:bottom w:val="single" w:sz="4" w:space="0" w:color="auto"/>
              <w:right w:val="single" w:sz="8" w:space="0" w:color="auto"/>
            </w:tcBorders>
            <w:vAlign w:val="center"/>
            <w:hideMark/>
            <w:tcPrChange w:id="1394" w:author="surieth_uu@hotmail.com" w:date="2023-03-21T16:49:00Z">
              <w:tcPr>
                <w:tcW w:w="336" w:type="dxa"/>
                <w:tcBorders>
                  <w:top w:val="nil"/>
                  <w:left w:val="single" w:sz="8" w:space="0" w:color="auto"/>
                  <w:bottom w:val="single" w:sz="4" w:space="0" w:color="auto"/>
                  <w:right w:val="single" w:sz="8" w:space="0" w:color="auto"/>
                </w:tcBorders>
                <w:vAlign w:val="center"/>
                <w:hideMark/>
              </w:tcPr>
            </w:tcPrChange>
          </w:tcPr>
          <w:p w14:paraId="2B52C272" w14:textId="77777777" w:rsidR="00C0752E" w:rsidRPr="00C0752E" w:rsidRDefault="00C0752E" w:rsidP="00400524">
            <w:pPr>
              <w:jc w:val="right"/>
              <w:rPr>
                <w:ins w:id="1395" w:author="surieth_uu@hotmail.com" w:date="2023-03-21T16:41:00Z"/>
                <w:rFonts w:ascii="Arial Narrow" w:hAnsi="Arial Narrow" w:cs="Calibri"/>
                <w:color w:val="000000"/>
                <w:sz w:val="22"/>
                <w:szCs w:val="22"/>
                <w:lang w:eastAsia="es-PE"/>
                <w:rPrChange w:id="1396" w:author="surieth_uu@hotmail.com" w:date="2023-03-21T16:42:00Z">
                  <w:rPr>
                    <w:ins w:id="1397" w:author="surieth_uu@hotmail.com" w:date="2023-03-21T16:41:00Z"/>
                    <w:rFonts w:ascii="Arial Narrow" w:hAnsi="Arial Narrow" w:cs="Calibri"/>
                    <w:color w:val="000000"/>
                    <w:sz w:val="18"/>
                    <w:szCs w:val="18"/>
                    <w:lang w:eastAsia="es-PE"/>
                  </w:rPr>
                </w:rPrChange>
              </w:rPr>
            </w:pPr>
            <w:ins w:id="1398" w:author="surieth_uu@hotmail.com" w:date="2023-03-21T16:41:00Z">
              <w:r w:rsidRPr="00C0752E">
                <w:rPr>
                  <w:rFonts w:ascii="Arial Narrow" w:hAnsi="Arial Narrow" w:cs="Calibri"/>
                  <w:color w:val="000000"/>
                  <w:sz w:val="22"/>
                  <w:szCs w:val="22"/>
                  <w:lang w:eastAsia="es-PE"/>
                  <w:rPrChange w:id="1399" w:author="surieth_uu@hotmail.com" w:date="2023-03-21T16:42:00Z">
                    <w:rPr>
                      <w:rFonts w:ascii="Arial Narrow" w:hAnsi="Arial Narrow" w:cs="Calibri"/>
                      <w:color w:val="000000"/>
                      <w:sz w:val="18"/>
                      <w:szCs w:val="18"/>
                      <w:lang w:eastAsia="es-PE"/>
                    </w:rPr>
                  </w:rPrChange>
                </w:rPr>
                <w:t>28</w:t>
              </w:r>
            </w:ins>
          </w:p>
        </w:tc>
        <w:tc>
          <w:tcPr>
            <w:tcW w:w="940" w:type="dxa"/>
            <w:tcBorders>
              <w:top w:val="nil"/>
              <w:left w:val="nil"/>
              <w:bottom w:val="single" w:sz="4" w:space="0" w:color="auto"/>
              <w:right w:val="single" w:sz="8" w:space="0" w:color="auto"/>
            </w:tcBorders>
            <w:vAlign w:val="center"/>
            <w:hideMark/>
            <w:tcPrChange w:id="1400" w:author="surieth_uu@hotmail.com" w:date="2023-03-21T16:49:00Z">
              <w:tcPr>
                <w:tcW w:w="840" w:type="dxa"/>
                <w:tcBorders>
                  <w:top w:val="nil"/>
                  <w:left w:val="nil"/>
                  <w:bottom w:val="single" w:sz="4" w:space="0" w:color="auto"/>
                  <w:right w:val="single" w:sz="8" w:space="0" w:color="auto"/>
                </w:tcBorders>
                <w:vAlign w:val="center"/>
                <w:hideMark/>
              </w:tcPr>
            </w:tcPrChange>
          </w:tcPr>
          <w:p w14:paraId="20FA4DAF" w14:textId="77777777" w:rsidR="00C0752E" w:rsidRPr="00C0752E" w:rsidRDefault="00C0752E" w:rsidP="00400524">
            <w:pPr>
              <w:jc w:val="right"/>
              <w:rPr>
                <w:ins w:id="1401" w:author="surieth_uu@hotmail.com" w:date="2023-03-21T16:41:00Z"/>
                <w:rFonts w:ascii="Arial Narrow" w:hAnsi="Arial Narrow" w:cs="Calibri"/>
                <w:color w:val="000000"/>
                <w:sz w:val="22"/>
                <w:szCs w:val="22"/>
                <w:lang w:eastAsia="es-PE"/>
                <w:rPrChange w:id="1402" w:author="surieth_uu@hotmail.com" w:date="2023-03-21T16:42:00Z">
                  <w:rPr>
                    <w:ins w:id="1403" w:author="surieth_uu@hotmail.com" w:date="2023-03-21T16:41:00Z"/>
                    <w:rFonts w:ascii="Arial Narrow" w:hAnsi="Arial Narrow" w:cs="Calibri"/>
                    <w:color w:val="000000"/>
                    <w:sz w:val="18"/>
                    <w:szCs w:val="18"/>
                    <w:lang w:eastAsia="es-PE"/>
                  </w:rPr>
                </w:rPrChange>
              </w:rPr>
            </w:pPr>
            <w:ins w:id="1404" w:author="surieth_uu@hotmail.com" w:date="2023-03-21T16:41:00Z">
              <w:r w:rsidRPr="00C0752E">
                <w:rPr>
                  <w:rFonts w:ascii="Arial Narrow" w:hAnsi="Arial Narrow" w:cs="Calibri"/>
                  <w:color w:val="000000"/>
                  <w:sz w:val="22"/>
                  <w:szCs w:val="22"/>
                  <w:lang w:eastAsia="es-PE"/>
                  <w:rPrChange w:id="1405" w:author="surieth_uu@hotmail.com" w:date="2023-03-21T16:42:00Z">
                    <w:rPr>
                      <w:rFonts w:ascii="Arial Narrow" w:hAnsi="Arial Narrow" w:cs="Calibri"/>
                      <w:color w:val="000000"/>
                      <w:sz w:val="18"/>
                      <w:szCs w:val="18"/>
                      <w:lang w:eastAsia="es-PE"/>
                    </w:rPr>
                  </w:rPrChange>
                </w:rPr>
                <w:t>1331347</w:t>
              </w:r>
            </w:ins>
          </w:p>
        </w:tc>
        <w:tc>
          <w:tcPr>
            <w:tcW w:w="2268" w:type="dxa"/>
            <w:tcBorders>
              <w:top w:val="nil"/>
              <w:left w:val="nil"/>
              <w:bottom w:val="single" w:sz="4" w:space="0" w:color="auto"/>
              <w:right w:val="single" w:sz="8" w:space="0" w:color="auto"/>
            </w:tcBorders>
            <w:vAlign w:val="center"/>
            <w:hideMark/>
            <w:tcPrChange w:id="1406" w:author="surieth_uu@hotmail.com" w:date="2023-03-21T16:49:00Z">
              <w:tcPr>
                <w:tcW w:w="2216" w:type="dxa"/>
                <w:gridSpan w:val="2"/>
                <w:tcBorders>
                  <w:top w:val="nil"/>
                  <w:left w:val="nil"/>
                  <w:bottom w:val="single" w:sz="4" w:space="0" w:color="auto"/>
                  <w:right w:val="single" w:sz="8" w:space="0" w:color="auto"/>
                </w:tcBorders>
                <w:vAlign w:val="center"/>
                <w:hideMark/>
              </w:tcPr>
            </w:tcPrChange>
          </w:tcPr>
          <w:p w14:paraId="3D82E3E1" w14:textId="77777777" w:rsidR="00C0752E" w:rsidRPr="00C0752E" w:rsidRDefault="00C0752E" w:rsidP="00400524">
            <w:pPr>
              <w:rPr>
                <w:ins w:id="1407" w:author="surieth_uu@hotmail.com" w:date="2023-03-21T16:41:00Z"/>
                <w:rFonts w:ascii="Arial Narrow" w:hAnsi="Arial Narrow" w:cs="Calibri"/>
                <w:color w:val="000000"/>
                <w:sz w:val="22"/>
                <w:szCs w:val="22"/>
                <w:lang w:eastAsia="es-PE"/>
                <w:rPrChange w:id="1408" w:author="surieth_uu@hotmail.com" w:date="2023-03-21T16:42:00Z">
                  <w:rPr>
                    <w:ins w:id="1409" w:author="surieth_uu@hotmail.com" w:date="2023-03-21T16:41:00Z"/>
                    <w:rFonts w:ascii="Arial Narrow" w:hAnsi="Arial Narrow" w:cs="Calibri"/>
                    <w:color w:val="000000"/>
                    <w:sz w:val="18"/>
                    <w:szCs w:val="18"/>
                    <w:lang w:eastAsia="es-PE"/>
                  </w:rPr>
                </w:rPrChange>
              </w:rPr>
            </w:pPr>
            <w:ins w:id="1410" w:author="surieth_uu@hotmail.com" w:date="2023-03-21T16:41:00Z">
              <w:r w:rsidRPr="00C0752E">
                <w:rPr>
                  <w:rFonts w:ascii="Arial Narrow" w:hAnsi="Arial Narrow" w:cs="Calibri"/>
                  <w:color w:val="000000"/>
                  <w:sz w:val="22"/>
                  <w:szCs w:val="22"/>
                  <w:lang w:eastAsia="es-PE"/>
                  <w:rPrChange w:id="1411" w:author="surieth_uu@hotmail.com" w:date="2023-03-21T16:42:00Z">
                    <w:rPr>
                      <w:rFonts w:ascii="Arial Narrow" w:hAnsi="Arial Narrow" w:cs="Calibri"/>
                      <w:color w:val="000000"/>
                      <w:sz w:val="18"/>
                      <w:szCs w:val="18"/>
                      <w:lang w:eastAsia="es-PE"/>
                    </w:rPr>
                  </w:rPrChange>
                </w:rPr>
                <w:t>Christine Hart</w:t>
              </w:r>
            </w:ins>
          </w:p>
        </w:tc>
        <w:tc>
          <w:tcPr>
            <w:tcW w:w="1276" w:type="dxa"/>
            <w:tcBorders>
              <w:top w:val="nil"/>
              <w:left w:val="nil"/>
              <w:bottom w:val="single" w:sz="4" w:space="0" w:color="auto"/>
              <w:right w:val="single" w:sz="8" w:space="0" w:color="auto"/>
            </w:tcBorders>
            <w:vAlign w:val="center"/>
            <w:hideMark/>
            <w:tcPrChange w:id="1412" w:author="surieth_uu@hotmail.com" w:date="2023-03-21T16:49:00Z">
              <w:tcPr>
                <w:tcW w:w="1134" w:type="dxa"/>
                <w:gridSpan w:val="2"/>
                <w:tcBorders>
                  <w:top w:val="nil"/>
                  <w:left w:val="nil"/>
                  <w:bottom w:val="single" w:sz="4" w:space="0" w:color="auto"/>
                  <w:right w:val="single" w:sz="8" w:space="0" w:color="auto"/>
                </w:tcBorders>
                <w:vAlign w:val="center"/>
                <w:hideMark/>
              </w:tcPr>
            </w:tcPrChange>
          </w:tcPr>
          <w:p w14:paraId="616CF625" w14:textId="77777777" w:rsidR="00C0752E" w:rsidRPr="00C0752E" w:rsidRDefault="00C0752E" w:rsidP="00400524">
            <w:pPr>
              <w:rPr>
                <w:ins w:id="1413" w:author="surieth_uu@hotmail.com" w:date="2023-03-21T16:41:00Z"/>
                <w:rFonts w:ascii="Arial Narrow" w:hAnsi="Arial Narrow" w:cs="Calibri"/>
                <w:color w:val="000000"/>
                <w:sz w:val="22"/>
                <w:szCs w:val="22"/>
                <w:lang w:eastAsia="es-PE"/>
                <w:rPrChange w:id="1414" w:author="surieth_uu@hotmail.com" w:date="2023-03-21T16:42:00Z">
                  <w:rPr>
                    <w:ins w:id="1415" w:author="surieth_uu@hotmail.com" w:date="2023-03-21T16:41:00Z"/>
                    <w:rFonts w:ascii="Arial Narrow" w:hAnsi="Arial Narrow" w:cs="Calibri"/>
                    <w:color w:val="000000"/>
                    <w:sz w:val="18"/>
                    <w:szCs w:val="18"/>
                    <w:lang w:eastAsia="es-PE"/>
                  </w:rPr>
                </w:rPrChange>
              </w:rPr>
            </w:pPr>
            <w:ins w:id="1416" w:author="surieth_uu@hotmail.com" w:date="2023-03-21T16:41:00Z">
              <w:r w:rsidRPr="00C0752E">
                <w:rPr>
                  <w:rFonts w:ascii="Arial Narrow" w:hAnsi="Arial Narrow" w:cs="Calibri"/>
                  <w:color w:val="000000"/>
                  <w:sz w:val="22"/>
                  <w:szCs w:val="22"/>
                  <w:lang w:eastAsia="es-PE"/>
                  <w:rPrChange w:id="1417" w:author="surieth_uu@hotmail.com" w:date="2023-03-21T16:42:00Z">
                    <w:rPr>
                      <w:rFonts w:ascii="Arial Narrow" w:hAnsi="Arial Narrow" w:cs="Calibri"/>
                      <w:color w:val="000000"/>
                      <w:sz w:val="18"/>
                      <w:szCs w:val="18"/>
                      <w:lang w:eastAsia="es-PE"/>
                    </w:rPr>
                  </w:rPrChange>
                </w:rPr>
                <w:t>Porvenir</w:t>
              </w:r>
            </w:ins>
          </w:p>
        </w:tc>
        <w:tc>
          <w:tcPr>
            <w:tcW w:w="1559" w:type="dxa"/>
            <w:tcBorders>
              <w:top w:val="nil"/>
              <w:left w:val="nil"/>
              <w:bottom w:val="single" w:sz="4" w:space="0" w:color="auto"/>
              <w:right w:val="single" w:sz="8" w:space="0" w:color="auto"/>
            </w:tcBorders>
            <w:vAlign w:val="center"/>
            <w:hideMark/>
            <w:tcPrChange w:id="1418" w:author="surieth_uu@hotmail.com" w:date="2023-03-21T16:49:00Z">
              <w:tcPr>
                <w:tcW w:w="1569" w:type="dxa"/>
                <w:tcBorders>
                  <w:top w:val="nil"/>
                  <w:left w:val="nil"/>
                  <w:bottom w:val="single" w:sz="4" w:space="0" w:color="auto"/>
                  <w:right w:val="single" w:sz="8" w:space="0" w:color="auto"/>
                </w:tcBorders>
                <w:vAlign w:val="center"/>
                <w:hideMark/>
              </w:tcPr>
            </w:tcPrChange>
          </w:tcPr>
          <w:p w14:paraId="2C2BC741" w14:textId="77777777" w:rsidR="00C0752E" w:rsidRPr="00C0752E" w:rsidRDefault="00C0752E" w:rsidP="00400524">
            <w:pPr>
              <w:rPr>
                <w:ins w:id="1419" w:author="surieth_uu@hotmail.com" w:date="2023-03-21T16:41:00Z"/>
                <w:rFonts w:ascii="Arial Narrow" w:hAnsi="Arial Narrow" w:cs="Calibri"/>
                <w:color w:val="000000"/>
                <w:sz w:val="22"/>
                <w:szCs w:val="22"/>
                <w:lang w:eastAsia="es-PE"/>
                <w:rPrChange w:id="1420" w:author="surieth_uu@hotmail.com" w:date="2023-03-21T16:42:00Z">
                  <w:rPr>
                    <w:ins w:id="1421" w:author="surieth_uu@hotmail.com" w:date="2023-03-21T16:41:00Z"/>
                    <w:rFonts w:ascii="Arial Narrow" w:hAnsi="Arial Narrow" w:cs="Calibri"/>
                    <w:color w:val="000000"/>
                    <w:sz w:val="18"/>
                    <w:szCs w:val="18"/>
                    <w:lang w:eastAsia="es-PE"/>
                  </w:rPr>
                </w:rPrChange>
              </w:rPr>
            </w:pPr>
            <w:ins w:id="1422" w:author="surieth_uu@hotmail.com" w:date="2023-03-21T16:41:00Z">
              <w:r w:rsidRPr="00C0752E">
                <w:rPr>
                  <w:rFonts w:ascii="Arial Narrow" w:hAnsi="Arial Narrow" w:cs="Calibri"/>
                  <w:color w:val="000000"/>
                  <w:sz w:val="22"/>
                  <w:szCs w:val="22"/>
                  <w:lang w:eastAsia="es-PE"/>
                  <w:rPrChange w:id="1423" w:author="surieth_uu@hotmail.com" w:date="2023-03-21T16:42:00Z">
                    <w:rPr>
                      <w:rFonts w:ascii="Arial Narrow" w:hAnsi="Arial Narrow" w:cs="Calibri"/>
                      <w:color w:val="000000"/>
                      <w:sz w:val="18"/>
                      <w:szCs w:val="18"/>
                      <w:lang w:eastAsia="es-PE"/>
                    </w:rPr>
                  </w:rPrChange>
                </w:rPr>
                <w:t>huanburque</w:t>
              </w:r>
            </w:ins>
          </w:p>
        </w:tc>
        <w:tc>
          <w:tcPr>
            <w:tcW w:w="1701" w:type="dxa"/>
            <w:tcBorders>
              <w:top w:val="nil"/>
              <w:left w:val="nil"/>
              <w:bottom w:val="single" w:sz="4" w:space="0" w:color="auto"/>
              <w:right w:val="single" w:sz="8" w:space="0" w:color="auto"/>
            </w:tcBorders>
            <w:vAlign w:val="center"/>
            <w:hideMark/>
            <w:tcPrChange w:id="1424" w:author="surieth_uu@hotmail.com" w:date="2023-03-21T16:49:00Z">
              <w:tcPr>
                <w:tcW w:w="1668" w:type="dxa"/>
                <w:gridSpan w:val="2"/>
                <w:tcBorders>
                  <w:top w:val="nil"/>
                  <w:left w:val="nil"/>
                  <w:bottom w:val="single" w:sz="4" w:space="0" w:color="auto"/>
                  <w:right w:val="single" w:sz="8" w:space="0" w:color="auto"/>
                </w:tcBorders>
                <w:vAlign w:val="center"/>
                <w:hideMark/>
              </w:tcPr>
            </w:tcPrChange>
          </w:tcPr>
          <w:p w14:paraId="2687CBFA" w14:textId="77777777" w:rsidR="00C0752E" w:rsidRPr="00C0752E" w:rsidRDefault="00C0752E" w:rsidP="00400524">
            <w:pPr>
              <w:rPr>
                <w:ins w:id="1425" w:author="surieth_uu@hotmail.com" w:date="2023-03-21T16:41:00Z"/>
                <w:rFonts w:ascii="Arial Narrow" w:hAnsi="Arial Narrow" w:cs="Calibri"/>
                <w:color w:val="000000"/>
                <w:sz w:val="22"/>
                <w:szCs w:val="22"/>
                <w:lang w:eastAsia="es-PE"/>
                <w:rPrChange w:id="1426" w:author="surieth_uu@hotmail.com" w:date="2023-03-21T16:42:00Z">
                  <w:rPr>
                    <w:ins w:id="1427" w:author="surieth_uu@hotmail.com" w:date="2023-03-21T16:41:00Z"/>
                    <w:rFonts w:ascii="Arial Narrow" w:hAnsi="Arial Narrow" w:cs="Calibri"/>
                    <w:color w:val="000000"/>
                    <w:sz w:val="18"/>
                    <w:szCs w:val="18"/>
                    <w:lang w:eastAsia="es-PE"/>
                  </w:rPr>
                </w:rPrChange>
              </w:rPr>
            </w:pPr>
            <w:ins w:id="1428" w:author="surieth_uu@hotmail.com" w:date="2023-03-21T16:41:00Z">
              <w:r w:rsidRPr="00C0752E">
                <w:rPr>
                  <w:rFonts w:ascii="Arial Narrow" w:hAnsi="Arial Narrow" w:cs="Calibri"/>
                  <w:color w:val="000000"/>
                  <w:sz w:val="22"/>
                  <w:szCs w:val="22"/>
                  <w:lang w:eastAsia="es-PE"/>
                  <w:rPrChange w:id="1429" w:author="surieth_uu@hotmail.com" w:date="2023-03-21T16:42:00Z">
                    <w:rPr>
                      <w:rFonts w:ascii="Arial Narrow" w:hAnsi="Arial Narrow" w:cs="Calibri"/>
                      <w:color w:val="000000"/>
                      <w:sz w:val="18"/>
                      <w:szCs w:val="18"/>
                      <w:lang w:eastAsia="es-PE"/>
                    </w:rPr>
                  </w:rPrChange>
                </w:rPr>
                <w:t>Jirón 28 de Julio S/N</w:t>
              </w:r>
            </w:ins>
          </w:p>
        </w:tc>
      </w:tr>
      <w:tr w:rsidR="00C0752E" w:rsidRPr="00C0752E" w14:paraId="0D55143C" w14:textId="77777777" w:rsidTr="00860C05">
        <w:tblPrEx>
          <w:tblPrExChange w:id="1430" w:author="surieth_uu@hotmail.com" w:date="2023-03-21T16:49:00Z">
            <w:tblPrEx>
              <w:tblW w:w="7763" w:type="dxa"/>
            </w:tblPrEx>
          </w:tblPrExChange>
        </w:tblPrEx>
        <w:trPr>
          <w:trHeight w:val="240"/>
          <w:ins w:id="1431" w:author="surieth_uu@hotmail.com" w:date="2023-03-21T16:41:00Z"/>
          <w:trPrChange w:id="1432"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1433"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6BCE6C0" w14:textId="77777777" w:rsidR="00C0752E" w:rsidRPr="00C0752E" w:rsidRDefault="00C0752E" w:rsidP="00400524">
            <w:pPr>
              <w:jc w:val="right"/>
              <w:rPr>
                <w:ins w:id="1434" w:author="surieth_uu@hotmail.com" w:date="2023-03-21T16:41:00Z"/>
                <w:rFonts w:ascii="Arial Narrow" w:hAnsi="Arial Narrow" w:cs="Calibri"/>
                <w:color w:val="000000"/>
                <w:sz w:val="22"/>
                <w:szCs w:val="22"/>
                <w:lang w:eastAsia="es-PE"/>
                <w:rPrChange w:id="1435" w:author="surieth_uu@hotmail.com" w:date="2023-03-21T16:42:00Z">
                  <w:rPr>
                    <w:ins w:id="1436" w:author="surieth_uu@hotmail.com" w:date="2023-03-21T16:41:00Z"/>
                    <w:rFonts w:ascii="Arial Narrow" w:hAnsi="Arial Narrow" w:cs="Calibri"/>
                    <w:color w:val="000000"/>
                    <w:sz w:val="18"/>
                    <w:szCs w:val="18"/>
                    <w:lang w:eastAsia="es-PE"/>
                  </w:rPr>
                </w:rPrChange>
              </w:rPr>
            </w:pPr>
            <w:ins w:id="1437" w:author="surieth_uu@hotmail.com" w:date="2023-03-21T16:41:00Z">
              <w:r w:rsidRPr="00C0752E">
                <w:rPr>
                  <w:rFonts w:ascii="Arial Narrow" w:hAnsi="Arial Narrow" w:cs="Calibri"/>
                  <w:color w:val="000000"/>
                  <w:sz w:val="22"/>
                  <w:szCs w:val="22"/>
                  <w:lang w:eastAsia="es-PE"/>
                  <w:rPrChange w:id="1438" w:author="surieth_uu@hotmail.com" w:date="2023-03-21T16:42:00Z">
                    <w:rPr>
                      <w:rFonts w:ascii="Arial Narrow" w:hAnsi="Arial Narrow" w:cs="Calibri"/>
                      <w:color w:val="000000"/>
                      <w:sz w:val="18"/>
                      <w:szCs w:val="18"/>
                      <w:lang w:eastAsia="es-PE"/>
                    </w:rPr>
                  </w:rPrChange>
                </w:rPr>
                <w:t>29</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1439"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77ED4B08" w14:textId="77777777" w:rsidR="00C0752E" w:rsidRPr="00C0752E" w:rsidRDefault="00C0752E" w:rsidP="00400524">
            <w:pPr>
              <w:jc w:val="right"/>
              <w:rPr>
                <w:ins w:id="1440" w:author="surieth_uu@hotmail.com" w:date="2023-03-21T16:41:00Z"/>
                <w:rFonts w:ascii="Arial Narrow" w:hAnsi="Arial Narrow" w:cs="Calibri"/>
                <w:color w:val="000000"/>
                <w:sz w:val="22"/>
                <w:szCs w:val="22"/>
                <w:lang w:eastAsia="es-PE"/>
                <w:rPrChange w:id="1441" w:author="surieth_uu@hotmail.com" w:date="2023-03-21T16:42:00Z">
                  <w:rPr>
                    <w:ins w:id="1442" w:author="surieth_uu@hotmail.com" w:date="2023-03-21T16:41:00Z"/>
                    <w:rFonts w:ascii="Arial Narrow" w:hAnsi="Arial Narrow" w:cs="Calibri"/>
                    <w:color w:val="000000"/>
                    <w:sz w:val="18"/>
                    <w:szCs w:val="18"/>
                    <w:lang w:eastAsia="es-PE"/>
                  </w:rPr>
                </w:rPrChange>
              </w:rPr>
            </w:pPr>
            <w:ins w:id="1443" w:author="surieth_uu@hotmail.com" w:date="2023-03-21T16:41:00Z">
              <w:r w:rsidRPr="00C0752E">
                <w:rPr>
                  <w:rFonts w:ascii="Arial Narrow" w:hAnsi="Arial Narrow" w:cs="Calibri"/>
                  <w:color w:val="000000"/>
                  <w:sz w:val="22"/>
                  <w:szCs w:val="22"/>
                  <w:lang w:eastAsia="es-PE"/>
                  <w:rPrChange w:id="1444" w:author="surieth_uu@hotmail.com" w:date="2023-03-21T16:42:00Z">
                    <w:rPr>
                      <w:rFonts w:ascii="Arial Narrow" w:hAnsi="Arial Narrow" w:cs="Calibri"/>
                      <w:color w:val="000000"/>
                      <w:sz w:val="18"/>
                      <w:szCs w:val="18"/>
                      <w:lang w:eastAsia="es-PE"/>
                    </w:rPr>
                  </w:rPrChange>
                </w:rPr>
                <w:t>1206036</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1445"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656478B3" w14:textId="77777777" w:rsidR="00C0752E" w:rsidRPr="00C0752E" w:rsidRDefault="00C0752E" w:rsidP="00400524">
            <w:pPr>
              <w:rPr>
                <w:ins w:id="1446" w:author="surieth_uu@hotmail.com" w:date="2023-03-21T16:41:00Z"/>
                <w:rFonts w:ascii="Arial Narrow" w:hAnsi="Arial Narrow" w:cs="Calibri"/>
                <w:color w:val="000000"/>
                <w:sz w:val="22"/>
                <w:szCs w:val="22"/>
                <w:lang w:eastAsia="es-PE"/>
                <w:rPrChange w:id="1447" w:author="surieth_uu@hotmail.com" w:date="2023-03-21T16:42:00Z">
                  <w:rPr>
                    <w:ins w:id="1448" w:author="surieth_uu@hotmail.com" w:date="2023-03-21T16:41:00Z"/>
                    <w:rFonts w:ascii="Arial Narrow" w:hAnsi="Arial Narrow" w:cs="Calibri"/>
                    <w:color w:val="000000"/>
                    <w:sz w:val="18"/>
                    <w:szCs w:val="18"/>
                    <w:lang w:eastAsia="es-PE"/>
                  </w:rPr>
                </w:rPrChange>
              </w:rPr>
            </w:pPr>
            <w:proofErr w:type="spellStart"/>
            <w:ins w:id="1449" w:author="surieth_uu@hotmail.com" w:date="2023-03-21T16:41:00Z">
              <w:r w:rsidRPr="00C0752E">
                <w:rPr>
                  <w:rFonts w:ascii="Arial Narrow" w:hAnsi="Arial Narrow" w:cs="Calibri"/>
                  <w:color w:val="000000"/>
                  <w:sz w:val="22"/>
                  <w:szCs w:val="22"/>
                  <w:lang w:eastAsia="es-PE"/>
                  <w:rPrChange w:id="1450" w:author="surieth_uu@hotmail.com" w:date="2023-03-21T16:42:00Z">
                    <w:rPr>
                      <w:rFonts w:ascii="Arial Narrow" w:hAnsi="Arial Narrow" w:cs="Calibri"/>
                      <w:color w:val="000000"/>
                      <w:sz w:val="18"/>
                      <w:szCs w:val="18"/>
                      <w:lang w:eastAsia="es-PE"/>
                    </w:rPr>
                  </w:rPrChange>
                </w:rPr>
                <w:t>Jose</w:t>
              </w:r>
              <w:proofErr w:type="spellEnd"/>
              <w:r w:rsidRPr="00C0752E">
                <w:rPr>
                  <w:rFonts w:ascii="Arial Narrow" w:hAnsi="Arial Narrow" w:cs="Calibri"/>
                  <w:color w:val="000000"/>
                  <w:sz w:val="22"/>
                  <w:szCs w:val="22"/>
                  <w:lang w:eastAsia="es-PE"/>
                  <w:rPrChange w:id="1451" w:author="surieth_uu@hotmail.com" w:date="2023-03-21T16:42:00Z">
                    <w:rPr>
                      <w:rFonts w:ascii="Arial Narrow" w:hAnsi="Arial Narrow" w:cs="Calibri"/>
                      <w:color w:val="000000"/>
                      <w:sz w:val="18"/>
                      <w:szCs w:val="18"/>
                      <w:lang w:eastAsia="es-PE"/>
                    </w:rPr>
                  </w:rPrChange>
                </w:rPr>
                <w:t xml:space="preserve"> Antonio Encinas</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1452"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5A776289" w14:textId="77777777" w:rsidR="00C0752E" w:rsidRPr="00C0752E" w:rsidRDefault="00C0752E" w:rsidP="00400524">
            <w:pPr>
              <w:rPr>
                <w:ins w:id="1453" w:author="surieth_uu@hotmail.com" w:date="2023-03-21T16:41:00Z"/>
                <w:rFonts w:ascii="Arial Narrow" w:hAnsi="Arial Narrow" w:cs="Calibri"/>
                <w:color w:val="000000"/>
                <w:sz w:val="22"/>
                <w:szCs w:val="22"/>
                <w:lang w:eastAsia="es-PE"/>
                <w:rPrChange w:id="1454" w:author="surieth_uu@hotmail.com" w:date="2023-03-21T16:42:00Z">
                  <w:rPr>
                    <w:ins w:id="1455" w:author="surieth_uu@hotmail.com" w:date="2023-03-21T16:41:00Z"/>
                    <w:rFonts w:ascii="Arial Narrow" w:hAnsi="Arial Narrow" w:cs="Calibri"/>
                    <w:color w:val="000000"/>
                    <w:sz w:val="18"/>
                    <w:szCs w:val="18"/>
                    <w:lang w:eastAsia="es-PE"/>
                  </w:rPr>
                </w:rPrChange>
              </w:rPr>
            </w:pPr>
            <w:ins w:id="1456" w:author="surieth_uu@hotmail.com" w:date="2023-03-21T16:41:00Z">
              <w:r w:rsidRPr="00C0752E">
                <w:rPr>
                  <w:rFonts w:ascii="Arial Narrow" w:hAnsi="Arial Narrow" w:cs="Calibri"/>
                  <w:color w:val="000000"/>
                  <w:sz w:val="22"/>
                  <w:szCs w:val="22"/>
                  <w:lang w:eastAsia="es-PE"/>
                  <w:rPrChange w:id="1457" w:author="surieth_uu@hotmail.com" w:date="2023-03-21T16:42:00Z">
                    <w:rPr>
                      <w:rFonts w:ascii="Arial Narrow" w:hAnsi="Arial Narrow" w:cs="Calibri"/>
                      <w:color w:val="000000"/>
                      <w:sz w:val="18"/>
                      <w:szCs w:val="18"/>
                      <w:lang w:eastAsia="es-PE"/>
                    </w:rPr>
                  </w:rPrChange>
                </w:rPr>
                <w:t>Porvenir</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1458"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310C171C" w14:textId="77777777" w:rsidR="00C0752E" w:rsidRPr="00C0752E" w:rsidRDefault="00C0752E" w:rsidP="00400524">
            <w:pPr>
              <w:rPr>
                <w:ins w:id="1459" w:author="surieth_uu@hotmail.com" w:date="2023-03-21T16:41:00Z"/>
                <w:rFonts w:ascii="Arial Narrow" w:hAnsi="Arial Narrow" w:cs="Calibri"/>
                <w:color w:val="000000"/>
                <w:sz w:val="22"/>
                <w:szCs w:val="22"/>
                <w:lang w:eastAsia="es-PE"/>
                <w:rPrChange w:id="1460" w:author="surieth_uu@hotmail.com" w:date="2023-03-21T16:42:00Z">
                  <w:rPr>
                    <w:ins w:id="1461" w:author="surieth_uu@hotmail.com" w:date="2023-03-21T16:41:00Z"/>
                    <w:rFonts w:ascii="Arial Narrow" w:hAnsi="Arial Narrow" w:cs="Calibri"/>
                    <w:color w:val="000000"/>
                    <w:sz w:val="18"/>
                    <w:szCs w:val="18"/>
                    <w:lang w:eastAsia="es-PE"/>
                  </w:rPr>
                </w:rPrChange>
              </w:rPr>
            </w:pPr>
            <w:ins w:id="1462" w:author="surieth_uu@hotmail.com" w:date="2023-03-21T16:41:00Z">
              <w:r w:rsidRPr="00C0752E">
                <w:rPr>
                  <w:rFonts w:ascii="Arial Narrow" w:hAnsi="Arial Narrow" w:cs="Calibri"/>
                  <w:color w:val="000000"/>
                  <w:sz w:val="22"/>
                  <w:szCs w:val="22"/>
                  <w:lang w:eastAsia="es-PE"/>
                  <w:rPrChange w:id="1463" w:author="surieth_uu@hotmail.com" w:date="2023-03-21T16:42:00Z">
                    <w:rPr>
                      <w:rFonts w:ascii="Arial Narrow" w:hAnsi="Arial Narrow" w:cs="Calibri"/>
                      <w:color w:val="000000"/>
                      <w:sz w:val="18"/>
                      <w:szCs w:val="18"/>
                      <w:lang w:eastAsia="es-PE"/>
                    </w:rPr>
                  </w:rPrChange>
                </w:rPr>
                <w:t>Porvenir</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1464"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37DF51E2" w14:textId="77777777" w:rsidR="00C0752E" w:rsidRPr="00C0752E" w:rsidRDefault="00C0752E" w:rsidP="00400524">
            <w:pPr>
              <w:rPr>
                <w:ins w:id="1465" w:author="surieth_uu@hotmail.com" w:date="2023-03-21T16:41:00Z"/>
                <w:rFonts w:ascii="Arial Narrow" w:hAnsi="Arial Narrow" w:cs="Calibri"/>
                <w:color w:val="000000"/>
                <w:sz w:val="22"/>
                <w:szCs w:val="22"/>
                <w:lang w:eastAsia="es-PE"/>
                <w:rPrChange w:id="1466" w:author="surieth_uu@hotmail.com" w:date="2023-03-21T16:42:00Z">
                  <w:rPr>
                    <w:ins w:id="1467" w:author="surieth_uu@hotmail.com" w:date="2023-03-21T16:41:00Z"/>
                    <w:rFonts w:ascii="Arial Narrow" w:hAnsi="Arial Narrow" w:cs="Calibri"/>
                    <w:color w:val="000000"/>
                    <w:sz w:val="18"/>
                    <w:szCs w:val="18"/>
                    <w:lang w:eastAsia="es-PE"/>
                  </w:rPr>
                </w:rPrChange>
              </w:rPr>
            </w:pPr>
            <w:ins w:id="1468" w:author="surieth_uu@hotmail.com" w:date="2023-03-21T16:41:00Z">
              <w:r w:rsidRPr="00C0752E">
                <w:rPr>
                  <w:rFonts w:ascii="Arial Narrow" w:hAnsi="Arial Narrow" w:cs="Calibri"/>
                  <w:color w:val="000000"/>
                  <w:sz w:val="22"/>
                  <w:szCs w:val="22"/>
                  <w:lang w:eastAsia="es-PE"/>
                  <w:rPrChange w:id="1469" w:author="surieth_uu@hotmail.com" w:date="2023-03-21T16:42:00Z">
                    <w:rPr>
                      <w:rFonts w:ascii="Arial Narrow" w:hAnsi="Arial Narrow" w:cs="Calibri"/>
                      <w:color w:val="000000"/>
                      <w:sz w:val="18"/>
                      <w:szCs w:val="18"/>
                      <w:lang w:eastAsia="es-PE"/>
                    </w:rPr>
                  </w:rPrChange>
                </w:rPr>
                <w:t>José Antonio Encinas- Porvenir</w:t>
              </w:r>
            </w:ins>
          </w:p>
        </w:tc>
      </w:tr>
      <w:tr w:rsidR="00C0752E" w:rsidRPr="00C0752E" w14:paraId="672AF279" w14:textId="77777777" w:rsidTr="00860C05">
        <w:tblPrEx>
          <w:tblPrExChange w:id="1470" w:author="surieth_uu@hotmail.com" w:date="2023-03-21T16:49:00Z">
            <w:tblPrEx>
              <w:tblW w:w="7763" w:type="dxa"/>
            </w:tblPrEx>
          </w:tblPrExChange>
        </w:tblPrEx>
        <w:trPr>
          <w:trHeight w:val="240"/>
          <w:ins w:id="1471" w:author="surieth_uu@hotmail.com" w:date="2023-03-21T16:41:00Z"/>
          <w:trPrChange w:id="1472"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1473"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13F60011" w14:textId="77777777" w:rsidR="00C0752E" w:rsidRPr="00C0752E" w:rsidRDefault="00C0752E" w:rsidP="00400524">
            <w:pPr>
              <w:jc w:val="right"/>
              <w:rPr>
                <w:ins w:id="1474" w:author="surieth_uu@hotmail.com" w:date="2023-03-21T16:41:00Z"/>
                <w:rFonts w:ascii="Arial Narrow" w:hAnsi="Arial Narrow" w:cs="Calibri"/>
                <w:color w:val="000000"/>
                <w:sz w:val="22"/>
                <w:szCs w:val="22"/>
                <w:lang w:eastAsia="es-PE"/>
                <w:rPrChange w:id="1475" w:author="surieth_uu@hotmail.com" w:date="2023-03-21T16:42:00Z">
                  <w:rPr>
                    <w:ins w:id="1476" w:author="surieth_uu@hotmail.com" w:date="2023-03-21T16:41:00Z"/>
                    <w:rFonts w:ascii="Arial Narrow" w:hAnsi="Arial Narrow" w:cs="Calibri"/>
                    <w:color w:val="000000"/>
                    <w:sz w:val="18"/>
                    <w:szCs w:val="18"/>
                    <w:lang w:eastAsia="es-PE"/>
                  </w:rPr>
                </w:rPrChange>
              </w:rPr>
            </w:pPr>
            <w:ins w:id="1477" w:author="surieth_uu@hotmail.com" w:date="2023-03-21T16:41:00Z">
              <w:r w:rsidRPr="00C0752E">
                <w:rPr>
                  <w:rFonts w:ascii="Arial Narrow" w:hAnsi="Arial Narrow" w:cs="Calibri"/>
                  <w:color w:val="000000"/>
                  <w:sz w:val="22"/>
                  <w:szCs w:val="22"/>
                  <w:lang w:eastAsia="es-PE"/>
                  <w:rPrChange w:id="1478" w:author="surieth_uu@hotmail.com" w:date="2023-03-21T16:42:00Z">
                    <w:rPr>
                      <w:rFonts w:ascii="Arial Narrow" w:hAnsi="Arial Narrow" w:cs="Calibri"/>
                      <w:color w:val="000000"/>
                      <w:sz w:val="18"/>
                      <w:szCs w:val="18"/>
                      <w:lang w:eastAsia="es-PE"/>
                    </w:rPr>
                  </w:rPrChange>
                </w:rPr>
                <w:t>30</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1479"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5F6D3D7A" w14:textId="77777777" w:rsidR="00C0752E" w:rsidRPr="00C0752E" w:rsidRDefault="00C0752E" w:rsidP="00400524">
            <w:pPr>
              <w:jc w:val="right"/>
              <w:rPr>
                <w:ins w:id="1480" w:author="surieth_uu@hotmail.com" w:date="2023-03-21T16:41:00Z"/>
                <w:rFonts w:ascii="Arial Narrow" w:hAnsi="Arial Narrow" w:cs="Calibri"/>
                <w:color w:val="000000"/>
                <w:sz w:val="22"/>
                <w:szCs w:val="22"/>
                <w:lang w:eastAsia="es-PE"/>
                <w:rPrChange w:id="1481" w:author="surieth_uu@hotmail.com" w:date="2023-03-21T16:42:00Z">
                  <w:rPr>
                    <w:ins w:id="1482" w:author="surieth_uu@hotmail.com" w:date="2023-03-21T16:41:00Z"/>
                    <w:rFonts w:ascii="Arial Narrow" w:hAnsi="Arial Narrow" w:cs="Calibri"/>
                    <w:color w:val="000000"/>
                    <w:sz w:val="18"/>
                    <w:szCs w:val="18"/>
                    <w:lang w:eastAsia="es-PE"/>
                  </w:rPr>
                </w:rPrChange>
              </w:rPr>
            </w:pPr>
            <w:ins w:id="1483" w:author="surieth_uu@hotmail.com" w:date="2023-03-21T16:41:00Z">
              <w:r w:rsidRPr="00C0752E">
                <w:rPr>
                  <w:rFonts w:ascii="Arial Narrow" w:hAnsi="Arial Narrow" w:cs="Calibri"/>
                  <w:color w:val="000000"/>
                  <w:sz w:val="22"/>
                  <w:szCs w:val="22"/>
                  <w:lang w:eastAsia="es-PE"/>
                  <w:rPrChange w:id="1484" w:author="surieth_uu@hotmail.com" w:date="2023-03-21T16:42:00Z">
                    <w:rPr>
                      <w:rFonts w:ascii="Arial Narrow" w:hAnsi="Arial Narrow" w:cs="Calibri"/>
                      <w:color w:val="000000"/>
                      <w:sz w:val="18"/>
                      <w:szCs w:val="18"/>
                      <w:lang w:eastAsia="es-PE"/>
                    </w:rPr>
                  </w:rPrChange>
                </w:rPr>
                <w:t>1377266</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1485"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7CDC5F16" w14:textId="77777777" w:rsidR="00C0752E" w:rsidRPr="00C0752E" w:rsidRDefault="00C0752E" w:rsidP="00400524">
            <w:pPr>
              <w:rPr>
                <w:ins w:id="1486" w:author="surieth_uu@hotmail.com" w:date="2023-03-21T16:41:00Z"/>
                <w:rFonts w:ascii="Arial Narrow" w:hAnsi="Arial Narrow" w:cs="Calibri"/>
                <w:color w:val="000000"/>
                <w:sz w:val="22"/>
                <w:szCs w:val="22"/>
                <w:lang w:eastAsia="es-PE"/>
                <w:rPrChange w:id="1487" w:author="surieth_uu@hotmail.com" w:date="2023-03-21T16:42:00Z">
                  <w:rPr>
                    <w:ins w:id="1488" w:author="surieth_uu@hotmail.com" w:date="2023-03-21T16:41:00Z"/>
                    <w:rFonts w:ascii="Arial Narrow" w:hAnsi="Arial Narrow" w:cs="Calibri"/>
                    <w:color w:val="000000"/>
                    <w:sz w:val="18"/>
                    <w:szCs w:val="18"/>
                    <w:lang w:eastAsia="es-PE"/>
                  </w:rPr>
                </w:rPrChange>
              </w:rPr>
            </w:pPr>
            <w:ins w:id="1489" w:author="surieth_uu@hotmail.com" w:date="2023-03-21T16:41:00Z">
              <w:r w:rsidRPr="00C0752E">
                <w:rPr>
                  <w:rFonts w:ascii="Arial Narrow" w:hAnsi="Arial Narrow" w:cs="Calibri"/>
                  <w:color w:val="000000"/>
                  <w:sz w:val="22"/>
                  <w:szCs w:val="22"/>
                  <w:lang w:eastAsia="es-PE"/>
                  <w:rPrChange w:id="1490" w:author="surieth_uu@hotmail.com" w:date="2023-03-21T16:42:00Z">
                    <w:rPr>
                      <w:rFonts w:ascii="Arial Narrow" w:hAnsi="Arial Narrow" w:cs="Calibri"/>
                      <w:color w:val="000000"/>
                      <w:sz w:val="18"/>
                      <w:szCs w:val="18"/>
                      <w:lang w:eastAsia="es-PE"/>
                    </w:rPr>
                  </w:rPrChange>
                </w:rPr>
                <w:t>Jacinto Palomino Córdova</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1491"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2D38D32B" w14:textId="77777777" w:rsidR="00C0752E" w:rsidRPr="00C0752E" w:rsidRDefault="00C0752E" w:rsidP="00400524">
            <w:pPr>
              <w:rPr>
                <w:ins w:id="1492" w:author="surieth_uu@hotmail.com" w:date="2023-03-21T16:41:00Z"/>
                <w:rFonts w:ascii="Arial Narrow" w:hAnsi="Arial Narrow" w:cs="Calibri"/>
                <w:color w:val="000000"/>
                <w:sz w:val="22"/>
                <w:szCs w:val="22"/>
                <w:lang w:eastAsia="es-PE"/>
                <w:rPrChange w:id="1493" w:author="surieth_uu@hotmail.com" w:date="2023-03-21T16:42:00Z">
                  <w:rPr>
                    <w:ins w:id="1494" w:author="surieth_uu@hotmail.com" w:date="2023-03-21T16:41:00Z"/>
                    <w:rFonts w:ascii="Arial Narrow" w:hAnsi="Arial Narrow" w:cs="Calibri"/>
                    <w:color w:val="000000"/>
                    <w:sz w:val="18"/>
                    <w:szCs w:val="18"/>
                    <w:lang w:eastAsia="es-PE"/>
                  </w:rPr>
                </w:rPrChange>
              </w:rPr>
            </w:pPr>
            <w:ins w:id="1495" w:author="surieth_uu@hotmail.com" w:date="2023-03-21T16:41:00Z">
              <w:r w:rsidRPr="00C0752E">
                <w:rPr>
                  <w:rFonts w:ascii="Arial Narrow" w:hAnsi="Arial Narrow" w:cs="Calibri"/>
                  <w:color w:val="000000"/>
                  <w:sz w:val="22"/>
                  <w:szCs w:val="22"/>
                  <w:lang w:eastAsia="es-PE"/>
                  <w:rPrChange w:id="1496" w:author="surieth_uu@hotmail.com" w:date="2023-03-21T16:42:00Z">
                    <w:rPr>
                      <w:rFonts w:ascii="Arial Narrow" w:hAnsi="Arial Narrow" w:cs="Calibri"/>
                      <w:color w:val="000000"/>
                      <w:sz w:val="18"/>
                      <w:szCs w:val="18"/>
                      <w:lang w:eastAsia="es-PE"/>
                    </w:rPr>
                  </w:rPrChange>
                </w:rPr>
                <w:t xml:space="preserve">Rocchac </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1497"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7809DBFB" w14:textId="77777777" w:rsidR="00C0752E" w:rsidRPr="00C0752E" w:rsidRDefault="00C0752E" w:rsidP="00400524">
            <w:pPr>
              <w:rPr>
                <w:ins w:id="1498" w:author="surieth_uu@hotmail.com" w:date="2023-03-21T16:41:00Z"/>
                <w:rFonts w:ascii="Arial Narrow" w:hAnsi="Arial Narrow" w:cs="Calibri"/>
                <w:color w:val="000000"/>
                <w:sz w:val="22"/>
                <w:szCs w:val="22"/>
                <w:lang w:eastAsia="es-PE"/>
                <w:rPrChange w:id="1499" w:author="surieth_uu@hotmail.com" w:date="2023-03-21T16:42:00Z">
                  <w:rPr>
                    <w:ins w:id="1500" w:author="surieth_uu@hotmail.com" w:date="2023-03-21T16:41:00Z"/>
                    <w:rFonts w:ascii="Arial Narrow" w:hAnsi="Arial Narrow" w:cs="Calibri"/>
                    <w:color w:val="000000"/>
                    <w:sz w:val="18"/>
                    <w:szCs w:val="18"/>
                    <w:lang w:eastAsia="es-PE"/>
                  </w:rPr>
                </w:rPrChange>
              </w:rPr>
            </w:pPr>
            <w:ins w:id="1501" w:author="surieth_uu@hotmail.com" w:date="2023-03-21T16:41:00Z">
              <w:r w:rsidRPr="00C0752E">
                <w:rPr>
                  <w:rFonts w:ascii="Arial Narrow" w:hAnsi="Arial Narrow" w:cs="Calibri"/>
                  <w:color w:val="000000"/>
                  <w:sz w:val="22"/>
                  <w:szCs w:val="22"/>
                  <w:lang w:eastAsia="es-PE"/>
                  <w:rPrChange w:id="1502" w:author="surieth_uu@hotmail.com" w:date="2023-03-21T16:42:00Z">
                    <w:rPr>
                      <w:rFonts w:ascii="Arial Narrow" w:hAnsi="Arial Narrow" w:cs="Calibri"/>
                      <w:color w:val="000000"/>
                      <w:sz w:val="18"/>
                      <w:szCs w:val="18"/>
                      <w:lang w:eastAsia="es-PE"/>
                    </w:rPr>
                  </w:rPrChange>
                </w:rPr>
                <w:t>Mosobamba</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1503"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2D491157" w14:textId="77777777" w:rsidR="00C0752E" w:rsidRPr="00C0752E" w:rsidRDefault="00C0752E" w:rsidP="00400524">
            <w:pPr>
              <w:rPr>
                <w:ins w:id="1504" w:author="surieth_uu@hotmail.com" w:date="2023-03-21T16:41:00Z"/>
                <w:rFonts w:ascii="Arial Narrow" w:hAnsi="Arial Narrow" w:cs="Calibri"/>
                <w:color w:val="000000"/>
                <w:sz w:val="22"/>
                <w:szCs w:val="22"/>
                <w:lang w:eastAsia="es-PE"/>
                <w:rPrChange w:id="1505" w:author="surieth_uu@hotmail.com" w:date="2023-03-21T16:42:00Z">
                  <w:rPr>
                    <w:ins w:id="1506" w:author="surieth_uu@hotmail.com" w:date="2023-03-21T16:41:00Z"/>
                    <w:rFonts w:ascii="Arial Narrow" w:hAnsi="Arial Narrow" w:cs="Calibri"/>
                    <w:color w:val="000000"/>
                    <w:sz w:val="18"/>
                    <w:szCs w:val="18"/>
                    <w:lang w:eastAsia="es-PE"/>
                  </w:rPr>
                </w:rPrChange>
              </w:rPr>
            </w:pPr>
            <w:ins w:id="1507" w:author="surieth_uu@hotmail.com" w:date="2023-03-21T16:41:00Z">
              <w:r w:rsidRPr="00C0752E">
                <w:rPr>
                  <w:rFonts w:ascii="Arial Narrow" w:hAnsi="Arial Narrow" w:cs="Calibri"/>
                  <w:color w:val="000000"/>
                  <w:sz w:val="22"/>
                  <w:szCs w:val="22"/>
                  <w:lang w:eastAsia="es-PE"/>
                  <w:rPrChange w:id="1508" w:author="surieth_uu@hotmail.com" w:date="2023-03-21T16:42:00Z">
                    <w:rPr>
                      <w:rFonts w:ascii="Arial Narrow" w:hAnsi="Arial Narrow" w:cs="Calibri"/>
                      <w:color w:val="000000"/>
                      <w:sz w:val="18"/>
                      <w:szCs w:val="18"/>
                      <w:lang w:eastAsia="es-PE"/>
                    </w:rPr>
                  </w:rPrChange>
                </w:rPr>
                <w:t>Mosobamba</w:t>
              </w:r>
            </w:ins>
          </w:p>
        </w:tc>
      </w:tr>
      <w:tr w:rsidR="00C0752E" w:rsidRPr="00C0752E" w14:paraId="53AE5B09" w14:textId="77777777" w:rsidTr="00860C05">
        <w:tblPrEx>
          <w:tblPrExChange w:id="1509" w:author="surieth_uu@hotmail.com" w:date="2023-03-21T16:49:00Z">
            <w:tblPrEx>
              <w:tblW w:w="7763" w:type="dxa"/>
            </w:tblPrEx>
          </w:tblPrExChange>
        </w:tblPrEx>
        <w:trPr>
          <w:trHeight w:val="240"/>
          <w:ins w:id="1510" w:author="surieth_uu@hotmail.com" w:date="2023-03-21T16:41:00Z"/>
          <w:trPrChange w:id="1511" w:author="surieth_uu@hotmail.com" w:date="2023-03-21T16:49:00Z">
            <w:trPr>
              <w:gridAfter w:val="0"/>
              <w:trHeight w:val="240"/>
            </w:trPr>
          </w:trPrChange>
        </w:trPr>
        <w:tc>
          <w:tcPr>
            <w:tcW w:w="336" w:type="dxa"/>
            <w:tcBorders>
              <w:top w:val="single" w:sz="4" w:space="0" w:color="auto"/>
              <w:left w:val="single" w:sz="8" w:space="0" w:color="auto"/>
              <w:bottom w:val="single" w:sz="4" w:space="0" w:color="auto"/>
              <w:right w:val="single" w:sz="8" w:space="0" w:color="auto"/>
            </w:tcBorders>
            <w:vAlign w:val="center"/>
            <w:hideMark/>
            <w:tcPrChange w:id="1512" w:author="surieth_uu@hotmail.com" w:date="2023-03-21T16:49:00Z">
              <w:tcPr>
                <w:tcW w:w="336" w:type="dxa"/>
                <w:tcBorders>
                  <w:top w:val="single" w:sz="4" w:space="0" w:color="auto"/>
                  <w:left w:val="single" w:sz="8" w:space="0" w:color="auto"/>
                  <w:bottom w:val="single" w:sz="4" w:space="0" w:color="auto"/>
                  <w:right w:val="single" w:sz="8" w:space="0" w:color="auto"/>
                </w:tcBorders>
                <w:vAlign w:val="center"/>
                <w:hideMark/>
              </w:tcPr>
            </w:tcPrChange>
          </w:tcPr>
          <w:p w14:paraId="75A4EAD0" w14:textId="77777777" w:rsidR="00C0752E" w:rsidRPr="00C0752E" w:rsidRDefault="00C0752E" w:rsidP="00400524">
            <w:pPr>
              <w:jc w:val="right"/>
              <w:rPr>
                <w:ins w:id="1513" w:author="surieth_uu@hotmail.com" w:date="2023-03-21T16:41:00Z"/>
                <w:rFonts w:ascii="Arial Narrow" w:hAnsi="Arial Narrow" w:cs="Calibri"/>
                <w:color w:val="000000"/>
                <w:sz w:val="22"/>
                <w:szCs w:val="22"/>
                <w:lang w:eastAsia="es-PE"/>
                <w:rPrChange w:id="1514" w:author="surieth_uu@hotmail.com" w:date="2023-03-21T16:42:00Z">
                  <w:rPr>
                    <w:ins w:id="1515" w:author="surieth_uu@hotmail.com" w:date="2023-03-21T16:41:00Z"/>
                    <w:rFonts w:ascii="Arial Narrow" w:hAnsi="Arial Narrow" w:cs="Calibri"/>
                    <w:color w:val="000000"/>
                    <w:sz w:val="18"/>
                    <w:szCs w:val="18"/>
                    <w:lang w:eastAsia="es-PE"/>
                  </w:rPr>
                </w:rPrChange>
              </w:rPr>
            </w:pPr>
            <w:ins w:id="1516" w:author="surieth_uu@hotmail.com" w:date="2023-03-21T16:41:00Z">
              <w:r w:rsidRPr="00C0752E">
                <w:rPr>
                  <w:rFonts w:ascii="Arial Narrow" w:hAnsi="Arial Narrow" w:cs="Calibri"/>
                  <w:color w:val="000000"/>
                  <w:sz w:val="22"/>
                  <w:szCs w:val="22"/>
                  <w:lang w:eastAsia="es-PE"/>
                  <w:rPrChange w:id="1517" w:author="surieth_uu@hotmail.com" w:date="2023-03-21T16:42:00Z">
                    <w:rPr>
                      <w:rFonts w:ascii="Arial Narrow" w:hAnsi="Arial Narrow" w:cs="Calibri"/>
                      <w:color w:val="000000"/>
                      <w:sz w:val="18"/>
                      <w:szCs w:val="18"/>
                      <w:lang w:eastAsia="es-PE"/>
                    </w:rPr>
                  </w:rPrChange>
                </w:rPr>
                <w:t>31</w:t>
              </w:r>
            </w:ins>
          </w:p>
        </w:tc>
        <w:tc>
          <w:tcPr>
            <w:tcW w:w="940" w:type="dxa"/>
            <w:tcBorders>
              <w:top w:val="single" w:sz="4" w:space="0" w:color="auto"/>
              <w:left w:val="nil"/>
              <w:bottom w:val="single" w:sz="4" w:space="0" w:color="auto"/>
              <w:right w:val="single" w:sz="8" w:space="0" w:color="auto"/>
            </w:tcBorders>
            <w:vAlign w:val="center"/>
            <w:hideMark/>
            <w:tcPrChange w:id="1518" w:author="surieth_uu@hotmail.com" w:date="2023-03-21T16:49:00Z">
              <w:tcPr>
                <w:tcW w:w="840" w:type="dxa"/>
                <w:tcBorders>
                  <w:top w:val="single" w:sz="4" w:space="0" w:color="auto"/>
                  <w:left w:val="nil"/>
                  <w:bottom w:val="single" w:sz="4" w:space="0" w:color="auto"/>
                  <w:right w:val="single" w:sz="8" w:space="0" w:color="auto"/>
                </w:tcBorders>
                <w:vAlign w:val="center"/>
                <w:hideMark/>
              </w:tcPr>
            </w:tcPrChange>
          </w:tcPr>
          <w:p w14:paraId="52D12C1E" w14:textId="77777777" w:rsidR="00C0752E" w:rsidRPr="00C0752E" w:rsidRDefault="00C0752E" w:rsidP="00400524">
            <w:pPr>
              <w:jc w:val="right"/>
              <w:rPr>
                <w:ins w:id="1519" w:author="surieth_uu@hotmail.com" w:date="2023-03-21T16:41:00Z"/>
                <w:rFonts w:ascii="Arial Narrow" w:hAnsi="Arial Narrow" w:cs="Calibri"/>
                <w:color w:val="000000"/>
                <w:sz w:val="22"/>
                <w:szCs w:val="22"/>
                <w:lang w:eastAsia="es-PE"/>
                <w:rPrChange w:id="1520" w:author="surieth_uu@hotmail.com" w:date="2023-03-21T16:42:00Z">
                  <w:rPr>
                    <w:ins w:id="1521" w:author="surieth_uu@hotmail.com" w:date="2023-03-21T16:41:00Z"/>
                    <w:rFonts w:ascii="Arial Narrow" w:hAnsi="Arial Narrow" w:cs="Calibri"/>
                    <w:color w:val="000000"/>
                    <w:sz w:val="18"/>
                    <w:szCs w:val="18"/>
                    <w:lang w:eastAsia="es-PE"/>
                  </w:rPr>
                </w:rPrChange>
              </w:rPr>
            </w:pPr>
            <w:ins w:id="1522" w:author="surieth_uu@hotmail.com" w:date="2023-03-21T16:41:00Z">
              <w:r w:rsidRPr="00C0752E">
                <w:rPr>
                  <w:rFonts w:ascii="Arial Narrow" w:hAnsi="Arial Narrow" w:cs="Calibri"/>
                  <w:color w:val="000000"/>
                  <w:sz w:val="22"/>
                  <w:szCs w:val="22"/>
                  <w:lang w:eastAsia="es-PE"/>
                  <w:rPrChange w:id="1523" w:author="surieth_uu@hotmail.com" w:date="2023-03-21T16:42:00Z">
                    <w:rPr>
                      <w:rFonts w:ascii="Arial Narrow" w:hAnsi="Arial Narrow" w:cs="Calibri"/>
                      <w:color w:val="000000"/>
                      <w:sz w:val="18"/>
                      <w:szCs w:val="18"/>
                      <w:lang w:eastAsia="es-PE"/>
                    </w:rPr>
                  </w:rPrChange>
                </w:rPr>
                <w:t>1205996</w:t>
              </w:r>
            </w:ins>
          </w:p>
        </w:tc>
        <w:tc>
          <w:tcPr>
            <w:tcW w:w="2268" w:type="dxa"/>
            <w:tcBorders>
              <w:top w:val="single" w:sz="4" w:space="0" w:color="auto"/>
              <w:left w:val="nil"/>
              <w:bottom w:val="single" w:sz="4" w:space="0" w:color="auto"/>
              <w:right w:val="single" w:sz="8" w:space="0" w:color="auto"/>
            </w:tcBorders>
            <w:vAlign w:val="center"/>
            <w:hideMark/>
            <w:tcPrChange w:id="1524" w:author="surieth_uu@hotmail.com" w:date="2023-03-21T16:49:00Z">
              <w:tcPr>
                <w:tcW w:w="2216" w:type="dxa"/>
                <w:gridSpan w:val="2"/>
                <w:tcBorders>
                  <w:top w:val="single" w:sz="4" w:space="0" w:color="auto"/>
                  <w:left w:val="nil"/>
                  <w:bottom w:val="single" w:sz="4" w:space="0" w:color="auto"/>
                  <w:right w:val="single" w:sz="8" w:space="0" w:color="auto"/>
                </w:tcBorders>
                <w:vAlign w:val="center"/>
                <w:hideMark/>
              </w:tcPr>
            </w:tcPrChange>
          </w:tcPr>
          <w:p w14:paraId="3D964CCC" w14:textId="77777777" w:rsidR="00C0752E" w:rsidRPr="00C0752E" w:rsidRDefault="00C0752E" w:rsidP="00400524">
            <w:pPr>
              <w:rPr>
                <w:ins w:id="1525" w:author="surieth_uu@hotmail.com" w:date="2023-03-21T16:41:00Z"/>
                <w:rFonts w:ascii="Arial Narrow" w:hAnsi="Arial Narrow" w:cs="Calibri"/>
                <w:color w:val="000000"/>
                <w:sz w:val="22"/>
                <w:szCs w:val="22"/>
                <w:lang w:eastAsia="es-PE"/>
                <w:rPrChange w:id="1526" w:author="surieth_uu@hotmail.com" w:date="2023-03-21T16:42:00Z">
                  <w:rPr>
                    <w:ins w:id="1527" w:author="surieth_uu@hotmail.com" w:date="2023-03-21T16:41:00Z"/>
                    <w:rFonts w:ascii="Arial Narrow" w:hAnsi="Arial Narrow" w:cs="Calibri"/>
                    <w:color w:val="000000"/>
                    <w:sz w:val="18"/>
                    <w:szCs w:val="18"/>
                    <w:lang w:eastAsia="es-PE"/>
                  </w:rPr>
                </w:rPrChange>
              </w:rPr>
            </w:pPr>
            <w:ins w:id="1528" w:author="surieth_uu@hotmail.com" w:date="2023-03-21T16:41:00Z">
              <w:r w:rsidRPr="00C0752E">
                <w:rPr>
                  <w:rFonts w:ascii="Arial Narrow" w:hAnsi="Arial Narrow" w:cs="Calibri"/>
                  <w:color w:val="000000"/>
                  <w:sz w:val="22"/>
                  <w:szCs w:val="22"/>
                  <w:lang w:eastAsia="es-PE"/>
                  <w:rPrChange w:id="1529" w:author="surieth_uu@hotmail.com" w:date="2023-03-21T16:42:00Z">
                    <w:rPr>
                      <w:rFonts w:ascii="Arial Narrow" w:hAnsi="Arial Narrow" w:cs="Calibri"/>
                      <w:color w:val="000000"/>
                      <w:sz w:val="18"/>
                      <w:szCs w:val="18"/>
                      <w:lang w:eastAsia="es-PE"/>
                    </w:rPr>
                  </w:rPrChange>
                </w:rPr>
                <w:t>Víctor Raúl Haya de La Torre</w:t>
              </w:r>
            </w:ins>
          </w:p>
        </w:tc>
        <w:tc>
          <w:tcPr>
            <w:tcW w:w="1276" w:type="dxa"/>
            <w:tcBorders>
              <w:top w:val="single" w:sz="4" w:space="0" w:color="auto"/>
              <w:left w:val="nil"/>
              <w:bottom w:val="single" w:sz="4" w:space="0" w:color="auto"/>
              <w:right w:val="single" w:sz="8" w:space="0" w:color="auto"/>
            </w:tcBorders>
            <w:vAlign w:val="center"/>
            <w:hideMark/>
            <w:tcPrChange w:id="1530" w:author="surieth_uu@hotmail.com" w:date="2023-03-21T16:49:00Z">
              <w:tcPr>
                <w:tcW w:w="1134" w:type="dxa"/>
                <w:gridSpan w:val="2"/>
                <w:tcBorders>
                  <w:top w:val="single" w:sz="4" w:space="0" w:color="auto"/>
                  <w:left w:val="nil"/>
                  <w:bottom w:val="single" w:sz="4" w:space="0" w:color="auto"/>
                  <w:right w:val="single" w:sz="8" w:space="0" w:color="auto"/>
                </w:tcBorders>
                <w:vAlign w:val="center"/>
                <w:hideMark/>
              </w:tcPr>
            </w:tcPrChange>
          </w:tcPr>
          <w:p w14:paraId="4A0CF60A" w14:textId="77777777" w:rsidR="00C0752E" w:rsidRPr="00C0752E" w:rsidRDefault="00C0752E" w:rsidP="00400524">
            <w:pPr>
              <w:rPr>
                <w:ins w:id="1531" w:author="surieth_uu@hotmail.com" w:date="2023-03-21T16:41:00Z"/>
                <w:rFonts w:ascii="Arial Narrow" w:hAnsi="Arial Narrow" w:cs="Calibri"/>
                <w:color w:val="000000"/>
                <w:sz w:val="22"/>
                <w:szCs w:val="22"/>
                <w:lang w:eastAsia="es-PE"/>
                <w:rPrChange w:id="1532" w:author="surieth_uu@hotmail.com" w:date="2023-03-21T16:42:00Z">
                  <w:rPr>
                    <w:ins w:id="1533" w:author="surieth_uu@hotmail.com" w:date="2023-03-21T16:41:00Z"/>
                    <w:rFonts w:ascii="Arial Narrow" w:hAnsi="Arial Narrow" w:cs="Calibri"/>
                    <w:color w:val="000000"/>
                    <w:sz w:val="18"/>
                    <w:szCs w:val="18"/>
                    <w:lang w:eastAsia="es-PE"/>
                  </w:rPr>
                </w:rPrChange>
              </w:rPr>
            </w:pPr>
            <w:ins w:id="1534" w:author="surieth_uu@hotmail.com" w:date="2023-03-21T16:41:00Z">
              <w:r w:rsidRPr="00C0752E">
                <w:rPr>
                  <w:rFonts w:ascii="Arial Narrow" w:hAnsi="Arial Narrow" w:cs="Calibri"/>
                  <w:color w:val="000000"/>
                  <w:sz w:val="22"/>
                  <w:szCs w:val="22"/>
                  <w:lang w:eastAsia="es-PE"/>
                  <w:rPrChange w:id="1535" w:author="surieth_uu@hotmail.com" w:date="2023-03-21T16:42:00Z">
                    <w:rPr>
                      <w:rFonts w:ascii="Arial Narrow" w:hAnsi="Arial Narrow" w:cs="Calibri"/>
                      <w:color w:val="000000"/>
                      <w:sz w:val="18"/>
                      <w:szCs w:val="18"/>
                      <w:lang w:eastAsia="es-PE"/>
                    </w:rPr>
                  </w:rPrChange>
                </w:rPr>
                <w:t xml:space="preserve">Rocchac </w:t>
              </w:r>
            </w:ins>
          </w:p>
        </w:tc>
        <w:tc>
          <w:tcPr>
            <w:tcW w:w="1559" w:type="dxa"/>
            <w:tcBorders>
              <w:top w:val="single" w:sz="4" w:space="0" w:color="auto"/>
              <w:left w:val="nil"/>
              <w:bottom w:val="single" w:sz="4" w:space="0" w:color="auto"/>
              <w:right w:val="single" w:sz="8" w:space="0" w:color="auto"/>
            </w:tcBorders>
            <w:vAlign w:val="center"/>
            <w:hideMark/>
            <w:tcPrChange w:id="1536" w:author="surieth_uu@hotmail.com" w:date="2023-03-21T16:49:00Z">
              <w:tcPr>
                <w:tcW w:w="1569" w:type="dxa"/>
                <w:tcBorders>
                  <w:top w:val="single" w:sz="4" w:space="0" w:color="auto"/>
                  <w:left w:val="nil"/>
                  <w:bottom w:val="single" w:sz="4" w:space="0" w:color="auto"/>
                  <w:right w:val="single" w:sz="8" w:space="0" w:color="auto"/>
                </w:tcBorders>
                <w:vAlign w:val="center"/>
                <w:hideMark/>
              </w:tcPr>
            </w:tcPrChange>
          </w:tcPr>
          <w:p w14:paraId="6E47C5DB" w14:textId="77777777" w:rsidR="00C0752E" w:rsidRPr="00C0752E" w:rsidRDefault="00C0752E" w:rsidP="00400524">
            <w:pPr>
              <w:rPr>
                <w:ins w:id="1537" w:author="surieth_uu@hotmail.com" w:date="2023-03-21T16:41:00Z"/>
                <w:rFonts w:ascii="Arial Narrow" w:hAnsi="Arial Narrow" w:cs="Calibri"/>
                <w:color w:val="000000"/>
                <w:sz w:val="22"/>
                <w:szCs w:val="22"/>
                <w:lang w:eastAsia="es-PE"/>
                <w:rPrChange w:id="1538" w:author="surieth_uu@hotmail.com" w:date="2023-03-21T16:42:00Z">
                  <w:rPr>
                    <w:ins w:id="1539" w:author="surieth_uu@hotmail.com" w:date="2023-03-21T16:41:00Z"/>
                    <w:rFonts w:ascii="Arial Narrow" w:hAnsi="Arial Narrow" w:cs="Calibri"/>
                    <w:color w:val="000000"/>
                    <w:sz w:val="18"/>
                    <w:szCs w:val="18"/>
                    <w:lang w:eastAsia="es-PE"/>
                  </w:rPr>
                </w:rPrChange>
              </w:rPr>
            </w:pPr>
            <w:ins w:id="1540" w:author="surieth_uu@hotmail.com" w:date="2023-03-21T16:41:00Z">
              <w:r w:rsidRPr="00C0752E">
                <w:rPr>
                  <w:rFonts w:ascii="Arial Narrow" w:hAnsi="Arial Narrow" w:cs="Calibri"/>
                  <w:color w:val="000000"/>
                  <w:sz w:val="22"/>
                  <w:szCs w:val="22"/>
                  <w:lang w:eastAsia="es-PE"/>
                  <w:rPrChange w:id="1541" w:author="surieth_uu@hotmail.com" w:date="2023-03-21T16:42:00Z">
                    <w:rPr>
                      <w:rFonts w:ascii="Arial Narrow" w:hAnsi="Arial Narrow" w:cs="Calibri"/>
                      <w:color w:val="000000"/>
                      <w:sz w:val="18"/>
                      <w:szCs w:val="18"/>
                      <w:lang w:eastAsia="es-PE"/>
                    </w:rPr>
                  </w:rPrChange>
                </w:rPr>
                <w:t>Rochacc</w:t>
              </w:r>
            </w:ins>
          </w:p>
        </w:tc>
        <w:tc>
          <w:tcPr>
            <w:tcW w:w="1701" w:type="dxa"/>
            <w:tcBorders>
              <w:top w:val="single" w:sz="4" w:space="0" w:color="auto"/>
              <w:left w:val="nil"/>
              <w:bottom w:val="single" w:sz="4" w:space="0" w:color="auto"/>
              <w:right w:val="single" w:sz="8" w:space="0" w:color="auto"/>
            </w:tcBorders>
            <w:vAlign w:val="center"/>
            <w:hideMark/>
            <w:tcPrChange w:id="1542" w:author="surieth_uu@hotmail.com" w:date="2023-03-21T16:49:00Z">
              <w:tcPr>
                <w:tcW w:w="1668" w:type="dxa"/>
                <w:gridSpan w:val="2"/>
                <w:tcBorders>
                  <w:top w:val="single" w:sz="4" w:space="0" w:color="auto"/>
                  <w:left w:val="nil"/>
                  <w:bottom w:val="single" w:sz="4" w:space="0" w:color="auto"/>
                  <w:right w:val="single" w:sz="8" w:space="0" w:color="auto"/>
                </w:tcBorders>
                <w:vAlign w:val="center"/>
                <w:hideMark/>
              </w:tcPr>
            </w:tcPrChange>
          </w:tcPr>
          <w:p w14:paraId="527E55CC" w14:textId="77777777" w:rsidR="00C0752E" w:rsidRPr="00C0752E" w:rsidRDefault="00C0752E" w:rsidP="00400524">
            <w:pPr>
              <w:rPr>
                <w:ins w:id="1543" w:author="surieth_uu@hotmail.com" w:date="2023-03-21T16:41:00Z"/>
                <w:rFonts w:ascii="Arial Narrow" w:hAnsi="Arial Narrow" w:cs="Calibri"/>
                <w:color w:val="000000"/>
                <w:sz w:val="22"/>
                <w:szCs w:val="22"/>
                <w:lang w:eastAsia="es-PE"/>
                <w:rPrChange w:id="1544" w:author="surieth_uu@hotmail.com" w:date="2023-03-21T16:42:00Z">
                  <w:rPr>
                    <w:ins w:id="1545" w:author="surieth_uu@hotmail.com" w:date="2023-03-21T16:41:00Z"/>
                    <w:rFonts w:ascii="Arial Narrow" w:hAnsi="Arial Narrow" w:cs="Calibri"/>
                    <w:color w:val="000000"/>
                    <w:sz w:val="18"/>
                    <w:szCs w:val="18"/>
                    <w:lang w:eastAsia="es-PE"/>
                  </w:rPr>
                </w:rPrChange>
              </w:rPr>
            </w:pPr>
            <w:ins w:id="1546" w:author="surieth_uu@hotmail.com" w:date="2023-03-21T16:41:00Z">
              <w:r w:rsidRPr="00C0752E">
                <w:rPr>
                  <w:rFonts w:ascii="Arial Narrow" w:hAnsi="Arial Narrow" w:cs="Calibri"/>
                  <w:color w:val="000000"/>
                  <w:sz w:val="22"/>
                  <w:szCs w:val="22"/>
                  <w:lang w:eastAsia="es-PE"/>
                  <w:rPrChange w:id="1547" w:author="surieth_uu@hotmail.com" w:date="2023-03-21T16:42:00Z">
                    <w:rPr>
                      <w:rFonts w:ascii="Arial Narrow" w:hAnsi="Arial Narrow" w:cs="Calibri"/>
                      <w:color w:val="000000"/>
                      <w:sz w:val="18"/>
                      <w:szCs w:val="18"/>
                      <w:lang w:eastAsia="es-PE"/>
                    </w:rPr>
                  </w:rPrChange>
                </w:rPr>
                <w:t>Avenida Sucre Rocchacc S/N</w:t>
              </w:r>
            </w:ins>
          </w:p>
        </w:tc>
      </w:tr>
      <w:tr w:rsidR="00C0752E" w:rsidRPr="00C0752E" w14:paraId="04FE77E3" w14:textId="77777777" w:rsidTr="00860C05">
        <w:tblPrEx>
          <w:tblPrExChange w:id="1548" w:author="surieth_uu@hotmail.com" w:date="2023-03-21T16:49:00Z">
            <w:tblPrEx>
              <w:tblW w:w="7763" w:type="dxa"/>
            </w:tblPrEx>
          </w:tblPrExChange>
        </w:tblPrEx>
        <w:trPr>
          <w:trHeight w:val="240"/>
          <w:ins w:id="1549" w:author="surieth_uu@hotmail.com" w:date="2023-03-21T16:41:00Z"/>
          <w:trPrChange w:id="1550"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1551"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2E73FA2" w14:textId="77777777" w:rsidR="00C0752E" w:rsidRPr="00C0752E" w:rsidRDefault="00C0752E" w:rsidP="00400524">
            <w:pPr>
              <w:jc w:val="right"/>
              <w:rPr>
                <w:ins w:id="1552" w:author="surieth_uu@hotmail.com" w:date="2023-03-21T16:41:00Z"/>
                <w:rFonts w:ascii="Arial Narrow" w:hAnsi="Arial Narrow" w:cs="Calibri"/>
                <w:color w:val="000000"/>
                <w:sz w:val="22"/>
                <w:szCs w:val="22"/>
                <w:lang w:eastAsia="es-PE"/>
                <w:rPrChange w:id="1553" w:author="surieth_uu@hotmail.com" w:date="2023-03-21T16:42:00Z">
                  <w:rPr>
                    <w:ins w:id="1554" w:author="surieth_uu@hotmail.com" w:date="2023-03-21T16:41:00Z"/>
                    <w:rFonts w:ascii="Arial Narrow" w:hAnsi="Arial Narrow" w:cs="Calibri"/>
                    <w:color w:val="000000"/>
                    <w:sz w:val="18"/>
                    <w:szCs w:val="18"/>
                    <w:lang w:eastAsia="es-PE"/>
                  </w:rPr>
                </w:rPrChange>
              </w:rPr>
            </w:pPr>
            <w:ins w:id="1555" w:author="surieth_uu@hotmail.com" w:date="2023-03-21T16:41:00Z">
              <w:r w:rsidRPr="00C0752E">
                <w:rPr>
                  <w:rFonts w:ascii="Arial Narrow" w:hAnsi="Arial Narrow" w:cs="Calibri"/>
                  <w:color w:val="000000"/>
                  <w:sz w:val="22"/>
                  <w:szCs w:val="22"/>
                  <w:lang w:eastAsia="es-PE"/>
                  <w:rPrChange w:id="1556" w:author="surieth_uu@hotmail.com" w:date="2023-03-21T16:42:00Z">
                    <w:rPr>
                      <w:rFonts w:ascii="Arial Narrow" w:hAnsi="Arial Narrow" w:cs="Calibri"/>
                      <w:color w:val="000000"/>
                      <w:sz w:val="18"/>
                      <w:szCs w:val="18"/>
                      <w:lang w:eastAsia="es-PE"/>
                    </w:rPr>
                  </w:rPrChange>
                </w:rPr>
                <w:t>32</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1557"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5C81221C" w14:textId="77777777" w:rsidR="00C0752E" w:rsidRPr="00C0752E" w:rsidRDefault="00C0752E" w:rsidP="00400524">
            <w:pPr>
              <w:jc w:val="right"/>
              <w:rPr>
                <w:ins w:id="1558" w:author="surieth_uu@hotmail.com" w:date="2023-03-21T16:41:00Z"/>
                <w:rFonts w:ascii="Arial Narrow" w:hAnsi="Arial Narrow" w:cs="Calibri"/>
                <w:color w:val="000000"/>
                <w:sz w:val="22"/>
                <w:szCs w:val="22"/>
                <w:lang w:eastAsia="es-PE"/>
                <w:rPrChange w:id="1559" w:author="surieth_uu@hotmail.com" w:date="2023-03-21T16:42:00Z">
                  <w:rPr>
                    <w:ins w:id="1560" w:author="surieth_uu@hotmail.com" w:date="2023-03-21T16:41:00Z"/>
                    <w:rFonts w:ascii="Arial Narrow" w:hAnsi="Arial Narrow" w:cs="Calibri"/>
                    <w:color w:val="000000"/>
                    <w:sz w:val="18"/>
                    <w:szCs w:val="18"/>
                    <w:lang w:eastAsia="es-PE"/>
                  </w:rPr>
                </w:rPrChange>
              </w:rPr>
            </w:pPr>
            <w:ins w:id="1561" w:author="surieth_uu@hotmail.com" w:date="2023-03-21T16:41:00Z">
              <w:r w:rsidRPr="00C0752E">
                <w:rPr>
                  <w:rFonts w:ascii="Arial Narrow" w:hAnsi="Arial Narrow" w:cs="Calibri"/>
                  <w:color w:val="000000"/>
                  <w:sz w:val="22"/>
                  <w:szCs w:val="22"/>
                  <w:lang w:eastAsia="es-PE"/>
                  <w:rPrChange w:id="1562" w:author="surieth_uu@hotmail.com" w:date="2023-03-21T16:42:00Z">
                    <w:rPr>
                      <w:rFonts w:ascii="Arial Narrow" w:hAnsi="Arial Narrow" w:cs="Calibri"/>
                      <w:color w:val="000000"/>
                      <w:sz w:val="18"/>
                      <w:szCs w:val="18"/>
                      <w:lang w:eastAsia="es-PE"/>
                    </w:rPr>
                  </w:rPrChange>
                </w:rPr>
                <w:t>1331446</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1563"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61067A77" w14:textId="77777777" w:rsidR="00C0752E" w:rsidRPr="00C0752E" w:rsidRDefault="00C0752E" w:rsidP="00400524">
            <w:pPr>
              <w:rPr>
                <w:ins w:id="1564" w:author="surieth_uu@hotmail.com" w:date="2023-03-21T16:41:00Z"/>
                <w:rFonts w:ascii="Arial Narrow" w:hAnsi="Arial Narrow" w:cs="Calibri"/>
                <w:color w:val="000000"/>
                <w:sz w:val="22"/>
                <w:szCs w:val="22"/>
                <w:lang w:eastAsia="es-PE"/>
                <w:rPrChange w:id="1565" w:author="surieth_uu@hotmail.com" w:date="2023-03-21T16:42:00Z">
                  <w:rPr>
                    <w:ins w:id="1566" w:author="surieth_uu@hotmail.com" w:date="2023-03-21T16:41:00Z"/>
                    <w:rFonts w:ascii="Arial Narrow" w:hAnsi="Arial Narrow" w:cs="Calibri"/>
                    <w:color w:val="000000"/>
                    <w:sz w:val="18"/>
                    <w:szCs w:val="18"/>
                    <w:lang w:eastAsia="es-PE"/>
                  </w:rPr>
                </w:rPrChange>
              </w:rPr>
            </w:pPr>
            <w:ins w:id="1567" w:author="surieth_uu@hotmail.com" w:date="2023-03-21T16:41:00Z">
              <w:r w:rsidRPr="00C0752E">
                <w:rPr>
                  <w:rFonts w:ascii="Arial Narrow" w:hAnsi="Arial Narrow" w:cs="Calibri"/>
                  <w:color w:val="000000"/>
                  <w:sz w:val="22"/>
                  <w:szCs w:val="22"/>
                  <w:lang w:eastAsia="es-PE"/>
                  <w:rPrChange w:id="1568" w:author="surieth_uu@hotmail.com" w:date="2023-03-21T16:42:00Z">
                    <w:rPr>
                      <w:rFonts w:ascii="Arial Narrow" w:hAnsi="Arial Narrow" w:cs="Calibri"/>
                      <w:color w:val="000000"/>
                      <w:sz w:val="18"/>
                      <w:szCs w:val="18"/>
                      <w:lang w:eastAsia="es-PE"/>
                    </w:rPr>
                  </w:rPrChange>
                </w:rPr>
                <w:t>Santa Rosa de Ongoy</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1569"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50950F74" w14:textId="77777777" w:rsidR="00C0752E" w:rsidRPr="00C0752E" w:rsidRDefault="00C0752E" w:rsidP="00400524">
            <w:pPr>
              <w:rPr>
                <w:ins w:id="1570" w:author="surieth_uu@hotmail.com" w:date="2023-03-21T16:41:00Z"/>
                <w:rFonts w:ascii="Arial Narrow" w:hAnsi="Arial Narrow" w:cs="Calibri"/>
                <w:color w:val="000000"/>
                <w:sz w:val="22"/>
                <w:szCs w:val="22"/>
                <w:lang w:eastAsia="es-PE"/>
                <w:rPrChange w:id="1571" w:author="surieth_uu@hotmail.com" w:date="2023-03-21T16:42:00Z">
                  <w:rPr>
                    <w:ins w:id="1572" w:author="surieth_uu@hotmail.com" w:date="2023-03-21T16:41:00Z"/>
                    <w:rFonts w:ascii="Arial Narrow" w:hAnsi="Arial Narrow" w:cs="Calibri"/>
                    <w:color w:val="000000"/>
                    <w:sz w:val="18"/>
                    <w:szCs w:val="18"/>
                    <w:lang w:eastAsia="es-PE"/>
                  </w:rPr>
                </w:rPrChange>
              </w:rPr>
            </w:pPr>
            <w:ins w:id="1573" w:author="surieth_uu@hotmail.com" w:date="2023-03-21T16:41:00Z">
              <w:r w:rsidRPr="00C0752E">
                <w:rPr>
                  <w:rFonts w:ascii="Arial Narrow" w:hAnsi="Arial Narrow" w:cs="Calibri"/>
                  <w:color w:val="000000"/>
                  <w:sz w:val="22"/>
                  <w:szCs w:val="22"/>
                  <w:lang w:eastAsia="es-PE"/>
                  <w:rPrChange w:id="1574" w:author="surieth_uu@hotmail.com" w:date="2023-03-21T16:42:00Z">
                    <w:rPr>
                      <w:rFonts w:ascii="Arial Narrow" w:hAnsi="Arial Narrow" w:cs="Calibri"/>
                      <w:color w:val="000000"/>
                      <w:sz w:val="18"/>
                      <w:szCs w:val="18"/>
                      <w:lang w:eastAsia="es-PE"/>
                    </w:rPr>
                  </w:rPrChange>
                </w:rPr>
                <w:t xml:space="preserve">Rocchac </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1575"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017EC862" w14:textId="77777777" w:rsidR="00C0752E" w:rsidRPr="00C0752E" w:rsidRDefault="00C0752E" w:rsidP="00400524">
            <w:pPr>
              <w:rPr>
                <w:ins w:id="1576" w:author="surieth_uu@hotmail.com" w:date="2023-03-21T16:41:00Z"/>
                <w:rFonts w:ascii="Arial Narrow" w:hAnsi="Arial Narrow" w:cs="Calibri"/>
                <w:color w:val="000000"/>
                <w:sz w:val="22"/>
                <w:szCs w:val="22"/>
                <w:lang w:eastAsia="es-PE"/>
                <w:rPrChange w:id="1577" w:author="surieth_uu@hotmail.com" w:date="2023-03-21T16:42:00Z">
                  <w:rPr>
                    <w:ins w:id="1578" w:author="surieth_uu@hotmail.com" w:date="2023-03-21T16:41:00Z"/>
                    <w:rFonts w:ascii="Arial Narrow" w:hAnsi="Arial Narrow" w:cs="Calibri"/>
                    <w:color w:val="000000"/>
                    <w:sz w:val="18"/>
                    <w:szCs w:val="18"/>
                    <w:lang w:eastAsia="es-PE"/>
                  </w:rPr>
                </w:rPrChange>
              </w:rPr>
            </w:pPr>
            <w:ins w:id="1579" w:author="surieth_uu@hotmail.com" w:date="2023-03-21T16:41:00Z">
              <w:r w:rsidRPr="00C0752E">
                <w:rPr>
                  <w:rFonts w:ascii="Arial Narrow" w:hAnsi="Arial Narrow" w:cs="Calibri"/>
                  <w:color w:val="000000"/>
                  <w:sz w:val="22"/>
                  <w:szCs w:val="22"/>
                  <w:lang w:eastAsia="es-PE"/>
                  <w:rPrChange w:id="1580" w:author="surieth_uu@hotmail.com" w:date="2023-03-21T16:42:00Z">
                    <w:rPr>
                      <w:rFonts w:ascii="Arial Narrow" w:hAnsi="Arial Narrow" w:cs="Calibri"/>
                      <w:color w:val="000000"/>
                      <w:sz w:val="18"/>
                      <w:szCs w:val="18"/>
                      <w:lang w:eastAsia="es-PE"/>
                    </w:rPr>
                  </w:rPrChange>
                </w:rPr>
                <w:t>santa rosa</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1581"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77DA1903" w14:textId="77777777" w:rsidR="00C0752E" w:rsidRPr="00C0752E" w:rsidRDefault="00C0752E" w:rsidP="00400524">
            <w:pPr>
              <w:rPr>
                <w:ins w:id="1582" w:author="surieth_uu@hotmail.com" w:date="2023-03-21T16:41:00Z"/>
                <w:rFonts w:ascii="Arial Narrow" w:hAnsi="Arial Narrow" w:cs="Calibri"/>
                <w:color w:val="000000"/>
                <w:sz w:val="22"/>
                <w:szCs w:val="22"/>
                <w:lang w:eastAsia="es-PE"/>
                <w:rPrChange w:id="1583" w:author="surieth_uu@hotmail.com" w:date="2023-03-21T16:42:00Z">
                  <w:rPr>
                    <w:ins w:id="1584" w:author="surieth_uu@hotmail.com" w:date="2023-03-21T16:41:00Z"/>
                    <w:rFonts w:ascii="Arial Narrow" w:hAnsi="Arial Narrow" w:cs="Calibri"/>
                    <w:color w:val="000000"/>
                    <w:sz w:val="18"/>
                    <w:szCs w:val="18"/>
                    <w:lang w:eastAsia="es-PE"/>
                  </w:rPr>
                </w:rPrChange>
              </w:rPr>
            </w:pPr>
            <w:ins w:id="1585" w:author="surieth_uu@hotmail.com" w:date="2023-03-21T16:41:00Z">
              <w:r w:rsidRPr="00C0752E">
                <w:rPr>
                  <w:rFonts w:ascii="Arial Narrow" w:hAnsi="Arial Narrow" w:cs="Calibri"/>
                  <w:color w:val="000000"/>
                  <w:sz w:val="22"/>
                  <w:szCs w:val="22"/>
                  <w:lang w:eastAsia="es-PE"/>
                  <w:rPrChange w:id="1586" w:author="surieth_uu@hotmail.com" w:date="2023-03-21T16:42:00Z">
                    <w:rPr>
                      <w:rFonts w:ascii="Arial Narrow" w:hAnsi="Arial Narrow" w:cs="Calibri"/>
                      <w:color w:val="000000"/>
                      <w:sz w:val="18"/>
                      <w:szCs w:val="18"/>
                      <w:lang w:eastAsia="es-PE"/>
                    </w:rPr>
                  </w:rPrChange>
                </w:rPr>
                <w:t>Santa Rosa</w:t>
              </w:r>
            </w:ins>
          </w:p>
        </w:tc>
      </w:tr>
      <w:tr w:rsidR="00C0752E" w:rsidRPr="00C0752E" w14:paraId="4EBF7A63" w14:textId="77777777" w:rsidTr="00860C05">
        <w:tblPrEx>
          <w:tblPrExChange w:id="1587" w:author="surieth_uu@hotmail.com" w:date="2023-03-21T16:49:00Z">
            <w:tblPrEx>
              <w:tblW w:w="7763" w:type="dxa"/>
            </w:tblPrEx>
          </w:tblPrExChange>
        </w:tblPrEx>
        <w:trPr>
          <w:trHeight w:val="240"/>
          <w:ins w:id="1588" w:author="surieth_uu@hotmail.com" w:date="2023-03-21T16:41:00Z"/>
          <w:trPrChange w:id="1589" w:author="surieth_uu@hotmail.com" w:date="2023-03-21T16:49:00Z">
            <w:trPr>
              <w:gridAfter w:val="0"/>
              <w:trHeight w:val="240"/>
            </w:trPr>
          </w:trPrChange>
        </w:trPr>
        <w:tc>
          <w:tcPr>
            <w:tcW w:w="336" w:type="dxa"/>
            <w:tcBorders>
              <w:top w:val="single" w:sz="4" w:space="0" w:color="auto"/>
              <w:left w:val="single" w:sz="4" w:space="0" w:color="auto"/>
              <w:bottom w:val="single" w:sz="4" w:space="0" w:color="auto"/>
              <w:right w:val="single" w:sz="4" w:space="0" w:color="auto"/>
            </w:tcBorders>
            <w:vAlign w:val="center"/>
            <w:hideMark/>
            <w:tcPrChange w:id="1590" w:author="surieth_uu@hotmail.com" w:date="2023-03-21T16:49: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3149FEC8" w14:textId="77777777" w:rsidR="00C0752E" w:rsidRPr="00C0752E" w:rsidRDefault="00C0752E" w:rsidP="00400524">
            <w:pPr>
              <w:jc w:val="right"/>
              <w:rPr>
                <w:ins w:id="1591" w:author="surieth_uu@hotmail.com" w:date="2023-03-21T16:41:00Z"/>
                <w:rFonts w:ascii="Arial Narrow" w:hAnsi="Arial Narrow" w:cs="Calibri"/>
                <w:color w:val="000000"/>
                <w:sz w:val="22"/>
                <w:szCs w:val="22"/>
                <w:lang w:eastAsia="es-PE"/>
                <w:rPrChange w:id="1592" w:author="surieth_uu@hotmail.com" w:date="2023-03-21T16:42:00Z">
                  <w:rPr>
                    <w:ins w:id="1593" w:author="surieth_uu@hotmail.com" w:date="2023-03-21T16:41:00Z"/>
                    <w:rFonts w:ascii="Arial Narrow" w:hAnsi="Arial Narrow" w:cs="Calibri"/>
                    <w:color w:val="000000"/>
                    <w:sz w:val="18"/>
                    <w:szCs w:val="18"/>
                    <w:lang w:eastAsia="es-PE"/>
                  </w:rPr>
                </w:rPrChange>
              </w:rPr>
            </w:pPr>
            <w:ins w:id="1594" w:author="surieth_uu@hotmail.com" w:date="2023-03-21T16:41:00Z">
              <w:r w:rsidRPr="00C0752E">
                <w:rPr>
                  <w:rFonts w:ascii="Arial Narrow" w:hAnsi="Arial Narrow" w:cs="Calibri"/>
                  <w:color w:val="000000"/>
                  <w:sz w:val="22"/>
                  <w:szCs w:val="22"/>
                  <w:lang w:eastAsia="es-PE"/>
                  <w:rPrChange w:id="1595" w:author="surieth_uu@hotmail.com" w:date="2023-03-21T16:42:00Z">
                    <w:rPr>
                      <w:rFonts w:ascii="Arial Narrow" w:hAnsi="Arial Narrow" w:cs="Calibri"/>
                      <w:color w:val="000000"/>
                      <w:sz w:val="18"/>
                      <w:szCs w:val="18"/>
                      <w:lang w:eastAsia="es-PE"/>
                    </w:rPr>
                  </w:rPrChange>
                </w:rPr>
                <w:t>33</w:t>
              </w:r>
            </w:ins>
          </w:p>
        </w:tc>
        <w:tc>
          <w:tcPr>
            <w:tcW w:w="940" w:type="dxa"/>
            <w:tcBorders>
              <w:top w:val="single" w:sz="4" w:space="0" w:color="auto"/>
              <w:left w:val="single" w:sz="4" w:space="0" w:color="auto"/>
              <w:bottom w:val="single" w:sz="4" w:space="0" w:color="auto"/>
              <w:right w:val="single" w:sz="4" w:space="0" w:color="auto"/>
            </w:tcBorders>
            <w:vAlign w:val="center"/>
            <w:hideMark/>
            <w:tcPrChange w:id="1596" w:author="surieth_uu@hotmail.com" w:date="2023-03-21T16:49:00Z">
              <w:tcPr>
                <w:tcW w:w="840" w:type="dxa"/>
                <w:tcBorders>
                  <w:top w:val="single" w:sz="4" w:space="0" w:color="auto"/>
                  <w:left w:val="single" w:sz="4" w:space="0" w:color="auto"/>
                  <w:bottom w:val="single" w:sz="4" w:space="0" w:color="auto"/>
                  <w:right w:val="single" w:sz="4" w:space="0" w:color="auto"/>
                </w:tcBorders>
                <w:vAlign w:val="center"/>
                <w:hideMark/>
              </w:tcPr>
            </w:tcPrChange>
          </w:tcPr>
          <w:p w14:paraId="7EC004C9" w14:textId="77777777" w:rsidR="00C0752E" w:rsidRPr="00C0752E" w:rsidRDefault="00C0752E" w:rsidP="00400524">
            <w:pPr>
              <w:jc w:val="right"/>
              <w:rPr>
                <w:ins w:id="1597" w:author="surieth_uu@hotmail.com" w:date="2023-03-21T16:41:00Z"/>
                <w:rFonts w:ascii="Arial Narrow" w:hAnsi="Arial Narrow" w:cs="Calibri"/>
                <w:color w:val="000000"/>
                <w:sz w:val="22"/>
                <w:szCs w:val="22"/>
                <w:lang w:eastAsia="es-PE"/>
                <w:rPrChange w:id="1598" w:author="surieth_uu@hotmail.com" w:date="2023-03-21T16:42:00Z">
                  <w:rPr>
                    <w:ins w:id="1599" w:author="surieth_uu@hotmail.com" w:date="2023-03-21T16:41:00Z"/>
                    <w:rFonts w:ascii="Arial Narrow" w:hAnsi="Arial Narrow" w:cs="Calibri"/>
                    <w:color w:val="000000"/>
                    <w:sz w:val="18"/>
                    <w:szCs w:val="18"/>
                    <w:lang w:eastAsia="es-PE"/>
                  </w:rPr>
                </w:rPrChange>
              </w:rPr>
            </w:pPr>
            <w:ins w:id="1600" w:author="surieth_uu@hotmail.com" w:date="2023-03-21T16:41:00Z">
              <w:r w:rsidRPr="00C0752E">
                <w:rPr>
                  <w:rFonts w:ascii="Arial Narrow" w:hAnsi="Arial Narrow" w:cs="Calibri"/>
                  <w:color w:val="000000"/>
                  <w:sz w:val="22"/>
                  <w:szCs w:val="22"/>
                  <w:lang w:eastAsia="es-PE"/>
                  <w:rPrChange w:id="1601" w:author="surieth_uu@hotmail.com" w:date="2023-03-21T16:42:00Z">
                    <w:rPr>
                      <w:rFonts w:ascii="Arial Narrow" w:hAnsi="Arial Narrow" w:cs="Calibri"/>
                      <w:color w:val="000000"/>
                      <w:sz w:val="18"/>
                      <w:szCs w:val="18"/>
                      <w:lang w:eastAsia="es-PE"/>
                    </w:rPr>
                  </w:rPrChange>
                </w:rPr>
                <w:t>1377274</w:t>
              </w:r>
            </w:ins>
          </w:p>
        </w:tc>
        <w:tc>
          <w:tcPr>
            <w:tcW w:w="2268" w:type="dxa"/>
            <w:tcBorders>
              <w:top w:val="single" w:sz="4" w:space="0" w:color="auto"/>
              <w:left w:val="single" w:sz="4" w:space="0" w:color="auto"/>
              <w:bottom w:val="single" w:sz="4" w:space="0" w:color="auto"/>
              <w:right w:val="single" w:sz="4" w:space="0" w:color="auto"/>
            </w:tcBorders>
            <w:vAlign w:val="center"/>
            <w:hideMark/>
            <w:tcPrChange w:id="1602" w:author="surieth_uu@hotmail.com" w:date="2023-03-21T16:49:00Z">
              <w:tcPr>
                <w:tcW w:w="2216" w:type="dxa"/>
                <w:gridSpan w:val="2"/>
                <w:tcBorders>
                  <w:top w:val="single" w:sz="4" w:space="0" w:color="auto"/>
                  <w:left w:val="single" w:sz="4" w:space="0" w:color="auto"/>
                  <w:bottom w:val="single" w:sz="4" w:space="0" w:color="auto"/>
                  <w:right w:val="single" w:sz="4" w:space="0" w:color="auto"/>
                </w:tcBorders>
                <w:vAlign w:val="center"/>
                <w:hideMark/>
              </w:tcPr>
            </w:tcPrChange>
          </w:tcPr>
          <w:p w14:paraId="278493D3" w14:textId="77777777" w:rsidR="00C0752E" w:rsidRPr="00C0752E" w:rsidRDefault="00C0752E" w:rsidP="00400524">
            <w:pPr>
              <w:rPr>
                <w:ins w:id="1603" w:author="surieth_uu@hotmail.com" w:date="2023-03-21T16:41:00Z"/>
                <w:rFonts w:ascii="Arial Narrow" w:hAnsi="Arial Narrow" w:cs="Calibri"/>
                <w:color w:val="000000"/>
                <w:sz w:val="22"/>
                <w:szCs w:val="22"/>
                <w:lang w:eastAsia="es-PE"/>
                <w:rPrChange w:id="1604" w:author="surieth_uu@hotmail.com" w:date="2023-03-21T16:42:00Z">
                  <w:rPr>
                    <w:ins w:id="1605" w:author="surieth_uu@hotmail.com" w:date="2023-03-21T16:41:00Z"/>
                    <w:rFonts w:ascii="Arial Narrow" w:hAnsi="Arial Narrow" w:cs="Calibri"/>
                    <w:color w:val="000000"/>
                    <w:sz w:val="18"/>
                    <w:szCs w:val="18"/>
                    <w:lang w:eastAsia="es-PE"/>
                  </w:rPr>
                </w:rPrChange>
              </w:rPr>
            </w:pPr>
            <w:ins w:id="1606" w:author="surieth_uu@hotmail.com" w:date="2023-03-21T16:41:00Z">
              <w:r w:rsidRPr="00C0752E">
                <w:rPr>
                  <w:rFonts w:ascii="Arial Narrow" w:hAnsi="Arial Narrow" w:cs="Calibri"/>
                  <w:color w:val="000000"/>
                  <w:sz w:val="22"/>
                  <w:szCs w:val="22"/>
                  <w:lang w:eastAsia="es-PE"/>
                  <w:rPrChange w:id="1607" w:author="surieth_uu@hotmail.com" w:date="2023-03-21T16:42:00Z">
                    <w:rPr>
                      <w:rFonts w:ascii="Arial Narrow" w:hAnsi="Arial Narrow" w:cs="Calibri"/>
                      <w:color w:val="000000"/>
                      <w:sz w:val="18"/>
                      <w:szCs w:val="18"/>
                      <w:lang w:eastAsia="es-PE"/>
                    </w:rPr>
                  </w:rPrChange>
                </w:rPr>
                <w:t>Los Mártires</w:t>
              </w:r>
            </w:ins>
          </w:p>
        </w:tc>
        <w:tc>
          <w:tcPr>
            <w:tcW w:w="1276" w:type="dxa"/>
            <w:tcBorders>
              <w:top w:val="single" w:sz="4" w:space="0" w:color="auto"/>
              <w:left w:val="single" w:sz="4" w:space="0" w:color="auto"/>
              <w:bottom w:val="single" w:sz="4" w:space="0" w:color="auto"/>
              <w:right w:val="single" w:sz="4" w:space="0" w:color="auto"/>
            </w:tcBorders>
            <w:vAlign w:val="center"/>
            <w:hideMark/>
            <w:tcPrChange w:id="1608" w:author="surieth_uu@hotmail.com" w:date="2023-03-21T16:49:00Z">
              <w:tcPr>
                <w:tcW w:w="1134" w:type="dxa"/>
                <w:gridSpan w:val="2"/>
                <w:tcBorders>
                  <w:top w:val="single" w:sz="4" w:space="0" w:color="auto"/>
                  <w:left w:val="single" w:sz="4" w:space="0" w:color="auto"/>
                  <w:bottom w:val="single" w:sz="4" w:space="0" w:color="auto"/>
                  <w:right w:val="single" w:sz="4" w:space="0" w:color="auto"/>
                </w:tcBorders>
                <w:vAlign w:val="center"/>
                <w:hideMark/>
              </w:tcPr>
            </w:tcPrChange>
          </w:tcPr>
          <w:p w14:paraId="2427C26C" w14:textId="77777777" w:rsidR="00C0752E" w:rsidRPr="00C0752E" w:rsidRDefault="00C0752E" w:rsidP="00400524">
            <w:pPr>
              <w:rPr>
                <w:ins w:id="1609" w:author="surieth_uu@hotmail.com" w:date="2023-03-21T16:41:00Z"/>
                <w:rFonts w:ascii="Arial Narrow" w:hAnsi="Arial Narrow" w:cs="Calibri"/>
                <w:color w:val="000000"/>
                <w:sz w:val="22"/>
                <w:szCs w:val="22"/>
                <w:lang w:eastAsia="es-PE"/>
                <w:rPrChange w:id="1610" w:author="surieth_uu@hotmail.com" w:date="2023-03-21T16:42:00Z">
                  <w:rPr>
                    <w:ins w:id="1611" w:author="surieth_uu@hotmail.com" w:date="2023-03-21T16:41:00Z"/>
                    <w:rFonts w:ascii="Arial Narrow" w:hAnsi="Arial Narrow" w:cs="Calibri"/>
                    <w:color w:val="000000"/>
                    <w:sz w:val="18"/>
                    <w:szCs w:val="18"/>
                    <w:lang w:eastAsia="es-PE"/>
                  </w:rPr>
                </w:rPrChange>
              </w:rPr>
            </w:pPr>
            <w:ins w:id="1612" w:author="surieth_uu@hotmail.com" w:date="2023-03-21T16:41:00Z">
              <w:r w:rsidRPr="00C0752E">
                <w:rPr>
                  <w:rFonts w:ascii="Arial Narrow" w:hAnsi="Arial Narrow" w:cs="Calibri"/>
                  <w:color w:val="000000"/>
                  <w:sz w:val="22"/>
                  <w:szCs w:val="22"/>
                  <w:lang w:eastAsia="es-PE"/>
                  <w:rPrChange w:id="1613" w:author="surieth_uu@hotmail.com" w:date="2023-03-21T16:42:00Z">
                    <w:rPr>
                      <w:rFonts w:ascii="Arial Narrow" w:hAnsi="Arial Narrow" w:cs="Calibri"/>
                      <w:color w:val="000000"/>
                      <w:sz w:val="18"/>
                      <w:szCs w:val="18"/>
                      <w:lang w:eastAsia="es-PE"/>
                    </w:rPr>
                  </w:rPrChange>
                </w:rPr>
                <w:t>Ongoy</w:t>
              </w:r>
            </w:ins>
          </w:p>
        </w:tc>
        <w:tc>
          <w:tcPr>
            <w:tcW w:w="1559" w:type="dxa"/>
            <w:tcBorders>
              <w:top w:val="single" w:sz="4" w:space="0" w:color="auto"/>
              <w:left w:val="single" w:sz="4" w:space="0" w:color="auto"/>
              <w:bottom w:val="single" w:sz="4" w:space="0" w:color="auto"/>
              <w:right w:val="single" w:sz="4" w:space="0" w:color="auto"/>
            </w:tcBorders>
            <w:vAlign w:val="center"/>
            <w:hideMark/>
            <w:tcPrChange w:id="1614" w:author="surieth_uu@hotmail.com" w:date="2023-03-21T16:49:00Z">
              <w:tcPr>
                <w:tcW w:w="1569" w:type="dxa"/>
                <w:tcBorders>
                  <w:top w:val="single" w:sz="4" w:space="0" w:color="auto"/>
                  <w:left w:val="single" w:sz="4" w:space="0" w:color="auto"/>
                  <w:bottom w:val="single" w:sz="4" w:space="0" w:color="auto"/>
                  <w:right w:val="single" w:sz="4" w:space="0" w:color="auto"/>
                </w:tcBorders>
                <w:vAlign w:val="center"/>
                <w:hideMark/>
              </w:tcPr>
            </w:tcPrChange>
          </w:tcPr>
          <w:p w14:paraId="245A68A0" w14:textId="77777777" w:rsidR="00C0752E" w:rsidRPr="00C0752E" w:rsidRDefault="00C0752E" w:rsidP="00400524">
            <w:pPr>
              <w:rPr>
                <w:ins w:id="1615" w:author="surieth_uu@hotmail.com" w:date="2023-03-21T16:41:00Z"/>
                <w:rFonts w:ascii="Arial Narrow" w:hAnsi="Arial Narrow" w:cs="Calibri"/>
                <w:color w:val="000000"/>
                <w:sz w:val="22"/>
                <w:szCs w:val="22"/>
                <w:lang w:eastAsia="es-PE"/>
                <w:rPrChange w:id="1616" w:author="surieth_uu@hotmail.com" w:date="2023-03-21T16:42:00Z">
                  <w:rPr>
                    <w:ins w:id="1617" w:author="surieth_uu@hotmail.com" w:date="2023-03-21T16:41:00Z"/>
                    <w:rFonts w:ascii="Arial Narrow" w:hAnsi="Arial Narrow" w:cs="Calibri"/>
                    <w:color w:val="000000"/>
                    <w:sz w:val="18"/>
                    <w:szCs w:val="18"/>
                    <w:lang w:eastAsia="es-PE"/>
                  </w:rPr>
                </w:rPrChange>
              </w:rPr>
            </w:pPr>
            <w:ins w:id="1618" w:author="surieth_uu@hotmail.com" w:date="2023-03-21T16:41:00Z">
              <w:r w:rsidRPr="00C0752E">
                <w:rPr>
                  <w:rFonts w:ascii="Arial Narrow" w:hAnsi="Arial Narrow" w:cs="Calibri"/>
                  <w:color w:val="000000"/>
                  <w:sz w:val="22"/>
                  <w:szCs w:val="22"/>
                  <w:lang w:eastAsia="es-PE"/>
                  <w:rPrChange w:id="1619" w:author="surieth_uu@hotmail.com" w:date="2023-03-21T16:42:00Z">
                    <w:rPr>
                      <w:rFonts w:ascii="Arial Narrow" w:hAnsi="Arial Narrow" w:cs="Calibri"/>
                      <w:color w:val="000000"/>
                      <w:sz w:val="18"/>
                      <w:szCs w:val="18"/>
                      <w:lang w:eastAsia="es-PE"/>
                    </w:rPr>
                  </w:rPrChange>
                </w:rPr>
                <w:t>Callapayocc</w:t>
              </w:r>
            </w:ins>
          </w:p>
        </w:tc>
        <w:tc>
          <w:tcPr>
            <w:tcW w:w="1701" w:type="dxa"/>
            <w:tcBorders>
              <w:top w:val="single" w:sz="4" w:space="0" w:color="auto"/>
              <w:left w:val="single" w:sz="4" w:space="0" w:color="auto"/>
              <w:bottom w:val="single" w:sz="4" w:space="0" w:color="auto"/>
              <w:right w:val="single" w:sz="4" w:space="0" w:color="auto"/>
            </w:tcBorders>
            <w:vAlign w:val="center"/>
            <w:hideMark/>
            <w:tcPrChange w:id="1620" w:author="surieth_uu@hotmail.com" w:date="2023-03-21T16:49:00Z">
              <w:tcPr>
                <w:tcW w:w="1668" w:type="dxa"/>
                <w:gridSpan w:val="2"/>
                <w:tcBorders>
                  <w:top w:val="single" w:sz="4" w:space="0" w:color="auto"/>
                  <w:left w:val="single" w:sz="4" w:space="0" w:color="auto"/>
                  <w:bottom w:val="single" w:sz="4" w:space="0" w:color="auto"/>
                  <w:right w:val="single" w:sz="4" w:space="0" w:color="auto"/>
                </w:tcBorders>
                <w:vAlign w:val="center"/>
                <w:hideMark/>
              </w:tcPr>
            </w:tcPrChange>
          </w:tcPr>
          <w:p w14:paraId="3B6C8F3A" w14:textId="77777777" w:rsidR="00C0752E" w:rsidRPr="00C0752E" w:rsidRDefault="00C0752E" w:rsidP="00400524">
            <w:pPr>
              <w:rPr>
                <w:ins w:id="1621" w:author="surieth_uu@hotmail.com" w:date="2023-03-21T16:41:00Z"/>
                <w:rFonts w:ascii="Arial Narrow" w:hAnsi="Arial Narrow" w:cs="Calibri"/>
                <w:color w:val="000000"/>
                <w:sz w:val="22"/>
                <w:szCs w:val="22"/>
                <w:lang w:eastAsia="es-PE"/>
                <w:rPrChange w:id="1622" w:author="surieth_uu@hotmail.com" w:date="2023-03-21T16:42:00Z">
                  <w:rPr>
                    <w:ins w:id="1623" w:author="surieth_uu@hotmail.com" w:date="2023-03-21T16:41:00Z"/>
                    <w:rFonts w:ascii="Arial Narrow" w:hAnsi="Arial Narrow" w:cs="Calibri"/>
                    <w:color w:val="000000"/>
                    <w:sz w:val="18"/>
                    <w:szCs w:val="18"/>
                    <w:lang w:eastAsia="es-PE"/>
                  </w:rPr>
                </w:rPrChange>
              </w:rPr>
            </w:pPr>
            <w:ins w:id="1624" w:author="surieth_uu@hotmail.com" w:date="2023-03-21T16:41:00Z">
              <w:r w:rsidRPr="00C0752E">
                <w:rPr>
                  <w:rFonts w:ascii="Arial Narrow" w:hAnsi="Arial Narrow" w:cs="Calibri"/>
                  <w:color w:val="000000"/>
                  <w:sz w:val="22"/>
                  <w:szCs w:val="22"/>
                  <w:lang w:eastAsia="es-PE"/>
                  <w:rPrChange w:id="1625" w:author="surieth_uu@hotmail.com" w:date="2023-03-21T16:42:00Z">
                    <w:rPr>
                      <w:rFonts w:ascii="Arial Narrow" w:hAnsi="Arial Narrow" w:cs="Calibri"/>
                      <w:color w:val="000000"/>
                      <w:sz w:val="18"/>
                      <w:szCs w:val="18"/>
                      <w:lang w:eastAsia="es-PE"/>
                    </w:rPr>
                  </w:rPrChange>
                </w:rPr>
                <w:t>Callapayocc S/N</w:t>
              </w:r>
            </w:ins>
          </w:p>
        </w:tc>
      </w:tr>
      <w:tr w:rsidR="00C0752E" w:rsidRPr="00C0752E" w14:paraId="651FA922" w14:textId="77777777" w:rsidTr="00860C05">
        <w:tblPrEx>
          <w:tblPrExChange w:id="1626" w:author="surieth_uu@hotmail.com" w:date="2023-03-21T16:49:00Z">
            <w:tblPrEx>
              <w:tblW w:w="7763" w:type="dxa"/>
            </w:tblPrEx>
          </w:tblPrExChange>
        </w:tblPrEx>
        <w:trPr>
          <w:trHeight w:val="240"/>
          <w:ins w:id="1627" w:author="surieth_uu@hotmail.com" w:date="2023-03-21T16:41:00Z"/>
          <w:trPrChange w:id="1628" w:author="surieth_uu@hotmail.com" w:date="2023-03-21T16:49:00Z">
            <w:trPr>
              <w:gridAfter w:val="0"/>
              <w:trHeight w:val="240"/>
            </w:trPr>
          </w:trPrChange>
        </w:trPr>
        <w:tc>
          <w:tcPr>
            <w:tcW w:w="336" w:type="dxa"/>
            <w:tcBorders>
              <w:top w:val="single" w:sz="4" w:space="0" w:color="auto"/>
              <w:left w:val="single" w:sz="8" w:space="0" w:color="auto"/>
              <w:bottom w:val="single" w:sz="8" w:space="0" w:color="auto"/>
              <w:right w:val="single" w:sz="8" w:space="0" w:color="auto"/>
            </w:tcBorders>
            <w:vAlign w:val="center"/>
            <w:hideMark/>
            <w:tcPrChange w:id="1629" w:author="surieth_uu@hotmail.com" w:date="2023-03-21T16:49:00Z">
              <w:tcPr>
                <w:tcW w:w="336" w:type="dxa"/>
                <w:tcBorders>
                  <w:top w:val="single" w:sz="4" w:space="0" w:color="auto"/>
                  <w:left w:val="single" w:sz="8" w:space="0" w:color="auto"/>
                  <w:bottom w:val="single" w:sz="8" w:space="0" w:color="auto"/>
                  <w:right w:val="single" w:sz="8" w:space="0" w:color="auto"/>
                </w:tcBorders>
                <w:vAlign w:val="center"/>
                <w:hideMark/>
              </w:tcPr>
            </w:tcPrChange>
          </w:tcPr>
          <w:p w14:paraId="22C70B66" w14:textId="77777777" w:rsidR="00C0752E" w:rsidRPr="00C0752E" w:rsidRDefault="00C0752E" w:rsidP="00400524">
            <w:pPr>
              <w:jc w:val="right"/>
              <w:rPr>
                <w:ins w:id="1630" w:author="surieth_uu@hotmail.com" w:date="2023-03-21T16:41:00Z"/>
                <w:rFonts w:ascii="Arial Narrow" w:hAnsi="Arial Narrow" w:cs="Calibri"/>
                <w:color w:val="000000"/>
                <w:sz w:val="22"/>
                <w:szCs w:val="22"/>
                <w:lang w:eastAsia="es-PE"/>
                <w:rPrChange w:id="1631" w:author="surieth_uu@hotmail.com" w:date="2023-03-21T16:42:00Z">
                  <w:rPr>
                    <w:ins w:id="1632" w:author="surieth_uu@hotmail.com" w:date="2023-03-21T16:41:00Z"/>
                    <w:rFonts w:ascii="Arial Narrow" w:hAnsi="Arial Narrow" w:cs="Calibri"/>
                    <w:color w:val="000000"/>
                    <w:sz w:val="18"/>
                    <w:szCs w:val="18"/>
                    <w:lang w:eastAsia="es-PE"/>
                  </w:rPr>
                </w:rPrChange>
              </w:rPr>
            </w:pPr>
            <w:ins w:id="1633" w:author="surieth_uu@hotmail.com" w:date="2023-03-21T16:41:00Z">
              <w:r w:rsidRPr="00C0752E">
                <w:rPr>
                  <w:rFonts w:ascii="Arial Narrow" w:hAnsi="Arial Narrow" w:cs="Calibri"/>
                  <w:color w:val="000000"/>
                  <w:sz w:val="22"/>
                  <w:szCs w:val="22"/>
                  <w:lang w:eastAsia="es-PE"/>
                  <w:rPrChange w:id="1634" w:author="surieth_uu@hotmail.com" w:date="2023-03-21T16:42:00Z">
                    <w:rPr>
                      <w:rFonts w:ascii="Arial Narrow" w:hAnsi="Arial Narrow" w:cs="Calibri"/>
                      <w:color w:val="000000"/>
                      <w:sz w:val="18"/>
                      <w:szCs w:val="18"/>
                      <w:lang w:eastAsia="es-PE"/>
                    </w:rPr>
                  </w:rPrChange>
                </w:rPr>
                <w:t>34</w:t>
              </w:r>
            </w:ins>
          </w:p>
        </w:tc>
        <w:tc>
          <w:tcPr>
            <w:tcW w:w="940" w:type="dxa"/>
            <w:tcBorders>
              <w:top w:val="single" w:sz="4" w:space="0" w:color="auto"/>
              <w:left w:val="nil"/>
              <w:bottom w:val="single" w:sz="8" w:space="0" w:color="auto"/>
              <w:right w:val="single" w:sz="8" w:space="0" w:color="auto"/>
            </w:tcBorders>
            <w:vAlign w:val="center"/>
            <w:hideMark/>
            <w:tcPrChange w:id="1635" w:author="surieth_uu@hotmail.com" w:date="2023-03-21T16:49:00Z">
              <w:tcPr>
                <w:tcW w:w="840" w:type="dxa"/>
                <w:tcBorders>
                  <w:top w:val="single" w:sz="4" w:space="0" w:color="auto"/>
                  <w:left w:val="nil"/>
                  <w:bottom w:val="single" w:sz="8" w:space="0" w:color="auto"/>
                  <w:right w:val="single" w:sz="8" w:space="0" w:color="auto"/>
                </w:tcBorders>
                <w:vAlign w:val="center"/>
                <w:hideMark/>
              </w:tcPr>
            </w:tcPrChange>
          </w:tcPr>
          <w:p w14:paraId="490CFCF4" w14:textId="77777777" w:rsidR="00C0752E" w:rsidRPr="00C0752E" w:rsidRDefault="00C0752E" w:rsidP="00400524">
            <w:pPr>
              <w:jc w:val="right"/>
              <w:rPr>
                <w:ins w:id="1636" w:author="surieth_uu@hotmail.com" w:date="2023-03-21T16:41:00Z"/>
                <w:rFonts w:ascii="Arial Narrow" w:hAnsi="Arial Narrow" w:cs="Calibri"/>
                <w:color w:val="000000"/>
                <w:sz w:val="22"/>
                <w:szCs w:val="22"/>
                <w:lang w:eastAsia="es-PE"/>
                <w:rPrChange w:id="1637" w:author="surieth_uu@hotmail.com" w:date="2023-03-21T16:42:00Z">
                  <w:rPr>
                    <w:ins w:id="1638" w:author="surieth_uu@hotmail.com" w:date="2023-03-21T16:41:00Z"/>
                    <w:rFonts w:ascii="Arial Narrow" w:hAnsi="Arial Narrow" w:cs="Calibri"/>
                    <w:color w:val="000000"/>
                    <w:sz w:val="18"/>
                    <w:szCs w:val="18"/>
                    <w:lang w:eastAsia="es-PE"/>
                  </w:rPr>
                </w:rPrChange>
              </w:rPr>
            </w:pPr>
            <w:ins w:id="1639" w:author="surieth_uu@hotmail.com" w:date="2023-03-21T16:41:00Z">
              <w:r w:rsidRPr="00C0752E">
                <w:rPr>
                  <w:rFonts w:ascii="Arial Narrow" w:hAnsi="Arial Narrow" w:cs="Calibri"/>
                  <w:color w:val="000000"/>
                  <w:sz w:val="22"/>
                  <w:szCs w:val="22"/>
                  <w:lang w:eastAsia="es-PE"/>
                  <w:rPrChange w:id="1640" w:author="surieth_uu@hotmail.com" w:date="2023-03-21T16:42:00Z">
                    <w:rPr>
                      <w:rFonts w:ascii="Arial Narrow" w:hAnsi="Arial Narrow" w:cs="Calibri"/>
                      <w:color w:val="000000"/>
                      <w:sz w:val="18"/>
                      <w:szCs w:val="18"/>
                      <w:lang w:eastAsia="es-PE"/>
                    </w:rPr>
                  </w:rPrChange>
                </w:rPr>
                <w:t>1205954</w:t>
              </w:r>
            </w:ins>
          </w:p>
        </w:tc>
        <w:tc>
          <w:tcPr>
            <w:tcW w:w="2268" w:type="dxa"/>
            <w:tcBorders>
              <w:top w:val="single" w:sz="4" w:space="0" w:color="auto"/>
              <w:left w:val="nil"/>
              <w:bottom w:val="single" w:sz="8" w:space="0" w:color="auto"/>
              <w:right w:val="single" w:sz="8" w:space="0" w:color="auto"/>
            </w:tcBorders>
            <w:vAlign w:val="center"/>
            <w:hideMark/>
            <w:tcPrChange w:id="1641" w:author="surieth_uu@hotmail.com" w:date="2023-03-21T16:49:00Z">
              <w:tcPr>
                <w:tcW w:w="2216" w:type="dxa"/>
                <w:gridSpan w:val="2"/>
                <w:tcBorders>
                  <w:top w:val="single" w:sz="4" w:space="0" w:color="auto"/>
                  <w:left w:val="nil"/>
                  <w:bottom w:val="single" w:sz="8" w:space="0" w:color="auto"/>
                  <w:right w:val="single" w:sz="8" w:space="0" w:color="auto"/>
                </w:tcBorders>
                <w:vAlign w:val="center"/>
                <w:hideMark/>
              </w:tcPr>
            </w:tcPrChange>
          </w:tcPr>
          <w:p w14:paraId="1250FFA0" w14:textId="77777777" w:rsidR="00C0752E" w:rsidRPr="00C0752E" w:rsidRDefault="00C0752E" w:rsidP="00400524">
            <w:pPr>
              <w:rPr>
                <w:ins w:id="1642" w:author="surieth_uu@hotmail.com" w:date="2023-03-21T16:41:00Z"/>
                <w:rFonts w:ascii="Arial Narrow" w:hAnsi="Arial Narrow" w:cs="Calibri"/>
                <w:color w:val="000000"/>
                <w:sz w:val="22"/>
                <w:szCs w:val="22"/>
                <w:lang w:eastAsia="es-PE"/>
                <w:rPrChange w:id="1643" w:author="surieth_uu@hotmail.com" w:date="2023-03-21T16:42:00Z">
                  <w:rPr>
                    <w:ins w:id="1644" w:author="surieth_uu@hotmail.com" w:date="2023-03-21T16:41:00Z"/>
                    <w:rFonts w:ascii="Arial Narrow" w:hAnsi="Arial Narrow" w:cs="Calibri"/>
                    <w:color w:val="000000"/>
                    <w:sz w:val="18"/>
                    <w:szCs w:val="18"/>
                    <w:lang w:eastAsia="es-PE"/>
                  </w:rPr>
                </w:rPrChange>
              </w:rPr>
            </w:pPr>
            <w:ins w:id="1645" w:author="surieth_uu@hotmail.com" w:date="2023-03-21T16:41:00Z">
              <w:r w:rsidRPr="00C0752E">
                <w:rPr>
                  <w:rFonts w:ascii="Arial Narrow" w:hAnsi="Arial Narrow" w:cs="Calibri"/>
                  <w:color w:val="000000"/>
                  <w:sz w:val="22"/>
                  <w:szCs w:val="22"/>
                  <w:lang w:eastAsia="es-PE"/>
                  <w:rPrChange w:id="1646" w:author="surieth_uu@hotmail.com" w:date="2023-03-21T16:42:00Z">
                    <w:rPr>
                      <w:rFonts w:ascii="Arial Narrow" w:hAnsi="Arial Narrow" w:cs="Calibri"/>
                      <w:color w:val="000000"/>
                      <w:sz w:val="18"/>
                      <w:szCs w:val="18"/>
                      <w:lang w:eastAsia="es-PE"/>
                    </w:rPr>
                  </w:rPrChange>
                </w:rPr>
                <w:t>Luis Alberto Sánchez</w:t>
              </w:r>
            </w:ins>
          </w:p>
        </w:tc>
        <w:tc>
          <w:tcPr>
            <w:tcW w:w="1276" w:type="dxa"/>
            <w:tcBorders>
              <w:top w:val="single" w:sz="4" w:space="0" w:color="auto"/>
              <w:left w:val="nil"/>
              <w:bottom w:val="single" w:sz="8" w:space="0" w:color="auto"/>
              <w:right w:val="single" w:sz="8" w:space="0" w:color="auto"/>
            </w:tcBorders>
            <w:vAlign w:val="center"/>
            <w:hideMark/>
            <w:tcPrChange w:id="1647" w:author="surieth_uu@hotmail.com" w:date="2023-03-21T16:49:00Z">
              <w:tcPr>
                <w:tcW w:w="1134" w:type="dxa"/>
                <w:gridSpan w:val="2"/>
                <w:tcBorders>
                  <w:top w:val="single" w:sz="4" w:space="0" w:color="auto"/>
                  <w:left w:val="nil"/>
                  <w:bottom w:val="single" w:sz="8" w:space="0" w:color="auto"/>
                  <w:right w:val="single" w:sz="8" w:space="0" w:color="auto"/>
                </w:tcBorders>
                <w:vAlign w:val="center"/>
                <w:hideMark/>
              </w:tcPr>
            </w:tcPrChange>
          </w:tcPr>
          <w:p w14:paraId="486B4E94" w14:textId="77777777" w:rsidR="00C0752E" w:rsidRPr="00C0752E" w:rsidRDefault="00C0752E" w:rsidP="00400524">
            <w:pPr>
              <w:rPr>
                <w:ins w:id="1648" w:author="surieth_uu@hotmail.com" w:date="2023-03-21T16:41:00Z"/>
                <w:rFonts w:ascii="Arial Narrow" w:hAnsi="Arial Narrow" w:cs="Calibri"/>
                <w:color w:val="000000"/>
                <w:sz w:val="22"/>
                <w:szCs w:val="22"/>
                <w:lang w:eastAsia="es-PE"/>
                <w:rPrChange w:id="1649" w:author="surieth_uu@hotmail.com" w:date="2023-03-21T16:42:00Z">
                  <w:rPr>
                    <w:ins w:id="1650" w:author="surieth_uu@hotmail.com" w:date="2023-03-21T16:41:00Z"/>
                    <w:rFonts w:ascii="Arial Narrow" w:hAnsi="Arial Narrow" w:cs="Calibri"/>
                    <w:color w:val="000000"/>
                    <w:sz w:val="18"/>
                    <w:szCs w:val="18"/>
                    <w:lang w:eastAsia="es-PE"/>
                  </w:rPr>
                </w:rPrChange>
              </w:rPr>
            </w:pPr>
            <w:ins w:id="1651" w:author="surieth_uu@hotmail.com" w:date="2023-03-21T16:41:00Z">
              <w:r w:rsidRPr="00C0752E">
                <w:rPr>
                  <w:rFonts w:ascii="Arial Narrow" w:hAnsi="Arial Narrow" w:cs="Calibri"/>
                  <w:color w:val="000000"/>
                  <w:sz w:val="22"/>
                  <w:szCs w:val="22"/>
                  <w:lang w:eastAsia="es-PE"/>
                  <w:rPrChange w:id="1652" w:author="surieth_uu@hotmail.com" w:date="2023-03-21T16:42:00Z">
                    <w:rPr>
                      <w:rFonts w:ascii="Arial Narrow" w:hAnsi="Arial Narrow" w:cs="Calibri"/>
                      <w:color w:val="000000"/>
                      <w:sz w:val="18"/>
                      <w:szCs w:val="18"/>
                      <w:lang w:eastAsia="es-PE"/>
                    </w:rPr>
                  </w:rPrChange>
                </w:rPr>
                <w:t>Ongoy</w:t>
              </w:r>
            </w:ins>
          </w:p>
        </w:tc>
        <w:tc>
          <w:tcPr>
            <w:tcW w:w="1559" w:type="dxa"/>
            <w:tcBorders>
              <w:top w:val="single" w:sz="4" w:space="0" w:color="auto"/>
              <w:left w:val="nil"/>
              <w:bottom w:val="single" w:sz="8" w:space="0" w:color="auto"/>
              <w:right w:val="single" w:sz="8" w:space="0" w:color="auto"/>
            </w:tcBorders>
            <w:vAlign w:val="center"/>
            <w:hideMark/>
            <w:tcPrChange w:id="1653" w:author="surieth_uu@hotmail.com" w:date="2023-03-21T16:49:00Z">
              <w:tcPr>
                <w:tcW w:w="1569" w:type="dxa"/>
                <w:tcBorders>
                  <w:top w:val="single" w:sz="4" w:space="0" w:color="auto"/>
                  <w:left w:val="nil"/>
                  <w:bottom w:val="single" w:sz="8" w:space="0" w:color="auto"/>
                  <w:right w:val="single" w:sz="8" w:space="0" w:color="auto"/>
                </w:tcBorders>
                <w:vAlign w:val="center"/>
                <w:hideMark/>
              </w:tcPr>
            </w:tcPrChange>
          </w:tcPr>
          <w:p w14:paraId="57B2591C" w14:textId="77777777" w:rsidR="00C0752E" w:rsidRPr="00C0752E" w:rsidRDefault="00C0752E" w:rsidP="00400524">
            <w:pPr>
              <w:rPr>
                <w:ins w:id="1654" w:author="surieth_uu@hotmail.com" w:date="2023-03-21T16:41:00Z"/>
                <w:rFonts w:ascii="Arial Narrow" w:hAnsi="Arial Narrow" w:cs="Calibri"/>
                <w:color w:val="000000"/>
                <w:sz w:val="22"/>
                <w:szCs w:val="22"/>
                <w:lang w:eastAsia="es-PE"/>
                <w:rPrChange w:id="1655" w:author="surieth_uu@hotmail.com" w:date="2023-03-21T16:42:00Z">
                  <w:rPr>
                    <w:ins w:id="1656" w:author="surieth_uu@hotmail.com" w:date="2023-03-21T16:41:00Z"/>
                    <w:rFonts w:ascii="Arial Narrow" w:hAnsi="Arial Narrow" w:cs="Calibri"/>
                    <w:color w:val="000000"/>
                    <w:sz w:val="18"/>
                    <w:szCs w:val="18"/>
                    <w:lang w:eastAsia="es-PE"/>
                  </w:rPr>
                </w:rPrChange>
              </w:rPr>
            </w:pPr>
            <w:ins w:id="1657" w:author="surieth_uu@hotmail.com" w:date="2023-03-21T16:41:00Z">
              <w:r w:rsidRPr="00C0752E">
                <w:rPr>
                  <w:rFonts w:ascii="Arial Narrow" w:hAnsi="Arial Narrow" w:cs="Calibri"/>
                  <w:color w:val="000000"/>
                  <w:sz w:val="22"/>
                  <w:szCs w:val="22"/>
                  <w:lang w:eastAsia="es-PE"/>
                  <w:rPrChange w:id="1658" w:author="surieth_uu@hotmail.com" w:date="2023-03-21T16:42:00Z">
                    <w:rPr>
                      <w:rFonts w:ascii="Arial Narrow" w:hAnsi="Arial Narrow" w:cs="Calibri"/>
                      <w:color w:val="000000"/>
                      <w:sz w:val="18"/>
                      <w:szCs w:val="18"/>
                      <w:lang w:eastAsia="es-PE"/>
                    </w:rPr>
                  </w:rPrChange>
                </w:rPr>
                <w:t>Ongoy</w:t>
              </w:r>
            </w:ins>
          </w:p>
        </w:tc>
        <w:tc>
          <w:tcPr>
            <w:tcW w:w="1701" w:type="dxa"/>
            <w:tcBorders>
              <w:top w:val="single" w:sz="4" w:space="0" w:color="auto"/>
              <w:left w:val="nil"/>
              <w:bottom w:val="single" w:sz="8" w:space="0" w:color="auto"/>
              <w:right w:val="single" w:sz="8" w:space="0" w:color="auto"/>
            </w:tcBorders>
            <w:vAlign w:val="center"/>
            <w:hideMark/>
            <w:tcPrChange w:id="1659" w:author="surieth_uu@hotmail.com" w:date="2023-03-21T16:49:00Z">
              <w:tcPr>
                <w:tcW w:w="1668" w:type="dxa"/>
                <w:gridSpan w:val="2"/>
                <w:tcBorders>
                  <w:top w:val="single" w:sz="4" w:space="0" w:color="auto"/>
                  <w:left w:val="nil"/>
                  <w:bottom w:val="single" w:sz="8" w:space="0" w:color="auto"/>
                  <w:right w:val="single" w:sz="8" w:space="0" w:color="auto"/>
                </w:tcBorders>
                <w:vAlign w:val="center"/>
                <w:hideMark/>
              </w:tcPr>
            </w:tcPrChange>
          </w:tcPr>
          <w:p w14:paraId="70115CBD" w14:textId="77777777" w:rsidR="00C0752E" w:rsidRPr="00C0752E" w:rsidRDefault="00C0752E" w:rsidP="00400524">
            <w:pPr>
              <w:rPr>
                <w:ins w:id="1660" w:author="surieth_uu@hotmail.com" w:date="2023-03-21T16:41:00Z"/>
                <w:rFonts w:ascii="Arial Narrow" w:hAnsi="Arial Narrow" w:cs="Calibri"/>
                <w:color w:val="000000"/>
                <w:sz w:val="22"/>
                <w:szCs w:val="22"/>
                <w:lang w:eastAsia="es-PE"/>
                <w:rPrChange w:id="1661" w:author="surieth_uu@hotmail.com" w:date="2023-03-21T16:42:00Z">
                  <w:rPr>
                    <w:ins w:id="1662" w:author="surieth_uu@hotmail.com" w:date="2023-03-21T16:41:00Z"/>
                    <w:rFonts w:ascii="Arial Narrow" w:hAnsi="Arial Narrow" w:cs="Calibri"/>
                    <w:color w:val="000000"/>
                    <w:sz w:val="18"/>
                    <w:szCs w:val="18"/>
                    <w:lang w:eastAsia="es-PE"/>
                  </w:rPr>
                </w:rPrChange>
              </w:rPr>
            </w:pPr>
            <w:ins w:id="1663" w:author="surieth_uu@hotmail.com" w:date="2023-03-21T16:41:00Z">
              <w:r w:rsidRPr="00C0752E">
                <w:rPr>
                  <w:rFonts w:ascii="Arial Narrow" w:hAnsi="Arial Narrow" w:cs="Calibri"/>
                  <w:color w:val="000000"/>
                  <w:sz w:val="22"/>
                  <w:szCs w:val="22"/>
                  <w:lang w:eastAsia="es-PE"/>
                  <w:rPrChange w:id="1664" w:author="surieth_uu@hotmail.com" w:date="2023-03-21T16:42:00Z">
                    <w:rPr>
                      <w:rFonts w:ascii="Arial Narrow" w:hAnsi="Arial Narrow" w:cs="Calibri"/>
                      <w:color w:val="000000"/>
                      <w:sz w:val="18"/>
                      <w:szCs w:val="18"/>
                      <w:lang w:eastAsia="es-PE"/>
                    </w:rPr>
                  </w:rPrChange>
                </w:rPr>
                <w:t>Ongoy</w:t>
              </w:r>
            </w:ins>
          </w:p>
        </w:tc>
      </w:tr>
      <w:tr w:rsidR="00C0752E" w:rsidRPr="00C0752E" w14:paraId="29D97EF4" w14:textId="77777777" w:rsidTr="00860C05">
        <w:tblPrEx>
          <w:tblPrExChange w:id="1665" w:author="surieth_uu@hotmail.com" w:date="2023-03-21T16:49:00Z">
            <w:tblPrEx>
              <w:tblW w:w="7763" w:type="dxa"/>
            </w:tblPrEx>
          </w:tblPrExChange>
        </w:tblPrEx>
        <w:trPr>
          <w:trHeight w:val="240"/>
          <w:ins w:id="1666" w:author="surieth_uu@hotmail.com" w:date="2023-03-21T16:41:00Z"/>
          <w:trPrChange w:id="1667"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668"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0AA85B8A" w14:textId="77777777" w:rsidR="00C0752E" w:rsidRPr="00C0752E" w:rsidRDefault="00C0752E" w:rsidP="00400524">
            <w:pPr>
              <w:jc w:val="right"/>
              <w:rPr>
                <w:ins w:id="1669" w:author="surieth_uu@hotmail.com" w:date="2023-03-21T16:41:00Z"/>
                <w:rFonts w:ascii="Arial Narrow" w:hAnsi="Arial Narrow" w:cs="Calibri"/>
                <w:color w:val="000000"/>
                <w:sz w:val="22"/>
                <w:szCs w:val="22"/>
                <w:lang w:eastAsia="es-PE"/>
                <w:rPrChange w:id="1670" w:author="surieth_uu@hotmail.com" w:date="2023-03-21T16:42:00Z">
                  <w:rPr>
                    <w:ins w:id="1671" w:author="surieth_uu@hotmail.com" w:date="2023-03-21T16:41:00Z"/>
                    <w:rFonts w:ascii="Arial Narrow" w:hAnsi="Arial Narrow" w:cs="Calibri"/>
                    <w:color w:val="000000"/>
                    <w:sz w:val="18"/>
                    <w:szCs w:val="18"/>
                    <w:lang w:eastAsia="es-PE"/>
                  </w:rPr>
                </w:rPrChange>
              </w:rPr>
            </w:pPr>
            <w:ins w:id="1672" w:author="surieth_uu@hotmail.com" w:date="2023-03-21T16:41:00Z">
              <w:r w:rsidRPr="00C0752E">
                <w:rPr>
                  <w:rFonts w:ascii="Arial Narrow" w:hAnsi="Arial Narrow" w:cs="Calibri"/>
                  <w:color w:val="000000"/>
                  <w:sz w:val="22"/>
                  <w:szCs w:val="22"/>
                  <w:lang w:eastAsia="es-PE"/>
                  <w:rPrChange w:id="1673" w:author="surieth_uu@hotmail.com" w:date="2023-03-21T16:42:00Z">
                    <w:rPr>
                      <w:rFonts w:ascii="Arial Narrow" w:hAnsi="Arial Narrow" w:cs="Calibri"/>
                      <w:color w:val="000000"/>
                      <w:sz w:val="18"/>
                      <w:szCs w:val="18"/>
                      <w:lang w:eastAsia="es-PE"/>
                    </w:rPr>
                  </w:rPrChange>
                </w:rPr>
                <w:t>35</w:t>
              </w:r>
            </w:ins>
          </w:p>
        </w:tc>
        <w:tc>
          <w:tcPr>
            <w:tcW w:w="940" w:type="dxa"/>
            <w:tcBorders>
              <w:top w:val="nil"/>
              <w:left w:val="nil"/>
              <w:bottom w:val="single" w:sz="8" w:space="0" w:color="auto"/>
              <w:right w:val="single" w:sz="8" w:space="0" w:color="auto"/>
            </w:tcBorders>
            <w:vAlign w:val="center"/>
            <w:hideMark/>
            <w:tcPrChange w:id="1674" w:author="surieth_uu@hotmail.com" w:date="2023-03-21T16:49:00Z">
              <w:tcPr>
                <w:tcW w:w="840" w:type="dxa"/>
                <w:tcBorders>
                  <w:top w:val="nil"/>
                  <w:left w:val="nil"/>
                  <w:bottom w:val="single" w:sz="8" w:space="0" w:color="auto"/>
                  <w:right w:val="single" w:sz="8" w:space="0" w:color="auto"/>
                </w:tcBorders>
                <w:vAlign w:val="center"/>
                <w:hideMark/>
              </w:tcPr>
            </w:tcPrChange>
          </w:tcPr>
          <w:p w14:paraId="77CC7CF8" w14:textId="77777777" w:rsidR="00C0752E" w:rsidRPr="00C0752E" w:rsidRDefault="00C0752E" w:rsidP="00400524">
            <w:pPr>
              <w:jc w:val="right"/>
              <w:rPr>
                <w:ins w:id="1675" w:author="surieth_uu@hotmail.com" w:date="2023-03-21T16:41:00Z"/>
                <w:rFonts w:ascii="Arial Narrow" w:hAnsi="Arial Narrow" w:cs="Calibri"/>
                <w:color w:val="000000"/>
                <w:sz w:val="22"/>
                <w:szCs w:val="22"/>
                <w:lang w:eastAsia="es-PE"/>
                <w:rPrChange w:id="1676" w:author="surieth_uu@hotmail.com" w:date="2023-03-21T16:42:00Z">
                  <w:rPr>
                    <w:ins w:id="1677" w:author="surieth_uu@hotmail.com" w:date="2023-03-21T16:41:00Z"/>
                    <w:rFonts w:ascii="Arial Narrow" w:hAnsi="Arial Narrow" w:cs="Calibri"/>
                    <w:color w:val="000000"/>
                    <w:sz w:val="18"/>
                    <w:szCs w:val="18"/>
                    <w:lang w:eastAsia="es-PE"/>
                  </w:rPr>
                </w:rPrChange>
              </w:rPr>
            </w:pPr>
            <w:ins w:id="1678" w:author="surieth_uu@hotmail.com" w:date="2023-03-21T16:41:00Z">
              <w:r w:rsidRPr="00C0752E">
                <w:rPr>
                  <w:rFonts w:ascii="Arial Narrow" w:hAnsi="Arial Narrow" w:cs="Calibri"/>
                  <w:color w:val="000000"/>
                  <w:sz w:val="22"/>
                  <w:szCs w:val="22"/>
                  <w:lang w:eastAsia="es-PE"/>
                  <w:rPrChange w:id="1679" w:author="surieth_uu@hotmail.com" w:date="2023-03-21T16:42:00Z">
                    <w:rPr>
                      <w:rFonts w:ascii="Arial Narrow" w:hAnsi="Arial Narrow" w:cs="Calibri"/>
                      <w:color w:val="000000"/>
                      <w:sz w:val="18"/>
                      <w:szCs w:val="18"/>
                      <w:lang w:eastAsia="es-PE"/>
                    </w:rPr>
                  </w:rPrChange>
                </w:rPr>
                <w:t>1266063</w:t>
              </w:r>
            </w:ins>
          </w:p>
        </w:tc>
        <w:tc>
          <w:tcPr>
            <w:tcW w:w="2268" w:type="dxa"/>
            <w:tcBorders>
              <w:top w:val="nil"/>
              <w:left w:val="nil"/>
              <w:bottom w:val="single" w:sz="8" w:space="0" w:color="auto"/>
              <w:right w:val="single" w:sz="8" w:space="0" w:color="auto"/>
            </w:tcBorders>
            <w:vAlign w:val="center"/>
            <w:hideMark/>
            <w:tcPrChange w:id="1680"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7AE32D00" w14:textId="77777777" w:rsidR="00C0752E" w:rsidRPr="00C0752E" w:rsidRDefault="00C0752E" w:rsidP="00400524">
            <w:pPr>
              <w:rPr>
                <w:ins w:id="1681" w:author="surieth_uu@hotmail.com" w:date="2023-03-21T16:41:00Z"/>
                <w:rFonts w:ascii="Arial Narrow" w:hAnsi="Arial Narrow" w:cs="Calibri"/>
                <w:color w:val="000000"/>
                <w:sz w:val="22"/>
                <w:szCs w:val="22"/>
                <w:lang w:eastAsia="es-PE"/>
                <w:rPrChange w:id="1682" w:author="surieth_uu@hotmail.com" w:date="2023-03-21T16:42:00Z">
                  <w:rPr>
                    <w:ins w:id="1683" w:author="surieth_uu@hotmail.com" w:date="2023-03-21T16:41:00Z"/>
                    <w:rFonts w:ascii="Arial Narrow" w:hAnsi="Arial Narrow" w:cs="Calibri"/>
                    <w:color w:val="000000"/>
                    <w:sz w:val="18"/>
                    <w:szCs w:val="18"/>
                    <w:lang w:eastAsia="es-PE"/>
                  </w:rPr>
                </w:rPrChange>
              </w:rPr>
            </w:pPr>
            <w:ins w:id="1684" w:author="surieth_uu@hotmail.com" w:date="2023-03-21T16:41:00Z">
              <w:r w:rsidRPr="00C0752E">
                <w:rPr>
                  <w:rFonts w:ascii="Arial Narrow" w:hAnsi="Arial Narrow" w:cs="Calibri"/>
                  <w:color w:val="000000"/>
                  <w:sz w:val="22"/>
                  <w:szCs w:val="22"/>
                  <w:lang w:eastAsia="es-PE"/>
                  <w:rPrChange w:id="1685" w:author="surieth_uu@hotmail.com" w:date="2023-03-21T16:42:00Z">
                    <w:rPr>
                      <w:rFonts w:ascii="Arial Narrow" w:hAnsi="Arial Narrow" w:cs="Calibri"/>
                      <w:color w:val="000000"/>
                      <w:sz w:val="18"/>
                      <w:szCs w:val="18"/>
                      <w:lang w:eastAsia="es-PE"/>
                    </w:rPr>
                  </w:rPrChange>
                </w:rPr>
                <w:t>Técnico Industrial</w:t>
              </w:r>
            </w:ins>
          </w:p>
        </w:tc>
        <w:tc>
          <w:tcPr>
            <w:tcW w:w="1276" w:type="dxa"/>
            <w:tcBorders>
              <w:top w:val="nil"/>
              <w:left w:val="nil"/>
              <w:bottom w:val="single" w:sz="8" w:space="0" w:color="auto"/>
              <w:right w:val="single" w:sz="8" w:space="0" w:color="auto"/>
            </w:tcBorders>
            <w:vAlign w:val="center"/>
            <w:hideMark/>
            <w:tcPrChange w:id="1686"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78426364" w14:textId="77777777" w:rsidR="00C0752E" w:rsidRPr="00C0752E" w:rsidRDefault="00C0752E" w:rsidP="00400524">
            <w:pPr>
              <w:rPr>
                <w:ins w:id="1687" w:author="surieth_uu@hotmail.com" w:date="2023-03-21T16:41:00Z"/>
                <w:rFonts w:ascii="Arial Narrow" w:hAnsi="Arial Narrow" w:cs="Calibri"/>
                <w:color w:val="000000"/>
                <w:sz w:val="22"/>
                <w:szCs w:val="22"/>
                <w:lang w:eastAsia="es-PE"/>
                <w:rPrChange w:id="1688" w:author="surieth_uu@hotmail.com" w:date="2023-03-21T16:42:00Z">
                  <w:rPr>
                    <w:ins w:id="1689" w:author="surieth_uu@hotmail.com" w:date="2023-03-21T16:41:00Z"/>
                    <w:rFonts w:ascii="Arial Narrow" w:hAnsi="Arial Narrow" w:cs="Calibri"/>
                    <w:color w:val="000000"/>
                    <w:sz w:val="18"/>
                    <w:szCs w:val="18"/>
                    <w:lang w:eastAsia="es-PE"/>
                  </w:rPr>
                </w:rPrChange>
              </w:rPr>
            </w:pPr>
            <w:ins w:id="1690" w:author="surieth_uu@hotmail.com" w:date="2023-03-21T16:41:00Z">
              <w:r w:rsidRPr="00C0752E">
                <w:rPr>
                  <w:rFonts w:ascii="Arial Narrow" w:hAnsi="Arial Narrow" w:cs="Calibri"/>
                  <w:color w:val="000000"/>
                  <w:sz w:val="22"/>
                  <w:szCs w:val="22"/>
                  <w:lang w:eastAsia="es-PE"/>
                  <w:rPrChange w:id="1691" w:author="surieth_uu@hotmail.com" w:date="2023-03-21T16:42:00Z">
                    <w:rPr>
                      <w:rFonts w:ascii="Arial Narrow" w:hAnsi="Arial Narrow" w:cs="Calibri"/>
                      <w:color w:val="000000"/>
                      <w:sz w:val="18"/>
                      <w:szCs w:val="18"/>
                      <w:lang w:eastAsia="es-PE"/>
                    </w:rPr>
                  </w:rPrChange>
                </w:rPr>
                <w:t>Ongoy</w:t>
              </w:r>
            </w:ins>
          </w:p>
        </w:tc>
        <w:tc>
          <w:tcPr>
            <w:tcW w:w="1559" w:type="dxa"/>
            <w:tcBorders>
              <w:top w:val="nil"/>
              <w:left w:val="nil"/>
              <w:bottom w:val="single" w:sz="8" w:space="0" w:color="auto"/>
              <w:right w:val="single" w:sz="8" w:space="0" w:color="auto"/>
            </w:tcBorders>
            <w:vAlign w:val="center"/>
            <w:hideMark/>
            <w:tcPrChange w:id="1692" w:author="surieth_uu@hotmail.com" w:date="2023-03-21T16:49:00Z">
              <w:tcPr>
                <w:tcW w:w="1569" w:type="dxa"/>
                <w:tcBorders>
                  <w:top w:val="nil"/>
                  <w:left w:val="nil"/>
                  <w:bottom w:val="single" w:sz="8" w:space="0" w:color="auto"/>
                  <w:right w:val="single" w:sz="8" w:space="0" w:color="auto"/>
                </w:tcBorders>
                <w:vAlign w:val="center"/>
                <w:hideMark/>
              </w:tcPr>
            </w:tcPrChange>
          </w:tcPr>
          <w:p w14:paraId="25EBE00D" w14:textId="77777777" w:rsidR="00C0752E" w:rsidRPr="00C0752E" w:rsidRDefault="00C0752E" w:rsidP="00400524">
            <w:pPr>
              <w:rPr>
                <w:ins w:id="1693" w:author="surieth_uu@hotmail.com" w:date="2023-03-21T16:41:00Z"/>
                <w:rFonts w:ascii="Arial Narrow" w:hAnsi="Arial Narrow" w:cs="Calibri"/>
                <w:color w:val="000000"/>
                <w:sz w:val="22"/>
                <w:szCs w:val="22"/>
                <w:lang w:eastAsia="es-PE"/>
                <w:rPrChange w:id="1694" w:author="surieth_uu@hotmail.com" w:date="2023-03-21T16:42:00Z">
                  <w:rPr>
                    <w:ins w:id="1695" w:author="surieth_uu@hotmail.com" w:date="2023-03-21T16:41:00Z"/>
                    <w:rFonts w:ascii="Arial Narrow" w:hAnsi="Arial Narrow" w:cs="Calibri"/>
                    <w:color w:val="000000"/>
                    <w:sz w:val="18"/>
                    <w:szCs w:val="18"/>
                    <w:lang w:eastAsia="es-PE"/>
                  </w:rPr>
                </w:rPrChange>
              </w:rPr>
            </w:pPr>
            <w:ins w:id="1696" w:author="surieth_uu@hotmail.com" w:date="2023-03-21T16:41:00Z">
              <w:r w:rsidRPr="00C0752E">
                <w:rPr>
                  <w:rFonts w:ascii="Arial Narrow" w:hAnsi="Arial Narrow" w:cs="Calibri"/>
                  <w:color w:val="000000"/>
                  <w:sz w:val="22"/>
                  <w:szCs w:val="22"/>
                  <w:lang w:eastAsia="es-PE"/>
                  <w:rPrChange w:id="1697" w:author="surieth_uu@hotmail.com" w:date="2023-03-21T16:42:00Z">
                    <w:rPr>
                      <w:rFonts w:ascii="Arial Narrow" w:hAnsi="Arial Narrow" w:cs="Calibri"/>
                      <w:color w:val="000000"/>
                      <w:sz w:val="18"/>
                      <w:szCs w:val="18"/>
                      <w:lang w:eastAsia="es-PE"/>
                    </w:rPr>
                  </w:rPrChange>
                </w:rPr>
                <w:t>Comunpampa</w:t>
              </w:r>
            </w:ins>
          </w:p>
        </w:tc>
        <w:tc>
          <w:tcPr>
            <w:tcW w:w="1701" w:type="dxa"/>
            <w:tcBorders>
              <w:top w:val="nil"/>
              <w:left w:val="nil"/>
              <w:bottom w:val="single" w:sz="8" w:space="0" w:color="auto"/>
              <w:right w:val="single" w:sz="8" w:space="0" w:color="auto"/>
            </w:tcBorders>
            <w:vAlign w:val="center"/>
            <w:hideMark/>
            <w:tcPrChange w:id="1698"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4FF1BC7" w14:textId="77777777" w:rsidR="00C0752E" w:rsidRPr="00C0752E" w:rsidRDefault="00C0752E" w:rsidP="00400524">
            <w:pPr>
              <w:rPr>
                <w:ins w:id="1699" w:author="surieth_uu@hotmail.com" w:date="2023-03-21T16:41:00Z"/>
                <w:rFonts w:ascii="Arial Narrow" w:hAnsi="Arial Narrow" w:cs="Calibri"/>
                <w:color w:val="000000"/>
                <w:sz w:val="22"/>
                <w:szCs w:val="22"/>
                <w:lang w:eastAsia="es-PE"/>
                <w:rPrChange w:id="1700" w:author="surieth_uu@hotmail.com" w:date="2023-03-21T16:42:00Z">
                  <w:rPr>
                    <w:ins w:id="1701" w:author="surieth_uu@hotmail.com" w:date="2023-03-21T16:41:00Z"/>
                    <w:rFonts w:ascii="Arial Narrow" w:hAnsi="Arial Narrow" w:cs="Calibri"/>
                    <w:color w:val="000000"/>
                    <w:sz w:val="18"/>
                    <w:szCs w:val="18"/>
                    <w:lang w:eastAsia="es-PE"/>
                  </w:rPr>
                </w:rPrChange>
              </w:rPr>
            </w:pPr>
            <w:ins w:id="1702" w:author="surieth_uu@hotmail.com" w:date="2023-03-21T16:41:00Z">
              <w:r w:rsidRPr="00C0752E">
                <w:rPr>
                  <w:rFonts w:ascii="Arial Narrow" w:hAnsi="Arial Narrow" w:cs="Calibri"/>
                  <w:color w:val="000000"/>
                  <w:sz w:val="22"/>
                  <w:szCs w:val="22"/>
                  <w:lang w:eastAsia="es-PE"/>
                  <w:rPrChange w:id="1703" w:author="surieth_uu@hotmail.com" w:date="2023-03-21T16:42:00Z">
                    <w:rPr>
                      <w:rFonts w:ascii="Arial Narrow" w:hAnsi="Arial Narrow" w:cs="Calibri"/>
                      <w:color w:val="000000"/>
                      <w:sz w:val="18"/>
                      <w:szCs w:val="18"/>
                      <w:lang w:eastAsia="es-PE"/>
                    </w:rPr>
                  </w:rPrChange>
                </w:rPr>
                <w:t>Avenida Lucio Ñahuis Rua S/N</w:t>
              </w:r>
            </w:ins>
          </w:p>
        </w:tc>
      </w:tr>
      <w:tr w:rsidR="00C0752E" w:rsidRPr="00C0752E" w14:paraId="5CE63846" w14:textId="77777777" w:rsidTr="00860C05">
        <w:tblPrEx>
          <w:tblPrExChange w:id="1704" w:author="surieth_uu@hotmail.com" w:date="2023-03-21T16:49:00Z">
            <w:tblPrEx>
              <w:tblW w:w="7763" w:type="dxa"/>
            </w:tblPrEx>
          </w:tblPrExChange>
        </w:tblPrEx>
        <w:trPr>
          <w:trHeight w:val="240"/>
          <w:ins w:id="1705" w:author="surieth_uu@hotmail.com" w:date="2023-03-21T16:41:00Z"/>
          <w:trPrChange w:id="1706"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707"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7E8326E" w14:textId="77777777" w:rsidR="00C0752E" w:rsidRPr="00C0752E" w:rsidRDefault="00C0752E" w:rsidP="00400524">
            <w:pPr>
              <w:jc w:val="right"/>
              <w:rPr>
                <w:ins w:id="1708" w:author="surieth_uu@hotmail.com" w:date="2023-03-21T16:41:00Z"/>
                <w:rFonts w:ascii="Arial Narrow" w:hAnsi="Arial Narrow" w:cs="Calibri"/>
                <w:color w:val="000000"/>
                <w:sz w:val="22"/>
                <w:szCs w:val="22"/>
                <w:lang w:eastAsia="es-PE"/>
                <w:rPrChange w:id="1709" w:author="surieth_uu@hotmail.com" w:date="2023-03-21T16:42:00Z">
                  <w:rPr>
                    <w:ins w:id="1710" w:author="surieth_uu@hotmail.com" w:date="2023-03-21T16:41:00Z"/>
                    <w:rFonts w:ascii="Arial Narrow" w:hAnsi="Arial Narrow" w:cs="Calibri"/>
                    <w:color w:val="000000"/>
                    <w:sz w:val="18"/>
                    <w:szCs w:val="18"/>
                    <w:lang w:eastAsia="es-PE"/>
                  </w:rPr>
                </w:rPrChange>
              </w:rPr>
            </w:pPr>
            <w:ins w:id="1711" w:author="surieth_uu@hotmail.com" w:date="2023-03-21T16:41:00Z">
              <w:r w:rsidRPr="00C0752E">
                <w:rPr>
                  <w:rFonts w:ascii="Arial Narrow" w:hAnsi="Arial Narrow" w:cs="Calibri"/>
                  <w:color w:val="000000"/>
                  <w:sz w:val="22"/>
                  <w:szCs w:val="22"/>
                  <w:lang w:eastAsia="es-PE"/>
                  <w:rPrChange w:id="1712" w:author="surieth_uu@hotmail.com" w:date="2023-03-21T16:42:00Z">
                    <w:rPr>
                      <w:rFonts w:ascii="Arial Narrow" w:hAnsi="Arial Narrow" w:cs="Calibri"/>
                      <w:color w:val="000000"/>
                      <w:sz w:val="18"/>
                      <w:szCs w:val="18"/>
                      <w:lang w:eastAsia="es-PE"/>
                    </w:rPr>
                  </w:rPrChange>
                </w:rPr>
                <w:t>36</w:t>
              </w:r>
            </w:ins>
          </w:p>
        </w:tc>
        <w:tc>
          <w:tcPr>
            <w:tcW w:w="940" w:type="dxa"/>
            <w:tcBorders>
              <w:top w:val="nil"/>
              <w:left w:val="nil"/>
              <w:bottom w:val="single" w:sz="8" w:space="0" w:color="auto"/>
              <w:right w:val="single" w:sz="8" w:space="0" w:color="auto"/>
            </w:tcBorders>
            <w:vAlign w:val="center"/>
            <w:hideMark/>
            <w:tcPrChange w:id="1713" w:author="surieth_uu@hotmail.com" w:date="2023-03-21T16:49:00Z">
              <w:tcPr>
                <w:tcW w:w="840" w:type="dxa"/>
                <w:tcBorders>
                  <w:top w:val="nil"/>
                  <w:left w:val="nil"/>
                  <w:bottom w:val="single" w:sz="8" w:space="0" w:color="auto"/>
                  <w:right w:val="single" w:sz="8" w:space="0" w:color="auto"/>
                </w:tcBorders>
                <w:vAlign w:val="center"/>
                <w:hideMark/>
              </w:tcPr>
            </w:tcPrChange>
          </w:tcPr>
          <w:p w14:paraId="41E36CFE" w14:textId="77777777" w:rsidR="00C0752E" w:rsidRPr="00C0752E" w:rsidRDefault="00C0752E" w:rsidP="00400524">
            <w:pPr>
              <w:jc w:val="right"/>
              <w:rPr>
                <w:ins w:id="1714" w:author="surieth_uu@hotmail.com" w:date="2023-03-21T16:41:00Z"/>
                <w:rFonts w:ascii="Arial Narrow" w:hAnsi="Arial Narrow" w:cs="Calibri"/>
                <w:color w:val="000000"/>
                <w:sz w:val="22"/>
                <w:szCs w:val="22"/>
                <w:lang w:eastAsia="es-PE"/>
                <w:rPrChange w:id="1715" w:author="surieth_uu@hotmail.com" w:date="2023-03-21T16:42:00Z">
                  <w:rPr>
                    <w:ins w:id="1716" w:author="surieth_uu@hotmail.com" w:date="2023-03-21T16:41:00Z"/>
                    <w:rFonts w:ascii="Arial Narrow" w:hAnsi="Arial Narrow" w:cs="Calibri"/>
                    <w:color w:val="000000"/>
                    <w:sz w:val="18"/>
                    <w:szCs w:val="18"/>
                    <w:lang w:eastAsia="es-PE"/>
                  </w:rPr>
                </w:rPrChange>
              </w:rPr>
            </w:pPr>
            <w:ins w:id="1717" w:author="surieth_uu@hotmail.com" w:date="2023-03-21T16:41:00Z">
              <w:r w:rsidRPr="00C0752E">
                <w:rPr>
                  <w:rFonts w:ascii="Arial Narrow" w:hAnsi="Arial Narrow" w:cs="Calibri"/>
                  <w:color w:val="000000"/>
                  <w:sz w:val="22"/>
                  <w:szCs w:val="22"/>
                  <w:lang w:eastAsia="es-PE"/>
                  <w:rPrChange w:id="1718" w:author="surieth_uu@hotmail.com" w:date="2023-03-21T16:42:00Z">
                    <w:rPr>
                      <w:rFonts w:ascii="Arial Narrow" w:hAnsi="Arial Narrow" w:cs="Calibri"/>
                      <w:color w:val="000000"/>
                      <w:sz w:val="18"/>
                      <w:szCs w:val="18"/>
                      <w:lang w:eastAsia="es-PE"/>
                    </w:rPr>
                  </w:rPrChange>
                </w:rPr>
                <w:t>1331453</w:t>
              </w:r>
            </w:ins>
          </w:p>
        </w:tc>
        <w:tc>
          <w:tcPr>
            <w:tcW w:w="2268" w:type="dxa"/>
            <w:tcBorders>
              <w:top w:val="nil"/>
              <w:left w:val="nil"/>
              <w:bottom w:val="single" w:sz="8" w:space="0" w:color="auto"/>
              <w:right w:val="single" w:sz="8" w:space="0" w:color="auto"/>
            </w:tcBorders>
            <w:vAlign w:val="center"/>
            <w:hideMark/>
            <w:tcPrChange w:id="1719"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CD92D9B" w14:textId="77777777" w:rsidR="00C0752E" w:rsidRPr="00C0752E" w:rsidRDefault="00C0752E" w:rsidP="00400524">
            <w:pPr>
              <w:rPr>
                <w:ins w:id="1720" w:author="surieth_uu@hotmail.com" w:date="2023-03-21T16:41:00Z"/>
                <w:rFonts w:ascii="Arial Narrow" w:hAnsi="Arial Narrow" w:cs="Calibri"/>
                <w:color w:val="000000"/>
                <w:sz w:val="22"/>
                <w:szCs w:val="22"/>
                <w:lang w:eastAsia="es-PE"/>
                <w:rPrChange w:id="1721" w:author="surieth_uu@hotmail.com" w:date="2023-03-21T16:42:00Z">
                  <w:rPr>
                    <w:ins w:id="1722" w:author="surieth_uu@hotmail.com" w:date="2023-03-21T16:41:00Z"/>
                    <w:rFonts w:ascii="Arial Narrow" w:hAnsi="Arial Narrow" w:cs="Calibri"/>
                    <w:color w:val="000000"/>
                    <w:sz w:val="18"/>
                    <w:szCs w:val="18"/>
                    <w:lang w:eastAsia="es-PE"/>
                  </w:rPr>
                </w:rPrChange>
              </w:rPr>
            </w:pPr>
            <w:ins w:id="1723" w:author="surieth_uu@hotmail.com" w:date="2023-03-21T16:41:00Z">
              <w:r w:rsidRPr="00C0752E">
                <w:rPr>
                  <w:rFonts w:ascii="Arial Narrow" w:hAnsi="Arial Narrow" w:cs="Calibri"/>
                  <w:color w:val="000000"/>
                  <w:sz w:val="22"/>
                  <w:szCs w:val="22"/>
                  <w:lang w:eastAsia="es-PE"/>
                  <w:rPrChange w:id="1724" w:author="surieth_uu@hotmail.com" w:date="2023-03-21T16:42:00Z">
                    <w:rPr>
                      <w:rFonts w:ascii="Arial Narrow" w:hAnsi="Arial Narrow" w:cs="Calibri"/>
                      <w:color w:val="000000"/>
                      <w:sz w:val="18"/>
                      <w:szCs w:val="18"/>
                      <w:lang w:eastAsia="es-PE"/>
                    </w:rPr>
                  </w:rPrChange>
                </w:rPr>
                <w:t>Fernando Belaunde Terry</w:t>
              </w:r>
            </w:ins>
          </w:p>
        </w:tc>
        <w:tc>
          <w:tcPr>
            <w:tcW w:w="1276" w:type="dxa"/>
            <w:tcBorders>
              <w:top w:val="nil"/>
              <w:left w:val="nil"/>
              <w:bottom w:val="single" w:sz="8" w:space="0" w:color="auto"/>
              <w:right w:val="single" w:sz="8" w:space="0" w:color="auto"/>
            </w:tcBorders>
            <w:vAlign w:val="center"/>
            <w:hideMark/>
            <w:tcPrChange w:id="1725"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2B76B46" w14:textId="77777777" w:rsidR="00C0752E" w:rsidRPr="00C0752E" w:rsidRDefault="00C0752E" w:rsidP="00400524">
            <w:pPr>
              <w:rPr>
                <w:ins w:id="1726" w:author="surieth_uu@hotmail.com" w:date="2023-03-21T16:41:00Z"/>
                <w:rFonts w:ascii="Arial Narrow" w:hAnsi="Arial Narrow" w:cs="Calibri"/>
                <w:color w:val="000000"/>
                <w:sz w:val="22"/>
                <w:szCs w:val="22"/>
                <w:lang w:eastAsia="es-PE"/>
                <w:rPrChange w:id="1727" w:author="surieth_uu@hotmail.com" w:date="2023-03-21T16:42:00Z">
                  <w:rPr>
                    <w:ins w:id="1728" w:author="surieth_uu@hotmail.com" w:date="2023-03-21T16:41:00Z"/>
                    <w:rFonts w:ascii="Arial Narrow" w:hAnsi="Arial Narrow" w:cs="Calibri"/>
                    <w:color w:val="000000"/>
                    <w:sz w:val="18"/>
                    <w:szCs w:val="18"/>
                    <w:lang w:eastAsia="es-PE"/>
                  </w:rPr>
                </w:rPrChange>
              </w:rPr>
            </w:pPr>
            <w:ins w:id="1729" w:author="surieth_uu@hotmail.com" w:date="2023-03-21T16:41:00Z">
              <w:r w:rsidRPr="00C0752E">
                <w:rPr>
                  <w:rFonts w:ascii="Arial Narrow" w:hAnsi="Arial Narrow" w:cs="Calibri"/>
                  <w:color w:val="000000"/>
                  <w:sz w:val="22"/>
                  <w:szCs w:val="22"/>
                  <w:lang w:eastAsia="es-PE"/>
                  <w:rPrChange w:id="1730" w:author="surieth_uu@hotmail.com" w:date="2023-03-21T16:42:00Z">
                    <w:rPr>
                      <w:rFonts w:ascii="Arial Narrow" w:hAnsi="Arial Narrow" w:cs="Calibri"/>
                      <w:color w:val="000000"/>
                      <w:sz w:val="18"/>
                      <w:szCs w:val="18"/>
                      <w:lang w:eastAsia="es-PE"/>
                    </w:rPr>
                  </w:rPrChange>
                </w:rPr>
                <w:t>Ranracancha</w:t>
              </w:r>
            </w:ins>
          </w:p>
        </w:tc>
        <w:tc>
          <w:tcPr>
            <w:tcW w:w="1559" w:type="dxa"/>
            <w:tcBorders>
              <w:top w:val="nil"/>
              <w:left w:val="nil"/>
              <w:bottom w:val="single" w:sz="8" w:space="0" w:color="auto"/>
              <w:right w:val="single" w:sz="8" w:space="0" w:color="auto"/>
            </w:tcBorders>
            <w:vAlign w:val="center"/>
            <w:hideMark/>
            <w:tcPrChange w:id="1731" w:author="surieth_uu@hotmail.com" w:date="2023-03-21T16:49:00Z">
              <w:tcPr>
                <w:tcW w:w="1569" w:type="dxa"/>
                <w:tcBorders>
                  <w:top w:val="nil"/>
                  <w:left w:val="nil"/>
                  <w:bottom w:val="single" w:sz="8" w:space="0" w:color="auto"/>
                  <w:right w:val="single" w:sz="8" w:space="0" w:color="auto"/>
                </w:tcBorders>
                <w:vAlign w:val="center"/>
                <w:hideMark/>
              </w:tcPr>
            </w:tcPrChange>
          </w:tcPr>
          <w:p w14:paraId="119B3FB6" w14:textId="77777777" w:rsidR="00C0752E" w:rsidRPr="00C0752E" w:rsidRDefault="00C0752E" w:rsidP="00400524">
            <w:pPr>
              <w:rPr>
                <w:ins w:id="1732" w:author="surieth_uu@hotmail.com" w:date="2023-03-21T16:41:00Z"/>
                <w:rFonts w:ascii="Arial Narrow" w:hAnsi="Arial Narrow" w:cs="Calibri"/>
                <w:color w:val="000000"/>
                <w:sz w:val="22"/>
                <w:szCs w:val="22"/>
                <w:lang w:eastAsia="es-PE"/>
                <w:rPrChange w:id="1733" w:author="surieth_uu@hotmail.com" w:date="2023-03-21T16:42:00Z">
                  <w:rPr>
                    <w:ins w:id="1734" w:author="surieth_uu@hotmail.com" w:date="2023-03-21T16:41:00Z"/>
                    <w:rFonts w:ascii="Arial Narrow" w:hAnsi="Arial Narrow" w:cs="Calibri"/>
                    <w:color w:val="000000"/>
                    <w:sz w:val="18"/>
                    <w:szCs w:val="18"/>
                    <w:lang w:eastAsia="es-PE"/>
                  </w:rPr>
                </w:rPrChange>
              </w:rPr>
            </w:pPr>
            <w:ins w:id="1735" w:author="surieth_uu@hotmail.com" w:date="2023-03-21T16:41:00Z">
              <w:r w:rsidRPr="00C0752E">
                <w:rPr>
                  <w:rFonts w:ascii="Arial Narrow" w:hAnsi="Arial Narrow" w:cs="Calibri"/>
                  <w:color w:val="000000"/>
                  <w:sz w:val="22"/>
                  <w:szCs w:val="22"/>
                  <w:lang w:eastAsia="es-PE"/>
                  <w:rPrChange w:id="1736" w:author="surieth_uu@hotmail.com" w:date="2023-03-21T16:42:00Z">
                    <w:rPr>
                      <w:rFonts w:ascii="Arial Narrow" w:hAnsi="Arial Narrow" w:cs="Calibri"/>
                      <w:color w:val="000000"/>
                      <w:sz w:val="18"/>
                      <w:szCs w:val="18"/>
                      <w:lang w:eastAsia="es-PE"/>
                    </w:rPr>
                  </w:rPrChange>
                </w:rPr>
                <w:t>Occepata</w:t>
              </w:r>
            </w:ins>
          </w:p>
        </w:tc>
        <w:tc>
          <w:tcPr>
            <w:tcW w:w="1701" w:type="dxa"/>
            <w:tcBorders>
              <w:top w:val="nil"/>
              <w:left w:val="nil"/>
              <w:bottom w:val="single" w:sz="8" w:space="0" w:color="auto"/>
              <w:right w:val="single" w:sz="8" w:space="0" w:color="auto"/>
            </w:tcBorders>
            <w:vAlign w:val="center"/>
            <w:hideMark/>
            <w:tcPrChange w:id="1737"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0BE7F672" w14:textId="77777777" w:rsidR="00C0752E" w:rsidRPr="00C0752E" w:rsidRDefault="00C0752E" w:rsidP="00400524">
            <w:pPr>
              <w:rPr>
                <w:ins w:id="1738" w:author="surieth_uu@hotmail.com" w:date="2023-03-21T16:41:00Z"/>
                <w:rFonts w:ascii="Arial Narrow" w:hAnsi="Arial Narrow" w:cs="Calibri"/>
                <w:color w:val="000000"/>
                <w:sz w:val="22"/>
                <w:szCs w:val="22"/>
                <w:lang w:eastAsia="es-PE"/>
                <w:rPrChange w:id="1739" w:author="surieth_uu@hotmail.com" w:date="2023-03-21T16:42:00Z">
                  <w:rPr>
                    <w:ins w:id="1740" w:author="surieth_uu@hotmail.com" w:date="2023-03-21T16:41:00Z"/>
                    <w:rFonts w:ascii="Arial Narrow" w:hAnsi="Arial Narrow" w:cs="Calibri"/>
                    <w:color w:val="000000"/>
                    <w:sz w:val="18"/>
                    <w:szCs w:val="18"/>
                    <w:lang w:eastAsia="es-PE"/>
                  </w:rPr>
                </w:rPrChange>
              </w:rPr>
            </w:pPr>
            <w:ins w:id="1741" w:author="surieth_uu@hotmail.com" w:date="2023-03-21T16:41:00Z">
              <w:r w:rsidRPr="00C0752E">
                <w:rPr>
                  <w:rFonts w:ascii="Arial Narrow" w:hAnsi="Arial Narrow" w:cs="Calibri"/>
                  <w:color w:val="000000"/>
                  <w:sz w:val="22"/>
                  <w:szCs w:val="22"/>
                  <w:lang w:eastAsia="es-PE"/>
                  <w:rPrChange w:id="1742" w:author="surieth_uu@hotmail.com" w:date="2023-03-21T16:42:00Z">
                    <w:rPr>
                      <w:rFonts w:ascii="Arial Narrow" w:hAnsi="Arial Narrow" w:cs="Calibri"/>
                      <w:color w:val="000000"/>
                      <w:sz w:val="18"/>
                      <w:szCs w:val="18"/>
                      <w:lang w:eastAsia="es-PE"/>
                    </w:rPr>
                  </w:rPrChange>
                </w:rPr>
                <w:t>Avenida 16 de Julio Occepata S/N</w:t>
              </w:r>
            </w:ins>
          </w:p>
        </w:tc>
      </w:tr>
      <w:tr w:rsidR="00C0752E" w:rsidRPr="00C0752E" w14:paraId="7B067044" w14:textId="77777777" w:rsidTr="00860C05">
        <w:tblPrEx>
          <w:tblPrExChange w:id="1743" w:author="surieth_uu@hotmail.com" w:date="2023-03-21T16:49:00Z">
            <w:tblPrEx>
              <w:tblW w:w="7763" w:type="dxa"/>
            </w:tblPrEx>
          </w:tblPrExChange>
        </w:tblPrEx>
        <w:trPr>
          <w:trHeight w:val="240"/>
          <w:ins w:id="1744" w:author="surieth_uu@hotmail.com" w:date="2023-03-21T16:41:00Z"/>
          <w:trPrChange w:id="1745"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746"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0709AC80" w14:textId="77777777" w:rsidR="00C0752E" w:rsidRPr="00C0752E" w:rsidRDefault="00C0752E" w:rsidP="00400524">
            <w:pPr>
              <w:jc w:val="right"/>
              <w:rPr>
                <w:ins w:id="1747" w:author="surieth_uu@hotmail.com" w:date="2023-03-21T16:41:00Z"/>
                <w:rFonts w:ascii="Arial Narrow" w:hAnsi="Arial Narrow" w:cs="Calibri"/>
                <w:color w:val="000000"/>
                <w:sz w:val="22"/>
                <w:szCs w:val="22"/>
                <w:lang w:eastAsia="es-PE"/>
                <w:rPrChange w:id="1748" w:author="surieth_uu@hotmail.com" w:date="2023-03-21T16:42:00Z">
                  <w:rPr>
                    <w:ins w:id="1749" w:author="surieth_uu@hotmail.com" w:date="2023-03-21T16:41:00Z"/>
                    <w:rFonts w:ascii="Arial Narrow" w:hAnsi="Arial Narrow" w:cs="Calibri"/>
                    <w:color w:val="000000"/>
                    <w:sz w:val="18"/>
                    <w:szCs w:val="18"/>
                    <w:lang w:eastAsia="es-PE"/>
                  </w:rPr>
                </w:rPrChange>
              </w:rPr>
            </w:pPr>
            <w:ins w:id="1750" w:author="surieth_uu@hotmail.com" w:date="2023-03-21T16:41:00Z">
              <w:r w:rsidRPr="00C0752E">
                <w:rPr>
                  <w:rFonts w:ascii="Arial Narrow" w:hAnsi="Arial Narrow" w:cs="Calibri"/>
                  <w:color w:val="000000"/>
                  <w:sz w:val="22"/>
                  <w:szCs w:val="22"/>
                  <w:lang w:eastAsia="es-PE"/>
                  <w:rPrChange w:id="1751" w:author="surieth_uu@hotmail.com" w:date="2023-03-21T16:42:00Z">
                    <w:rPr>
                      <w:rFonts w:ascii="Arial Narrow" w:hAnsi="Arial Narrow" w:cs="Calibri"/>
                      <w:color w:val="000000"/>
                      <w:sz w:val="18"/>
                      <w:szCs w:val="18"/>
                      <w:lang w:eastAsia="es-PE"/>
                    </w:rPr>
                  </w:rPrChange>
                </w:rPr>
                <w:t>37</w:t>
              </w:r>
            </w:ins>
          </w:p>
        </w:tc>
        <w:tc>
          <w:tcPr>
            <w:tcW w:w="940" w:type="dxa"/>
            <w:tcBorders>
              <w:top w:val="nil"/>
              <w:left w:val="nil"/>
              <w:bottom w:val="single" w:sz="8" w:space="0" w:color="auto"/>
              <w:right w:val="single" w:sz="8" w:space="0" w:color="auto"/>
            </w:tcBorders>
            <w:vAlign w:val="center"/>
            <w:hideMark/>
            <w:tcPrChange w:id="1752" w:author="surieth_uu@hotmail.com" w:date="2023-03-21T16:49:00Z">
              <w:tcPr>
                <w:tcW w:w="840" w:type="dxa"/>
                <w:tcBorders>
                  <w:top w:val="nil"/>
                  <w:left w:val="nil"/>
                  <w:bottom w:val="single" w:sz="8" w:space="0" w:color="auto"/>
                  <w:right w:val="single" w:sz="8" w:space="0" w:color="auto"/>
                </w:tcBorders>
                <w:vAlign w:val="center"/>
                <w:hideMark/>
              </w:tcPr>
            </w:tcPrChange>
          </w:tcPr>
          <w:p w14:paraId="192B6087" w14:textId="77777777" w:rsidR="00C0752E" w:rsidRPr="00C0752E" w:rsidRDefault="00C0752E" w:rsidP="00400524">
            <w:pPr>
              <w:jc w:val="right"/>
              <w:rPr>
                <w:ins w:id="1753" w:author="surieth_uu@hotmail.com" w:date="2023-03-21T16:41:00Z"/>
                <w:rFonts w:ascii="Arial Narrow" w:hAnsi="Arial Narrow" w:cs="Calibri"/>
                <w:color w:val="000000"/>
                <w:sz w:val="22"/>
                <w:szCs w:val="22"/>
                <w:lang w:eastAsia="es-PE"/>
                <w:rPrChange w:id="1754" w:author="surieth_uu@hotmail.com" w:date="2023-03-21T16:42:00Z">
                  <w:rPr>
                    <w:ins w:id="1755" w:author="surieth_uu@hotmail.com" w:date="2023-03-21T16:41:00Z"/>
                    <w:rFonts w:ascii="Arial Narrow" w:hAnsi="Arial Narrow" w:cs="Calibri"/>
                    <w:color w:val="000000"/>
                    <w:sz w:val="18"/>
                    <w:szCs w:val="18"/>
                    <w:lang w:eastAsia="es-PE"/>
                  </w:rPr>
                </w:rPrChange>
              </w:rPr>
            </w:pPr>
            <w:ins w:id="1756" w:author="surieth_uu@hotmail.com" w:date="2023-03-21T16:41:00Z">
              <w:r w:rsidRPr="00C0752E">
                <w:rPr>
                  <w:rFonts w:ascii="Arial Narrow" w:hAnsi="Arial Narrow" w:cs="Calibri"/>
                  <w:color w:val="000000"/>
                  <w:sz w:val="22"/>
                  <w:szCs w:val="22"/>
                  <w:lang w:eastAsia="es-PE"/>
                  <w:rPrChange w:id="1757" w:author="surieth_uu@hotmail.com" w:date="2023-03-21T16:42:00Z">
                    <w:rPr>
                      <w:rFonts w:ascii="Arial Narrow" w:hAnsi="Arial Narrow" w:cs="Calibri"/>
                      <w:color w:val="000000"/>
                      <w:sz w:val="18"/>
                      <w:szCs w:val="18"/>
                      <w:lang w:eastAsia="es-PE"/>
                    </w:rPr>
                  </w:rPrChange>
                </w:rPr>
                <w:t>1331461</w:t>
              </w:r>
            </w:ins>
          </w:p>
        </w:tc>
        <w:tc>
          <w:tcPr>
            <w:tcW w:w="2268" w:type="dxa"/>
            <w:tcBorders>
              <w:top w:val="nil"/>
              <w:left w:val="nil"/>
              <w:bottom w:val="single" w:sz="8" w:space="0" w:color="auto"/>
              <w:right w:val="single" w:sz="8" w:space="0" w:color="auto"/>
            </w:tcBorders>
            <w:vAlign w:val="center"/>
            <w:hideMark/>
            <w:tcPrChange w:id="1758"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3022CD19" w14:textId="77777777" w:rsidR="00C0752E" w:rsidRPr="00C0752E" w:rsidRDefault="00C0752E" w:rsidP="00400524">
            <w:pPr>
              <w:rPr>
                <w:ins w:id="1759" w:author="surieth_uu@hotmail.com" w:date="2023-03-21T16:41:00Z"/>
                <w:rFonts w:ascii="Arial Narrow" w:hAnsi="Arial Narrow" w:cs="Calibri"/>
                <w:color w:val="000000"/>
                <w:sz w:val="22"/>
                <w:szCs w:val="22"/>
                <w:lang w:eastAsia="es-PE"/>
                <w:rPrChange w:id="1760" w:author="surieth_uu@hotmail.com" w:date="2023-03-21T16:42:00Z">
                  <w:rPr>
                    <w:ins w:id="1761" w:author="surieth_uu@hotmail.com" w:date="2023-03-21T16:41:00Z"/>
                    <w:rFonts w:ascii="Arial Narrow" w:hAnsi="Arial Narrow" w:cs="Calibri"/>
                    <w:color w:val="000000"/>
                    <w:sz w:val="18"/>
                    <w:szCs w:val="18"/>
                    <w:lang w:eastAsia="es-PE"/>
                  </w:rPr>
                </w:rPrChange>
              </w:rPr>
            </w:pPr>
            <w:ins w:id="1762" w:author="surieth_uu@hotmail.com" w:date="2023-03-21T16:41:00Z">
              <w:r w:rsidRPr="00C0752E">
                <w:rPr>
                  <w:rFonts w:ascii="Arial Narrow" w:hAnsi="Arial Narrow" w:cs="Calibri"/>
                  <w:color w:val="000000"/>
                  <w:sz w:val="22"/>
                  <w:szCs w:val="22"/>
                  <w:lang w:eastAsia="es-PE"/>
                  <w:rPrChange w:id="1763" w:author="surieth_uu@hotmail.com" w:date="2023-03-21T16:42:00Z">
                    <w:rPr>
                      <w:rFonts w:ascii="Arial Narrow" w:hAnsi="Arial Narrow" w:cs="Calibri"/>
                      <w:color w:val="000000"/>
                      <w:sz w:val="18"/>
                      <w:szCs w:val="18"/>
                      <w:lang w:eastAsia="es-PE"/>
                    </w:rPr>
                  </w:rPrChange>
                </w:rPr>
                <w:t xml:space="preserve">Procederes de la Independencia </w:t>
              </w:r>
            </w:ins>
          </w:p>
        </w:tc>
        <w:tc>
          <w:tcPr>
            <w:tcW w:w="1276" w:type="dxa"/>
            <w:tcBorders>
              <w:top w:val="nil"/>
              <w:left w:val="nil"/>
              <w:bottom w:val="single" w:sz="8" w:space="0" w:color="auto"/>
              <w:right w:val="single" w:sz="8" w:space="0" w:color="auto"/>
            </w:tcBorders>
            <w:vAlign w:val="center"/>
            <w:hideMark/>
            <w:tcPrChange w:id="1764"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222F872" w14:textId="77777777" w:rsidR="00C0752E" w:rsidRPr="00C0752E" w:rsidRDefault="00C0752E" w:rsidP="00400524">
            <w:pPr>
              <w:rPr>
                <w:ins w:id="1765" w:author="surieth_uu@hotmail.com" w:date="2023-03-21T16:41:00Z"/>
                <w:rFonts w:ascii="Arial Narrow" w:hAnsi="Arial Narrow" w:cs="Calibri"/>
                <w:color w:val="000000"/>
                <w:sz w:val="22"/>
                <w:szCs w:val="22"/>
                <w:lang w:eastAsia="es-PE"/>
                <w:rPrChange w:id="1766" w:author="surieth_uu@hotmail.com" w:date="2023-03-21T16:42:00Z">
                  <w:rPr>
                    <w:ins w:id="1767" w:author="surieth_uu@hotmail.com" w:date="2023-03-21T16:41:00Z"/>
                    <w:rFonts w:ascii="Arial Narrow" w:hAnsi="Arial Narrow" w:cs="Calibri"/>
                    <w:color w:val="000000"/>
                    <w:sz w:val="18"/>
                    <w:szCs w:val="18"/>
                    <w:lang w:eastAsia="es-PE"/>
                  </w:rPr>
                </w:rPrChange>
              </w:rPr>
            </w:pPr>
            <w:ins w:id="1768" w:author="surieth_uu@hotmail.com" w:date="2023-03-21T16:41:00Z">
              <w:r w:rsidRPr="00C0752E">
                <w:rPr>
                  <w:rFonts w:ascii="Arial Narrow" w:hAnsi="Arial Narrow" w:cs="Calibri"/>
                  <w:color w:val="000000"/>
                  <w:sz w:val="22"/>
                  <w:szCs w:val="22"/>
                  <w:lang w:eastAsia="es-PE"/>
                  <w:rPrChange w:id="1769" w:author="surieth_uu@hotmail.com" w:date="2023-03-21T16:42:00Z">
                    <w:rPr>
                      <w:rFonts w:ascii="Arial Narrow" w:hAnsi="Arial Narrow" w:cs="Calibri"/>
                      <w:color w:val="000000"/>
                      <w:sz w:val="18"/>
                      <w:szCs w:val="18"/>
                      <w:lang w:eastAsia="es-PE"/>
                    </w:rPr>
                  </w:rPrChange>
                </w:rPr>
                <w:t>Ranracancha</w:t>
              </w:r>
            </w:ins>
          </w:p>
        </w:tc>
        <w:tc>
          <w:tcPr>
            <w:tcW w:w="1559" w:type="dxa"/>
            <w:tcBorders>
              <w:top w:val="nil"/>
              <w:left w:val="nil"/>
              <w:bottom w:val="single" w:sz="8" w:space="0" w:color="auto"/>
              <w:right w:val="single" w:sz="8" w:space="0" w:color="auto"/>
            </w:tcBorders>
            <w:vAlign w:val="center"/>
            <w:hideMark/>
            <w:tcPrChange w:id="1770" w:author="surieth_uu@hotmail.com" w:date="2023-03-21T16:49:00Z">
              <w:tcPr>
                <w:tcW w:w="1569" w:type="dxa"/>
                <w:tcBorders>
                  <w:top w:val="nil"/>
                  <w:left w:val="nil"/>
                  <w:bottom w:val="single" w:sz="8" w:space="0" w:color="auto"/>
                  <w:right w:val="single" w:sz="8" w:space="0" w:color="auto"/>
                </w:tcBorders>
                <w:vAlign w:val="center"/>
                <w:hideMark/>
              </w:tcPr>
            </w:tcPrChange>
          </w:tcPr>
          <w:p w14:paraId="52A20860" w14:textId="77777777" w:rsidR="00C0752E" w:rsidRPr="00C0752E" w:rsidRDefault="00C0752E" w:rsidP="00400524">
            <w:pPr>
              <w:rPr>
                <w:ins w:id="1771" w:author="surieth_uu@hotmail.com" w:date="2023-03-21T16:41:00Z"/>
                <w:rFonts w:ascii="Arial Narrow" w:hAnsi="Arial Narrow" w:cs="Calibri"/>
                <w:color w:val="000000"/>
                <w:sz w:val="22"/>
                <w:szCs w:val="22"/>
                <w:lang w:eastAsia="es-PE"/>
                <w:rPrChange w:id="1772" w:author="surieth_uu@hotmail.com" w:date="2023-03-21T16:42:00Z">
                  <w:rPr>
                    <w:ins w:id="1773" w:author="surieth_uu@hotmail.com" w:date="2023-03-21T16:41:00Z"/>
                    <w:rFonts w:ascii="Arial Narrow" w:hAnsi="Arial Narrow" w:cs="Calibri"/>
                    <w:color w:val="000000"/>
                    <w:sz w:val="18"/>
                    <w:szCs w:val="18"/>
                    <w:lang w:eastAsia="es-PE"/>
                  </w:rPr>
                </w:rPrChange>
              </w:rPr>
            </w:pPr>
            <w:ins w:id="1774" w:author="surieth_uu@hotmail.com" w:date="2023-03-21T16:41:00Z">
              <w:r w:rsidRPr="00C0752E">
                <w:rPr>
                  <w:rFonts w:ascii="Arial Narrow" w:hAnsi="Arial Narrow" w:cs="Calibri"/>
                  <w:color w:val="000000"/>
                  <w:sz w:val="22"/>
                  <w:szCs w:val="22"/>
                  <w:lang w:eastAsia="es-PE"/>
                  <w:rPrChange w:id="1775" w:author="surieth_uu@hotmail.com" w:date="2023-03-21T16:42:00Z">
                    <w:rPr>
                      <w:rFonts w:ascii="Arial Narrow" w:hAnsi="Arial Narrow" w:cs="Calibri"/>
                      <w:color w:val="000000"/>
                      <w:sz w:val="18"/>
                      <w:szCs w:val="18"/>
                      <w:lang w:eastAsia="es-PE"/>
                    </w:rPr>
                  </w:rPrChange>
                </w:rPr>
                <w:t>Huaribamba</w:t>
              </w:r>
            </w:ins>
          </w:p>
        </w:tc>
        <w:tc>
          <w:tcPr>
            <w:tcW w:w="1701" w:type="dxa"/>
            <w:tcBorders>
              <w:top w:val="nil"/>
              <w:left w:val="nil"/>
              <w:bottom w:val="single" w:sz="8" w:space="0" w:color="auto"/>
              <w:right w:val="single" w:sz="8" w:space="0" w:color="auto"/>
            </w:tcBorders>
            <w:vAlign w:val="center"/>
            <w:hideMark/>
            <w:tcPrChange w:id="1776"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2D283859" w14:textId="77777777" w:rsidR="00C0752E" w:rsidRPr="00C0752E" w:rsidRDefault="00C0752E" w:rsidP="00400524">
            <w:pPr>
              <w:rPr>
                <w:ins w:id="1777" w:author="surieth_uu@hotmail.com" w:date="2023-03-21T16:41:00Z"/>
                <w:rFonts w:ascii="Arial Narrow" w:hAnsi="Arial Narrow" w:cs="Calibri"/>
                <w:color w:val="000000"/>
                <w:sz w:val="22"/>
                <w:szCs w:val="22"/>
                <w:lang w:eastAsia="es-PE"/>
                <w:rPrChange w:id="1778" w:author="surieth_uu@hotmail.com" w:date="2023-03-21T16:42:00Z">
                  <w:rPr>
                    <w:ins w:id="1779" w:author="surieth_uu@hotmail.com" w:date="2023-03-21T16:41:00Z"/>
                    <w:rFonts w:ascii="Arial Narrow" w:hAnsi="Arial Narrow" w:cs="Calibri"/>
                    <w:color w:val="000000"/>
                    <w:sz w:val="18"/>
                    <w:szCs w:val="18"/>
                    <w:lang w:eastAsia="es-PE"/>
                  </w:rPr>
                </w:rPrChange>
              </w:rPr>
            </w:pPr>
            <w:ins w:id="1780" w:author="surieth_uu@hotmail.com" w:date="2023-03-21T16:41:00Z">
              <w:r w:rsidRPr="00C0752E">
                <w:rPr>
                  <w:rFonts w:ascii="Arial Narrow" w:hAnsi="Arial Narrow" w:cs="Calibri"/>
                  <w:color w:val="000000"/>
                  <w:sz w:val="22"/>
                  <w:szCs w:val="22"/>
                  <w:lang w:eastAsia="es-PE"/>
                  <w:rPrChange w:id="1781" w:author="surieth_uu@hotmail.com" w:date="2023-03-21T16:42:00Z">
                    <w:rPr>
                      <w:rFonts w:ascii="Arial Narrow" w:hAnsi="Arial Narrow" w:cs="Calibri"/>
                      <w:color w:val="000000"/>
                      <w:sz w:val="18"/>
                      <w:szCs w:val="18"/>
                      <w:lang w:eastAsia="es-PE"/>
                    </w:rPr>
                  </w:rPrChange>
                </w:rPr>
                <w:t>Carretera Huaribamba</w:t>
              </w:r>
            </w:ins>
          </w:p>
        </w:tc>
      </w:tr>
      <w:tr w:rsidR="00C0752E" w:rsidRPr="00C0752E" w14:paraId="575CB573" w14:textId="77777777" w:rsidTr="00860C05">
        <w:tblPrEx>
          <w:tblPrExChange w:id="1782" w:author="surieth_uu@hotmail.com" w:date="2023-03-21T16:49:00Z">
            <w:tblPrEx>
              <w:tblW w:w="7763" w:type="dxa"/>
            </w:tblPrEx>
          </w:tblPrExChange>
        </w:tblPrEx>
        <w:trPr>
          <w:trHeight w:val="240"/>
          <w:ins w:id="1783" w:author="surieth_uu@hotmail.com" w:date="2023-03-21T16:41:00Z"/>
          <w:trPrChange w:id="1784"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785"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410DDAE9" w14:textId="77777777" w:rsidR="00C0752E" w:rsidRPr="00C0752E" w:rsidRDefault="00C0752E" w:rsidP="00400524">
            <w:pPr>
              <w:jc w:val="right"/>
              <w:rPr>
                <w:ins w:id="1786" w:author="surieth_uu@hotmail.com" w:date="2023-03-21T16:41:00Z"/>
                <w:rFonts w:ascii="Arial Narrow" w:hAnsi="Arial Narrow" w:cs="Calibri"/>
                <w:color w:val="000000"/>
                <w:sz w:val="22"/>
                <w:szCs w:val="22"/>
                <w:lang w:eastAsia="es-PE"/>
                <w:rPrChange w:id="1787" w:author="surieth_uu@hotmail.com" w:date="2023-03-21T16:42:00Z">
                  <w:rPr>
                    <w:ins w:id="1788" w:author="surieth_uu@hotmail.com" w:date="2023-03-21T16:41:00Z"/>
                    <w:rFonts w:ascii="Arial Narrow" w:hAnsi="Arial Narrow" w:cs="Calibri"/>
                    <w:color w:val="000000"/>
                    <w:sz w:val="18"/>
                    <w:szCs w:val="18"/>
                    <w:lang w:eastAsia="es-PE"/>
                  </w:rPr>
                </w:rPrChange>
              </w:rPr>
            </w:pPr>
            <w:ins w:id="1789" w:author="surieth_uu@hotmail.com" w:date="2023-03-21T16:41:00Z">
              <w:r w:rsidRPr="00C0752E">
                <w:rPr>
                  <w:rFonts w:ascii="Arial Narrow" w:hAnsi="Arial Narrow" w:cs="Calibri"/>
                  <w:color w:val="000000"/>
                  <w:sz w:val="22"/>
                  <w:szCs w:val="22"/>
                  <w:lang w:eastAsia="es-PE"/>
                  <w:rPrChange w:id="1790" w:author="surieth_uu@hotmail.com" w:date="2023-03-21T16:42:00Z">
                    <w:rPr>
                      <w:rFonts w:ascii="Arial Narrow" w:hAnsi="Arial Narrow" w:cs="Calibri"/>
                      <w:color w:val="000000"/>
                      <w:sz w:val="18"/>
                      <w:szCs w:val="18"/>
                      <w:lang w:eastAsia="es-PE"/>
                    </w:rPr>
                  </w:rPrChange>
                </w:rPr>
                <w:t>38</w:t>
              </w:r>
            </w:ins>
          </w:p>
        </w:tc>
        <w:tc>
          <w:tcPr>
            <w:tcW w:w="940" w:type="dxa"/>
            <w:tcBorders>
              <w:top w:val="nil"/>
              <w:left w:val="nil"/>
              <w:bottom w:val="single" w:sz="8" w:space="0" w:color="auto"/>
              <w:right w:val="single" w:sz="8" w:space="0" w:color="auto"/>
            </w:tcBorders>
            <w:vAlign w:val="center"/>
            <w:hideMark/>
            <w:tcPrChange w:id="1791" w:author="surieth_uu@hotmail.com" w:date="2023-03-21T16:49:00Z">
              <w:tcPr>
                <w:tcW w:w="840" w:type="dxa"/>
                <w:tcBorders>
                  <w:top w:val="nil"/>
                  <w:left w:val="nil"/>
                  <w:bottom w:val="single" w:sz="8" w:space="0" w:color="auto"/>
                  <w:right w:val="single" w:sz="8" w:space="0" w:color="auto"/>
                </w:tcBorders>
                <w:vAlign w:val="center"/>
                <w:hideMark/>
              </w:tcPr>
            </w:tcPrChange>
          </w:tcPr>
          <w:p w14:paraId="4B940060" w14:textId="77777777" w:rsidR="00C0752E" w:rsidRPr="00C0752E" w:rsidRDefault="00C0752E" w:rsidP="00400524">
            <w:pPr>
              <w:jc w:val="right"/>
              <w:rPr>
                <w:ins w:id="1792" w:author="surieth_uu@hotmail.com" w:date="2023-03-21T16:41:00Z"/>
                <w:rFonts w:ascii="Arial Narrow" w:hAnsi="Arial Narrow" w:cs="Calibri"/>
                <w:color w:val="000000"/>
                <w:sz w:val="22"/>
                <w:szCs w:val="22"/>
                <w:lang w:eastAsia="es-PE"/>
                <w:rPrChange w:id="1793" w:author="surieth_uu@hotmail.com" w:date="2023-03-21T16:42:00Z">
                  <w:rPr>
                    <w:ins w:id="1794" w:author="surieth_uu@hotmail.com" w:date="2023-03-21T16:41:00Z"/>
                    <w:rFonts w:ascii="Arial Narrow" w:hAnsi="Arial Narrow" w:cs="Calibri"/>
                    <w:color w:val="000000"/>
                    <w:sz w:val="18"/>
                    <w:szCs w:val="18"/>
                    <w:lang w:eastAsia="es-PE"/>
                  </w:rPr>
                </w:rPrChange>
              </w:rPr>
            </w:pPr>
            <w:ins w:id="1795" w:author="surieth_uu@hotmail.com" w:date="2023-03-21T16:41:00Z">
              <w:r w:rsidRPr="00C0752E">
                <w:rPr>
                  <w:rFonts w:ascii="Arial Narrow" w:hAnsi="Arial Narrow" w:cs="Calibri"/>
                  <w:color w:val="000000"/>
                  <w:sz w:val="22"/>
                  <w:szCs w:val="22"/>
                  <w:lang w:eastAsia="es-PE"/>
                  <w:rPrChange w:id="1796" w:author="surieth_uu@hotmail.com" w:date="2023-03-21T16:42:00Z">
                    <w:rPr>
                      <w:rFonts w:ascii="Arial Narrow" w:hAnsi="Arial Narrow" w:cs="Calibri"/>
                      <w:color w:val="000000"/>
                      <w:sz w:val="18"/>
                      <w:szCs w:val="18"/>
                      <w:lang w:eastAsia="es-PE"/>
                    </w:rPr>
                  </w:rPrChange>
                </w:rPr>
                <w:t>1206077</w:t>
              </w:r>
            </w:ins>
          </w:p>
        </w:tc>
        <w:tc>
          <w:tcPr>
            <w:tcW w:w="2268" w:type="dxa"/>
            <w:tcBorders>
              <w:top w:val="nil"/>
              <w:left w:val="nil"/>
              <w:bottom w:val="single" w:sz="8" w:space="0" w:color="auto"/>
              <w:right w:val="single" w:sz="8" w:space="0" w:color="auto"/>
            </w:tcBorders>
            <w:vAlign w:val="center"/>
            <w:hideMark/>
            <w:tcPrChange w:id="1797"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07DF33A7" w14:textId="77777777" w:rsidR="00C0752E" w:rsidRPr="00C0752E" w:rsidRDefault="00C0752E" w:rsidP="00400524">
            <w:pPr>
              <w:rPr>
                <w:ins w:id="1798" w:author="surieth_uu@hotmail.com" w:date="2023-03-21T16:41:00Z"/>
                <w:rFonts w:ascii="Arial Narrow" w:hAnsi="Arial Narrow" w:cs="Calibri"/>
                <w:color w:val="000000"/>
                <w:sz w:val="22"/>
                <w:szCs w:val="22"/>
                <w:lang w:eastAsia="es-PE"/>
                <w:rPrChange w:id="1799" w:author="surieth_uu@hotmail.com" w:date="2023-03-21T16:42:00Z">
                  <w:rPr>
                    <w:ins w:id="1800" w:author="surieth_uu@hotmail.com" w:date="2023-03-21T16:41:00Z"/>
                    <w:rFonts w:ascii="Arial Narrow" w:hAnsi="Arial Narrow" w:cs="Calibri"/>
                    <w:color w:val="000000"/>
                    <w:sz w:val="18"/>
                    <w:szCs w:val="18"/>
                    <w:lang w:eastAsia="es-PE"/>
                  </w:rPr>
                </w:rPrChange>
              </w:rPr>
            </w:pPr>
            <w:ins w:id="1801" w:author="surieth_uu@hotmail.com" w:date="2023-03-21T16:41:00Z">
              <w:r w:rsidRPr="00C0752E">
                <w:rPr>
                  <w:rFonts w:ascii="Arial Narrow" w:hAnsi="Arial Narrow" w:cs="Calibri"/>
                  <w:color w:val="000000"/>
                  <w:sz w:val="22"/>
                  <w:szCs w:val="22"/>
                  <w:lang w:eastAsia="es-PE"/>
                  <w:rPrChange w:id="1802" w:author="surieth_uu@hotmail.com" w:date="2023-03-21T16:42:00Z">
                    <w:rPr>
                      <w:rFonts w:ascii="Arial Narrow" w:hAnsi="Arial Narrow" w:cs="Calibri"/>
                      <w:color w:val="000000"/>
                      <w:sz w:val="18"/>
                      <w:szCs w:val="18"/>
                      <w:lang w:eastAsia="es-PE"/>
                    </w:rPr>
                  </w:rPrChange>
                </w:rPr>
                <w:t>Los Libertadores</w:t>
              </w:r>
            </w:ins>
          </w:p>
        </w:tc>
        <w:tc>
          <w:tcPr>
            <w:tcW w:w="1276" w:type="dxa"/>
            <w:tcBorders>
              <w:top w:val="nil"/>
              <w:left w:val="nil"/>
              <w:bottom w:val="single" w:sz="8" w:space="0" w:color="auto"/>
              <w:right w:val="single" w:sz="8" w:space="0" w:color="auto"/>
            </w:tcBorders>
            <w:vAlign w:val="center"/>
            <w:hideMark/>
            <w:tcPrChange w:id="1803"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18CD39CE" w14:textId="77777777" w:rsidR="00C0752E" w:rsidRPr="00C0752E" w:rsidRDefault="00C0752E" w:rsidP="00400524">
            <w:pPr>
              <w:rPr>
                <w:ins w:id="1804" w:author="surieth_uu@hotmail.com" w:date="2023-03-21T16:41:00Z"/>
                <w:rFonts w:ascii="Arial Narrow" w:hAnsi="Arial Narrow" w:cs="Calibri"/>
                <w:color w:val="000000"/>
                <w:sz w:val="22"/>
                <w:szCs w:val="22"/>
                <w:lang w:eastAsia="es-PE"/>
                <w:rPrChange w:id="1805" w:author="surieth_uu@hotmail.com" w:date="2023-03-21T16:42:00Z">
                  <w:rPr>
                    <w:ins w:id="1806" w:author="surieth_uu@hotmail.com" w:date="2023-03-21T16:41:00Z"/>
                    <w:rFonts w:ascii="Arial Narrow" w:hAnsi="Arial Narrow" w:cs="Calibri"/>
                    <w:color w:val="000000"/>
                    <w:sz w:val="18"/>
                    <w:szCs w:val="18"/>
                    <w:lang w:eastAsia="es-PE"/>
                  </w:rPr>
                </w:rPrChange>
              </w:rPr>
            </w:pPr>
            <w:ins w:id="1807" w:author="surieth_uu@hotmail.com" w:date="2023-03-21T16:41:00Z">
              <w:r w:rsidRPr="00C0752E">
                <w:rPr>
                  <w:rFonts w:ascii="Arial Narrow" w:hAnsi="Arial Narrow" w:cs="Calibri"/>
                  <w:color w:val="000000"/>
                  <w:sz w:val="22"/>
                  <w:szCs w:val="22"/>
                  <w:lang w:eastAsia="es-PE"/>
                  <w:rPrChange w:id="1808" w:author="surieth_uu@hotmail.com" w:date="2023-03-21T16:42:00Z">
                    <w:rPr>
                      <w:rFonts w:ascii="Arial Narrow" w:hAnsi="Arial Narrow" w:cs="Calibri"/>
                      <w:color w:val="000000"/>
                      <w:sz w:val="18"/>
                      <w:szCs w:val="18"/>
                      <w:lang w:eastAsia="es-PE"/>
                    </w:rPr>
                  </w:rPrChange>
                </w:rPr>
                <w:t>Ranracancha</w:t>
              </w:r>
            </w:ins>
          </w:p>
        </w:tc>
        <w:tc>
          <w:tcPr>
            <w:tcW w:w="1559" w:type="dxa"/>
            <w:tcBorders>
              <w:top w:val="nil"/>
              <w:left w:val="nil"/>
              <w:bottom w:val="single" w:sz="8" w:space="0" w:color="auto"/>
              <w:right w:val="single" w:sz="8" w:space="0" w:color="auto"/>
            </w:tcBorders>
            <w:vAlign w:val="center"/>
            <w:hideMark/>
            <w:tcPrChange w:id="1809" w:author="surieth_uu@hotmail.com" w:date="2023-03-21T16:49:00Z">
              <w:tcPr>
                <w:tcW w:w="1569" w:type="dxa"/>
                <w:tcBorders>
                  <w:top w:val="nil"/>
                  <w:left w:val="nil"/>
                  <w:bottom w:val="single" w:sz="8" w:space="0" w:color="auto"/>
                  <w:right w:val="single" w:sz="8" w:space="0" w:color="auto"/>
                </w:tcBorders>
                <w:vAlign w:val="center"/>
                <w:hideMark/>
              </w:tcPr>
            </w:tcPrChange>
          </w:tcPr>
          <w:p w14:paraId="142F46CA" w14:textId="77777777" w:rsidR="00C0752E" w:rsidRPr="00C0752E" w:rsidRDefault="00C0752E" w:rsidP="00400524">
            <w:pPr>
              <w:rPr>
                <w:ins w:id="1810" w:author="surieth_uu@hotmail.com" w:date="2023-03-21T16:41:00Z"/>
                <w:rFonts w:ascii="Arial Narrow" w:hAnsi="Arial Narrow" w:cs="Calibri"/>
                <w:color w:val="000000"/>
                <w:sz w:val="22"/>
                <w:szCs w:val="22"/>
                <w:lang w:eastAsia="es-PE"/>
                <w:rPrChange w:id="1811" w:author="surieth_uu@hotmail.com" w:date="2023-03-21T16:42:00Z">
                  <w:rPr>
                    <w:ins w:id="1812" w:author="surieth_uu@hotmail.com" w:date="2023-03-21T16:41:00Z"/>
                    <w:rFonts w:ascii="Arial Narrow" w:hAnsi="Arial Narrow" w:cs="Calibri"/>
                    <w:color w:val="000000"/>
                    <w:sz w:val="18"/>
                    <w:szCs w:val="18"/>
                    <w:lang w:eastAsia="es-PE"/>
                  </w:rPr>
                </w:rPrChange>
              </w:rPr>
            </w:pPr>
            <w:ins w:id="1813" w:author="surieth_uu@hotmail.com" w:date="2023-03-21T16:41:00Z">
              <w:r w:rsidRPr="00C0752E">
                <w:rPr>
                  <w:rFonts w:ascii="Arial Narrow" w:hAnsi="Arial Narrow" w:cs="Calibri"/>
                  <w:color w:val="000000"/>
                  <w:sz w:val="22"/>
                  <w:szCs w:val="22"/>
                  <w:lang w:eastAsia="es-PE"/>
                  <w:rPrChange w:id="1814" w:author="surieth_uu@hotmail.com" w:date="2023-03-21T16:42:00Z">
                    <w:rPr>
                      <w:rFonts w:ascii="Arial Narrow" w:hAnsi="Arial Narrow" w:cs="Calibri"/>
                      <w:color w:val="000000"/>
                      <w:sz w:val="18"/>
                      <w:szCs w:val="18"/>
                      <w:lang w:eastAsia="es-PE"/>
                    </w:rPr>
                  </w:rPrChange>
                </w:rPr>
                <w:t>Ranracancha</w:t>
              </w:r>
            </w:ins>
          </w:p>
        </w:tc>
        <w:tc>
          <w:tcPr>
            <w:tcW w:w="1701" w:type="dxa"/>
            <w:tcBorders>
              <w:top w:val="nil"/>
              <w:left w:val="nil"/>
              <w:bottom w:val="single" w:sz="8" w:space="0" w:color="auto"/>
              <w:right w:val="single" w:sz="8" w:space="0" w:color="auto"/>
            </w:tcBorders>
            <w:vAlign w:val="center"/>
            <w:hideMark/>
            <w:tcPrChange w:id="1815"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74BB7AA3" w14:textId="77777777" w:rsidR="00C0752E" w:rsidRPr="00C0752E" w:rsidRDefault="00C0752E" w:rsidP="00400524">
            <w:pPr>
              <w:rPr>
                <w:ins w:id="1816" w:author="surieth_uu@hotmail.com" w:date="2023-03-21T16:41:00Z"/>
                <w:rFonts w:ascii="Arial Narrow" w:hAnsi="Arial Narrow" w:cs="Calibri"/>
                <w:color w:val="000000"/>
                <w:sz w:val="22"/>
                <w:szCs w:val="22"/>
                <w:lang w:eastAsia="es-PE"/>
                <w:rPrChange w:id="1817" w:author="surieth_uu@hotmail.com" w:date="2023-03-21T16:42:00Z">
                  <w:rPr>
                    <w:ins w:id="1818" w:author="surieth_uu@hotmail.com" w:date="2023-03-21T16:41:00Z"/>
                    <w:rFonts w:ascii="Arial Narrow" w:hAnsi="Arial Narrow" w:cs="Calibri"/>
                    <w:color w:val="000000"/>
                    <w:sz w:val="18"/>
                    <w:szCs w:val="18"/>
                    <w:lang w:eastAsia="es-PE"/>
                  </w:rPr>
                </w:rPrChange>
              </w:rPr>
            </w:pPr>
            <w:ins w:id="1819" w:author="surieth_uu@hotmail.com" w:date="2023-03-21T16:41:00Z">
              <w:r w:rsidRPr="00C0752E">
                <w:rPr>
                  <w:rFonts w:ascii="Arial Narrow" w:hAnsi="Arial Narrow" w:cs="Calibri"/>
                  <w:color w:val="000000"/>
                  <w:sz w:val="22"/>
                  <w:szCs w:val="22"/>
                  <w:lang w:eastAsia="es-PE"/>
                  <w:rPrChange w:id="1820" w:author="surieth_uu@hotmail.com" w:date="2023-03-21T16:42:00Z">
                    <w:rPr>
                      <w:rFonts w:ascii="Arial Narrow" w:hAnsi="Arial Narrow" w:cs="Calibri"/>
                      <w:color w:val="000000"/>
                      <w:sz w:val="18"/>
                      <w:szCs w:val="18"/>
                      <w:lang w:eastAsia="es-PE"/>
                    </w:rPr>
                  </w:rPrChange>
                </w:rPr>
                <w:t>Jirón Los Libertadores S/N</w:t>
              </w:r>
            </w:ins>
          </w:p>
        </w:tc>
      </w:tr>
      <w:tr w:rsidR="00C0752E" w:rsidRPr="00C0752E" w14:paraId="73228FB7" w14:textId="77777777" w:rsidTr="00860C05">
        <w:tblPrEx>
          <w:tblPrExChange w:id="1821" w:author="surieth_uu@hotmail.com" w:date="2023-03-21T16:49:00Z">
            <w:tblPrEx>
              <w:tblW w:w="7763" w:type="dxa"/>
            </w:tblPrEx>
          </w:tblPrExChange>
        </w:tblPrEx>
        <w:trPr>
          <w:trHeight w:val="240"/>
          <w:ins w:id="1822" w:author="surieth_uu@hotmail.com" w:date="2023-03-21T16:41:00Z"/>
          <w:trPrChange w:id="1823"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824"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1AA9EEE5" w14:textId="77777777" w:rsidR="00C0752E" w:rsidRPr="00C0752E" w:rsidRDefault="00C0752E" w:rsidP="00400524">
            <w:pPr>
              <w:jc w:val="right"/>
              <w:rPr>
                <w:ins w:id="1825" w:author="surieth_uu@hotmail.com" w:date="2023-03-21T16:41:00Z"/>
                <w:rFonts w:ascii="Arial Narrow" w:hAnsi="Arial Narrow" w:cs="Calibri"/>
                <w:color w:val="000000"/>
                <w:sz w:val="22"/>
                <w:szCs w:val="22"/>
                <w:lang w:eastAsia="es-PE"/>
                <w:rPrChange w:id="1826" w:author="surieth_uu@hotmail.com" w:date="2023-03-21T16:42:00Z">
                  <w:rPr>
                    <w:ins w:id="1827" w:author="surieth_uu@hotmail.com" w:date="2023-03-21T16:41:00Z"/>
                    <w:rFonts w:ascii="Arial Narrow" w:hAnsi="Arial Narrow" w:cs="Calibri"/>
                    <w:color w:val="000000"/>
                    <w:sz w:val="18"/>
                    <w:szCs w:val="18"/>
                    <w:lang w:eastAsia="es-PE"/>
                  </w:rPr>
                </w:rPrChange>
              </w:rPr>
            </w:pPr>
            <w:ins w:id="1828" w:author="surieth_uu@hotmail.com" w:date="2023-03-21T16:41:00Z">
              <w:r w:rsidRPr="00C0752E">
                <w:rPr>
                  <w:rFonts w:ascii="Arial Narrow" w:hAnsi="Arial Narrow" w:cs="Calibri"/>
                  <w:color w:val="000000"/>
                  <w:sz w:val="22"/>
                  <w:szCs w:val="22"/>
                  <w:lang w:eastAsia="es-PE"/>
                  <w:rPrChange w:id="1829" w:author="surieth_uu@hotmail.com" w:date="2023-03-21T16:42:00Z">
                    <w:rPr>
                      <w:rFonts w:ascii="Arial Narrow" w:hAnsi="Arial Narrow" w:cs="Calibri"/>
                      <w:color w:val="000000"/>
                      <w:sz w:val="18"/>
                      <w:szCs w:val="18"/>
                      <w:lang w:eastAsia="es-PE"/>
                    </w:rPr>
                  </w:rPrChange>
                </w:rPr>
                <w:t>39</w:t>
              </w:r>
            </w:ins>
          </w:p>
        </w:tc>
        <w:tc>
          <w:tcPr>
            <w:tcW w:w="940" w:type="dxa"/>
            <w:tcBorders>
              <w:top w:val="nil"/>
              <w:left w:val="nil"/>
              <w:bottom w:val="single" w:sz="8" w:space="0" w:color="auto"/>
              <w:right w:val="single" w:sz="8" w:space="0" w:color="auto"/>
            </w:tcBorders>
            <w:vAlign w:val="center"/>
            <w:hideMark/>
            <w:tcPrChange w:id="1830" w:author="surieth_uu@hotmail.com" w:date="2023-03-21T16:49:00Z">
              <w:tcPr>
                <w:tcW w:w="840" w:type="dxa"/>
                <w:tcBorders>
                  <w:top w:val="nil"/>
                  <w:left w:val="nil"/>
                  <w:bottom w:val="single" w:sz="8" w:space="0" w:color="auto"/>
                  <w:right w:val="single" w:sz="8" w:space="0" w:color="auto"/>
                </w:tcBorders>
                <w:vAlign w:val="center"/>
                <w:hideMark/>
              </w:tcPr>
            </w:tcPrChange>
          </w:tcPr>
          <w:p w14:paraId="043E932C" w14:textId="77777777" w:rsidR="00C0752E" w:rsidRPr="00C0752E" w:rsidRDefault="00C0752E" w:rsidP="00400524">
            <w:pPr>
              <w:jc w:val="right"/>
              <w:rPr>
                <w:ins w:id="1831" w:author="surieth_uu@hotmail.com" w:date="2023-03-21T16:41:00Z"/>
                <w:rFonts w:ascii="Arial Narrow" w:hAnsi="Arial Narrow" w:cs="Calibri"/>
                <w:color w:val="000000"/>
                <w:sz w:val="22"/>
                <w:szCs w:val="22"/>
                <w:lang w:eastAsia="es-PE"/>
                <w:rPrChange w:id="1832" w:author="surieth_uu@hotmail.com" w:date="2023-03-21T16:42:00Z">
                  <w:rPr>
                    <w:ins w:id="1833" w:author="surieth_uu@hotmail.com" w:date="2023-03-21T16:41:00Z"/>
                    <w:rFonts w:ascii="Arial Narrow" w:hAnsi="Arial Narrow" w:cs="Calibri"/>
                    <w:color w:val="000000"/>
                    <w:sz w:val="18"/>
                    <w:szCs w:val="18"/>
                    <w:lang w:eastAsia="es-PE"/>
                  </w:rPr>
                </w:rPrChange>
              </w:rPr>
            </w:pPr>
            <w:ins w:id="1834" w:author="surieth_uu@hotmail.com" w:date="2023-03-21T16:41:00Z">
              <w:r w:rsidRPr="00C0752E">
                <w:rPr>
                  <w:rFonts w:ascii="Arial Narrow" w:hAnsi="Arial Narrow" w:cs="Calibri"/>
                  <w:color w:val="000000"/>
                  <w:sz w:val="22"/>
                  <w:szCs w:val="22"/>
                  <w:lang w:eastAsia="es-PE"/>
                  <w:rPrChange w:id="1835" w:author="surieth_uu@hotmail.com" w:date="2023-03-21T16:42:00Z">
                    <w:rPr>
                      <w:rFonts w:ascii="Arial Narrow" w:hAnsi="Arial Narrow" w:cs="Calibri"/>
                      <w:color w:val="000000"/>
                      <w:sz w:val="18"/>
                      <w:szCs w:val="18"/>
                      <w:lang w:eastAsia="es-PE"/>
                    </w:rPr>
                  </w:rPrChange>
                </w:rPr>
                <w:t>1331594</w:t>
              </w:r>
            </w:ins>
          </w:p>
        </w:tc>
        <w:tc>
          <w:tcPr>
            <w:tcW w:w="2268" w:type="dxa"/>
            <w:tcBorders>
              <w:top w:val="nil"/>
              <w:left w:val="nil"/>
              <w:bottom w:val="single" w:sz="8" w:space="0" w:color="auto"/>
              <w:right w:val="single" w:sz="8" w:space="0" w:color="auto"/>
            </w:tcBorders>
            <w:vAlign w:val="center"/>
            <w:hideMark/>
            <w:tcPrChange w:id="1836"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6FA0B980" w14:textId="77777777" w:rsidR="00C0752E" w:rsidRPr="00C0752E" w:rsidRDefault="00C0752E" w:rsidP="00400524">
            <w:pPr>
              <w:rPr>
                <w:ins w:id="1837" w:author="surieth_uu@hotmail.com" w:date="2023-03-21T16:41:00Z"/>
                <w:rFonts w:ascii="Arial Narrow" w:hAnsi="Arial Narrow" w:cs="Calibri"/>
                <w:color w:val="000000"/>
                <w:sz w:val="22"/>
                <w:szCs w:val="22"/>
                <w:lang w:eastAsia="es-PE"/>
                <w:rPrChange w:id="1838" w:author="surieth_uu@hotmail.com" w:date="2023-03-21T16:42:00Z">
                  <w:rPr>
                    <w:ins w:id="1839" w:author="surieth_uu@hotmail.com" w:date="2023-03-21T16:41:00Z"/>
                    <w:rFonts w:ascii="Arial Narrow" w:hAnsi="Arial Narrow" w:cs="Calibri"/>
                    <w:color w:val="000000"/>
                    <w:sz w:val="18"/>
                    <w:szCs w:val="18"/>
                    <w:lang w:eastAsia="es-PE"/>
                  </w:rPr>
                </w:rPrChange>
              </w:rPr>
            </w:pPr>
            <w:ins w:id="1840" w:author="surieth_uu@hotmail.com" w:date="2023-03-21T16:41:00Z">
              <w:r w:rsidRPr="00C0752E">
                <w:rPr>
                  <w:rFonts w:ascii="Arial Narrow" w:hAnsi="Arial Narrow" w:cs="Calibri"/>
                  <w:color w:val="000000"/>
                  <w:sz w:val="22"/>
                  <w:szCs w:val="22"/>
                  <w:lang w:eastAsia="es-PE"/>
                  <w:rPrChange w:id="1841" w:author="surieth_uu@hotmail.com" w:date="2023-03-21T16:42:00Z">
                    <w:rPr>
                      <w:rFonts w:ascii="Arial Narrow" w:hAnsi="Arial Narrow" w:cs="Calibri"/>
                      <w:color w:val="000000"/>
                      <w:sz w:val="18"/>
                      <w:szCs w:val="18"/>
                      <w:lang w:eastAsia="es-PE"/>
                    </w:rPr>
                  </w:rPrChange>
                </w:rPr>
                <w:t>Manuel Scorsa - Llatanaco</w:t>
              </w:r>
            </w:ins>
          </w:p>
        </w:tc>
        <w:tc>
          <w:tcPr>
            <w:tcW w:w="1276" w:type="dxa"/>
            <w:tcBorders>
              <w:top w:val="nil"/>
              <w:left w:val="nil"/>
              <w:bottom w:val="single" w:sz="8" w:space="0" w:color="auto"/>
              <w:right w:val="single" w:sz="8" w:space="0" w:color="auto"/>
            </w:tcBorders>
            <w:vAlign w:val="center"/>
            <w:hideMark/>
            <w:tcPrChange w:id="1842"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03F95E63" w14:textId="77777777" w:rsidR="00C0752E" w:rsidRPr="00C0752E" w:rsidRDefault="00C0752E" w:rsidP="00400524">
            <w:pPr>
              <w:rPr>
                <w:ins w:id="1843" w:author="surieth_uu@hotmail.com" w:date="2023-03-21T16:41:00Z"/>
                <w:rFonts w:ascii="Arial Narrow" w:hAnsi="Arial Narrow" w:cs="Calibri"/>
                <w:color w:val="000000"/>
                <w:sz w:val="22"/>
                <w:szCs w:val="22"/>
                <w:lang w:eastAsia="es-PE"/>
                <w:rPrChange w:id="1844" w:author="surieth_uu@hotmail.com" w:date="2023-03-21T16:42:00Z">
                  <w:rPr>
                    <w:ins w:id="1845" w:author="surieth_uu@hotmail.com" w:date="2023-03-21T16:41:00Z"/>
                    <w:rFonts w:ascii="Arial Narrow" w:hAnsi="Arial Narrow" w:cs="Calibri"/>
                    <w:color w:val="000000"/>
                    <w:sz w:val="18"/>
                    <w:szCs w:val="18"/>
                    <w:lang w:eastAsia="es-PE"/>
                  </w:rPr>
                </w:rPrChange>
              </w:rPr>
            </w:pPr>
            <w:ins w:id="1846" w:author="surieth_uu@hotmail.com" w:date="2023-03-21T16:41:00Z">
              <w:r w:rsidRPr="00C0752E">
                <w:rPr>
                  <w:rFonts w:ascii="Arial Narrow" w:hAnsi="Arial Narrow" w:cs="Calibri"/>
                  <w:color w:val="000000"/>
                  <w:sz w:val="22"/>
                  <w:szCs w:val="22"/>
                  <w:lang w:eastAsia="es-PE"/>
                  <w:rPrChange w:id="1847" w:author="surieth_uu@hotmail.com" w:date="2023-03-21T16:42:00Z">
                    <w:rPr>
                      <w:rFonts w:ascii="Arial Narrow" w:hAnsi="Arial Narrow" w:cs="Calibri"/>
                      <w:color w:val="000000"/>
                      <w:sz w:val="18"/>
                      <w:szCs w:val="18"/>
                      <w:lang w:eastAsia="es-PE"/>
                    </w:rPr>
                  </w:rPrChange>
                </w:rPr>
                <w:t>Ranracancha</w:t>
              </w:r>
            </w:ins>
          </w:p>
        </w:tc>
        <w:tc>
          <w:tcPr>
            <w:tcW w:w="1559" w:type="dxa"/>
            <w:tcBorders>
              <w:top w:val="nil"/>
              <w:left w:val="nil"/>
              <w:bottom w:val="single" w:sz="8" w:space="0" w:color="auto"/>
              <w:right w:val="single" w:sz="8" w:space="0" w:color="auto"/>
            </w:tcBorders>
            <w:vAlign w:val="center"/>
            <w:hideMark/>
            <w:tcPrChange w:id="1848" w:author="surieth_uu@hotmail.com" w:date="2023-03-21T16:49:00Z">
              <w:tcPr>
                <w:tcW w:w="1569" w:type="dxa"/>
                <w:tcBorders>
                  <w:top w:val="nil"/>
                  <w:left w:val="nil"/>
                  <w:bottom w:val="single" w:sz="8" w:space="0" w:color="auto"/>
                  <w:right w:val="single" w:sz="8" w:space="0" w:color="auto"/>
                </w:tcBorders>
                <w:vAlign w:val="center"/>
                <w:hideMark/>
              </w:tcPr>
            </w:tcPrChange>
          </w:tcPr>
          <w:p w14:paraId="10A6AB3F" w14:textId="77777777" w:rsidR="00C0752E" w:rsidRPr="00C0752E" w:rsidRDefault="00C0752E" w:rsidP="00400524">
            <w:pPr>
              <w:rPr>
                <w:ins w:id="1849" w:author="surieth_uu@hotmail.com" w:date="2023-03-21T16:41:00Z"/>
                <w:rFonts w:ascii="Arial Narrow" w:hAnsi="Arial Narrow" w:cs="Calibri"/>
                <w:color w:val="000000"/>
                <w:sz w:val="22"/>
                <w:szCs w:val="22"/>
                <w:lang w:eastAsia="es-PE"/>
                <w:rPrChange w:id="1850" w:author="surieth_uu@hotmail.com" w:date="2023-03-21T16:42:00Z">
                  <w:rPr>
                    <w:ins w:id="1851" w:author="surieth_uu@hotmail.com" w:date="2023-03-21T16:41:00Z"/>
                    <w:rFonts w:ascii="Arial Narrow" w:hAnsi="Arial Narrow" w:cs="Calibri"/>
                    <w:color w:val="000000"/>
                    <w:sz w:val="18"/>
                    <w:szCs w:val="18"/>
                    <w:lang w:eastAsia="es-PE"/>
                  </w:rPr>
                </w:rPrChange>
              </w:rPr>
            </w:pPr>
            <w:ins w:id="1852" w:author="surieth_uu@hotmail.com" w:date="2023-03-21T16:41:00Z">
              <w:r w:rsidRPr="00C0752E">
                <w:rPr>
                  <w:rFonts w:ascii="Arial Narrow" w:hAnsi="Arial Narrow" w:cs="Calibri"/>
                  <w:color w:val="000000"/>
                  <w:sz w:val="22"/>
                  <w:szCs w:val="22"/>
                  <w:lang w:eastAsia="es-PE"/>
                  <w:rPrChange w:id="1853" w:author="surieth_uu@hotmail.com" w:date="2023-03-21T16:42:00Z">
                    <w:rPr>
                      <w:rFonts w:ascii="Arial Narrow" w:hAnsi="Arial Narrow" w:cs="Calibri"/>
                      <w:color w:val="000000"/>
                      <w:sz w:val="18"/>
                      <w:szCs w:val="18"/>
                      <w:lang w:eastAsia="es-PE"/>
                    </w:rPr>
                  </w:rPrChange>
                </w:rPr>
                <w:t>Llatanaco</w:t>
              </w:r>
            </w:ins>
          </w:p>
        </w:tc>
        <w:tc>
          <w:tcPr>
            <w:tcW w:w="1701" w:type="dxa"/>
            <w:tcBorders>
              <w:top w:val="nil"/>
              <w:left w:val="nil"/>
              <w:bottom w:val="single" w:sz="8" w:space="0" w:color="auto"/>
              <w:right w:val="single" w:sz="8" w:space="0" w:color="auto"/>
            </w:tcBorders>
            <w:vAlign w:val="center"/>
            <w:hideMark/>
            <w:tcPrChange w:id="1854"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5045AF7" w14:textId="77777777" w:rsidR="00C0752E" w:rsidRPr="00C0752E" w:rsidRDefault="00C0752E" w:rsidP="00400524">
            <w:pPr>
              <w:rPr>
                <w:ins w:id="1855" w:author="surieth_uu@hotmail.com" w:date="2023-03-21T16:41:00Z"/>
                <w:rFonts w:ascii="Arial Narrow" w:hAnsi="Arial Narrow" w:cs="Calibri"/>
                <w:color w:val="000000"/>
                <w:sz w:val="22"/>
                <w:szCs w:val="22"/>
                <w:lang w:eastAsia="es-PE"/>
                <w:rPrChange w:id="1856" w:author="surieth_uu@hotmail.com" w:date="2023-03-21T16:42:00Z">
                  <w:rPr>
                    <w:ins w:id="1857" w:author="surieth_uu@hotmail.com" w:date="2023-03-21T16:41:00Z"/>
                    <w:rFonts w:ascii="Arial Narrow" w:hAnsi="Arial Narrow" w:cs="Calibri"/>
                    <w:color w:val="000000"/>
                    <w:sz w:val="18"/>
                    <w:szCs w:val="18"/>
                    <w:lang w:eastAsia="es-PE"/>
                  </w:rPr>
                </w:rPrChange>
              </w:rPr>
            </w:pPr>
            <w:ins w:id="1858" w:author="surieth_uu@hotmail.com" w:date="2023-03-21T16:41:00Z">
              <w:r w:rsidRPr="00C0752E">
                <w:rPr>
                  <w:rFonts w:ascii="Arial Narrow" w:hAnsi="Arial Narrow" w:cs="Calibri"/>
                  <w:color w:val="000000"/>
                  <w:sz w:val="22"/>
                  <w:szCs w:val="22"/>
                  <w:lang w:eastAsia="es-PE"/>
                  <w:rPrChange w:id="1859" w:author="surieth_uu@hotmail.com" w:date="2023-03-21T16:42:00Z">
                    <w:rPr>
                      <w:rFonts w:ascii="Arial Narrow" w:hAnsi="Arial Narrow" w:cs="Calibri"/>
                      <w:color w:val="000000"/>
                      <w:sz w:val="18"/>
                      <w:szCs w:val="18"/>
                      <w:lang w:eastAsia="es-PE"/>
                    </w:rPr>
                  </w:rPrChange>
                </w:rPr>
                <w:t>Llatanaco</w:t>
              </w:r>
            </w:ins>
          </w:p>
        </w:tc>
      </w:tr>
      <w:tr w:rsidR="00C0752E" w:rsidRPr="00C0752E" w14:paraId="37335C3B" w14:textId="77777777" w:rsidTr="00860C05">
        <w:tblPrEx>
          <w:tblPrExChange w:id="1860" w:author="surieth_uu@hotmail.com" w:date="2023-03-21T16:49:00Z">
            <w:tblPrEx>
              <w:tblW w:w="7763" w:type="dxa"/>
            </w:tblPrEx>
          </w:tblPrExChange>
        </w:tblPrEx>
        <w:trPr>
          <w:trHeight w:val="240"/>
          <w:ins w:id="1861" w:author="surieth_uu@hotmail.com" w:date="2023-03-21T16:41:00Z"/>
          <w:trPrChange w:id="1862"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863"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0FF06575" w14:textId="77777777" w:rsidR="00C0752E" w:rsidRPr="00C0752E" w:rsidRDefault="00C0752E" w:rsidP="00400524">
            <w:pPr>
              <w:jc w:val="right"/>
              <w:rPr>
                <w:ins w:id="1864" w:author="surieth_uu@hotmail.com" w:date="2023-03-21T16:41:00Z"/>
                <w:rFonts w:ascii="Arial Narrow" w:hAnsi="Arial Narrow" w:cs="Calibri"/>
                <w:color w:val="000000"/>
                <w:sz w:val="22"/>
                <w:szCs w:val="22"/>
                <w:lang w:eastAsia="es-PE"/>
                <w:rPrChange w:id="1865" w:author="surieth_uu@hotmail.com" w:date="2023-03-21T16:42:00Z">
                  <w:rPr>
                    <w:ins w:id="1866" w:author="surieth_uu@hotmail.com" w:date="2023-03-21T16:41:00Z"/>
                    <w:rFonts w:ascii="Arial Narrow" w:hAnsi="Arial Narrow" w:cs="Calibri"/>
                    <w:color w:val="000000"/>
                    <w:sz w:val="18"/>
                    <w:szCs w:val="18"/>
                    <w:lang w:eastAsia="es-PE"/>
                  </w:rPr>
                </w:rPrChange>
              </w:rPr>
            </w:pPr>
            <w:ins w:id="1867" w:author="surieth_uu@hotmail.com" w:date="2023-03-21T16:41:00Z">
              <w:r w:rsidRPr="00C0752E">
                <w:rPr>
                  <w:rFonts w:ascii="Arial Narrow" w:hAnsi="Arial Narrow" w:cs="Calibri"/>
                  <w:color w:val="000000"/>
                  <w:sz w:val="22"/>
                  <w:szCs w:val="22"/>
                  <w:lang w:eastAsia="es-PE"/>
                  <w:rPrChange w:id="1868" w:author="surieth_uu@hotmail.com" w:date="2023-03-21T16:42:00Z">
                    <w:rPr>
                      <w:rFonts w:ascii="Arial Narrow" w:hAnsi="Arial Narrow" w:cs="Calibri"/>
                      <w:color w:val="000000"/>
                      <w:sz w:val="18"/>
                      <w:szCs w:val="18"/>
                      <w:lang w:eastAsia="es-PE"/>
                    </w:rPr>
                  </w:rPrChange>
                </w:rPr>
                <w:t>40</w:t>
              </w:r>
            </w:ins>
          </w:p>
        </w:tc>
        <w:tc>
          <w:tcPr>
            <w:tcW w:w="940" w:type="dxa"/>
            <w:tcBorders>
              <w:top w:val="nil"/>
              <w:left w:val="nil"/>
              <w:bottom w:val="single" w:sz="8" w:space="0" w:color="auto"/>
              <w:right w:val="single" w:sz="8" w:space="0" w:color="auto"/>
            </w:tcBorders>
            <w:vAlign w:val="center"/>
            <w:hideMark/>
            <w:tcPrChange w:id="1869" w:author="surieth_uu@hotmail.com" w:date="2023-03-21T16:49:00Z">
              <w:tcPr>
                <w:tcW w:w="840" w:type="dxa"/>
                <w:tcBorders>
                  <w:top w:val="nil"/>
                  <w:left w:val="nil"/>
                  <w:bottom w:val="single" w:sz="8" w:space="0" w:color="auto"/>
                  <w:right w:val="single" w:sz="8" w:space="0" w:color="auto"/>
                </w:tcBorders>
                <w:vAlign w:val="center"/>
                <w:hideMark/>
              </w:tcPr>
            </w:tcPrChange>
          </w:tcPr>
          <w:p w14:paraId="1470E44A" w14:textId="77777777" w:rsidR="00C0752E" w:rsidRPr="00C0752E" w:rsidRDefault="00C0752E" w:rsidP="00400524">
            <w:pPr>
              <w:jc w:val="right"/>
              <w:rPr>
                <w:ins w:id="1870" w:author="surieth_uu@hotmail.com" w:date="2023-03-21T16:41:00Z"/>
                <w:rFonts w:ascii="Arial Narrow" w:hAnsi="Arial Narrow" w:cs="Calibri"/>
                <w:color w:val="000000"/>
                <w:sz w:val="22"/>
                <w:szCs w:val="22"/>
                <w:lang w:eastAsia="es-PE"/>
                <w:rPrChange w:id="1871" w:author="surieth_uu@hotmail.com" w:date="2023-03-21T16:42:00Z">
                  <w:rPr>
                    <w:ins w:id="1872" w:author="surieth_uu@hotmail.com" w:date="2023-03-21T16:41:00Z"/>
                    <w:rFonts w:ascii="Arial Narrow" w:hAnsi="Arial Narrow" w:cs="Calibri"/>
                    <w:color w:val="000000"/>
                    <w:sz w:val="18"/>
                    <w:szCs w:val="18"/>
                    <w:lang w:eastAsia="es-PE"/>
                  </w:rPr>
                </w:rPrChange>
              </w:rPr>
            </w:pPr>
            <w:ins w:id="1873" w:author="surieth_uu@hotmail.com" w:date="2023-03-21T16:41:00Z">
              <w:r w:rsidRPr="00C0752E">
                <w:rPr>
                  <w:rFonts w:ascii="Arial Narrow" w:hAnsi="Arial Narrow" w:cs="Calibri"/>
                  <w:color w:val="000000"/>
                  <w:sz w:val="22"/>
                  <w:szCs w:val="22"/>
                  <w:lang w:eastAsia="es-PE"/>
                  <w:rPrChange w:id="1874" w:author="surieth_uu@hotmail.com" w:date="2023-03-21T16:42:00Z">
                    <w:rPr>
                      <w:rFonts w:ascii="Arial Narrow" w:hAnsi="Arial Narrow" w:cs="Calibri"/>
                      <w:color w:val="000000"/>
                      <w:sz w:val="18"/>
                      <w:szCs w:val="18"/>
                      <w:lang w:eastAsia="es-PE"/>
                    </w:rPr>
                  </w:rPrChange>
                </w:rPr>
                <w:t>1573567</w:t>
              </w:r>
            </w:ins>
          </w:p>
        </w:tc>
        <w:tc>
          <w:tcPr>
            <w:tcW w:w="2268" w:type="dxa"/>
            <w:tcBorders>
              <w:top w:val="nil"/>
              <w:left w:val="nil"/>
              <w:bottom w:val="single" w:sz="8" w:space="0" w:color="auto"/>
              <w:right w:val="single" w:sz="8" w:space="0" w:color="auto"/>
            </w:tcBorders>
            <w:vAlign w:val="center"/>
            <w:hideMark/>
            <w:tcPrChange w:id="1875"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9F2B9DB" w14:textId="77777777" w:rsidR="00C0752E" w:rsidRPr="00C0752E" w:rsidRDefault="00C0752E" w:rsidP="00400524">
            <w:pPr>
              <w:rPr>
                <w:ins w:id="1876" w:author="surieth_uu@hotmail.com" w:date="2023-03-21T16:41:00Z"/>
                <w:rFonts w:ascii="Arial Narrow" w:hAnsi="Arial Narrow" w:cs="Calibri"/>
                <w:color w:val="000000"/>
                <w:sz w:val="22"/>
                <w:szCs w:val="22"/>
                <w:lang w:eastAsia="es-PE"/>
                <w:rPrChange w:id="1877" w:author="surieth_uu@hotmail.com" w:date="2023-03-21T16:42:00Z">
                  <w:rPr>
                    <w:ins w:id="1878" w:author="surieth_uu@hotmail.com" w:date="2023-03-21T16:41:00Z"/>
                    <w:rFonts w:ascii="Arial Narrow" w:hAnsi="Arial Narrow" w:cs="Calibri"/>
                    <w:color w:val="000000"/>
                    <w:sz w:val="18"/>
                    <w:szCs w:val="18"/>
                    <w:lang w:eastAsia="es-PE"/>
                  </w:rPr>
                </w:rPrChange>
              </w:rPr>
            </w:pPr>
            <w:ins w:id="1879" w:author="surieth_uu@hotmail.com" w:date="2023-03-21T16:41:00Z">
              <w:r w:rsidRPr="00C0752E">
                <w:rPr>
                  <w:rFonts w:ascii="Arial Narrow" w:hAnsi="Arial Narrow" w:cs="Calibri"/>
                  <w:color w:val="000000"/>
                  <w:sz w:val="22"/>
                  <w:szCs w:val="22"/>
                  <w:lang w:eastAsia="es-PE"/>
                  <w:rPrChange w:id="1880" w:author="surieth_uu@hotmail.com" w:date="2023-03-21T16:42:00Z">
                    <w:rPr>
                      <w:rFonts w:ascii="Arial Narrow" w:hAnsi="Arial Narrow" w:cs="Calibri"/>
                      <w:color w:val="000000"/>
                      <w:sz w:val="18"/>
                      <w:szCs w:val="18"/>
                      <w:lang w:eastAsia="es-PE"/>
                    </w:rPr>
                  </w:rPrChange>
                </w:rPr>
                <w:t>Culluni Izquierdo</w:t>
              </w:r>
            </w:ins>
          </w:p>
        </w:tc>
        <w:tc>
          <w:tcPr>
            <w:tcW w:w="1276" w:type="dxa"/>
            <w:tcBorders>
              <w:top w:val="nil"/>
              <w:left w:val="nil"/>
              <w:bottom w:val="single" w:sz="8" w:space="0" w:color="auto"/>
              <w:right w:val="single" w:sz="8" w:space="0" w:color="auto"/>
            </w:tcBorders>
            <w:vAlign w:val="center"/>
            <w:hideMark/>
            <w:tcPrChange w:id="1881"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7FD0F1A1" w14:textId="77777777" w:rsidR="00C0752E" w:rsidRPr="00C0752E" w:rsidRDefault="00C0752E" w:rsidP="00400524">
            <w:pPr>
              <w:rPr>
                <w:ins w:id="1882" w:author="surieth_uu@hotmail.com" w:date="2023-03-21T16:41:00Z"/>
                <w:rFonts w:ascii="Arial Narrow" w:hAnsi="Arial Narrow" w:cs="Calibri"/>
                <w:color w:val="000000"/>
                <w:sz w:val="22"/>
                <w:szCs w:val="22"/>
                <w:lang w:eastAsia="es-PE"/>
                <w:rPrChange w:id="1883" w:author="surieth_uu@hotmail.com" w:date="2023-03-21T16:42:00Z">
                  <w:rPr>
                    <w:ins w:id="1884" w:author="surieth_uu@hotmail.com" w:date="2023-03-21T16:41:00Z"/>
                    <w:rFonts w:ascii="Arial Narrow" w:hAnsi="Arial Narrow" w:cs="Calibri"/>
                    <w:color w:val="000000"/>
                    <w:sz w:val="18"/>
                    <w:szCs w:val="18"/>
                    <w:lang w:eastAsia="es-PE"/>
                  </w:rPr>
                </w:rPrChange>
              </w:rPr>
            </w:pPr>
            <w:ins w:id="1885" w:author="surieth_uu@hotmail.com" w:date="2023-03-21T16:41:00Z">
              <w:r w:rsidRPr="00C0752E">
                <w:rPr>
                  <w:rFonts w:ascii="Arial Narrow" w:hAnsi="Arial Narrow" w:cs="Calibri"/>
                  <w:color w:val="000000"/>
                  <w:sz w:val="22"/>
                  <w:szCs w:val="22"/>
                  <w:lang w:eastAsia="es-PE"/>
                  <w:rPrChange w:id="1886" w:author="surieth_uu@hotmail.com" w:date="2023-03-21T16:42:00Z">
                    <w:rPr>
                      <w:rFonts w:ascii="Arial Narrow" w:hAnsi="Arial Narrow" w:cs="Calibri"/>
                      <w:color w:val="000000"/>
                      <w:sz w:val="18"/>
                      <w:szCs w:val="18"/>
                      <w:lang w:eastAsia="es-PE"/>
                    </w:rPr>
                  </w:rPrChange>
                </w:rPr>
                <w:t>Uranmarca</w:t>
              </w:r>
            </w:ins>
          </w:p>
        </w:tc>
        <w:tc>
          <w:tcPr>
            <w:tcW w:w="1559" w:type="dxa"/>
            <w:tcBorders>
              <w:top w:val="nil"/>
              <w:left w:val="nil"/>
              <w:bottom w:val="single" w:sz="8" w:space="0" w:color="auto"/>
              <w:right w:val="single" w:sz="8" w:space="0" w:color="auto"/>
            </w:tcBorders>
            <w:vAlign w:val="center"/>
            <w:hideMark/>
            <w:tcPrChange w:id="1887" w:author="surieth_uu@hotmail.com" w:date="2023-03-21T16:49:00Z">
              <w:tcPr>
                <w:tcW w:w="1569" w:type="dxa"/>
                <w:tcBorders>
                  <w:top w:val="nil"/>
                  <w:left w:val="nil"/>
                  <w:bottom w:val="single" w:sz="8" w:space="0" w:color="auto"/>
                  <w:right w:val="single" w:sz="8" w:space="0" w:color="auto"/>
                </w:tcBorders>
                <w:vAlign w:val="center"/>
                <w:hideMark/>
              </w:tcPr>
            </w:tcPrChange>
          </w:tcPr>
          <w:p w14:paraId="0DD29CFC" w14:textId="77777777" w:rsidR="00C0752E" w:rsidRPr="00C0752E" w:rsidRDefault="00C0752E" w:rsidP="00400524">
            <w:pPr>
              <w:rPr>
                <w:ins w:id="1888" w:author="surieth_uu@hotmail.com" w:date="2023-03-21T16:41:00Z"/>
                <w:rFonts w:ascii="Arial Narrow" w:hAnsi="Arial Narrow" w:cs="Calibri"/>
                <w:color w:val="000000"/>
                <w:sz w:val="22"/>
                <w:szCs w:val="22"/>
                <w:lang w:eastAsia="es-PE"/>
                <w:rPrChange w:id="1889" w:author="surieth_uu@hotmail.com" w:date="2023-03-21T16:42:00Z">
                  <w:rPr>
                    <w:ins w:id="1890" w:author="surieth_uu@hotmail.com" w:date="2023-03-21T16:41:00Z"/>
                    <w:rFonts w:ascii="Arial Narrow" w:hAnsi="Arial Narrow" w:cs="Calibri"/>
                    <w:color w:val="000000"/>
                    <w:sz w:val="18"/>
                    <w:szCs w:val="18"/>
                    <w:lang w:eastAsia="es-PE"/>
                  </w:rPr>
                </w:rPrChange>
              </w:rPr>
            </w:pPr>
            <w:ins w:id="1891" w:author="surieth_uu@hotmail.com" w:date="2023-03-21T16:41:00Z">
              <w:r w:rsidRPr="00C0752E">
                <w:rPr>
                  <w:rFonts w:ascii="Arial Narrow" w:hAnsi="Arial Narrow" w:cs="Calibri"/>
                  <w:color w:val="000000"/>
                  <w:sz w:val="22"/>
                  <w:szCs w:val="22"/>
                  <w:lang w:eastAsia="es-PE"/>
                  <w:rPrChange w:id="1892" w:author="surieth_uu@hotmail.com" w:date="2023-03-21T16:42:00Z">
                    <w:rPr>
                      <w:rFonts w:ascii="Arial Narrow" w:hAnsi="Arial Narrow" w:cs="Calibri"/>
                      <w:color w:val="000000"/>
                      <w:sz w:val="18"/>
                      <w:szCs w:val="18"/>
                      <w:lang w:eastAsia="es-PE"/>
                    </w:rPr>
                  </w:rPrChange>
                </w:rPr>
                <w:t>Culluni Izquierdo</w:t>
              </w:r>
            </w:ins>
          </w:p>
        </w:tc>
        <w:tc>
          <w:tcPr>
            <w:tcW w:w="1701" w:type="dxa"/>
            <w:tcBorders>
              <w:top w:val="nil"/>
              <w:left w:val="nil"/>
              <w:bottom w:val="single" w:sz="8" w:space="0" w:color="auto"/>
              <w:right w:val="single" w:sz="8" w:space="0" w:color="auto"/>
            </w:tcBorders>
            <w:vAlign w:val="center"/>
            <w:hideMark/>
            <w:tcPrChange w:id="1893"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63DD2DCF" w14:textId="77777777" w:rsidR="00C0752E" w:rsidRPr="00C0752E" w:rsidRDefault="00C0752E" w:rsidP="00400524">
            <w:pPr>
              <w:rPr>
                <w:ins w:id="1894" w:author="surieth_uu@hotmail.com" w:date="2023-03-21T16:41:00Z"/>
                <w:rFonts w:ascii="Arial Narrow" w:hAnsi="Arial Narrow" w:cs="Calibri"/>
                <w:color w:val="000000"/>
                <w:sz w:val="22"/>
                <w:szCs w:val="22"/>
                <w:lang w:eastAsia="es-PE"/>
                <w:rPrChange w:id="1895" w:author="surieth_uu@hotmail.com" w:date="2023-03-21T16:42:00Z">
                  <w:rPr>
                    <w:ins w:id="1896" w:author="surieth_uu@hotmail.com" w:date="2023-03-21T16:41:00Z"/>
                    <w:rFonts w:ascii="Arial Narrow" w:hAnsi="Arial Narrow" w:cs="Calibri"/>
                    <w:color w:val="000000"/>
                    <w:sz w:val="18"/>
                    <w:szCs w:val="18"/>
                    <w:lang w:eastAsia="es-PE"/>
                  </w:rPr>
                </w:rPrChange>
              </w:rPr>
            </w:pPr>
            <w:ins w:id="1897" w:author="surieth_uu@hotmail.com" w:date="2023-03-21T16:41:00Z">
              <w:r w:rsidRPr="00C0752E">
                <w:rPr>
                  <w:rFonts w:ascii="Arial Narrow" w:hAnsi="Arial Narrow" w:cs="Calibri"/>
                  <w:color w:val="000000"/>
                  <w:sz w:val="22"/>
                  <w:szCs w:val="22"/>
                  <w:lang w:eastAsia="es-PE"/>
                  <w:rPrChange w:id="1898" w:author="surieth_uu@hotmail.com" w:date="2023-03-21T16:42:00Z">
                    <w:rPr>
                      <w:rFonts w:ascii="Arial Narrow" w:hAnsi="Arial Narrow" w:cs="Calibri"/>
                      <w:color w:val="000000"/>
                      <w:sz w:val="18"/>
                      <w:szCs w:val="18"/>
                      <w:lang w:eastAsia="es-PE"/>
                    </w:rPr>
                  </w:rPrChange>
                </w:rPr>
                <w:t>Parque Plaza de Armas</w:t>
              </w:r>
            </w:ins>
          </w:p>
        </w:tc>
      </w:tr>
      <w:tr w:rsidR="00C0752E" w:rsidRPr="00C0752E" w14:paraId="6D021E15" w14:textId="77777777" w:rsidTr="00860C05">
        <w:tblPrEx>
          <w:tblPrExChange w:id="1899" w:author="surieth_uu@hotmail.com" w:date="2023-03-21T16:49:00Z">
            <w:tblPrEx>
              <w:tblW w:w="7763" w:type="dxa"/>
            </w:tblPrEx>
          </w:tblPrExChange>
        </w:tblPrEx>
        <w:trPr>
          <w:trHeight w:val="240"/>
          <w:ins w:id="1900" w:author="surieth_uu@hotmail.com" w:date="2023-03-21T16:41:00Z"/>
          <w:trPrChange w:id="1901"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902"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48660AD7" w14:textId="77777777" w:rsidR="00C0752E" w:rsidRPr="00C0752E" w:rsidRDefault="00C0752E" w:rsidP="00400524">
            <w:pPr>
              <w:jc w:val="right"/>
              <w:rPr>
                <w:ins w:id="1903" w:author="surieth_uu@hotmail.com" w:date="2023-03-21T16:41:00Z"/>
                <w:rFonts w:ascii="Arial Narrow" w:hAnsi="Arial Narrow" w:cs="Calibri"/>
                <w:color w:val="000000"/>
                <w:sz w:val="22"/>
                <w:szCs w:val="22"/>
                <w:lang w:eastAsia="es-PE"/>
                <w:rPrChange w:id="1904" w:author="surieth_uu@hotmail.com" w:date="2023-03-21T16:42:00Z">
                  <w:rPr>
                    <w:ins w:id="1905" w:author="surieth_uu@hotmail.com" w:date="2023-03-21T16:41:00Z"/>
                    <w:rFonts w:ascii="Arial Narrow" w:hAnsi="Arial Narrow" w:cs="Calibri"/>
                    <w:color w:val="000000"/>
                    <w:sz w:val="18"/>
                    <w:szCs w:val="18"/>
                    <w:lang w:eastAsia="es-PE"/>
                  </w:rPr>
                </w:rPrChange>
              </w:rPr>
            </w:pPr>
            <w:ins w:id="1906" w:author="surieth_uu@hotmail.com" w:date="2023-03-21T16:41:00Z">
              <w:r w:rsidRPr="00C0752E">
                <w:rPr>
                  <w:rFonts w:ascii="Arial Narrow" w:hAnsi="Arial Narrow" w:cs="Calibri"/>
                  <w:color w:val="000000"/>
                  <w:sz w:val="22"/>
                  <w:szCs w:val="22"/>
                  <w:lang w:eastAsia="es-PE"/>
                  <w:rPrChange w:id="1907" w:author="surieth_uu@hotmail.com" w:date="2023-03-21T16:42:00Z">
                    <w:rPr>
                      <w:rFonts w:ascii="Arial Narrow" w:hAnsi="Arial Narrow" w:cs="Calibri"/>
                      <w:color w:val="000000"/>
                      <w:sz w:val="18"/>
                      <w:szCs w:val="18"/>
                      <w:lang w:eastAsia="es-PE"/>
                    </w:rPr>
                  </w:rPrChange>
                </w:rPr>
                <w:t>41</w:t>
              </w:r>
            </w:ins>
          </w:p>
        </w:tc>
        <w:tc>
          <w:tcPr>
            <w:tcW w:w="940" w:type="dxa"/>
            <w:tcBorders>
              <w:top w:val="nil"/>
              <w:left w:val="nil"/>
              <w:bottom w:val="single" w:sz="8" w:space="0" w:color="auto"/>
              <w:right w:val="single" w:sz="8" w:space="0" w:color="auto"/>
            </w:tcBorders>
            <w:vAlign w:val="center"/>
            <w:hideMark/>
            <w:tcPrChange w:id="1908" w:author="surieth_uu@hotmail.com" w:date="2023-03-21T16:49:00Z">
              <w:tcPr>
                <w:tcW w:w="840" w:type="dxa"/>
                <w:tcBorders>
                  <w:top w:val="nil"/>
                  <w:left w:val="nil"/>
                  <w:bottom w:val="single" w:sz="8" w:space="0" w:color="auto"/>
                  <w:right w:val="single" w:sz="8" w:space="0" w:color="auto"/>
                </w:tcBorders>
                <w:vAlign w:val="center"/>
                <w:hideMark/>
              </w:tcPr>
            </w:tcPrChange>
          </w:tcPr>
          <w:p w14:paraId="0DBAB7EB" w14:textId="77777777" w:rsidR="00C0752E" w:rsidRPr="00C0752E" w:rsidRDefault="00C0752E" w:rsidP="00400524">
            <w:pPr>
              <w:jc w:val="right"/>
              <w:rPr>
                <w:ins w:id="1909" w:author="surieth_uu@hotmail.com" w:date="2023-03-21T16:41:00Z"/>
                <w:rFonts w:ascii="Arial Narrow" w:hAnsi="Arial Narrow" w:cs="Calibri"/>
                <w:color w:val="000000"/>
                <w:sz w:val="22"/>
                <w:szCs w:val="22"/>
                <w:lang w:eastAsia="es-PE"/>
                <w:rPrChange w:id="1910" w:author="surieth_uu@hotmail.com" w:date="2023-03-21T16:42:00Z">
                  <w:rPr>
                    <w:ins w:id="1911" w:author="surieth_uu@hotmail.com" w:date="2023-03-21T16:41:00Z"/>
                    <w:rFonts w:ascii="Arial Narrow" w:hAnsi="Arial Narrow" w:cs="Calibri"/>
                    <w:color w:val="000000"/>
                    <w:sz w:val="18"/>
                    <w:szCs w:val="18"/>
                    <w:lang w:eastAsia="es-PE"/>
                  </w:rPr>
                </w:rPrChange>
              </w:rPr>
            </w:pPr>
            <w:ins w:id="1912" w:author="surieth_uu@hotmail.com" w:date="2023-03-21T16:41:00Z">
              <w:r w:rsidRPr="00C0752E">
                <w:rPr>
                  <w:rFonts w:ascii="Arial Narrow" w:hAnsi="Arial Narrow" w:cs="Calibri"/>
                  <w:color w:val="000000"/>
                  <w:sz w:val="22"/>
                  <w:szCs w:val="22"/>
                  <w:lang w:eastAsia="es-PE"/>
                  <w:rPrChange w:id="1913" w:author="surieth_uu@hotmail.com" w:date="2023-03-21T16:42:00Z">
                    <w:rPr>
                      <w:rFonts w:ascii="Arial Narrow" w:hAnsi="Arial Narrow" w:cs="Calibri"/>
                      <w:color w:val="000000"/>
                      <w:sz w:val="18"/>
                      <w:szCs w:val="18"/>
                      <w:lang w:eastAsia="es-PE"/>
                    </w:rPr>
                  </w:rPrChange>
                </w:rPr>
                <w:t>1090422</w:t>
              </w:r>
            </w:ins>
          </w:p>
        </w:tc>
        <w:tc>
          <w:tcPr>
            <w:tcW w:w="2268" w:type="dxa"/>
            <w:tcBorders>
              <w:top w:val="nil"/>
              <w:left w:val="nil"/>
              <w:bottom w:val="single" w:sz="8" w:space="0" w:color="auto"/>
              <w:right w:val="single" w:sz="8" w:space="0" w:color="auto"/>
            </w:tcBorders>
            <w:vAlign w:val="center"/>
            <w:hideMark/>
            <w:tcPrChange w:id="1914"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4F2E75BB" w14:textId="77777777" w:rsidR="00C0752E" w:rsidRPr="00C0752E" w:rsidRDefault="00C0752E" w:rsidP="00400524">
            <w:pPr>
              <w:rPr>
                <w:ins w:id="1915" w:author="surieth_uu@hotmail.com" w:date="2023-03-21T16:41:00Z"/>
                <w:rFonts w:ascii="Arial Narrow" w:hAnsi="Arial Narrow" w:cs="Calibri"/>
                <w:color w:val="000000"/>
                <w:sz w:val="22"/>
                <w:szCs w:val="22"/>
                <w:lang w:eastAsia="es-PE"/>
                <w:rPrChange w:id="1916" w:author="surieth_uu@hotmail.com" w:date="2023-03-21T16:42:00Z">
                  <w:rPr>
                    <w:ins w:id="1917" w:author="surieth_uu@hotmail.com" w:date="2023-03-21T16:41:00Z"/>
                    <w:rFonts w:ascii="Arial Narrow" w:hAnsi="Arial Narrow" w:cs="Calibri"/>
                    <w:color w:val="000000"/>
                    <w:sz w:val="18"/>
                    <w:szCs w:val="18"/>
                    <w:lang w:eastAsia="es-PE"/>
                  </w:rPr>
                </w:rPrChange>
              </w:rPr>
            </w:pPr>
            <w:ins w:id="1918" w:author="surieth_uu@hotmail.com" w:date="2023-03-21T16:41:00Z">
              <w:r w:rsidRPr="00C0752E">
                <w:rPr>
                  <w:rFonts w:ascii="Arial Narrow" w:hAnsi="Arial Narrow" w:cs="Calibri"/>
                  <w:color w:val="000000"/>
                  <w:sz w:val="22"/>
                  <w:szCs w:val="22"/>
                  <w:lang w:eastAsia="es-PE"/>
                  <w:rPrChange w:id="1919" w:author="surieth_uu@hotmail.com" w:date="2023-03-21T16:42:00Z">
                    <w:rPr>
                      <w:rFonts w:ascii="Arial Narrow" w:hAnsi="Arial Narrow" w:cs="Calibri"/>
                      <w:color w:val="000000"/>
                      <w:sz w:val="18"/>
                      <w:szCs w:val="18"/>
                      <w:lang w:eastAsia="es-PE"/>
                    </w:rPr>
                  </w:rPrChange>
                </w:rPr>
                <w:t>José Carlos Mariátegui</w:t>
              </w:r>
            </w:ins>
          </w:p>
        </w:tc>
        <w:tc>
          <w:tcPr>
            <w:tcW w:w="1276" w:type="dxa"/>
            <w:tcBorders>
              <w:top w:val="nil"/>
              <w:left w:val="nil"/>
              <w:bottom w:val="single" w:sz="8" w:space="0" w:color="auto"/>
              <w:right w:val="single" w:sz="8" w:space="0" w:color="auto"/>
            </w:tcBorders>
            <w:vAlign w:val="center"/>
            <w:hideMark/>
            <w:tcPrChange w:id="1920"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44676C16" w14:textId="77777777" w:rsidR="00C0752E" w:rsidRPr="00C0752E" w:rsidRDefault="00C0752E" w:rsidP="00400524">
            <w:pPr>
              <w:rPr>
                <w:ins w:id="1921" w:author="surieth_uu@hotmail.com" w:date="2023-03-21T16:41:00Z"/>
                <w:rFonts w:ascii="Arial Narrow" w:hAnsi="Arial Narrow" w:cs="Calibri"/>
                <w:color w:val="000000"/>
                <w:sz w:val="22"/>
                <w:szCs w:val="22"/>
                <w:lang w:eastAsia="es-PE"/>
                <w:rPrChange w:id="1922" w:author="surieth_uu@hotmail.com" w:date="2023-03-21T16:42:00Z">
                  <w:rPr>
                    <w:ins w:id="1923" w:author="surieth_uu@hotmail.com" w:date="2023-03-21T16:41:00Z"/>
                    <w:rFonts w:ascii="Arial Narrow" w:hAnsi="Arial Narrow" w:cs="Calibri"/>
                    <w:color w:val="000000"/>
                    <w:sz w:val="18"/>
                    <w:szCs w:val="18"/>
                    <w:lang w:eastAsia="es-PE"/>
                  </w:rPr>
                </w:rPrChange>
              </w:rPr>
            </w:pPr>
            <w:ins w:id="1924" w:author="surieth_uu@hotmail.com" w:date="2023-03-21T16:41:00Z">
              <w:r w:rsidRPr="00C0752E">
                <w:rPr>
                  <w:rFonts w:ascii="Arial Narrow" w:hAnsi="Arial Narrow" w:cs="Calibri"/>
                  <w:color w:val="000000"/>
                  <w:sz w:val="22"/>
                  <w:szCs w:val="22"/>
                  <w:lang w:eastAsia="es-PE"/>
                  <w:rPrChange w:id="1925" w:author="surieth_uu@hotmail.com" w:date="2023-03-21T16:42:00Z">
                    <w:rPr>
                      <w:rFonts w:ascii="Arial Narrow" w:hAnsi="Arial Narrow" w:cs="Calibri"/>
                      <w:color w:val="000000"/>
                      <w:sz w:val="18"/>
                      <w:szCs w:val="18"/>
                      <w:lang w:eastAsia="es-PE"/>
                    </w:rPr>
                  </w:rPrChange>
                </w:rPr>
                <w:t>Uranmarca</w:t>
              </w:r>
            </w:ins>
          </w:p>
        </w:tc>
        <w:tc>
          <w:tcPr>
            <w:tcW w:w="1559" w:type="dxa"/>
            <w:tcBorders>
              <w:top w:val="nil"/>
              <w:left w:val="nil"/>
              <w:bottom w:val="single" w:sz="8" w:space="0" w:color="auto"/>
              <w:right w:val="single" w:sz="8" w:space="0" w:color="auto"/>
            </w:tcBorders>
            <w:vAlign w:val="center"/>
            <w:hideMark/>
            <w:tcPrChange w:id="1926" w:author="surieth_uu@hotmail.com" w:date="2023-03-21T16:49:00Z">
              <w:tcPr>
                <w:tcW w:w="1569" w:type="dxa"/>
                <w:tcBorders>
                  <w:top w:val="nil"/>
                  <w:left w:val="nil"/>
                  <w:bottom w:val="single" w:sz="8" w:space="0" w:color="auto"/>
                  <w:right w:val="single" w:sz="8" w:space="0" w:color="auto"/>
                </w:tcBorders>
                <w:vAlign w:val="center"/>
                <w:hideMark/>
              </w:tcPr>
            </w:tcPrChange>
          </w:tcPr>
          <w:p w14:paraId="4EAA6A13" w14:textId="77777777" w:rsidR="00C0752E" w:rsidRPr="00C0752E" w:rsidRDefault="00C0752E" w:rsidP="00400524">
            <w:pPr>
              <w:rPr>
                <w:ins w:id="1927" w:author="surieth_uu@hotmail.com" w:date="2023-03-21T16:41:00Z"/>
                <w:rFonts w:ascii="Arial Narrow" w:hAnsi="Arial Narrow" w:cs="Calibri"/>
                <w:color w:val="000000"/>
                <w:sz w:val="22"/>
                <w:szCs w:val="22"/>
                <w:lang w:eastAsia="es-PE"/>
                <w:rPrChange w:id="1928" w:author="surieth_uu@hotmail.com" w:date="2023-03-21T16:42:00Z">
                  <w:rPr>
                    <w:ins w:id="1929" w:author="surieth_uu@hotmail.com" w:date="2023-03-21T16:41:00Z"/>
                    <w:rFonts w:ascii="Arial Narrow" w:hAnsi="Arial Narrow" w:cs="Calibri"/>
                    <w:color w:val="000000"/>
                    <w:sz w:val="18"/>
                    <w:szCs w:val="18"/>
                    <w:lang w:eastAsia="es-PE"/>
                  </w:rPr>
                </w:rPrChange>
              </w:rPr>
            </w:pPr>
            <w:ins w:id="1930" w:author="surieth_uu@hotmail.com" w:date="2023-03-21T16:41:00Z">
              <w:r w:rsidRPr="00C0752E">
                <w:rPr>
                  <w:rFonts w:ascii="Arial Narrow" w:hAnsi="Arial Narrow" w:cs="Calibri"/>
                  <w:color w:val="000000"/>
                  <w:sz w:val="22"/>
                  <w:szCs w:val="22"/>
                  <w:lang w:eastAsia="es-PE"/>
                  <w:rPrChange w:id="1931" w:author="surieth_uu@hotmail.com" w:date="2023-03-21T16:42:00Z">
                    <w:rPr>
                      <w:rFonts w:ascii="Arial Narrow" w:hAnsi="Arial Narrow" w:cs="Calibri"/>
                      <w:color w:val="000000"/>
                      <w:sz w:val="18"/>
                      <w:szCs w:val="18"/>
                      <w:lang w:eastAsia="es-PE"/>
                    </w:rPr>
                  </w:rPrChange>
                </w:rPr>
                <w:t>Uranmarca</w:t>
              </w:r>
            </w:ins>
          </w:p>
        </w:tc>
        <w:tc>
          <w:tcPr>
            <w:tcW w:w="1701" w:type="dxa"/>
            <w:tcBorders>
              <w:top w:val="nil"/>
              <w:left w:val="nil"/>
              <w:bottom w:val="single" w:sz="8" w:space="0" w:color="auto"/>
              <w:right w:val="single" w:sz="8" w:space="0" w:color="auto"/>
            </w:tcBorders>
            <w:vAlign w:val="center"/>
            <w:hideMark/>
            <w:tcPrChange w:id="1932"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7AB42BD2" w14:textId="77777777" w:rsidR="00C0752E" w:rsidRPr="00C0752E" w:rsidRDefault="00C0752E" w:rsidP="00400524">
            <w:pPr>
              <w:rPr>
                <w:ins w:id="1933" w:author="surieth_uu@hotmail.com" w:date="2023-03-21T16:41:00Z"/>
                <w:rFonts w:ascii="Arial Narrow" w:hAnsi="Arial Narrow" w:cs="Calibri"/>
                <w:color w:val="000000"/>
                <w:sz w:val="22"/>
                <w:szCs w:val="22"/>
                <w:lang w:eastAsia="es-PE"/>
                <w:rPrChange w:id="1934" w:author="surieth_uu@hotmail.com" w:date="2023-03-21T16:42:00Z">
                  <w:rPr>
                    <w:ins w:id="1935" w:author="surieth_uu@hotmail.com" w:date="2023-03-21T16:41:00Z"/>
                    <w:rFonts w:ascii="Arial Narrow" w:hAnsi="Arial Narrow" w:cs="Calibri"/>
                    <w:color w:val="000000"/>
                    <w:sz w:val="18"/>
                    <w:szCs w:val="18"/>
                    <w:lang w:eastAsia="es-PE"/>
                  </w:rPr>
                </w:rPrChange>
              </w:rPr>
            </w:pPr>
            <w:ins w:id="1936" w:author="surieth_uu@hotmail.com" w:date="2023-03-21T16:41:00Z">
              <w:r w:rsidRPr="00C0752E">
                <w:rPr>
                  <w:rFonts w:ascii="Arial Narrow" w:hAnsi="Arial Narrow" w:cs="Calibri"/>
                  <w:color w:val="000000"/>
                  <w:sz w:val="22"/>
                  <w:szCs w:val="22"/>
                  <w:lang w:eastAsia="es-PE"/>
                  <w:rPrChange w:id="1937" w:author="surieth_uu@hotmail.com" w:date="2023-03-21T16:42:00Z">
                    <w:rPr>
                      <w:rFonts w:ascii="Arial Narrow" w:hAnsi="Arial Narrow" w:cs="Calibri"/>
                      <w:color w:val="000000"/>
                      <w:sz w:val="18"/>
                      <w:szCs w:val="18"/>
                      <w:lang w:eastAsia="es-PE"/>
                    </w:rPr>
                  </w:rPrChange>
                </w:rPr>
                <w:t>Uranmarca</w:t>
              </w:r>
            </w:ins>
          </w:p>
        </w:tc>
      </w:tr>
      <w:tr w:rsidR="00C0752E" w:rsidRPr="00C0752E" w14:paraId="5C80DAED" w14:textId="77777777" w:rsidTr="00860C05">
        <w:tblPrEx>
          <w:tblPrExChange w:id="1938" w:author="surieth_uu@hotmail.com" w:date="2023-03-21T16:49:00Z">
            <w:tblPrEx>
              <w:tblW w:w="7763" w:type="dxa"/>
            </w:tblPrEx>
          </w:tblPrExChange>
        </w:tblPrEx>
        <w:trPr>
          <w:trHeight w:val="240"/>
          <w:ins w:id="1939" w:author="surieth_uu@hotmail.com" w:date="2023-03-21T16:41:00Z"/>
          <w:trPrChange w:id="1940"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941"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05490325" w14:textId="77777777" w:rsidR="00C0752E" w:rsidRPr="00C0752E" w:rsidRDefault="00C0752E" w:rsidP="00400524">
            <w:pPr>
              <w:jc w:val="right"/>
              <w:rPr>
                <w:ins w:id="1942" w:author="surieth_uu@hotmail.com" w:date="2023-03-21T16:41:00Z"/>
                <w:rFonts w:ascii="Arial Narrow" w:hAnsi="Arial Narrow" w:cs="Calibri"/>
                <w:color w:val="000000"/>
                <w:sz w:val="22"/>
                <w:szCs w:val="22"/>
                <w:lang w:eastAsia="es-PE"/>
                <w:rPrChange w:id="1943" w:author="surieth_uu@hotmail.com" w:date="2023-03-21T16:42:00Z">
                  <w:rPr>
                    <w:ins w:id="1944" w:author="surieth_uu@hotmail.com" w:date="2023-03-21T16:41:00Z"/>
                    <w:rFonts w:ascii="Arial Narrow" w:hAnsi="Arial Narrow" w:cs="Calibri"/>
                    <w:color w:val="000000"/>
                    <w:sz w:val="18"/>
                    <w:szCs w:val="18"/>
                    <w:lang w:eastAsia="es-PE"/>
                  </w:rPr>
                </w:rPrChange>
              </w:rPr>
            </w:pPr>
            <w:ins w:id="1945" w:author="surieth_uu@hotmail.com" w:date="2023-03-21T16:41:00Z">
              <w:r w:rsidRPr="00C0752E">
                <w:rPr>
                  <w:rFonts w:ascii="Arial Narrow" w:hAnsi="Arial Narrow" w:cs="Calibri"/>
                  <w:color w:val="000000"/>
                  <w:sz w:val="22"/>
                  <w:szCs w:val="22"/>
                  <w:lang w:eastAsia="es-PE"/>
                  <w:rPrChange w:id="1946" w:author="surieth_uu@hotmail.com" w:date="2023-03-21T16:42:00Z">
                    <w:rPr>
                      <w:rFonts w:ascii="Arial Narrow" w:hAnsi="Arial Narrow" w:cs="Calibri"/>
                      <w:color w:val="000000"/>
                      <w:sz w:val="18"/>
                      <w:szCs w:val="18"/>
                      <w:lang w:eastAsia="es-PE"/>
                    </w:rPr>
                  </w:rPrChange>
                </w:rPr>
                <w:t>42</w:t>
              </w:r>
            </w:ins>
          </w:p>
        </w:tc>
        <w:tc>
          <w:tcPr>
            <w:tcW w:w="940" w:type="dxa"/>
            <w:tcBorders>
              <w:top w:val="nil"/>
              <w:left w:val="nil"/>
              <w:bottom w:val="single" w:sz="8" w:space="0" w:color="auto"/>
              <w:right w:val="single" w:sz="8" w:space="0" w:color="auto"/>
            </w:tcBorders>
            <w:vAlign w:val="center"/>
            <w:hideMark/>
            <w:tcPrChange w:id="1947" w:author="surieth_uu@hotmail.com" w:date="2023-03-21T16:49:00Z">
              <w:tcPr>
                <w:tcW w:w="840" w:type="dxa"/>
                <w:tcBorders>
                  <w:top w:val="nil"/>
                  <w:left w:val="nil"/>
                  <w:bottom w:val="single" w:sz="8" w:space="0" w:color="auto"/>
                  <w:right w:val="single" w:sz="8" w:space="0" w:color="auto"/>
                </w:tcBorders>
                <w:vAlign w:val="center"/>
                <w:hideMark/>
              </w:tcPr>
            </w:tcPrChange>
          </w:tcPr>
          <w:p w14:paraId="5D0A4B20" w14:textId="77777777" w:rsidR="00C0752E" w:rsidRPr="00C0752E" w:rsidRDefault="00C0752E" w:rsidP="00400524">
            <w:pPr>
              <w:jc w:val="right"/>
              <w:rPr>
                <w:ins w:id="1948" w:author="surieth_uu@hotmail.com" w:date="2023-03-21T16:41:00Z"/>
                <w:rFonts w:ascii="Arial Narrow" w:hAnsi="Arial Narrow" w:cs="Calibri"/>
                <w:color w:val="000000"/>
                <w:sz w:val="22"/>
                <w:szCs w:val="22"/>
                <w:lang w:eastAsia="es-PE"/>
                <w:rPrChange w:id="1949" w:author="surieth_uu@hotmail.com" w:date="2023-03-21T16:42:00Z">
                  <w:rPr>
                    <w:ins w:id="1950" w:author="surieth_uu@hotmail.com" w:date="2023-03-21T16:41:00Z"/>
                    <w:rFonts w:ascii="Arial Narrow" w:hAnsi="Arial Narrow" w:cs="Calibri"/>
                    <w:color w:val="000000"/>
                    <w:sz w:val="18"/>
                    <w:szCs w:val="18"/>
                    <w:lang w:eastAsia="es-PE"/>
                  </w:rPr>
                </w:rPrChange>
              </w:rPr>
            </w:pPr>
            <w:ins w:id="1951" w:author="surieth_uu@hotmail.com" w:date="2023-03-21T16:41:00Z">
              <w:r w:rsidRPr="00C0752E">
                <w:rPr>
                  <w:rFonts w:ascii="Arial Narrow" w:hAnsi="Arial Narrow" w:cs="Calibri"/>
                  <w:color w:val="000000"/>
                  <w:sz w:val="22"/>
                  <w:szCs w:val="22"/>
                  <w:lang w:eastAsia="es-PE"/>
                  <w:rPrChange w:id="1952" w:author="surieth_uu@hotmail.com" w:date="2023-03-21T16:42:00Z">
                    <w:rPr>
                      <w:rFonts w:ascii="Arial Narrow" w:hAnsi="Arial Narrow" w:cs="Calibri"/>
                      <w:color w:val="000000"/>
                      <w:sz w:val="18"/>
                      <w:szCs w:val="18"/>
                      <w:lang w:eastAsia="es-PE"/>
                    </w:rPr>
                  </w:rPrChange>
                </w:rPr>
                <w:t>1089739</w:t>
              </w:r>
            </w:ins>
          </w:p>
        </w:tc>
        <w:tc>
          <w:tcPr>
            <w:tcW w:w="2268" w:type="dxa"/>
            <w:tcBorders>
              <w:top w:val="nil"/>
              <w:left w:val="nil"/>
              <w:bottom w:val="single" w:sz="8" w:space="0" w:color="auto"/>
              <w:right w:val="single" w:sz="8" w:space="0" w:color="auto"/>
            </w:tcBorders>
            <w:vAlign w:val="center"/>
            <w:hideMark/>
            <w:tcPrChange w:id="1953"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6EF0FCAA" w14:textId="77777777" w:rsidR="00C0752E" w:rsidRPr="00C0752E" w:rsidRDefault="00C0752E" w:rsidP="00400524">
            <w:pPr>
              <w:rPr>
                <w:ins w:id="1954" w:author="surieth_uu@hotmail.com" w:date="2023-03-21T16:41:00Z"/>
                <w:rFonts w:ascii="Arial Narrow" w:hAnsi="Arial Narrow" w:cs="Calibri"/>
                <w:color w:val="000000"/>
                <w:sz w:val="22"/>
                <w:szCs w:val="22"/>
                <w:lang w:eastAsia="es-PE"/>
                <w:rPrChange w:id="1955" w:author="surieth_uu@hotmail.com" w:date="2023-03-21T16:42:00Z">
                  <w:rPr>
                    <w:ins w:id="1956" w:author="surieth_uu@hotmail.com" w:date="2023-03-21T16:41:00Z"/>
                    <w:rFonts w:ascii="Arial Narrow" w:hAnsi="Arial Narrow" w:cs="Calibri"/>
                    <w:color w:val="000000"/>
                    <w:sz w:val="18"/>
                    <w:szCs w:val="18"/>
                    <w:lang w:eastAsia="es-PE"/>
                  </w:rPr>
                </w:rPrChange>
              </w:rPr>
            </w:pPr>
            <w:ins w:id="1957" w:author="surieth_uu@hotmail.com" w:date="2023-03-21T16:41:00Z">
              <w:r w:rsidRPr="00C0752E">
                <w:rPr>
                  <w:rFonts w:ascii="Arial Narrow" w:hAnsi="Arial Narrow" w:cs="Calibri"/>
                  <w:color w:val="000000"/>
                  <w:sz w:val="22"/>
                  <w:szCs w:val="22"/>
                  <w:lang w:eastAsia="es-PE"/>
                  <w:rPrChange w:id="1958" w:author="surieth_uu@hotmail.com" w:date="2023-03-21T16:42:00Z">
                    <w:rPr>
                      <w:rFonts w:ascii="Arial Narrow" w:hAnsi="Arial Narrow" w:cs="Calibri"/>
                      <w:color w:val="000000"/>
                      <w:sz w:val="18"/>
                      <w:szCs w:val="18"/>
                      <w:lang w:eastAsia="es-PE"/>
                    </w:rPr>
                  </w:rPrChange>
                </w:rPr>
                <w:t>Juana Ambia Ludeña</w:t>
              </w:r>
            </w:ins>
          </w:p>
        </w:tc>
        <w:tc>
          <w:tcPr>
            <w:tcW w:w="1276" w:type="dxa"/>
            <w:tcBorders>
              <w:top w:val="nil"/>
              <w:left w:val="nil"/>
              <w:bottom w:val="single" w:sz="8" w:space="0" w:color="auto"/>
              <w:right w:val="single" w:sz="8" w:space="0" w:color="auto"/>
            </w:tcBorders>
            <w:vAlign w:val="center"/>
            <w:hideMark/>
            <w:tcPrChange w:id="1959"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2E19F122" w14:textId="77777777" w:rsidR="00C0752E" w:rsidRPr="00C0752E" w:rsidRDefault="00C0752E" w:rsidP="00400524">
            <w:pPr>
              <w:rPr>
                <w:ins w:id="1960" w:author="surieth_uu@hotmail.com" w:date="2023-03-21T16:41:00Z"/>
                <w:rFonts w:ascii="Arial Narrow" w:hAnsi="Arial Narrow" w:cs="Calibri"/>
                <w:color w:val="000000"/>
                <w:sz w:val="22"/>
                <w:szCs w:val="22"/>
                <w:lang w:eastAsia="es-PE"/>
                <w:rPrChange w:id="1961" w:author="surieth_uu@hotmail.com" w:date="2023-03-21T16:42:00Z">
                  <w:rPr>
                    <w:ins w:id="1962" w:author="surieth_uu@hotmail.com" w:date="2023-03-21T16:41:00Z"/>
                    <w:rFonts w:ascii="Arial Narrow" w:hAnsi="Arial Narrow" w:cs="Calibri"/>
                    <w:color w:val="000000"/>
                    <w:sz w:val="18"/>
                    <w:szCs w:val="18"/>
                    <w:lang w:eastAsia="es-PE"/>
                  </w:rPr>
                </w:rPrChange>
              </w:rPr>
            </w:pPr>
            <w:ins w:id="1963" w:author="surieth_uu@hotmail.com" w:date="2023-03-21T16:41:00Z">
              <w:r w:rsidRPr="00C0752E">
                <w:rPr>
                  <w:rFonts w:ascii="Arial Narrow" w:hAnsi="Arial Narrow" w:cs="Calibri"/>
                  <w:color w:val="000000"/>
                  <w:sz w:val="22"/>
                  <w:szCs w:val="22"/>
                  <w:lang w:eastAsia="es-PE"/>
                  <w:rPrChange w:id="1964" w:author="surieth_uu@hotmail.com" w:date="2023-03-21T16:42:00Z">
                    <w:rPr>
                      <w:rFonts w:ascii="Arial Narrow" w:hAnsi="Arial Narrow" w:cs="Calibri"/>
                      <w:color w:val="000000"/>
                      <w:sz w:val="18"/>
                      <w:szCs w:val="18"/>
                      <w:lang w:eastAsia="es-PE"/>
                    </w:rPr>
                  </w:rPrChange>
                </w:rPr>
                <w:t>Uranmarca</w:t>
              </w:r>
            </w:ins>
          </w:p>
        </w:tc>
        <w:tc>
          <w:tcPr>
            <w:tcW w:w="1559" w:type="dxa"/>
            <w:tcBorders>
              <w:top w:val="nil"/>
              <w:left w:val="nil"/>
              <w:bottom w:val="single" w:sz="8" w:space="0" w:color="auto"/>
              <w:right w:val="single" w:sz="8" w:space="0" w:color="auto"/>
            </w:tcBorders>
            <w:vAlign w:val="center"/>
            <w:hideMark/>
            <w:tcPrChange w:id="1965" w:author="surieth_uu@hotmail.com" w:date="2023-03-21T16:49:00Z">
              <w:tcPr>
                <w:tcW w:w="1569" w:type="dxa"/>
                <w:tcBorders>
                  <w:top w:val="nil"/>
                  <w:left w:val="nil"/>
                  <w:bottom w:val="single" w:sz="8" w:space="0" w:color="auto"/>
                  <w:right w:val="single" w:sz="8" w:space="0" w:color="auto"/>
                </w:tcBorders>
                <w:vAlign w:val="center"/>
                <w:hideMark/>
              </w:tcPr>
            </w:tcPrChange>
          </w:tcPr>
          <w:p w14:paraId="34446411" w14:textId="77777777" w:rsidR="00C0752E" w:rsidRPr="00C0752E" w:rsidRDefault="00C0752E" w:rsidP="00400524">
            <w:pPr>
              <w:rPr>
                <w:ins w:id="1966" w:author="surieth_uu@hotmail.com" w:date="2023-03-21T16:41:00Z"/>
                <w:rFonts w:ascii="Arial Narrow" w:hAnsi="Arial Narrow" w:cs="Calibri"/>
                <w:color w:val="000000"/>
                <w:sz w:val="22"/>
                <w:szCs w:val="22"/>
                <w:lang w:eastAsia="es-PE"/>
                <w:rPrChange w:id="1967" w:author="surieth_uu@hotmail.com" w:date="2023-03-21T16:42:00Z">
                  <w:rPr>
                    <w:ins w:id="1968" w:author="surieth_uu@hotmail.com" w:date="2023-03-21T16:41:00Z"/>
                    <w:rFonts w:ascii="Arial Narrow" w:hAnsi="Arial Narrow" w:cs="Calibri"/>
                    <w:color w:val="000000"/>
                    <w:sz w:val="18"/>
                    <w:szCs w:val="18"/>
                    <w:lang w:eastAsia="es-PE"/>
                  </w:rPr>
                </w:rPrChange>
              </w:rPr>
            </w:pPr>
            <w:ins w:id="1969" w:author="surieth_uu@hotmail.com" w:date="2023-03-21T16:41:00Z">
              <w:r w:rsidRPr="00C0752E">
                <w:rPr>
                  <w:rFonts w:ascii="Arial Narrow" w:hAnsi="Arial Narrow" w:cs="Calibri"/>
                  <w:color w:val="000000"/>
                  <w:sz w:val="22"/>
                  <w:szCs w:val="22"/>
                  <w:lang w:eastAsia="es-PE"/>
                  <w:rPrChange w:id="1970" w:author="surieth_uu@hotmail.com" w:date="2023-03-21T16:42:00Z">
                    <w:rPr>
                      <w:rFonts w:ascii="Arial Narrow" w:hAnsi="Arial Narrow" w:cs="Calibri"/>
                      <w:color w:val="000000"/>
                      <w:sz w:val="18"/>
                      <w:szCs w:val="18"/>
                      <w:lang w:eastAsia="es-PE"/>
                    </w:rPr>
                  </w:rPrChange>
                </w:rPr>
                <w:t>Huancane</w:t>
              </w:r>
            </w:ins>
          </w:p>
        </w:tc>
        <w:tc>
          <w:tcPr>
            <w:tcW w:w="1701" w:type="dxa"/>
            <w:tcBorders>
              <w:top w:val="nil"/>
              <w:left w:val="nil"/>
              <w:bottom w:val="single" w:sz="8" w:space="0" w:color="auto"/>
              <w:right w:val="single" w:sz="8" w:space="0" w:color="auto"/>
            </w:tcBorders>
            <w:vAlign w:val="center"/>
            <w:hideMark/>
            <w:tcPrChange w:id="1971"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EBFBB4A" w14:textId="77777777" w:rsidR="00C0752E" w:rsidRPr="00C0752E" w:rsidRDefault="00C0752E" w:rsidP="00400524">
            <w:pPr>
              <w:rPr>
                <w:ins w:id="1972" w:author="surieth_uu@hotmail.com" w:date="2023-03-21T16:41:00Z"/>
                <w:rFonts w:ascii="Arial Narrow" w:hAnsi="Arial Narrow" w:cs="Calibri"/>
                <w:color w:val="000000"/>
                <w:sz w:val="22"/>
                <w:szCs w:val="22"/>
                <w:lang w:eastAsia="es-PE"/>
                <w:rPrChange w:id="1973" w:author="surieth_uu@hotmail.com" w:date="2023-03-21T16:42:00Z">
                  <w:rPr>
                    <w:ins w:id="1974" w:author="surieth_uu@hotmail.com" w:date="2023-03-21T16:41:00Z"/>
                    <w:rFonts w:ascii="Arial Narrow" w:hAnsi="Arial Narrow" w:cs="Calibri"/>
                    <w:color w:val="000000"/>
                    <w:sz w:val="18"/>
                    <w:szCs w:val="18"/>
                    <w:lang w:eastAsia="es-PE"/>
                  </w:rPr>
                </w:rPrChange>
              </w:rPr>
            </w:pPr>
            <w:ins w:id="1975" w:author="surieth_uu@hotmail.com" w:date="2023-03-21T16:41:00Z">
              <w:r w:rsidRPr="00C0752E">
                <w:rPr>
                  <w:rFonts w:ascii="Arial Narrow" w:hAnsi="Arial Narrow" w:cs="Calibri"/>
                  <w:color w:val="000000"/>
                  <w:sz w:val="22"/>
                  <w:szCs w:val="22"/>
                  <w:lang w:eastAsia="es-PE"/>
                  <w:rPrChange w:id="1976" w:author="surieth_uu@hotmail.com" w:date="2023-03-21T16:42:00Z">
                    <w:rPr>
                      <w:rFonts w:ascii="Arial Narrow" w:hAnsi="Arial Narrow" w:cs="Calibri"/>
                      <w:color w:val="000000"/>
                      <w:sz w:val="18"/>
                      <w:szCs w:val="18"/>
                      <w:lang w:eastAsia="es-PE"/>
                    </w:rPr>
                  </w:rPrChange>
                </w:rPr>
                <w:t>Plaza Principal</w:t>
              </w:r>
            </w:ins>
          </w:p>
        </w:tc>
      </w:tr>
      <w:tr w:rsidR="00C0752E" w:rsidRPr="00C0752E" w14:paraId="6F217A81" w14:textId="77777777" w:rsidTr="00860C05">
        <w:tblPrEx>
          <w:tblPrExChange w:id="1977" w:author="surieth_uu@hotmail.com" w:date="2023-03-21T16:49:00Z">
            <w:tblPrEx>
              <w:tblW w:w="7763" w:type="dxa"/>
            </w:tblPrEx>
          </w:tblPrExChange>
        </w:tblPrEx>
        <w:trPr>
          <w:trHeight w:val="240"/>
          <w:ins w:id="1978" w:author="surieth_uu@hotmail.com" w:date="2023-03-21T16:41:00Z"/>
          <w:trPrChange w:id="1979"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1980"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565B9628" w14:textId="77777777" w:rsidR="00C0752E" w:rsidRPr="00C0752E" w:rsidRDefault="00C0752E" w:rsidP="00400524">
            <w:pPr>
              <w:jc w:val="right"/>
              <w:rPr>
                <w:ins w:id="1981" w:author="surieth_uu@hotmail.com" w:date="2023-03-21T16:41:00Z"/>
                <w:rFonts w:ascii="Arial Narrow" w:hAnsi="Arial Narrow" w:cs="Calibri"/>
                <w:color w:val="000000"/>
                <w:sz w:val="22"/>
                <w:szCs w:val="22"/>
                <w:lang w:eastAsia="es-PE"/>
                <w:rPrChange w:id="1982" w:author="surieth_uu@hotmail.com" w:date="2023-03-21T16:42:00Z">
                  <w:rPr>
                    <w:ins w:id="1983" w:author="surieth_uu@hotmail.com" w:date="2023-03-21T16:41:00Z"/>
                    <w:rFonts w:ascii="Arial Narrow" w:hAnsi="Arial Narrow" w:cs="Calibri"/>
                    <w:color w:val="000000"/>
                    <w:sz w:val="18"/>
                    <w:szCs w:val="18"/>
                    <w:lang w:eastAsia="es-PE"/>
                  </w:rPr>
                </w:rPrChange>
              </w:rPr>
            </w:pPr>
            <w:ins w:id="1984" w:author="surieth_uu@hotmail.com" w:date="2023-03-21T16:41:00Z">
              <w:r w:rsidRPr="00C0752E">
                <w:rPr>
                  <w:rFonts w:ascii="Arial Narrow" w:hAnsi="Arial Narrow" w:cs="Calibri"/>
                  <w:color w:val="000000"/>
                  <w:sz w:val="22"/>
                  <w:szCs w:val="22"/>
                  <w:lang w:eastAsia="es-PE"/>
                  <w:rPrChange w:id="1985" w:author="surieth_uu@hotmail.com" w:date="2023-03-21T16:42:00Z">
                    <w:rPr>
                      <w:rFonts w:ascii="Arial Narrow" w:hAnsi="Arial Narrow" w:cs="Calibri"/>
                      <w:color w:val="000000"/>
                      <w:sz w:val="18"/>
                      <w:szCs w:val="18"/>
                      <w:lang w:eastAsia="es-PE"/>
                    </w:rPr>
                  </w:rPrChange>
                </w:rPr>
                <w:t>43</w:t>
              </w:r>
            </w:ins>
          </w:p>
        </w:tc>
        <w:tc>
          <w:tcPr>
            <w:tcW w:w="940" w:type="dxa"/>
            <w:tcBorders>
              <w:top w:val="nil"/>
              <w:left w:val="nil"/>
              <w:bottom w:val="single" w:sz="8" w:space="0" w:color="auto"/>
              <w:right w:val="single" w:sz="8" w:space="0" w:color="auto"/>
            </w:tcBorders>
            <w:vAlign w:val="center"/>
            <w:hideMark/>
            <w:tcPrChange w:id="1986" w:author="surieth_uu@hotmail.com" w:date="2023-03-21T16:49:00Z">
              <w:tcPr>
                <w:tcW w:w="840" w:type="dxa"/>
                <w:tcBorders>
                  <w:top w:val="nil"/>
                  <w:left w:val="nil"/>
                  <w:bottom w:val="single" w:sz="8" w:space="0" w:color="auto"/>
                  <w:right w:val="single" w:sz="8" w:space="0" w:color="auto"/>
                </w:tcBorders>
                <w:vAlign w:val="center"/>
                <w:hideMark/>
              </w:tcPr>
            </w:tcPrChange>
          </w:tcPr>
          <w:p w14:paraId="129C5121" w14:textId="77777777" w:rsidR="00C0752E" w:rsidRPr="00C0752E" w:rsidRDefault="00C0752E" w:rsidP="00400524">
            <w:pPr>
              <w:jc w:val="right"/>
              <w:rPr>
                <w:ins w:id="1987" w:author="surieth_uu@hotmail.com" w:date="2023-03-21T16:41:00Z"/>
                <w:rFonts w:ascii="Arial Narrow" w:hAnsi="Arial Narrow" w:cs="Calibri"/>
                <w:color w:val="000000"/>
                <w:sz w:val="22"/>
                <w:szCs w:val="22"/>
                <w:lang w:eastAsia="es-PE"/>
                <w:rPrChange w:id="1988" w:author="surieth_uu@hotmail.com" w:date="2023-03-21T16:42:00Z">
                  <w:rPr>
                    <w:ins w:id="1989" w:author="surieth_uu@hotmail.com" w:date="2023-03-21T16:41:00Z"/>
                    <w:rFonts w:ascii="Arial Narrow" w:hAnsi="Arial Narrow" w:cs="Calibri"/>
                    <w:color w:val="000000"/>
                    <w:sz w:val="18"/>
                    <w:szCs w:val="18"/>
                    <w:lang w:eastAsia="es-PE"/>
                  </w:rPr>
                </w:rPrChange>
              </w:rPr>
            </w:pPr>
            <w:ins w:id="1990" w:author="surieth_uu@hotmail.com" w:date="2023-03-21T16:41:00Z">
              <w:r w:rsidRPr="00C0752E">
                <w:rPr>
                  <w:rFonts w:ascii="Arial Narrow" w:hAnsi="Arial Narrow" w:cs="Calibri"/>
                  <w:color w:val="000000"/>
                  <w:sz w:val="22"/>
                  <w:szCs w:val="22"/>
                  <w:lang w:eastAsia="es-PE"/>
                  <w:rPrChange w:id="1991" w:author="surieth_uu@hotmail.com" w:date="2023-03-21T16:42:00Z">
                    <w:rPr>
                      <w:rFonts w:ascii="Arial Narrow" w:hAnsi="Arial Narrow" w:cs="Calibri"/>
                      <w:color w:val="000000"/>
                      <w:sz w:val="18"/>
                      <w:szCs w:val="18"/>
                      <w:lang w:eastAsia="es-PE"/>
                    </w:rPr>
                  </w:rPrChange>
                </w:rPr>
                <w:t>1331545</w:t>
              </w:r>
            </w:ins>
          </w:p>
        </w:tc>
        <w:tc>
          <w:tcPr>
            <w:tcW w:w="2268" w:type="dxa"/>
            <w:tcBorders>
              <w:top w:val="nil"/>
              <w:left w:val="nil"/>
              <w:bottom w:val="single" w:sz="8" w:space="0" w:color="auto"/>
              <w:right w:val="single" w:sz="8" w:space="0" w:color="auto"/>
            </w:tcBorders>
            <w:vAlign w:val="center"/>
            <w:hideMark/>
            <w:tcPrChange w:id="1992"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11E1153D" w14:textId="77777777" w:rsidR="00C0752E" w:rsidRPr="00C0752E" w:rsidRDefault="00C0752E" w:rsidP="00400524">
            <w:pPr>
              <w:rPr>
                <w:ins w:id="1993" w:author="surieth_uu@hotmail.com" w:date="2023-03-21T16:41:00Z"/>
                <w:rFonts w:ascii="Arial Narrow" w:hAnsi="Arial Narrow" w:cs="Calibri"/>
                <w:color w:val="000000"/>
                <w:sz w:val="22"/>
                <w:szCs w:val="22"/>
                <w:lang w:eastAsia="es-PE"/>
                <w:rPrChange w:id="1994" w:author="surieth_uu@hotmail.com" w:date="2023-03-21T16:42:00Z">
                  <w:rPr>
                    <w:ins w:id="1995" w:author="surieth_uu@hotmail.com" w:date="2023-03-21T16:41:00Z"/>
                    <w:rFonts w:ascii="Arial Narrow" w:hAnsi="Arial Narrow" w:cs="Calibri"/>
                    <w:color w:val="000000"/>
                    <w:sz w:val="18"/>
                    <w:szCs w:val="18"/>
                    <w:lang w:eastAsia="es-PE"/>
                  </w:rPr>
                </w:rPrChange>
              </w:rPr>
            </w:pPr>
            <w:ins w:id="1996" w:author="surieth_uu@hotmail.com" w:date="2023-03-21T16:41:00Z">
              <w:r w:rsidRPr="00C0752E">
                <w:rPr>
                  <w:rFonts w:ascii="Arial Narrow" w:hAnsi="Arial Narrow" w:cs="Calibri"/>
                  <w:color w:val="000000"/>
                  <w:sz w:val="22"/>
                  <w:szCs w:val="22"/>
                  <w:lang w:eastAsia="es-PE"/>
                  <w:rPrChange w:id="1997" w:author="surieth_uu@hotmail.com" w:date="2023-03-21T16:42:00Z">
                    <w:rPr>
                      <w:rFonts w:ascii="Arial Narrow" w:hAnsi="Arial Narrow" w:cs="Calibri"/>
                      <w:color w:val="000000"/>
                      <w:sz w:val="18"/>
                      <w:szCs w:val="18"/>
                      <w:lang w:eastAsia="es-PE"/>
                    </w:rPr>
                  </w:rPrChange>
                </w:rPr>
                <w:t>Inca Garcilazo de la Vega</w:t>
              </w:r>
            </w:ins>
          </w:p>
        </w:tc>
        <w:tc>
          <w:tcPr>
            <w:tcW w:w="1276" w:type="dxa"/>
            <w:tcBorders>
              <w:top w:val="nil"/>
              <w:left w:val="nil"/>
              <w:bottom w:val="single" w:sz="8" w:space="0" w:color="auto"/>
              <w:right w:val="single" w:sz="8" w:space="0" w:color="auto"/>
            </w:tcBorders>
            <w:vAlign w:val="center"/>
            <w:hideMark/>
            <w:tcPrChange w:id="1998"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02F88C1F" w14:textId="77777777" w:rsidR="00C0752E" w:rsidRPr="00C0752E" w:rsidRDefault="00C0752E" w:rsidP="00400524">
            <w:pPr>
              <w:rPr>
                <w:ins w:id="1999" w:author="surieth_uu@hotmail.com" w:date="2023-03-21T16:41:00Z"/>
                <w:rFonts w:ascii="Arial Narrow" w:hAnsi="Arial Narrow" w:cs="Calibri"/>
                <w:color w:val="000000"/>
                <w:sz w:val="22"/>
                <w:szCs w:val="22"/>
                <w:lang w:eastAsia="es-PE"/>
                <w:rPrChange w:id="2000" w:author="surieth_uu@hotmail.com" w:date="2023-03-21T16:42:00Z">
                  <w:rPr>
                    <w:ins w:id="2001" w:author="surieth_uu@hotmail.com" w:date="2023-03-21T16:41:00Z"/>
                    <w:rFonts w:ascii="Arial Narrow" w:hAnsi="Arial Narrow" w:cs="Calibri"/>
                    <w:color w:val="000000"/>
                    <w:sz w:val="18"/>
                    <w:szCs w:val="18"/>
                    <w:lang w:eastAsia="es-PE"/>
                  </w:rPr>
                </w:rPrChange>
              </w:rPr>
            </w:pPr>
            <w:ins w:id="2002" w:author="surieth_uu@hotmail.com" w:date="2023-03-21T16:41:00Z">
              <w:r w:rsidRPr="00C0752E">
                <w:rPr>
                  <w:rFonts w:ascii="Arial Narrow" w:hAnsi="Arial Narrow" w:cs="Calibri"/>
                  <w:color w:val="000000"/>
                  <w:sz w:val="22"/>
                  <w:szCs w:val="22"/>
                  <w:lang w:eastAsia="es-PE"/>
                  <w:rPrChange w:id="2003" w:author="surieth_uu@hotmail.com" w:date="2023-03-21T16:42:00Z">
                    <w:rPr>
                      <w:rFonts w:ascii="Arial Narrow" w:hAnsi="Arial Narrow" w:cs="Calibri"/>
                      <w:color w:val="000000"/>
                      <w:sz w:val="18"/>
                      <w:szCs w:val="18"/>
                      <w:lang w:eastAsia="es-PE"/>
                    </w:rPr>
                  </w:rPrChange>
                </w:rPr>
                <w:t>Uranmarca</w:t>
              </w:r>
            </w:ins>
          </w:p>
        </w:tc>
        <w:tc>
          <w:tcPr>
            <w:tcW w:w="1559" w:type="dxa"/>
            <w:tcBorders>
              <w:top w:val="nil"/>
              <w:left w:val="nil"/>
              <w:bottom w:val="single" w:sz="8" w:space="0" w:color="auto"/>
              <w:right w:val="single" w:sz="8" w:space="0" w:color="auto"/>
            </w:tcBorders>
            <w:vAlign w:val="center"/>
            <w:hideMark/>
            <w:tcPrChange w:id="2004" w:author="surieth_uu@hotmail.com" w:date="2023-03-21T16:49:00Z">
              <w:tcPr>
                <w:tcW w:w="1569" w:type="dxa"/>
                <w:tcBorders>
                  <w:top w:val="nil"/>
                  <w:left w:val="nil"/>
                  <w:bottom w:val="single" w:sz="8" w:space="0" w:color="auto"/>
                  <w:right w:val="single" w:sz="8" w:space="0" w:color="auto"/>
                </w:tcBorders>
                <w:vAlign w:val="center"/>
                <w:hideMark/>
              </w:tcPr>
            </w:tcPrChange>
          </w:tcPr>
          <w:p w14:paraId="14243544" w14:textId="77777777" w:rsidR="00C0752E" w:rsidRPr="00C0752E" w:rsidRDefault="00C0752E" w:rsidP="00400524">
            <w:pPr>
              <w:rPr>
                <w:ins w:id="2005" w:author="surieth_uu@hotmail.com" w:date="2023-03-21T16:41:00Z"/>
                <w:rFonts w:ascii="Arial Narrow" w:hAnsi="Arial Narrow" w:cs="Calibri"/>
                <w:color w:val="000000"/>
                <w:sz w:val="22"/>
                <w:szCs w:val="22"/>
                <w:lang w:eastAsia="es-PE"/>
                <w:rPrChange w:id="2006" w:author="surieth_uu@hotmail.com" w:date="2023-03-21T16:42:00Z">
                  <w:rPr>
                    <w:ins w:id="2007" w:author="surieth_uu@hotmail.com" w:date="2023-03-21T16:41:00Z"/>
                    <w:rFonts w:ascii="Arial Narrow" w:hAnsi="Arial Narrow" w:cs="Calibri"/>
                    <w:color w:val="000000"/>
                    <w:sz w:val="18"/>
                    <w:szCs w:val="18"/>
                    <w:lang w:eastAsia="es-PE"/>
                  </w:rPr>
                </w:rPrChange>
              </w:rPr>
            </w:pPr>
            <w:ins w:id="2008" w:author="surieth_uu@hotmail.com" w:date="2023-03-21T16:41:00Z">
              <w:r w:rsidRPr="00C0752E">
                <w:rPr>
                  <w:rFonts w:ascii="Arial Narrow" w:hAnsi="Arial Narrow" w:cs="Calibri"/>
                  <w:color w:val="000000"/>
                  <w:sz w:val="22"/>
                  <w:szCs w:val="22"/>
                  <w:lang w:eastAsia="es-PE"/>
                  <w:rPrChange w:id="2009" w:author="surieth_uu@hotmail.com" w:date="2023-03-21T16:42:00Z">
                    <w:rPr>
                      <w:rFonts w:ascii="Arial Narrow" w:hAnsi="Arial Narrow" w:cs="Calibri"/>
                      <w:color w:val="000000"/>
                      <w:sz w:val="18"/>
                      <w:szCs w:val="18"/>
                      <w:lang w:eastAsia="es-PE"/>
                    </w:rPr>
                  </w:rPrChange>
                </w:rPr>
                <w:t>Uranmarca</w:t>
              </w:r>
            </w:ins>
          </w:p>
        </w:tc>
        <w:tc>
          <w:tcPr>
            <w:tcW w:w="1701" w:type="dxa"/>
            <w:tcBorders>
              <w:top w:val="nil"/>
              <w:left w:val="nil"/>
              <w:bottom w:val="single" w:sz="8" w:space="0" w:color="auto"/>
              <w:right w:val="single" w:sz="8" w:space="0" w:color="auto"/>
            </w:tcBorders>
            <w:vAlign w:val="center"/>
            <w:hideMark/>
            <w:tcPrChange w:id="2010"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4C1C276E" w14:textId="77777777" w:rsidR="00C0752E" w:rsidRPr="00C0752E" w:rsidRDefault="00C0752E" w:rsidP="00400524">
            <w:pPr>
              <w:rPr>
                <w:ins w:id="2011" w:author="surieth_uu@hotmail.com" w:date="2023-03-21T16:41:00Z"/>
                <w:rFonts w:ascii="Arial Narrow" w:hAnsi="Arial Narrow" w:cs="Calibri"/>
                <w:color w:val="000000"/>
                <w:sz w:val="22"/>
                <w:szCs w:val="22"/>
                <w:lang w:eastAsia="es-PE"/>
                <w:rPrChange w:id="2012" w:author="surieth_uu@hotmail.com" w:date="2023-03-21T16:42:00Z">
                  <w:rPr>
                    <w:ins w:id="2013" w:author="surieth_uu@hotmail.com" w:date="2023-03-21T16:41:00Z"/>
                    <w:rFonts w:ascii="Arial Narrow" w:hAnsi="Arial Narrow" w:cs="Calibri"/>
                    <w:color w:val="000000"/>
                    <w:sz w:val="18"/>
                    <w:szCs w:val="18"/>
                    <w:lang w:eastAsia="es-PE"/>
                  </w:rPr>
                </w:rPrChange>
              </w:rPr>
            </w:pPr>
            <w:ins w:id="2014" w:author="surieth_uu@hotmail.com" w:date="2023-03-21T16:41:00Z">
              <w:r w:rsidRPr="00C0752E">
                <w:rPr>
                  <w:rFonts w:ascii="Arial Narrow" w:hAnsi="Arial Narrow" w:cs="Calibri"/>
                  <w:color w:val="000000"/>
                  <w:sz w:val="22"/>
                  <w:szCs w:val="22"/>
                  <w:lang w:eastAsia="es-PE"/>
                  <w:rPrChange w:id="2015" w:author="surieth_uu@hotmail.com" w:date="2023-03-21T16:42:00Z">
                    <w:rPr>
                      <w:rFonts w:ascii="Arial Narrow" w:hAnsi="Arial Narrow" w:cs="Calibri"/>
                      <w:color w:val="000000"/>
                      <w:sz w:val="18"/>
                      <w:szCs w:val="18"/>
                      <w:lang w:eastAsia="es-PE"/>
                    </w:rPr>
                  </w:rPrChange>
                </w:rPr>
                <w:t>Uranmarca</w:t>
              </w:r>
            </w:ins>
          </w:p>
        </w:tc>
      </w:tr>
      <w:tr w:rsidR="00C0752E" w:rsidRPr="00C0752E" w14:paraId="0037A0DE" w14:textId="77777777" w:rsidTr="00860C05">
        <w:tblPrEx>
          <w:tblPrExChange w:id="2016" w:author="surieth_uu@hotmail.com" w:date="2023-03-21T16:49:00Z">
            <w:tblPrEx>
              <w:tblW w:w="7763" w:type="dxa"/>
            </w:tblPrEx>
          </w:tblPrExChange>
        </w:tblPrEx>
        <w:trPr>
          <w:trHeight w:val="240"/>
          <w:ins w:id="2017" w:author="surieth_uu@hotmail.com" w:date="2023-03-21T16:41:00Z"/>
          <w:trPrChange w:id="2018" w:author="surieth_uu@hotmail.com" w:date="2023-03-21T16:49:00Z">
            <w:trPr>
              <w:gridAfter w:val="0"/>
              <w:trHeight w:val="240"/>
            </w:trPr>
          </w:trPrChange>
        </w:trPr>
        <w:tc>
          <w:tcPr>
            <w:tcW w:w="336" w:type="dxa"/>
            <w:tcBorders>
              <w:top w:val="nil"/>
              <w:left w:val="single" w:sz="8" w:space="0" w:color="auto"/>
              <w:bottom w:val="single" w:sz="8" w:space="0" w:color="auto"/>
              <w:right w:val="single" w:sz="8" w:space="0" w:color="auto"/>
            </w:tcBorders>
            <w:vAlign w:val="center"/>
            <w:hideMark/>
            <w:tcPrChange w:id="2019" w:author="surieth_uu@hotmail.com" w:date="2023-03-21T16:49:00Z">
              <w:tcPr>
                <w:tcW w:w="336" w:type="dxa"/>
                <w:tcBorders>
                  <w:top w:val="nil"/>
                  <w:left w:val="single" w:sz="8" w:space="0" w:color="auto"/>
                  <w:bottom w:val="single" w:sz="8" w:space="0" w:color="auto"/>
                  <w:right w:val="single" w:sz="8" w:space="0" w:color="auto"/>
                </w:tcBorders>
                <w:vAlign w:val="center"/>
                <w:hideMark/>
              </w:tcPr>
            </w:tcPrChange>
          </w:tcPr>
          <w:p w14:paraId="72659501" w14:textId="77777777" w:rsidR="00C0752E" w:rsidRPr="00C0752E" w:rsidRDefault="00C0752E" w:rsidP="00400524">
            <w:pPr>
              <w:jc w:val="right"/>
              <w:rPr>
                <w:ins w:id="2020" w:author="surieth_uu@hotmail.com" w:date="2023-03-21T16:41:00Z"/>
                <w:rFonts w:ascii="Arial Narrow" w:hAnsi="Arial Narrow" w:cs="Calibri"/>
                <w:color w:val="000000"/>
                <w:sz w:val="22"/>
                <w:szCs w:val="22"/>
                <w:lang w:eastAsia="es-PE"/>
                <w:rPrChange w:id="2021" w:author="surieth_uu@hotmail.com" w:date="2023-03-21T16:42:00Z">
                  <w:rPr>
                    <w:ins w:id="2022" w:author="surieth_uu@hotmail.com" w:date="2023-03-21T16:41:00Z"/>
                    <w:rFonts w:ascii="Arial Narrow" w:hAnsi="Arial Narrow" w:cs="Calibri"/>
                    <w:color w:val="000000"/>
                    <w:sz w:val="18"/>
                    <w:szCs w:val="18"/>
                    <w:lang w:eastAsia="es-PE"/>
                  </w:rPr>
                </w:rPrChange>
              </w:rPr>
            </w:pPr>
            <w:ins w:id="2023" w:author="surieth_uu@hotmail.com" w:date="2023-03-21T16:41:00Z">
              <w:r w:rsidRPr="00C0752E">
                <w:rPr>
                  <w:rFonts w:ascii="Arial Narrow" w:hAnsi="Arial Narrow" w:cs="Calibri"/>
                  <w:color w:val="000000"/>
                  <w:sz w:val="22"/>
                  <w:szCs w:val="22"/>
                  <w:lang w:eastAsia="es-PE"/>
                  <w:rPrChange w:id="2024" w:author="surieth_uu@hotmail.com" w:date="2023-03-21T16:42:00Z">
                    <w:rPr>
                      <w:rFonts w:ascii="Arial Narrow" w:hAnsi="Arial Narrow" w:cs="Calibri"/>
                      <w:color w:val="000000"/>
                      <w:sz w:val="18"/>
                      <w:szCs w:val="18"/>
                      <w:lang w:eastAsia="es-PE"/>
                    </w:rPr>
                  </w:rPrChange>
                </w:rPr>
                <w:t>44</w:t>
              </w:r>
            </w:ins>
          </w:p>
        </w:tc>
        <w:tc>
          <w:tcPr>
            <w:tcW w:w="940" w:type="dxa"/>
            <w:tcBorders>
              <w:top w:val="nil"/>
              <w:left w:val="nil"/>
              <w:bottom w:val="single" w:sz="8" w:space="0" w:color="auto"/>
              <w:right w:val="single" w:sz="8" w:space="0" w:color="auto"/>
            </w:tcBorders>
            <w:vAlign w:val="center"/>
            <w:hideMark/>
            <w:tcPrChange w:id="2025" w:author="surieth_uu@hotmail.com" w:date="2023-03-21T16:49:00Z">
              <w:tcPr>
                <w:tcW w:w="840" w:type="dxa"/>
                <w:tcBorders>
                  <w:top w:val="nil"/>
                  <w:left w:val="nil"/>
                  <w:bottom w:val="single" w:sz="8" w:space="0" w:color="auto"/>
                  <w:right w:val="single" w:sz="8" w:space="0" w:color="auto"/>
                </w:tcBorders>
                <w:vAlign w:val="center"/>
                <w:hideMark/>
              </w:tcPr>
            </w:tcPrChange>
          </w:tcPr>
          <w:p w14:paraId="3E12482A" w14:textId="77777777" w:rsidR="00C0752E" w:rsidRPr="00C0752E" w:rsidRDefault="00C0752E" w:rsidP="00400524">
            <w:pPr>
              <w:jc w:val="right"/>
              <w:rPr>
                <w:ins w:id="2026" w:author="surieth_uu@hotmail.com" w:date="2023-03-21T16:41:00Z"/>
                <w:rFonts w:ascii="Arial Narrow" w:hAnsi="Arial Narrow" w:cs="Calibri"/>
                <w:color w:val="000000"/>
                <w:sz w:val="22"/>
                <w:szCs w:val="22"/>
                <w:lang w:eastAsia="es-PE"/>
                <w:rPrChange w:id="2027" w:author="surieth_uu@hotmail.com" w:date="2023-03-21T16:42:00Z">
                  <w:rPr>
                    <w:ins w:id="2028" w:author="surieth_uu@hotmail.com" w:date="2023-03-21T16:41:00Z"/>
                    <w:rFonts w:ascii="Arial Narrow" w:hAnsi="Arial Narrow" w:cs="Calibri"/>
                    <w:color w:val="000000"/>
                    <w:sz w:val="18"/>
                    <w:szCs w:val="18"/>
                    <w:lang w:eastAsia="es-PE"/>
                  </w:rPr>
                </w:rPrChange>
              </w:rPr>
            </w:pPr>
            <w:ins w:id="2029" w:author="surieth_uu@hotmail.com" w:date="2023-03-21T16:41:00Z">
              <w:r w:rsidRPr="00C0752E">
                <w:rPr>
                  <w:rFonts w:ascii="Arial Narrow" w:hAnsi="Arial Narrow" w:cs="Calibri"/>
                  <w:color w:val="000000"/>
                  <w:sz w:val="22"/>
                  <w:szCs w:val="22"/>
                  <w:lang w:eastAsia="es-PE"/>
                  <w:rPrChange w:id="2030" w:author="surieth_uu@hotmail.com" w:date="2023-03-21T16:42:00Z">
                    <w:rPr>
                      <w:rFonts w:ascii="Arial Narrow" w:hAnsi="Arial Narrow" w:cs="Calibri"/>
                      <w:color w:val="000000"/>
                      <w:sz w:val="18"/>
                      <w:szCs w:val="18"/>
                      <w:lang w:eastAsia="es-PE"/>
                    </w:rPr>
                  </w:rPrChange>
                </w:rPr>
                <w:t>1331438</w:t>
              </w:r>
            </w:ins>
          </w:p>
        </w:tc>
        <w:tc>
          <w:tcPr>
            <w:tcW w:w="2268" w:type="dxa"/>
            <w:tcBorders>
              <w:top w:val="nil"/>
              <w:left w:val="nil"/>
              <w:bottom w:val="single" w:sz="8" w:space="0" w:color="auto"/>
              <w:right w:val="single" w:sz="8" w:space="0" w:color="auto"/>
            </w:tcBorders>
            <w:vAlign w:val="center"/>
            <w:hideMark/>
            <w:tcPrChange w:id="2031" w:author="surieth_uu@hotmail.com" w:date="2023-03-21T16:49:00Z">
              <w:tcPr>
                <w:tcW w:w="2216" w:type="dxa"/>
                <w:gridSpan w:val="2"/>
                <w:tcBorders>
                  <w:top w:val="nil"/>
                  <w:left w:val="nil"/>
                  <w:bottom w:val="single" w:sz="8" w:space="0" w:color="auto"/>
                  <w:right w:val="single" w:sz="8" w:space="0" w:color="auto"/>
                </w:tcBorders>
                <w:vAlign w:val="center"/>
                <w:hideMark/>
              </w:tcPr>
            </w:tcPrChange>
          </w:tcPr>
          <w:p w14:paraId="5E675663" w14:textId="77777777" w:rsidR="00C0752E" w:rsidRPr="00C0752E" w:rsidRDefault="00C0752E" w:rsidP="00400524">
            <w:pPr>
              <w:rPr>
                <w:ins w:id="2032" w:author="surieth_uu@hotmail.com" w:date="2023-03-21T16:41:00Z"/>
                <w:rFonts w:ascii="Arial Narrow" w:hAnsi="Arial Narrow" w:cs="Calibri"/>
                <w:color w:val="000000"/>
                <w:sz w:val="22"/>
                <w:szCs w:val="22"/>
                <w:lang w:eastAsia="es-PE"/>
                <w:rPrChange w:id="2033" w:author="surieth_uu@hotmail.com" w:date="2023-03-21T16:42:00Z">
                  <w:rPr>
                    <w:ins w:id="2034" w:author="surieth_uu@hotmail.com" w:date="2023-03-21T16:41:00Z"/>
                    <w:rFonts w:ascii="Arial Narrow" w:hAnsi="Arial Narrow" w:cs="Calibri"/>
                    <w:color w:val="000000"/>
                    <w:sz w:val="18"/>
                    <w:szCs w:val="18"/>
                    <w:lang w:eastAsia="es-PE"/>
                  </w:rPr>
                </w:rPrChange>
              </w:rPr>
            </w:pPr>
            <w:ins w:id="2035" w:author="surieth_uu@hotmail.com" w:date="2023-03-21T16:41:00Z">
              <w:r w:rsidRPr="00C0752E">
                <w:rPr>
                  <w:rFonts w:ascii="Arial Narrow" w:hAnsi="Arial Narrow" w:cs="Calibri"/>
                  <w:color w:val="000000"/>
                  <w:sz w:val="22"/>
                  <w:szCs w:val="22"/>
                  <w:lang w:eastAsia="es-PE"/>
                  <w:rPrChange w:id="2036" w:author="surieth_uu@hotmail.com" w:date="2023-03-21T16:42:00Z">
                    <w:rPr>
                      <w:rFonts w:ascii="Arial Narrow" w:hAnsi="Arial Narrow" w:cs="Calibri"/>
                      <w:color w:val="000000"/>
                      <w:sz w:val="18"/>
                      <w:szCs w:val="18"/>
                      <w:lang w:eastAsia="es-PE"/>
                    </w:rPr>
                  </w:rPrChange>
                </w:rPr>
                <w:t>Lino Quintanilla</w:t>
              </w:r>
            </w:ins>
          </w:p>
        </w:tc>
        <w:tc>
          <w:tcPr>
            <w:tcW w:w="1276" w:type="dxa"/>
            <w:tcBorders>
              <w:top w:val="nil"/>
              <w:left w:val="nil"/>
              <w:bottom w:val="single" w:sz="8" w:space="0" w:color="auto"/>
              <w:right w:val="single" w:sz="8" w:space="0" w:color="auto"/>
            </w:tcBorders>
            <w:vAlign w:val="center"/>
            <w:hideMark/>
            <w:tcPrChange w:id="2037" w:author="surieth_uu@hotmail.com" w:date="2023-03-21T16:49:00Z">
              <w:tcPr>
                <w:tcW w:w="1134" w:type="dxa"/>
                <w:gridSpan w:val="2"/>
                <w:tcBorders>
                  <w:top w:val="nil"/>
                  <w:left w:val="nil"/>
                  <w:bottom w:val="single" w:sz="8" w:space="0" w:color="auto"/>
                  <w:right w:val="single" w:sz="8" w:space="0" w:color="auto"/>
                </w:tcBorders>
                <w:vAlign w:val="center"/>
                <w:hideMark/>
              </w:tcPr>
            </w:tcPrChange>
          </w:tcPr>
          <w:p w14:paraId="3D69F9B8" w14:textId="77777777" w:rsidR="00C0752E" w:rsidRPr="00C0752E" w:rsidRDefault="00C0752E" w:rsidP="00400524">
            <w:pPr>
              <w:rPr>
                <w:ins w:id="2038" w:author="surieth_uu@hotmail.com" w:date="2023-03-21T16:41:00Z"/>
                <w:rFonts w:ascii="Arial Narrow" w:hAnsi="Arial Narrow" w:cs="Calibri"/>
                <w:color w:val="000000"/>
                <w:sz w:val="22"/>
                <w:szCs w:val="22"/>
                <w:lang w:eastAsia="es-PE"/>
                <w:rPrChange w:id="2039" w:author="surieth_uu@hotmail.com" w:date="2023-03-21T16:42:00Z">
                  <w:rPr>
                    <w:ins w:id="2040" w:author="surieth_uu@hotmail.com" w:date="2023-03-21T16:41:00Z"/>
                    <w:rFonts w:ascii="Arial Narrow" w:hAnsi="Arial Narrow" w:cs="Calibri"/>
                    <w:color w:val="000000"/>
                    <w:sz w:val="18"/>
                    <w:szCs w:val="18"/>
                    <w:lang w:eastAsia="es-PE"/>
                  </w:rPr>
                </w:rPrChange>
              </w:rPr>
            </w:pPr>
            <w:ins w:id="2041" w:author="surieth_uu@hotmail.com" w:date="2023-03-21T16:41:00Z">
              <w:r w:rsidRPr="00C0752E">
                <w:rPr>
                  <w:rFonts w:ascii="Arial Narrow" w:hAnsi="Arial Narrow" w:cs="Calibri"/>
                  <w:color w:val="000000"/>
                  <w:sz w:val="22"/>
                  <w:szCs w:val="22"/>
                  <w:lang w:eastAsia="es-PE"/>
                  <w:rPrChange w:id="2042" w:author="surieth_uu@hotmail.com" w:date="2023-03-21T16:42:00Z">
                    <w:rPr>
                      <w:rFonts w:ascii="Arial Narrow" w:hAnsi="Arial Narrow" w:cs="Calibri"/>
                      <w:color w:val="000000"/>
                      <w:sz w:val="18"/>
                      <w:szCs w:val="18"/>
                      <w:lang w:eastAsia="es-PE"/>
                    </w:rPr>
                  </w:rPrChange>
                </w:rPr>
                <w:t>Uranmarca</w:t>
              </w:r>
            </w:ins>
          </w:p>
        </w:tc>
        <w:tc>
          <w:tcPr>
            <w:tcW w:w="1559" w:type="dxa"/>
            <w:tcBorders>
              <w:top w:val="nil"/>
              <w:left w:val="nil"/>
              <w:bottom w:val="single" w:sz="8" w:space="0" w:color="auto"/>
              <w:right w:val="single" w:sz="8" w:space="0" w:color="auto"/>
            </w:tcBorders>
            <w:vAlign w:val="center"/>
            <w:hideMark/>
            <w:tcPrChange w:id="2043" w:author="surieth_uu@hotmail.com" w:date="2023-03-21T16:49:00Z">
              <w:tcPr>
                <w:tcW w:w="1569" w:type="dxa"/>
                <w:tcBorders>
                  <w:top w:val="nil"/>
                  <w:left w:val="nil"/>
                  <w:bottom w:val="single" w:sz="8" w:space="0" w:color="auto"/>
                  <w:right w:val="single" w:sz="8" w:space="0" w:color="auto"/>
                </w:tcBorders>
                <w:vAlign w:val="center"/>
                <w:hideMark/>
              </w:tcPr>
            </w:tcPrChange>
          </w:tcPr>
          <w:p w14:paraId="259DD4F2" w14:textId="77777777" w:rsidR="00C0752E" w:rsidRPr="00C0752E" w:rsidRDefault="00C0752E" w:rsidP="00400524">
            <w:pPr>
              <w:rPr>
                <w:ins w:id="2044" w:author="surieth_uu@hotmail.com" w:date="2023-03-21T16:41:00Z"/>
                <w:rFonts w:ascii="Arial Narrow" w:hAnsi="Arial Narrow" w:cs="Calibri"/>
                <w:color w:val="000000"/>
                <w:sz w:val="22"/>
                <w:szCs w:val="22"/>
                <w:lang w:eastAsia="es-PE"/>
                <w:rPrChange w:id="2045" w:author="surieth_uu@hotmail.com" w:date="2023-03-21T16:42:00Z">
                  <w:rPr>
                    <w:ins w:id="2046" w:author="surieth_uu@hotmail.com" w:date="2023-03-21T16:41:00Z"/>
                    <w:rFonts w:ascii="Arial Narrow" w:hAnsi="Arial Narrow" w:cs="Calibri"/>
                    <w:color w:val="000000"/>
                    <w:sz w:val="18"/>
                    <w:szCs w:val="18"/>
                    <w:lang w:eastAsia="es-PE"/>
                  </w:rPr>
                </w:rPrChange>
              </w:rPr>
            </w:pPr>
            <w:ins w:id="2047" w:author="surieth_uu@hotmail.com" w:date="2023-03-21T16:41:00Z">
              <w:r w:rsidRPr="00C0752E">
                <w:rPr>
                  <w:rFonts w:ascii="Arial Narrow" w:hAnsi="Arial Narrow" w:cs="Calibri"/>
                  <w:color w:val="000000"/>
                  <w:sz w:val="22"/>
                  <w:szCs w:val="22"/>
                  <w:lang w:eastAsia="es-PE"/>
                  <w:rPrChange w:id="2048" w:author="surieth_uu@hotmail.com" w:date="2023-03-21T16:42:00Z">
                    <w:rPr>
                      <w:rFonts w:ascii="Arial Narrow" w:hAnsi="Arial Narrow" w:cs="Calibri"/>
                      <w:color w:val="000000"/>
                      <w:sz w:val="18"/>
                      <w:szCs w:val="18"/>
                      <w:lang w:eastAsia="es-PE"/>
                    </w:rPr>
                  </w:rPrChange>
                </w:rPr>
                <w:t>Tancayllo</w:t>
              </w:r>
            </w:ins>
          </w:p>
        </w:tc>
        <w:tc>
          <w:tcPr>
            <w:tcW w:w="1701" w:type="dxa"/>
            <w:tcBorders>
              <w:top w:val="nil"/>
              <w:left w:val="nil"/>
              <w:bottom w:val="single" w:sz="8" w:space="0" w:color="auto"/>
              <w:right w:val="single" w:sz="8" w:space="0" w:color="auto"/>
            </w:tcBorders>
            <w:vAlign w:val="center"/>
            <w:hideMark/>
            <w:tcPrChange w:id="2049" w:author="surieth_uu@hotmail.com" w:date="2023-03-21T16:49:00Z">
              <w:tcPr>
                <w:tcW w:w="1668" w:type="dxa"/>
                <w:gridSpan w:val="2"/>
                <w:tcBorders>
                  <w:top w:val="nil"/>
                  <w:left w:val="nil"/>
                  <w:bottom w:val="single" w:sz="8" w:space="0" w:color="auto"/>
                  <w:right w:val="single" w:sz="8" w:space="0" w:color="auto"/>
                </w:tcBorders>
                <w:vAlign w:val="center"/>
                <w:hideMark/>
              </w:tcPr>
            </w:tcPrChange>
          </w:tcPr>
          <w:p w14:paraId="32FF1E3C" w14:textId="77777777" w:rsidR="00C0752E" w:rsidRPr="00C0752E" w:rsidRDefault="00C0752E" w:rsidP="00400524">
            <w:pPr>
              <w:rPr>
                <w:ins w:id="2050" w:author="surieth_uu@hotmail.com" w:date="2023-03-21T16:41:00Z"/>
                <w:rFonts w:ascii="Arial Narrow" w:hAnsi="Arial Narrow" w:cs="Calibri"/>
                <w:color w:val="000000"/>
                <w:sz w:val="22"/>
                <w:szCs w:val="22"/>
                <w:lang w:eastAsia="es-PE"/>
                <w:rPrChange w:id="2051" w:author="surieth_uu@hotmail.com" w:date="2023-03-21T16:42:00Z">
                  <w:rPr>
                    <w:ins w:id="2052" w:author="surieth_uu@hotmail.com" w:date="2023-03-21T16:41:00Z"/>
                    <w:rFonts w:ascii="Arial Narrow" w:hAnsi="Arial Narrow" w:cs="Calibri"/>
                    <w:color w:val="000000"/>
                    <w:sz w:val="18"/>
                    <w:szCs w:val="18"/>
                    <w:lang w:eastAsia="es-PE"/>
                  </w:rPr>
                </w:rPrChange>
              </w:rPr>
            </w:pPr>
            <w:ins w:id="2053" w:author="surieth_uu@hotmail.com" w:date="2023-03-21T16:41:00Z">
              <w:r w:rsidRPr="00C0752E">
                <w:rPr>
                  <w:rFonts w:ascii="Arial Narrow" w:hAnsi="Arial Narrow" w:cs="Calibri"/>
                  <w:color w:val="000000"/>
                  <w:sz w:val="22"/>
                  <w:szCs w:val="22"/>
                  <w:lang w:eastAsia="es-PE"/>
                  <w:rPrChange w:id="2054" w:author="surieth_uu@hotmail.com" w:date="2023-03-21T16:42:00Z">
                    <w:rPr>
                      <w:rFonts w:ascii="Arial Narrow" w:hAnsi="Arial Narrow" w:cs="Calibri"/>
                      <w:color w:val="000000"/>
                      <w:sz w:val="18"/>
                      <w:szCs w:val="18"/>
                      <w:lang w:eastAsia="es-PE"/>
                    </w:rPr>
                  </w:rPrChange>
                </w:rPr>
                <w:t>Carretera Tancayllo</w:t>
              </w:r>
            </w:ins>
          </w:p>
        </w:tc>
      </w:tr>
    </w:tbl>
    <w:p w14:paraId="7123198C" w14:textId="77777777" w:rsidR="00C0752E" w:rsidRPr="00C0752E" w:rsidRDefault="00C0752E" w:rsidP="00C0752E">
      <w:pPr>
        <w:ind w:right="-567"/>
        <w:jc w:val="both"/>
        <w:rPr>
          <w:ins w:id="2055" w:author="surieth_uu@hotmail.com" w:date="2023-03-21T16:41:00Z"/>
          <w:rFonts w:ascii="Arial Narrow" w:eastAsia="Calibri" w:hAnsi="Arial Narrow" w:cstheme="minorHAnsi"/>
          <w:bCs/>
          <w:sz w:val="22"/>
          <w:szCs w:val="22"/>
          <w:lang w:val="es-AR" w:eastAsia="en-US"/>
        </w:rPr>
      </w:pPr>
    </w:p>
    <w:p w14:paraId="6A97F2D7" w14:textId="370E9840" w:rsidR="00C0752E" w:rsidRPr="00C0752E" w:rsidRDefault="00860C05" w:rsidP="00C0752E">
      <w:pPr>
        <w:pStyle w:val="Prrafodelista"/>
        <w:spacing w:after="0"/>
        <w:ind w:left="568" w:right="-567"/>
        <w:jc w:val="both"/>
        <w:rPr>
          <w:ins w:id="2056" w:author="surieth_uu@hotmail.com" w:date="2023-03-21T16:41:00Z"/>
          <w:rFonts w:ascii="Arial Narrow" w:hAnsi="Arial Narrow" w:cstheme="minorHAnsi"/>
          <w:b/>
        </w:rPr>
      </w:pPr>
      <w:ins w:id="2057" w:author="surieth_uu@hotmail.com" w:date="2023-03-21T16:50:00Z">
        <w:r>
          <w:rPr>
            <w:rFonts w:ascii="Arial Narrow" w:hAnsi="Arial Narrow" w:cstheme="minorHAnsi"/>
            <w:b/>
          </w:rPr>
          <w:t>M</w:t>
        </w:r>
      </w:ins>
      <w:ins w:id="2058" w:author="surieth_uu@hotmail.com" w:date="2023-03-21T16:41:00Z">
        <w:r w:rsidRPr="00C0752E">
          <w:rPr>
            <w:rFonts w:ascii="Arial Narrow" w:hAnsi="Arial Narrow" w:cstheme="minorHAnsi"/>
            <w:b/>
          </w:rPr>
          <w:t>etas físicas por componente</w:t>
        </w:r>
      </w:ins>
    </w:p>
    <w:p w14:paraId="624C0861" w14:textId="77777777" w:rsidR="00C0752E" w:rsidRPr="00C0752E" w:rsidRDefault="00C0752E" w:rsidP="00C0752E">
      <w:pPr>
        <w:ind w:left="568" w:right="-567"/>
        <w:jc w:val="both"/>
        <w:rPr>
          <w:ins w:id="2059" w:author="surieth_uu@hotmail.com" w:date="2023-03-21T16:41:00Z"/>
          <w:rFonts w:ascii="Arial Narrow" w:hAnsi="Arial Narrow" w:cstheme="minorHAnsi"/>
          <w:sz w:val="22"/>
          <w:szCs w:val="22"/>
          <w:rPrChange w:id="2060" w:author="surieth_uu@hotmail.com" w:date="2023-03-21T16:42:00Z">
            <w:rPr>
              <w:ins w:id="2061" w:author="surieth_uu@hotmail.com" w:date="2023-03-21T16:41:00Z"/>
              <w:rFonts w:ascii="Arial Narrow" w:hAnsi="Arial Narrow" w:cstheme="minorHAnsi"/>
            </w:rPr>
          </w:rPrChange>
        </w:rPr>
      </w:pPr>
    </w:p>
    <w:p w14:paraId="19EA6F1F" w14:textId="77777777" w:rsidR="00C0752E" w:rsidRPr="00C0752E" w:rsidRDefault="00C0752E" w:rsidP="00C0752E">
      <w:pPr>
        <w:numPr>
          <w:ilvl w:val="0"/>
          <w:numId w:val="57"/>
        </w:numPr>
        <w:spacing w:line="276" w:lineRule="auto"/>
        <w:ind w:left="852" w:right="-567" w:hanging="284"/>
        <w:jc w:val="both"/>
        <w:rPr>
          <w:ins w:id="2062" w:author="surieth_uu@hotmail.com" w:date="2023-03-21T16:41:00Z"/>
          <w:rFonts w:ascii="Arial Narrow" w:hAnsi="Arial Narrow" w:cstheme="minorHAnsi"/>
          <w:sz w:val="22"/>
          <w:szCs w:val="22"/>
          <w:rPrChange w:id="2063" w:author="surieth_uu@hotmail.com" w:date="2023-03-21T16:42:00Z">
            <w:rPr>
              <w:ins w:id="2064" w:author="surieth_uu@hotmail.com" w:date="2023-03-21T16:41:00Z"/>
              <w:rFonts w:ascii="Arial Narrow" w:hAnsi="Arial Narrow" w:cstheme="minorHAnsi"/>
            </w:rPr>
          </w:rPrChange>
        </w:rPr>
      </w:pPr>
      <w:ins w:id="2065" w:author="surieth_uu@hotmail.com" w:date="2023-03-21T16:41:00Z">
        <w:r w:rsidRPr="00C0752E">
          <w:rPr>
            <w:rFonts w:ascii="Arial Narrow" w:hAnsi="Arial Narrow" w:cstheme="minorHAnsi"/>
            <w:b/>
            <w:sz w:val="22"/>
            <w:szCs w:val="22"/>
            <w:rPrChange w:id="2066" w:author="surieth_uu@hotmail.com" w:date="2023-03-21T16:42:00Z">
              <w:rPr>
                <w:rFonts w:ascii="Arial Narrow" w:hAnsi="Arial Narrow" w:cstheme="minorHAnsi"/>
                <w:b/>
              </w:rPr>
            </w:rPrChange>
          </w:rPr>
          <w:t>Componente I</w:t>
        </w:r>
      </w:ins>
    </w:p>
    <w:p w14:paraId="51B5B1BB" w14:textId="77777777" w:rsidR="00C0752E" w:rsidRPr="00C0752E" w:rsidRDefault="00C0752E" w:rsidP="00C0752E">
      <w:pPr>
        <w:ind w:left="568" w:right="-567"/>
        <w:jc w:val="both"/>
        <w:rPr>
          <w:ins w:id="2067" w:author="surieth_uu@hotmail.com" w:date="2023-03-21T16:41:00Z"/>
          <w:rFonts w:ascii="Arial Narrow" w:hAnsi="Arial Narrow" w:cstheme="minorHAnsi"/>
          <w:sz w:val="22"/>
          <w:szCs w:val="22"/>
          <w:rPrChange w:id="2068" w:author="surieth_uu@hotmail.com" w:date="2023-03-21T16:42:00Z">
            <w:rPr>
              <w:ins w:id="2069" w:author="surieth_uu@hotmail.com" w:date="2023-03-21T16:41:00Z"/>
              <w:rFonts w:ascii="Arial Narrow" w:hAnsi="Arial Narrow" w:cstheme="minorHAnsi"/>
            </w:rPr>
          </w:rPrChange>
        </w:rPr>
      </w:pPr>
    </w:p>
    <w:p w14:paraId="427038FC" w14:textId="77777777" w:rsidR="00C0752E" w:rsidRPr="00C0752E" w:rsidRDefault="00C0752E" w:rsidP="00C0752E">
      <w:pPr>
        <w:ind w:left="568" w:right="-567"/>
        <w:jc w:val="both"/>
        <w:rPr>
          <w:ins w:id="2070" w:author="surieth_uu@hotmail.com" w:date="2023-03-21T16:41:00Z"/>
          <w:rFonts w:ascii="Arial Narrow" w:hAnsi="Arial Narrow" w:cstheme="minorHAnsi"/>
          <w:sz w:val="22"/>
          <w:szCs w:val="22"/>
          <w:rPrChange w:id="2071" w:author="surieth_uu@hotmail.com" w:date="2023-03-21T16:42:00Z">
            <w:rPr>
              <w:ins w:id="2072" w:author="surieth_uu@hotmail.com" w:date="2023-03-21T16:41:00Z"/>
              <w:rFonts w:ascii="Arial Narrow" w:hAnsi="Arial Narrow" w:cstheme="minorHAnsi"/>
            </w:rPr>
          </w:rPrChange>
        </w:rPr>
      </w:pPr>
      <w:ins w:id="2073" w:author="surieth_uu@hotmail.com" w:date="2023-03-21T16:41:00Z">
        <w:r w:rsidRPr="00C0752E">
          <w:rPr>
            <w:rFonts w:ascii="Arial Narrow" w:hAnsi="Arial Narrow" w:cstheme="minorHAnsi"/>
            <w:sz w:val="22"/>
            <w:szCs w:val="22"/>
            <w:rPrChange w:id="2074" w:author="surieth_uu@hotmail.com" w:date="2023-03-21T16:42:00Z">
              <w:rPr>
                <w:rFonts w:ascii="Arial Narrow" w:hAnsi="Arial Narrow" w:cstheme="minorHAnsi"/>
              </w:rPr>
            </w:rPrChange>
          </w:rPr>
          <w:t>Para reducir la brecha tecnológica generada en las I.E. secundarias de la UGEL Chincheros intervenidas y mitigar el atraso escolar, así como, los indicadores de logro educativo se pretenden dotar de un conjunto de equipos y herramientas tecnológicas consistentes en:</w:t>
        </w:r>
      </w:ins>
    </w:p>
    <w:p w14:paraId="66470485" w14:textId="77777777" w:rsidR="00C0752E" w:rsidRPr="00C0752E" w:rsidRDefault="00C0752E" w:rsidP="00C0752E">
      <w:pPr>
        <w:ind w:left="568" w:right="-567"/>
        <w:jc w:val="both"/>
        <w:rPr>
          <w:ins w:id="2075" w:author="surieth_uu@hotmail.com" w:date="2023-03-21T16:41:00Z"/>
          <w:rFonts w:ascii="Arial Narrow" w:hAnsi="Arial Narrow" w:cstheme="minorHAnsi"/>
          <w:sz w:val="22"/>
          <w:szCs w:val="22"/>
          <w:rPrChange w:id="2076" w:author="surieth_uu@hotmail.com" w:date="2023-03-21T16:42:00Z">
            <w:rPr>
              <w:ins w:id="2077" w:author="surieth_uu@hotmail.com" w:date="2023-03-21T16:41:00Z"/>
              <w:rFonts w:ascii="Arial Narrow" w:hAnsi="Arial Narrow" w:cstheme="minorHAnsi"/>
            </w:rPr>
          </w:rPrChange>
        </w:rPr>
      </w:pPr>
    </w:p>
    <w:p w14:paraId="4D854E83" w14:textId="77777777" w:rsidR="00C0752E" w:rsidRPr="00C0752E" w:rsidRDefault="00C0752E" w:rsidP="00C0752E">
      <w:pPr>
        <w:ind w:left="568" w:right="-567"/>
        <w:jc w:val="both"/>
        <w:rPr>
          <w:ins w:id="2078" w:author="surieth_uu@hotmail.com" w:date="2023-03-21T16:41:00Z"/>
          <w:rFonts w:ascii="Arial Narrow" w:hAnsi="Arial Narrow" w:cstheme="minorHAnsi"/>
          <w:b/>
          <w:sz w:val="22"/>
          <w:szCs w:val="22"/>
          <w:rPrChange w:id="2079" w:author="surieth_uu@hotmail.com" w:date="2023-03-21T16:42:00Z">
            <w:rPr>
              <w:ins w:id="2080" w:author="surieth_uu@hotmail.com" w:date="2023-03-21T16:41:00Z"/>
              <w:rFonts w:ascii="Arial Narrow" w:hAnsi="Arial Narrow" w:cstheme="minorHAnsi"/>
              <w:b/>
            </w:rPr>
          </w:rPrChange>
        </w:rPr>
      </w:pPr>
      <w:ins w:id="2081" w:author="surieth_uu@hotmail.com" w:date="2023-03-21T16:41:00Z">
        <w:r w:rsidRPr="00C0752E">
          <w:rPr>
            <w:rFonts w:ascii="Arial Narrow" w:hAnsi="Arial Narrow" w:cstheme="minorHAnsi"/>
            <w:b/>
            <w:sz w:val="22"/>
            <w:szCs w:val="22"/>
            <w:rPrChange w:id="2082" w:author="surieth_uu@hotmail.com" w:date="2023-03-21T16:42:00Z">
              <w:rPr>
                <w:rFonts w:ascii="Arial Narrow" w:hAnsi="Arial Narrow" w:cstheme="minorHAnsi"/>
                <w:b/>
              </w:rPr>
            </w:rPrChange>
          </w:rPr>
          <w:t xml:space="preserve">Portátiles </w:t>
        </w:r>
      </w:ins>
    </w:p>
    <w:p w14:paraId="0E21DC86" w14:textId="77777777" w:rsidR="00C0752E" w:rsidRPr="00C0752E" w:rsidRDefault="00C0752E" w:rsidP="00C0752E">
      <w:pPr>
        <w:numPr>
          <w:ilvl w:val="0"/>
          <w:numId w:val="58"/>
        </w:numPr>
        <w:spacing w:line="276" w:lineRule="auto"/>
        <w:ind w:left="852" w:right="-567" w:hanging="284"/>
        <w:jc w:val="both"/>
        <w:rPr>
          <w:ins w:id="2083" w:author="surieth_uu@hotmail.com" w:date="2023-03-21T16:41:00Z"/>
          <w:rFonts w:ascii="Arial Narrow" w:hAnsi="Arial Narrow" w:cstheme="minorHAnsi"/>
          <w:sz w:val="22"/>
          <w:szCs w:val="22"/>
          <w:rPrChange w:id="2084" w:author="surieth_uu@hotmail.com" w:date="2023-03-21T16:42:00Z">
            <w:rPr>
              <w:ins w:id="2085" w:author="surieth_uu@hotmail.com" w:date="2023-03-21T16:41:00Z"/>
              <w:rFonts w:ascii="Arial Narrow" w:hAnsi="Arial Narrow" w:cstheme="minorHAnsi"/>
            </w:rPr>
          </w:rPrChange>
        </w:rPr>
      </w:pPr>
      <w:ins w:id="2086" w:author="surieth_uu@hotmail.com" w:date="2023-03-21T16:41:00Z">
        <w:r w:rsidRPr="00C0752E">
          <w:rPr>
            <w:rFonts w:ascii="Arial Narrow" w:hAnsi="Arial Narrow" w:cstheme="minorHAnsi"/>
            <w:sz w:val="22"/>
            <w:szCs w:val="22"/>
            <w:rPrChange w:id="2087" w:author="surieth_uu@hotmail.com" w:date="2023-03-21T16:42:00Z">
              <w:rPr>
                <w:rFonts w:ascii="Arial Narrow" w:hAnsi="Arial Narrow" w:cstheme="minorHAnsi"/>
              </w:rPr>
            </w:rPrChange>
          </w:rPr>
          <w:t>3,815 computadoras portátiles para estudiantes.</w:t>
        </w:r>
      </w:ins>
    </w:p>
    <w:p w14:paraId="4415A77E" w14:textId="77777777" w:rsidR="00C0752E" w:rsidRPr="00C0752E" w:rsidRDefault="00C0752E" w:rsidP="00C0752E">
      <w:pPr>
        <w:numPr>
          <w:ilvl w:val="0"/>
          <w:numId w:val="58"/>
        </w:numPr>
        <w:spacing w:line="276" w:lineRule="auto"/>
        <w:ind w:left="852" w:right="-567" w:hanging="284"/>
        <w:jc w:val="both"/>
        <w:rPr>
          <w:ins w:id="2088" w:author="surieth_uu@hotmail.com" w:date="2023-03-21T16:41:00Z"/>
          <w:rFonts w:ascii="Arial Narrow" w:hAnsi="Arial Narrow" w:cstheme="minorHAnsi"/>
          <w:sz w:val="22"/>
          <w:szCs w:val="22"/>
          <w:rPrChange w:id="2089" w:author="surieth_uu@hotmail.com" w:date="2023-03-21T16:42:00Z">
            <w:rPr>
              <w:ins w:id="2090" w:author="surieth_uu@hotmail.com" w:date="2023-03-21T16:41:00Z"/>
              <w:rFonts w:ascii="Arial Narrow" w:hAnsi="Arial Narrow" w:cstheme="minorHAnsi"/>
            </w:rPr>
          </w:rPrChange>
        </w:rPr>
      </w:pPr>
      <w:ins w:id="2091" w:author="surieth_uu@hotmail.com" w:date="2023-03-21T16:41:00Z">
        <w:r w:rsidRPr="00C0752E">
          <w:rPr>
            <w:rFonts w:ascii="Arial Narrow" w:hAnsi="Arial Narrow" w:cstheme="minorHAnsi"/>
            <w:sz w:val="22"/>
            <w:szCs w:val="22"/>
            <w:rPrChange w:id="2092" w:author="surieth_uu@hotmail.com" w:date="2023-03-21T16:42:00Z">
              <w:rPr>
                <w:rFonts w:ascii="Arial Narrow" w:hAnsi="Arial Narrow" w:cstheme="minorHAnsi"/>
              </w:rPr>
            </w:rPrChange>
          </w:rPr>
          <w:t>576 computadoras portátiles para docente.</w:t>
        </w:r>
      </w:ins>
    </w:p>
    <w:p w14:paraId="0DC76A10" w14:textId="77777777" w:rsidR="00C0752E" w:rsidRPr="00C0752E" w:rsidRDefault="00C0752E" w:rsidP="00C0752E">
      <w:pPr>
        <w:ind w:left="852" w:right="-567"/>
        <w:jc w:val="both"/>
        <w:rPr>
          <w:ins w:id="2093" w:author="surieth_uu@hotmail.com" w:date="2023-03-21T16:41:00Z"/>
          <w:rFonts w:ascii="Arial Narrow" w:hAnsi="Arial Narrow" w:cstheme="minorHAnsi"/>
          <w:sz w:val="22"/>
          <w:szCs w:val="22"/>
          <w:rPrChange w:id="2094" w:author="surieth_uu@hotmail.com" w:date="2023-03-21T16:42:00Z">
            <w:rPr>
              <w:ins w:id="2095" w:author="surieth_uu@hotmail.com" w:date="2023-03-21T16:41:00Z"/>
              <w:rFonts w:ascii="Arial Narrow" w:hAnsi="Arial Narrow" w:cstheme="minorHAnsi"/>
            </w:rPr>
          </w:rPrChange>
        </w:rPr>
      </w:pPr>
    </w:p>
    <w:p w14:paraId="363CA0C2" w14:textId="77777777" w:rsidR="00C0752E" w:rsidRPr="00C0752E" w:rsidRDefault="00C0752E" w:rsidP="00C0752E">
      <w:pPr>
        <w:ind w:left="568" w:right="-567"/>
        <w:jc w:val="both"/>
        <w:rPr>
          <w:ins w:id="2096" w:author="surieth_uu@hotmail.com" w:date="2023-03-21T16:41:00Z"/>
          <w:rFonts w:ascii="Arial Narrow" w:hAnsi="Arial Narrow" w:cstheme="minorHAnsi"/>
          <w:b/>
          <w:sz w:val="22"/>
          <w:szCs w:val="22"/>
          <w:rPrChange w:id="2097" w:author="surieth_uu@hotmail.com" w:date="2023-03-21T16:42:00Z">
            <w:rPr>
              <w:ins w:id="2098" w:author="surieth_uu@hotmail.com" w:date="2023-03-21T16:41:00Z"/>
              <w:rFonts w:ascii="Arial Narrow" w:hAnsi="Arial Narrow" w:cstheme="minorHAnsi"/>
              <w:b/>
            </w:rPr>
          </w:rPrChange>
        </w:rPr>
      </w:pPr>
      <w:ins w:id="2099" w:author="surieth_uu@hotmail.com" w:date="2023-03-21T16:41:00Z">
        <w:r w:rsidRPr="00C0752E">
          <w:rPr>
            <w:rFonts w:ascii="Arial Narrow" w:hAnsi="Arial Narrow" w:cstheme="minorHAnsi"/>
            <w:b/>
            <w:sz w:val="22"/>
            <w:szCs w:val="22"/>
            <w:rPrChange w:id="2100" w:author="surieth_uu@hotmail.com" w:date="2023-03-21T16:42:00Z">
              <w:rPr>
                <w:rFonts w:ascii="Arial Narrow" w:hAnsi="Arial Narrow" w:cstheme="minorHAnsi"/>
                <w:b/>
              </w:rPr>
            </w:rPrChange>
          </w:rPr>
          <w:t>Sistema Multimedia Interactivo</w:t>
        </w:r>
      </w:ins>
    </w:p>
    <w:p w14:paraId="4EF00E1D" w14:textId="77777777" w:rsidR="00C0752E" w:rsidRPr="00C0752E" w:rsidRDefault="00C0752E" w:rsidP="00C0752E">
      <w:pPr>
        <w:numPr>
          <w:ilvl w:val="0"/>
          <w:numId w:val="58"/>
        </w:numPr>
        <w:spacing w:line="276" w:lineRule="auto"/>
        <w:ind w:left="852" w:right="-567" w:hanging="284"/>
        <w:jc w:val="both"/>
        <w:rPr>
          <w:ins w:id="2101" w:author="surieth_uu@hotmail.com" w:date="2023-03-21T16:41:00Z"/>
          <w:rFonts w:ascii="Arial Narrow" w:hAnsi="Arial Narrow" w:cstheme="minorHAnsi"/>
          <w:sz w:val="22"/>
          <w:szCs w:val="22"/>
          <w:rPrChange w:id="2102" w:author="surieth_uu@hotmail.com" w:date="2023-03-21T16:42:00Z">
            <w:rPr>
              <w:ins w:id="2103" w:author="surieth_uu@hotmail.com" w:date="2023-03-21T16:41:00Z"/>
              <w:rFonts w:ascii="Arial Narrow" w:hAnsi="Arial Narrow" w:cstheme="minorHAnsi"/>
            </w:rPr>
          </w:rPrChange>
        </w:rPr>
      </w:pPr>
      <w:ins w:id="2104" w:author="surieth_uu@hotmail.com" w:date="2023-03-21T16:41:00Z">
        <w:r w:rsidRPr="00C0752E">
          <w:rPr>
            <w:rFonts w:ascii="Arial Narrow" w:hAnsi="Arial Narrow" w:cstheme="minorHAnsi"/>
            <w:sz w:val="22"/>
            <w:szCs w:val="22"/>
            <w:rPrChange w:id="2105" w:author="surieth_uu@hotmail.com" w:date="2023-03-21T16:42:00Z">
              <w:rPr>
                <w:rFonts w:ascii="Arial Narrow" w:hAnsi="Arial Narrow" w:cstheme="minorHAnsi"/>
              </w:rPr>
            </w:rPrChange>
          </w:rPr>
          <w:t>155 proyectores interactivos de tiro corto, uno para cada sección de las I.E.</w:t>
        </w:r>
      </w:ins>
    </w:p>
    <w:p w14:paraId="6A5A4DFE" w14:textId="77777777" w:rsidR="00C0752E" w:rsidRPr="00C0752E" w:rsidRDefault="00C0752E" w:rsidP="00C0752E">
      <w:pPr>
        <w:numPr>
          <w:ilvl w:val="0"/>
          <w:numId w:val="58"/>
        </w:numPr>
        <w:spacing w:line="276" w:lineRule="auto"/>
        <w:ind w:left="852" w:right="-567" w:hanging="284"/>
        <w:jc w:val="both"/>
        <w:rPr>
          <w:ins w:id="2106" w:author="surieth_uu@hotmail.com" w:date="2023-03-21T16:41:00Z"/>
          <w:rFonts w:ascii="Arial Narrow" w:hAnsi="Arial Narrow" w:cstheme="minorHAnsi"/>
          <w:sz w:val="22"/>
          <w:szCs w:val="22"/>
          <w:rPrChange w:id="2107" w:author="surieth_uu@hotmail.com" w:date="2023-03-21T16:42:00Z">
            <w:rPr>
              <w:ins w:id="2108" w:author="surieth_uu@hotmail.com" w:date="2023-03-21T16:41:00Z"/>
              <w:rFonts w:ascii="Arial Narrow" w:hAnsi="Arial Narrow" w:cstheme="minorHAnsi"/>
            </w:rPr>
          </w:rPrChange>
        </w:rPr>
      </w:pPr>
      <w:ins w:id="2109" w:author="surieth_uu@hotmail.com" w:date="2023-03-21T16:41:00Z">
        <w:r w:rsidRPr="00C0752E">
          <w:rPr>
            <w:rFonts w:ascii="Arial Narrow" w:hAnsi="Arial Narrow" w:cstheme="minorHAnsi"/>
            <w:sz w:val="22"/>
            <w:szCs w:val="22"/>
            <w:rPrChange w:id="2110" w:author="surieth_uu@hotmail.com" w:date="2023-03-21T16:42:00Z">
              <w:rPr>
                <w:rFonts w:ascii="Arial Narrow" w:hAnsi="Arial Narrow" w:cstheme="minorHAnsi"/>
              </w:rPr>
            </w:rPrChange>
          </w:rPr>
          <w:t>161 pantallas interactivas</w:t>
        </w:r>
      </w:ins>
    </w:p>
    <w:p w14:paraId="256EF2D9" w14:textId="77777777" w:rsidR="00C0752E" w:rsidRPr="00C0752E" w:rsidRDefault="00C0752E" w:rsidP="00C0752E">
      <w:pPr>
        <w:ind w:left="568" w:right="-567"/>
        <w:jc w:val="both"/>
        <w:rPr>
          <w:ins w:id="2111" w:author="surieth_uu@hotmail.com" w:date="2023-03-21T16:41:00Z"/>
          <w:rFonts w:ascii="Arial Narrow" w:hAnsi="Arial Narrow" w:cstheme="minorHAnsi"/>
          <w:sz w:val="22"/>
          <w:szCs w:val="22"/>
          <w:rPrChange w:id="2112" w:author="surieth_uu@hotmail.com" w:date="2023-03-21T16:42:00Z">
            <w:rPr>
              <w:ins w:id="2113" w:author="surieth_uu@hotmail.com" w:date="2023-03-21T16:41:00Z"/>
              <w:rFonts w:ascii="Arial Narrow" w:hAnsi="Arial Narrow" w:cstheme="minorHAnsi"/>
            </w:rPr>
          </w:rPrChange>
        </w:rPr>
      </w:pPr>
    </w:p>
    <w:p w14:paraId="2C67460D" w14:textId="77777777" w:rsidR="00C0752E" w:rsidRPr="00C0752E" w:rsidRDefault="00C0752E" w:rsidP="00C0752E">
      <w:pPr>
        <w:ind w:left="568" w:right="-567"/>
        <w:jc w:val="both"/>
        <w:rPr>
          <w:ins w:id="2114" w:author="surieth_uu@hotmail.com" w:date="2023-03-21T16:41:00Z"/>
          <w:rFonts w:ascii="Arial Narrow" w:hAnsi="Arial Narrow" w:cstheme="minorHAnsi"/>
          <w:sz w:val="22"/>
          <w:szCs w:val="22"/>
          <w:rPrChange w:id="2115" w:author="surieth_uu@hotmail.com" w:date="2023-03-21T16:42:00Z">
            <w:rPr>
              <w:ins w:id="2116" w:author="surieth_uu@hotmail.com" w:date="2023-03-21T16:41:00Z"/>
              <w:rFonts w:ascii="Arial Narrow" w:hAnsi="Arial Narrow" w:cstheme="minorHAnsi"/>
            </w:rPr>
          </w:rPrChange>
        </w:rPr>
      </w:pPr>
      <w:ins w:id="2117" w:author="surieth_uu@hotmail.com" w:date="2023-03-21T16:41:00Z">
        <w:r w:rsidRPr="00C0752E">
          <w:rPr>
            <w:rFonts w:ascii="Arial Narrow" w:hAnsi="Arial Narrow" w:cstheme="minorHAnsi"/>
            <w:sz w:val="22"/>
            <w:szCs w:val="22"/>
            <w:rPrChange w:id="2118" w:author="surieth_uu@hotmail.com" w:date="2023-03-21T16:42:00Z">
              <w:rPr>
                <w:rFonts w:ascii="Arial Narrow" w:hAnsi="Arial Narrow" w:cstheme="minorHAnsi"/>
              </w:rPr>
            </w:rPrChange>
          </w:rPr>
          <w:t>Para garantizar la operatividad y puesta en marcha de los equipos además se realizarán acciones conexas inherentes al proyecto como son:</w:t>
        </w:r>
      </w:ins>
    </w:p>
    <w:p w14:paraId="10F724B0" w14:textId="77777777" w:rsidR="00C0752E" w:rsidRPr="00C0752E" w:rsidRDefault="00C0752E" w:rsidP="00C0752E">
      <w:pPr>
        <w:ind w:left="568" w:right="-567"/>
        <w:jc w:val="both"/>
        <w:rPr>
          <w:ins w:id="2119" w:author="surieth_uu@hotmail.com" w:date="2023-03-21T16:41:00Z"/>
          <w:rFonts w:ascii="Arial Narrow" w:hAnsi="Arial Narrow" w:cstheme="minorHAnsi"/>
          <w:sz w:val="22"/>
          <w:szCs w:val="22"/>
          <w:rPrChange w:id="2120" w:author="surieth_uu@hotmail.com" w:date="2023-03-21T16:42:00Z">
            <w:rPr>
              <w:ins w:id="2121" w:author="surieth_uu@hotmail.com" w:date="2023-03-21T16:41:00Z"/>
              <w:rFonts w:ascii="Arial Narrow" w:hAnsi="Arial Narrow" w:cstheme="minorHAnsi"/>
            </w:rPr>
          </w:rPrChange>
        </w:rPr>
      </w:pPr>
    </w:p>
    <w:p w14:paraId="74471DBF" w14:textId="77777777" w:rsidR="00C0752E" w:rsidRPr="00C0752E" w:rsidRDefault="00C0752E" w:rsidP="00C0752E">
      <w:pPr>
        <w:ind w:left="568" w:right="-567"/>
        <w:jc w:val="both"/>
        <w:rPr>
          <w:ins w:id="2122" w:author="surieth_uu@hotmail.com" w:date="2023-03-21T16:41:00Z"/>
          <w:rFonts w:ascii="Arial Narrow" w:hAnsi="Arial Narrow" w:cstheme="minorHAnsi"/>
          <w:b/>
          <w:sz w:val="22"/>
          <w:szCs w:val="22"/>
          <w:rPrChange w:id="2123" w:author="surieth_uu@hotmail.com" w:date="2023-03-21T16:42:00Z">
            <w:rPr>
              <w:ins w:id="2124" w:author="surieth_uu@hotmail.com" w:date="2023-03-21T16:41:00Z"/>
              <w:rFonts w:ascii="Arial Narrow" w:hAnsi="Arial Narrow" w:cstheme="minorHAnsi"/>
              <w:b/>
            </w:rPr>
          </w:rPrChange>
        </w:rPr>
      </w:pPr>
      <w:ins w:id="2125" w:author="surieth_uu@hotmail.com" w:date="2023-03-21T16:41:00Z">
        <w:r w:rsidRPr="00C0752E">
          <w:rPr>
            <w:rFonts w:ascii="Arial Narrow" w:hAnsi="Arial Narrow" w:cstheme="minorHAnsi"/>
            <w:b/>
            <w:sz w:val="22"/>
            <w:szCs w:val="22"/>
            <w:rPrChange w:id="2126" w:author="surieth_uu@hotmail.com" w:date="2023-03-21T16:42:00Z">
              <w:rPr>
                <w:rFonts w:ascii="Arial Narrow" w:hAnsi="Arial Narrow" w:cstheme="minorHAnsi"/>
                <w:b/>
              </w:rPr>
            </w:rPrChange>
          </w:rPr>
          <w:t>Instalaciones de Redes y Conectividad</w:t>
        </w:r>
      </w:ins>
    </w:p>
    <w:p w14:paraId="674D0FDC" w14:textId="77777777" w:rsidR="00C0752E" w:rsidRPr="00C0752E" w:rsidRDefault="00C0752E" w:rsidP="00C0752E">
      <w:pPr>
        <w:numPr>
          <w:ilvl w:val="0"/>
          <w:numId w:val="58"/>
        </w:numPr>
        <w:spacing w:line="276" w:lineRule="auto"/>
        <w:ind w:left="852" w:right="-567" w:hanging="284"/>
        <w:jc w:val="both"/>
        <w:rPr>
          <w:ins w:id="2127" w:author="surieth_uu@hotmail.com" w:date="2023-03-21T16:41:00Z"/>
          <w:rFonts w:ascii="Arial Narrow" w:hAnsi="Arial Narrow" w:cstheme="minorHAnsi"/>
          <w:sz w:val="22"/>
          <w:szCs w:val="22"/>
          <w:rPrChange w:id="2128" w:author="surieth_uu@hotmail.com" w:date="2023-03-21T16:42:00Z">
            <w:rPr>
              <w:ins w:id="2129" w:author="surieth_uu@hotmail.com" w:date="2023-03-21T16:41:00Z"/>
              <w:rFonts w:ascii="Arial Narrow" w:hAnsi="Arial Narrow" w:cstheme="minorHAnsi"/>
            </w:rPr>
          </w:rPrChange>
        </w:rPr>
      </w:pPr>
      <w:ins w:id="2130" w:author="surieth_uu@hotmail.com" w:date="2023-03-21T16:41:00Z">
        <w:r w:rsidRPr="00C0752E">
          <w:rPr>
            <w:rFonts w:ascii="Arial Narrow" w:hAnsi="Arial Narrow" w:cstheme="minorHAnsi"/>
            <w:sz w:val="22"/>
            <w:szCs w:val="22"/>
            <w:rPrChange w:id="2131" w:author="surieth_uu@hotmail.com" w:date="2023-03-21T16:42:00Z">
              <w:rPr>
                <w:rFonts w:ascii="Arial Narrow" w:hAnsi="Arial Narrow" w:cstheme="minorHAnsi"/>
              </w:rPr>
            </w:rPrChange>
          </w:rPr>
          <w:t>44 servidores de datos, uno para cada I.E.</w:t>
        </w:r>
      </w:ins>
    </w:p>
    <w:p w14:paraId="12666548" w14:textId="77777777" w:rsidR="00C0752E" w:rsidRPr="00C0752E" w:rsidRDefault="00C0752E" w:rsidP="00C0752E">
      <w:pPr>
        <w:numPr>
          <w:ilvl w:val="0"/>
          <w:numId w:val="58"/>
        </w:numPr>
        <w:spacing w:line="276" w:lineRule="auto"/>
        <w:ind w:left="852" w:right="-567" w:hanging="284"/>
        <w:jc w:val="both"/>
        <w:rPr>
          <w:ins w:id="2132" w:author="surieth_uu@hotmail.com" w:date="2023-03-21T16:41:00Z"/>
          <w:rFonts w:ascii="Arial Narrow" w:hAnsi="Arial Narrow" w:cstheme="minorHAnsi"/>
          <w:sz w:val="22"/>
          <w:szCs w:val="22"/>
          <w:rPrChange w:id="2133" w:author="surieth_uu@hotmail.com" w:date="2023-03-21T16:42:00Z">
            <w:rPr>
              <w:ins w:id="2134" w:author="surieth_uu@hotmail.com" w:date="2023-03-21T16:41:00Z"/>
              <w:rFonts w:ascii="Arial Narrow" w:hAnsi="Arial Narrow" w:cstheme="minorHAnsi"/>
            </w:rPr>
          </w:rPrChange>
        </w:rPr>
      </w:pPr>
      <w:ins w:id="2135" w:author="surieth_uu@hotmail.com" w:date="2023-03-21T16:41:00Z">
        <w:r w:rsidRPr="00C0752E">
          <w:rPr>
            <w:rFonts w:ascii="Arial Narrow" w:hAnsi="Arial Narrow" w:cstheme="minorHAnsi"/>
            <w:sz w:val="22"/>
            <w:szCs w:val="22"/>
            <w:rPrChange w:id="2136" w:author="surieth_uu@hotmail.com" w:date="2023-03-21T16:42:00Z">
              <w:rPr>
                <w:rFonts w:ascii="Arial Narrow" w:hAnsi="Arial Narrow" w:cstheme="minorHAnsi"/>
              </w:rPr>
            </w:rPrChange>
          </w:rPr>
          <w:t xml:space="preserve">164 Access Point </w:t>
        </w:r>
        <w:proofErr w:type="spellStart"/>
        <w:r w:rsidRPr="00C0752E">
          <w:rPr>
            <w:rFonts w:ascii="Arial Narrow" w:hAnsi="Arial Narrow" w:cstheme="minorHAnsi"/>
            <w:sz w:val="22"/>
            <w:szCs w:val="22"/>
            <w:rPrChange w:id="2137" w:author="surieth_uu@hotmail.com" w:date="2023-03-21T16:42:00Z">
              <w:rPr>
                <w:rFonts w:ascii="Arial Narrow" w:hAnsi="Arial Narrow" w:cstheme="minorHAnsi"/>
              </w:rPr>
            </w:rPrChange>
          </w:rPr>
          <w:t>Indoor</w:t>
        </w:r>
        <w:proofErr w:type="spellEnd"/>
        <w:r w:rsidRPr="00C0752E">
          <w:rPr>
            <w:rFonts w:ascii="Arial Narrow" w:hAnsi="Arial Narrow" w:cstheme="minorHAnsi"/>
            <w:sz w:val="22"/>
            <w:szCs w:val="22"/>
            <w:rPrChange w:id="2138" w:author="surieth_uu@hotmail.com" w:date="2023-03-21T16:42:00Z">
              <w:rPr>
                <w:rFonts w:ascii="Arial Narrow" w:hAnsi="Arial Narrow" w:cstheme="minorHAnsi"/>
              </w:rPr>
            </w:rPrChange>
          </w:rPr>
          <w:t>, uno para cada sección de las I.E.</w:t>
        </w:r>
      </w:ins>
    </w:p>
    <w:p w14:paraId="7D484661" w14:textId="77777777" w:rsidR="00C0752E" w:rsidRPr="00C0752E" w:rsidRDefault="00C0752E" w:rsidP="00C0752E">
      <w:pPr>
        <w:ind w:left="568" w:right="-567"/>
        <w:jc w:val="both"/>
        <w:rPr>
          <w:ins w:id="2139" w:author="surieth_uu@hotmail.com" w:date="2023-03-21T16:41:00Z"/>
          <w:rFonts w:ascii="Arial Narrow" w:hAnsi="Arial Narrow" w:cstheme="minorHAnsi"/>
          <w:sz w:val="22"/>
          <w:szCs w:val="22"/>
          <w:rPrChange w:id="2140" w:author="surieth_uu@hotmail.com" w:date="2023-03-21T16:42:00Z">
            <w:rPr>
              <w:ins w:id="2141" w:author="surieth_uu@hotmail.com" w:date="2023-03-21T16:41:00Z"/>
              <w:rFonts w:ascii="Arial Narrow" w:hAnsi="Arial Narrow" w:cstheme="minorHAnsi"/>
            </w:rPr>
          </w:rPrChange>
        </w:rPr>
      </w:pPr>
    </w:p>
    <w:p w14:paraId="58C10587" w14:textId="77777777" w:rsidR="00C0752E" w:rsidRPr="00C0752E" w:rsidRDefault="00C0752E" w:rsidP="00C0752E">
      <w:pPr>
        <w:ind w:left="568" w:right="-567"/>
        <w:jc w:val="both"/>
        <w:rPr>
          <w:ins w:id="2142" w:author="surieth_uu@hotmail.com" w:date="2023-03-21T16:41:00Z"/>
          <w:rFonts w:ascii="Arial Narrow" w:hAnsi="Arial Narrow" w:cstheme="minorHAnsi"/>
          <w:b/>
          <w:sz w:val="22"/>
          <w:szCs w:val="22"/>
          <w:rPrChange w:id="2143" w:author="surieth_uu@hotmail.com" w:date="2023-03-21T16:42:00Z">
            <w:rPr>
              <w:ins w:id="2144" w:author="surieth_uu@hotmail.com" w:date="2023-03-21T16:41:00Z"/>
              <w:rFonts w:ascii="Arial Narrow" w:hAnsi="Arial Narrow" w:cstheme="minorHAnsi"/>
              <w:b/>
            </w:rPr>
          </w:rPrChange>
        </w:rPr>
      </w:pPr>
      <w:ins w:id="2145" w:author="surieth_uu@hotmail.com" w:date="2023-03-21T16:41:00Z">
        <w:r w:rsidRPr="00C0752E">
          <w:rPr>
            <w:rFonts w:ascii="Arial Narrow" w:hAnsi="Arial Narrow" w:cstheme="minorHAnsi"/>
            <w:b/>
            <w:sz w:val="22"/>
            <w:szCs w:val="22"/>
            <w:rPrChange w:id="2146" w:author="surieth_uu@hotmail.com" w:date="2023-03-21T16:42:00Z">
              <w:rPr>
                <w:rFonts w:ascii="Arial Narrow" w:hAnsi="Arial Narrow" w:cstheme="minorHAnsi"/>
                <w:b/>
              </w:rPr>
            </w:rPrChange>
          </w:rPr>
          <w:t xml:space="preserve">Instalaciones Eléctricas </w:t>
        </w:r>
      </w:ins>
    </w:p>
    <w:p w14:paraId="7FFDE37B" w14:textId="77777777" w:rsidR="00C0752E" w:rsidRPr="00C0752E" w:rsidRDefault="00C0752E" w:rsidP="00C0752E">
      <w:pPr>
        <w:numPr>
          <w:ilvl w:val="0"/>
          <w:numId w:val="58"/>
        </w:numPr>
        <w:spacing w:line="276" w:lineRule="auto"/>
        <w:ind w:left="852" w:right="-567" w:hanging="284"/>
        <w:jc w:val="both"/>
        <w:rPr>
          <w:ins w:id="2147" w:author="surieth_uu@hotmail.com" w:date="2023-03-21T16:41:00Z"/>
          <w:rFonts w:ascii="Arial Narrow" w:hAnsi="Arial Narrow" w:cstheme="minorHAnsi"/>
          <w:color w:val="FF0000"/>
          <w:sz w:val="22"/>
          <w:szCs w:val="22"/>
          <w:rPrChange w:id="2148" w:author="surieth_uu@hotmail.com" w:date="2023-03-21T16:42:00Z">
            <w:rPr>
              <w:ins w:id="2149" w:author="surieth_uu@hotmail.com" w:date="2023-03-21T16:41:00Z"/>
              <w:rFonts w:ascii="Arial Narrow" w:hAnsi="Arial Narrow" w:cstheme="minorHAnsi"/>
              <w:color w:val="FF0000"/>
            </w:rPr>
          </w:rPrChange>
        </w:rPr>
      </w:pPr>
      <w:ins w:id="2150" w:author="surieth_uu@hotmail.com" w:date="2023-03-21T16:41:00Z">
        <w:r w:rsidRPr="00C0752E">
          <w:rPr>
            <w:rFonts w:ascii="Arial Narrow" w:hAnsi="Arial Narrow" w:cstheme="minorHAnsi"/>
            <w:sz w:val="22"/>
            <w:szCs w:val="22"/>
            <w:rPrChange w:id="2151" w:author="surieth_uu@hotmail.com" w:date="2023-03-21T16:42:00Z">
              <w:rPr>
                <w:rFonts w:ascii="Arial Narrow" w:hAnsi="Arial Narrow" w:cstheme="minorHAnsi"/>
              </w:rPr>
            </w:rPrChange>
          </w:rPr>
          <w:t>44 estaciones de carga, de acuerdo a diseño y cantidad de portátiles.</w:t>
        </w:r>
      </w:ins>
    </w:p>
    <w:p w14:paraId="4A0CE4E9" w14:textId="77777777" w:rsidR="00C0752E" w:rsidRPr="00C0752E" w:rsidRDefault="00C0752E" w:rsidP="00C0752E">
      <w:pPr>
        <w:numPr>
          <w:ilvl w:val="0"/>
          <w:numId w:val="58"/>
        </w:numPr>
        <w:spacing w:line="276" w:lineRule="auto"/>
        <w:ind w:left="852" w:right="-567" w:hanging="284"/>
        <w:jc w:val="both"/>
        <w:rPr>
          <w:ins w:id="2152" w:author="surieth_uu@hotmail.com" w:date="2023-03-21T16:41:00Z"/>
          <w:rFonts w:ascii="Arial Narrow" w:hAnsi="Arial Narrow" w:cstheme="minorHAnsi"/>
          <w:sz w:val="22"/>
          <w:szCs w:val="22"/>
          <w:rPrChange w:id="2153" w:author="surieth_uu@hotmail.com" w:date="2023-03-21T16:42:00Z">
            <w:rPr>
              <w:ins w:id="2154" w:author="surieth_uu@hotmail.com" w:date="2023-03-21T16:41:00Z"/>
              <w:rFonts w:ascii="Arial Narrow" w:hAnsi="Arial Narrow" w:cstheme="minorHAnsi"/>
            </w:rPr>
          </w:rPrChange>
        </w:rPr>
      </w:pPr>
      <w:ins w:id="2155" w:author="surieth_uu@hotmail.com" w:date="2023-03-21T16:41:00Z">
        <w:r w:rsidRPr="00C0752E">
          <w:rPr>
            <w:rFonts w:ascii="Arial Narrow" w:hAnsi="Arial Narrow" w:cstheme="minorHAnsi"/>
            <w:sz w:val="22"/>
            <w:szCs w:val="22"/>
            <w:rPrChange w:id="2156" w:author="surieth_uu@hotmail.com" w:date="2023-03-21T16:42:00Z">
              <w:rPr>
                <w:rFonts w:ascii="Arial Narrow" w:hAnsi="Arial Narrow" w:cstheme="minorHAnsi"/>
              </w:rPr>
            </w:rPrChange>
          </w:rPr>
          <w:t>44 pararrayos, uno para cada I.E.</w:t>
        </w:r>
      </w:ins>
    </w:p>
    <w:p w14:paraId="6BB6A8F7" w14:textId="77777777" w:rsidR="00C0752E" w:rsidRPr="00C0752E" w:rsidRDefault="00C0752E" w:rsidP="00C0752E">
      <w:pPr>
        <w:ind w:left="568" w:right="-567"/>
        <w:jc w:val="both"/>
        <w:rPr>
          <w:ins w:id="2157" w:author="surieth_uu@hotmail.com" w:date="2023-03-21T16:41:00Z"/>
          <w:rFonts w:ascii="Arial Narrow" w:hAnsi="Arial Narrow" w:cstheme="minorHAnsi"/>
          <w:sz w:val="22"/>
          <w:szCs w:val="22"/>
          <w:rPrChange w:id="2158" w:author="surieth_uu@hotmail.com" w:date="2023-03-21T16:42:00Z">
            <w:rPr>
              <w:ins w:id="2159" w:author="surieth_uu@hotmail.com" w:date="2023-03-21T16:41:00Z"/>
              <w:rFonts w:ascii="Arial Narrow" w:hAnsi="Arial Narrow" w:cstheme="minorHAnsi"/>
            </w:rPr>
          </w:rPrChange>
        </w:rPr>
      </w:pPr>
    </w:p>
    <w:p w14:paraId="597D0244" w14:textId="77777777" w:rsidR="00C0752E" w:rsidRPr="00C0752E" w:rsidRDefault="00C0752E" w:rsidP="00C0752E">
      <w:pPr>
        <w:numPr>
          <w:ilvl w:val="0"/>
          <w:numId w:val="57"/>
        </w:numPr>
        <w:spacing w:line="276" w:lineRule="auto"/>
        <w:ind w:left="852" w:right="-567" w:hanging="284"/>
        <w:jc w:val="both"/>
        <w:rPr>
          <w:ins w:id="2160" w:author="surieth_uu@hotmail.com" w:date="2023-03-21T16:41:00Z"/>
          <w:rFonts w:ascii="Arial Narrow" w:hAnsi="Arial Narrow" w:cstheme="minorHAnsi"/>
          <w:sz w:val="22"/>
          <w:szCs w:val="22"/>
          <w:rPrChange w:id="2161" w:author="surieth_uu@hotmail.com" w:date="2023-03-21T16:42:00Z">
            <w:rPr>
              <w:ins w:id="2162" w:author="surieth_uu@hotmail.com" w:date="2023-03-21T16:41:00Z"/>
              <w:rFonts w:ascii="Arial Narrow" w:hAnsi="Arial Narrow" w:cstheme="minorHAnsi"/>
            </w:rPr>
          </w:rPrChange>
        </w:rPr>
      </w:pPr>
      <w:ins w:id="2163" w:author="surieth_uu@hotmail.com" w:date="2023-03-21T16:41:00Z">
        <w:r w:rsidRPr="00C0752E">
          <w:rPr>
            <w:rFonts w:ascii="Arial Narrow" w:eastAsia="Calibri" w:hAnsi="Arial Narrow" w:cstheme="minorHAnsi"/>
            <w:b/>
            <w:bCs/>
            <w:sz w:val="22"/>
            <w:szCs w:val="22"/>
            <w:lang w:eastAsia="en-US"/>
            <w:rPrChange w:id="2164" w:author="surieth_uu@hotmail.com" w:date="2023-03-21T16:42:00Z">
              <w:rPr>
                <w:rFonts w:ascii="Arial Narrow" w:eastAsia="Calibri" w:hAnsi="Arial Narrow" w:cstheme="minorHAnsi"/>
                <w:b/>
                <w:bCs/>
                <w:lang w:eastAsia="en-US"/>
              </w:rPr>
            </w:rPrChange>
          </w:rPr>
          <w:t>Componente II</w:t>
        </w:r>
      </w:ins>
    </w:p>
    <w:p w14:paraId="2BCCD255" w14:textId="77777777" w:rsidR="00C0752E" w:rsidRPr="00C0752E" w:rsidRDefault="00C0752E">
      <w:pPr>
        <w:ind w:left="568" w:right="-567"/>
        <w:jc w:val="both"/>
        <w:rPr>
          <w:ins w:id="2165" w:author="surieth_uu@hotmail.com" w:date="2023-03-21T16:41:00Z"/>
          <w:rFonts w:ascii="Arial Narrow" w:hAnsi="Arial Narrow" w:cstheme="minorHAnsi"/>
          <w:sz w:val="22"/>
          <w:szCs w:val="22"/>
          <w:rPrChange w:id="2166" w:author="surieth_uu@hotmail.com" w:date="2023-03-21T16:42:00Z">
            <w:rPr>
              <w:ins w:id="2167" w:author="surieth_uu@hotmail.com" w:date="2023-03-21T16:41:00Z"/>
              <w:rFonts w:ascii="Arial Narrow" w:hAnsi="Arial Narrow" w:cstheme="minorHAnsi"/>
            </w:rPr>
          </w:rPrChange>
        </w:rPr>
        <w:pPrChange w:id="2168" w:author="surieth_uu@hotmail.com" w:date="2023-03-21T16:42:00Z">
          <w:pPr>
            <w:ind w:left="568" w:right="-567" w:firstLine="284"/>
            <w:jc w:val="both"/>
          </w:pPr>
        </w:pPrChange>
      </w:pPr>
      <w:ins w:id="2169" w:author="surieth_uu@hotmail.com" w:date="2023-03-21T16:41:00Z">
        <w:r w:rsidRPr="00C0752E">
          <w:rPr>
            <w:rFonts w:ascii="Arial Narrow" w:hAnsi="Arial Narrow" w:cstheme="minorHAnsi"/>
            <w:sz w:val="22"/>
            <w:szCs w:val="22"/>
            <w:rPrChange w:id="2170" w:author="surieth_uu@hotmail.com" w:date="2023-03-21T16:42:00Z">
              <w:rPr>
                <w:rFonts w:ascii="Arial Narrow" w:hAnsi="Arial Narrow" w:cstheme="minorHAnsi"/>
              </w:rPr>
            </w:rPrChange>
          </w:rPr>
          <w:t xml:space="preserve">Este componente está orientado a la implementación de la Plataforma Educativa Virtual (PEV) de un software con contenidos generados, certificados y validados por el Ministerio de Educación que permita a los docentes a crear comunidades de aprendizaje dentro de una Intranet, administrar cursos y aplicar evaluaciones de cada Institución Educativa, y a su vez se conecte con cada una de las portátiles de los docentes y alumnos. </w:t>
        </w:r>
      </w:ins>
    </w:p>
    <w:p w14:paraId="6BADC25F" w14:textId="77777777" w:rsidR="00C0752E" w:rsidRPr="00C0752E" w:rsidRDefault="00C0752E" w:rsidP="00C0752E">
      <w:pPr>
        <w:ind w:left="568" w:right="-567"/>
        <w:jc w:val="both"/>
        <w:rPr>
          <w:ins w:id="2171" w:author="surieth_uu@hotmail.com" w:date="2023-03-21T16:41:00Z"/>
          <w:rFonts w:ascii="Arial Narrow" w:hAnsi="Arial Narrow" w:cstheme="minorHAnsi"/>
          <w:sz w:val="22"/>
          <w:szCs w:val="22"/>
          <w:rPrChange w:id="2172" w:author="surieth_uu@hotmail.com" w:date="2023-03-21T16:42:00Z">
            <w:rPr>
              <w:ins w:id="2173" w:author="surieth_uu@hotmail.com" w:date="2023-03-21T16:41:00Z"/>
              <w:rFonts w:ascii="Arial Narrow" w:hAnsi="Arial Narrow" w:cstheme="minorHAnsi"/>
            </w:rPr>
          </w:rPrChange>
        </w:rPr>
      </w:pPr>
      <w:ins w:id="2174" w:author="surieth_uu@hotmail.com" w:date="2023-03-21T16:41:00Z">
        <w:r w:rsidRPr="00C0752E">
          <w:rPr>
            <w:rFonts w:ascii="Arial Narrow" w:hAnsi="Arial Narrow" w:cstheme="minorHAnsi"/>
            <w:sz w:val="22"/>
            <w:szCs w:val="22"/>
            <w:rPrChange w:id="2175" w:author="surieth_uu@hotmail.com" w:date="2023-03-21T16:42:00Z">
              <w:rPr>
                <w:rFonts w:ascii="Arial Narrow" w:hAnsi="Arial Narrow" w:cstheme="minorHAnsi"/>
              </w:rPr>
            </w:rPrChange>
          </w:rPr>
          <w:t>Esto permitirá compartir recursos y dinamizar el proceso de enseñanza y aprendizaje,</w:t>
        </w:r>
        <w:r w:rsidRPr="00C0752E">
          <w:rPr>
            <w:rFonts w:ascii="Arial Narrow" w:hAnsi="Arial Narrow" w:cs="Arial"/>
            <w:sz w:val="22"/>
            <w:szCs w:val="22"/>
            <w:lang w:eastAsia="es-ES_tradnl"/>
            <w:rPrChange w:id="2176" w:author="surieth_uu@hotmail.com" w:date="2023-03-21T16:42:00Z">
              <w:rPr>
                <w:rFonts w:ascii="Arial Narrow" w:hAnsi="Arial Narrow" w:cs="Arial"/>
                <w:lang w:eastAsia="es-ES_tradnl"/>
              </w:rPr>
            </w:rPrChange>
          </w:rPr>
          <w:t xml:space="preserve"> crear comunidades de aprendizaje dentro de una intranet, También está dirigido a contribuir al mejoramiento de la calidad educativa de los estudiantes</w:t>
        </w:r>
        <w:r w:rsidRPr="00C0752E">
          <w:rPr>
            <w:rFonts w:ascii="Arial Narrow" w:hAnsi="Arial Narrow" w:cstheme="minorHAnsi"/>
            <w:sz w:val="22"/>
            <w:szCs w:val="22"/>
            <w:rPrChange w:id="2177" w:author="surieth_uu@hotmail.com" w:date="2023-03-21T16:42:00Z">
              <w:rPr>
                <w:rFonts w:ascii="Arial Narrow" w:hAnsi="Arial Narrow" w:cstheme="minorHAnsi"/>
              </w:rPr>
            </w:rPrChange>
          </w:rPr>
          <w:t>. Por otro lado, también está orientado a la Administración de contenidos educativos de la plataforma educativa virtual. Su arquitectura y herramientas son apropiadas para clases en línea, así como también para complementar el aprendizaje presencial. Tiene una interfaz de navegador de tecnología sencilla, ligera, y compatible.</w:t>
        </w:r>
      </w:ins>
    </w:p>
    <w:p w14:paraId="040698E6" w14:textId="77777777" w:rsidR="00C0752E" w:rsidRPr="00C0752E" w:rsidRDefault="00C0752E" w:rsidP="00C0752E">
      <w:pPr>
        <w:ind w:left="568" w:right="-567" w:firstLine="709"/>
        <w:jc w:val="both"/>
        <w:rPr>
          <w:ins w:id="2178" w:author="surieth_uu@hotmail.com" w:date="2023-03-21T16:41:00Z"/>
          <w:rFonts w:ascii="Arial Narrow" w:hAnsi="Arial Narrow" w:cstheme="minorHAnsi"/>
          <w:sz w:val="22"/>
          <w:szCs w:val="22"/>
          <w:rPrChange w:id="2179" w:author="surieth_uu@hotmail.com" w:date="2023-03-21T16:42:00Z">
            <w:rPr>
              <w:ins w:id="2180" w:author="surieth_uu@hotmail.com" w:date="2023-03-21T16:41:00Z"/>
              <w:rFonts w:ascii="Arial Narrow" w:hAnsi="Arial Narrow" w:cstheme="minorHAnsi"/>
            </w:rPr>
          </w:rPrChange>
        </w:rPr>
      </w:pPr>
    </w:p>
    <w:p w14:paraId="0C244FB4" w14:textId="77777777" w:rsidR="00C0752E" w:rsidRPr="00C0752E" w:rsidRDefault="00C0752E" w:rsidP="00C0752E">
      <w:pPr>
        <w:ind w:left="568" w:right="-567"/>
        <w:jc w:val="both"/>
        <w:rPr>
          <w:ins w:id="2181" w:author="surieth_uu@hotmail.com" w:date="2023-03-21T16:41:00Z"/>
          <w:rFonts w:ascii="Arial Narrow" w:hAnsi="Arial Narrow" w:cstheme="minorHAnsi"/>
          <w:sz w:val="22"/>
          <w:szCs w:val="22"/>
          <w:rPrChange w:id="2182" w:author="surieth_uu@hotmail.com" w:date="2023-03-21T16:42:00Z">
            <w:rPr>
              <w:ins w:id="2183" w:author="surieth_uu@hotmail.com" w:date="2023-03-21T16:41:00Z"/>
              <w:rFonts w:ascii="Arial Narrow" w:hAnsi="Arial Narrow" w:cstheme="minorHAnsi"/>
            </w:rPr>
          </w:rPrChange>
        </w:rPr>
      </w:pPr>
      <w:ins w:id="2184" w:author="surieth_uu@hotmail.com" w:date="2023-03-21T16:41:00Z">
        <w:r w:rsidRPr="00C0752E">
          <w:rPr>
            <w:rFonts w:ascii="Arial Narrow" w:hAnsi="Arial Narrow" w:cstheme="minorHAnsi"/>
            <w:sz w:val="22"/>
            <w:szCs w:val="22"/>
            <w:rPrChange w:id="2185" w:author="surieth_uu@hotmail.com" w:date="2023-03-21T16:42:00Z">
              <w:rPr>
                <w:rFonts w:ascii="Arial Narrow" w:hAnsi="Arial Narrow" w:cstheme="minorHAnsi"/>
              </w:rPr>
            </w:rPrChange>
          </w:rPr>
          <w:t>La plataforma educativa mínimamente permite crear los siguientes módulos:</w:t>
        </w:r>
      </w:ins>
    </w:p>
    <w:p w14:paraId="68125CF1" w14:textId="77777777" w:rsidR="00C0752E" w:rsidRPr="00C0752E" w:rsidRDefault="00C0752E" w:rsidP="00C0752E">
      <w:pPr>
        <w:ind w:left="568" w:right="-567"/>
        <w:jc w:val="both"/>
        <w:rPr>
          <w:ins w:id="2186" w:author="surieth_uu@hotmail.com" w:date="2023-03-21T16:41:00Z"/>
          <w:rFonts w:ascii="Arial Narrow" w:hAnsi="Arial Narrow" w:cstheme="minorHAnsi"/>
          <w:sz w:val="22"/>
          <w:szCs w:val="22"/>
          <w:rPrChange w:id="2187" w:author="surieth_uu@hotmail.com" w:date="2023-03-21T16:42:00Z">
            <w:rPr>
              <w:ins w:id="2188" w:author="surieth_uu@hotmail.com" w:date="2023-03-21T16:41:00Z"/>
              <w:rFonts w:ascii="Arial Narrow" w:hAnsi="Arial Narrow" w:cstheme="minorHAnsi"/>
            </w:rPr>
          </w:rPrChange>
        </w:rPr>
      </w:pPr>
    </w:p>
    <w:p w14:paraId="23847E5E" w14:textId="77777777" w:rsidR="00C0752E" w:rsidRPr="00C0752E" w:rsidRDefault="00C0752E" w:rsidP="00C0752E">
      <w:pPr>
        <w:numPr>
          <w:ilvl w:val="0"/>
          <w:numId w:val="59"/>
        </w:numPr>
        <w:spacing w:line="276" w:lineRule="auto"/>
        <w:ind w:left="852" w:right="-567" w:hanging="284"/>
        <w:jc w:val="both"/>
        <w:rPr>
          <w:ins w:id="2189" w:author="surieth_uu@hotmail.com" w:date="2023-03-21T16:41:00Z"/>
          <w:rFonts w:ascii="Arial Narrow" w:hAnsi="Arial Narrow" w:cstheme="minorHAnsi"/>
          <w:sz w:val="22"/>
          <w:szCs w:val="22"/>
          <w:rPrChange w:id="2190" w:author="surieth_uu@hotmail.com" w:date="2023-03-21T16:42:00Z">
            <w:rPr>
              <w:ins w:id="2191" w:author="surieth_uu@hotmail.com" w:date="2023-03-21T16:41:00Z"/>
              <w:rFonts w:ascii="Arial Narrow" w:hAnsi="Arial Narrow" w:cstheme="minorHAnsi"/>
            </w:rPr>
          </w:rPrChange>
        </w:rPr>
      </w:pPr>
      <w:ins w:id="2192" w:author="surieth_uu@hotmail.com" w:date="2023-03-21T16:41:00Z">
        <w:r w:rsidRPr="00C0752E">
          <w:rPr>
            <w:rFonts w:ascii="Arial Narrow" w:hAnsi="Arial Narrow" w:cstheme="minorHAnsi"/>
            <w:sz w:val="22"/>
            <w:szCs w:val="22"/>
            <w:rPrChange w:id="2193" w:author="surieth_uu@hotmail.com" w:date="2023-03-21T16:42:00Z">
              <w:rPr>
                <w:rFonts w:ascii="Arial Narrow" w:hAnsi="Arial Narrow" w:cstheme="minorHAnsi"/>
              </w:rPr>
            </w:rPrChange>
          </w:rPr>
          <w:t>Tareas</w:t>
        </w:r>
      </w:ins>
    </w:p>
    <w:p w14:paraId="2CF09672" w14:textId="77777777" w:rsidR="00C0752E" w:rsidRPr="00C0752E" w:rsidRDefault="00C0752E" w:rsidP="00C0752E">
      <w:pPr>
        <w:numPr>
          <w:ilvl w:val="0"/>
          <w:numId w:val="59"/>
        </w:numPr>
        <w:spacing w:line="276" w:lineRule="auto"/>
        <w:ind w:left="852" w:right="-567" w:hanging="284"/>
        <w:jc w:val="both"/>
        <w:rPr>
          <w:ins w:id="2194" w:author="surieth_uu@hotmail.com" w:date="2023-03-21T16:41:00Z"/>
          <w:rFonts w:ascii="Arial Narrow" w:hAnsi="Arial Narrow" w:cstheme="minorHAnsi"/>
          <w:sz w:val="22"/>
          <w:szCs w:val="22"/>
          <w:rPrChange w:id="2195" w:author="surieth_uu@hotmail.com" w:date="2023-03-21T16:42:00Z">
            <w:rPr>
              <w:ins w:id="2196" w:author="surieth_uu@hotmail.com" w:date="2023-03-21T16:41:00Z"/>
              <w:rFonts w:ascii="Arial Narrow" w:hAnsi="Arial Narrow" w:cstheme="minorHAnsi"/>
            </w:rPr>
          </w:rPrChange>
        </w:rPr>
      </w:pPr>
      <w:ins w:id="2197" w:author="surieth_uu@hotmail.com" w:date="2023-03-21T16:41:00Z">
        <w:r w:rsidRPr="00C0752E">
          <w:rPr>
            <w:rFonts w:ascii="Arial Narrow" w:hAnsi="Arial Narrow" w:cstheme="minorHAnsi"/>
            <w:sz w:val="22"/>
            <w:szCs w:val="22"/>
            <w:rPrChange w:id="2198" w:author="surieth_uu@hotmail.com" w:date="2023-03-21T16:42:00Z">
              <w:rPr>
                <w:rFonts w:ascii="Arial Narrow" w:hAnsi="Arial Narrow" w:cstheme="minorHAnsi"/>
              </w:rPr>
            </w:rPrChange>
          </w:rPr>
          <w:t>Consultas</w:t>
        </w:r>
      </w:ins>
    </w:p>
    <w:p w14:paraId="24C85308" w14:textId="77777777" w:rsidR="00C0752E" w:rsidRPr="00C0752E" w:rsidRDefault="00C0752E" w:rsidP="00C0752E">
      <w:pPr>
        <w:numPr>
          <w:ilvl w:val="0"/>
          <w:numId w:val="59"/>
        </w:numPr>
        <w:spacing w:line="276" w:lineRule="auto"/>
        <w:ind w:left="852" w:right="-567" w:hanging="284"/>
        <w:jc w:val="both"/>
        <w:rPr>
          <w:ins w:id="2199" w:author="surieth_uu@hotmail.com" w:date="2023-03-21T16:41:00Z"/>
          <w:rFonts w:ascii="Arial Narrow" w:hAnsi="Arial Narrow" w:cstheme="minorHAnsi"/>
          <w:sz w:val="22"/>
          <w:szCs w:val="22"/>
          <w:rPrChange w:id="2200" w:author="surieth_uu@hotmail.com" w:date="2023-03-21T16:42:00Z">
            <w:rPr>
              <w:ins w:id="2201" w:author="surieth_uu@hotmail.com" w:date="2023-03-21T16:41:00Z"/>
              <w:rFonts w:ascii="Arial Narrow" w:hAnsi="Arial Narrow" w:cstheme="minorHAnsi"/>
            </w:rPr>
          </w:rPrChange>
        </w:rPr>
      </w:pPr>
      <w:ins w:id="2202" w:author="surieth_uu@hotmail.com" w:date="2023-03-21T16:41:00Z">
        <w:r w:rsidRPr="00C0752E">
          <w:rPr>
            <w:rFonts w:ascii="Arial Narrow" w:hAnsi="Arial Narrow" w:cstheme="minorHAnsi"/>
            <w:sz w:val="22"/>
            <w:szCs w:val="22"/>
            <w:rPrChange w:id="2203" w:author="surieth_uu@hotmail.com" w:date="2023-03-21T16:42:00Z">
              <w:rPr>
                <w:rFonts w:ascii="Arial Narrow" w:hAnsi="Arial Narrow" w:cstheme="minorHAnsi"/>
              </w:rPr>
            </w:rPrChange>
          </w:rPr>
          <w:t>Foro de Discusión</w:t>
        </w:r>
      </w:ins>
    </w:p>
    <w:p w14:paraId="3426158D" w14:textId="77777777" w:rsidR="00C0752E" w:rsidRPr="00C0752E" w:rsidRDefault="00C0752E" w:rsidP="00C0752E">
      <w:pPr>
        <w:numPr>
          <w:ilvl w:val="0"/>
          <w:numId w:val="59"/>
        </w:numPr>
        <w:spacing w:line="276" w:lineRule="auto"/>
        <w:ind w:left="852" w:right="-567" w:hanging="284"/>
        <w:jc w:val="both"/>
        <w:rPr>
          <w:ins w:id="2204" w:author="surieth_uu@hotmail.com" w:date="2023-03-21T16:41:00Z"/>
          <w:rFonts w:ascii="Arial Narrow" w:hAnsi="Arial Narrow" w:cstheme="minorHAnsi"/>
          <w:sz w:val="22"/>
          <w:szCs w:val="22"/>
          <w:rPrChange w:id="2205" w:author="surieth_uu@hotmail.com" w:date="2023-03-21T16:42:00Z">
            <w:rPr>
              <w:ins w:id="2206" w:author="surieth_uu@hotmail.com" w:date="2023-03-21T16:41:00Z"/>
              <w:rFonts w:ascii="Arial Narrow" w:hAnsi="Arial Narrow" w:cstheme="minorHAnsi"/>
            </w:rPr>
          </w:rPrChange>
        </w:rPr>
      </w:pPr>
      <w:ins w:id="2207" w:author="surieth_uu@hotmail.com" w:date="2023-03-21T16:41:00Z">
        <w:r w:rsidRPr="00C0752E">
          <w:rPr>
            <w:rFonts w:ascii="Arial Narrow" w:hAnsi="Arial Narrow" w:cstheme="minorHAnsi"/>
            <w:sz w:val="22"/>
            <w:szCs w:val="22"/>
            <w:rPrChange w:id="2208" w:author="surieth_uu@hotmail.com" w:date="2023-03-21T16:42:00Z">
              <w:rPr>
                <w:rFonts w:ascii="Arial Narrow" w:hAnsi="Arial Narrow" w:cstheme="minorHAnsi"/>
              </w:rPr>
            </w:rPrChange>
          </w:rPr>
          <w:t>Diario</w:t>
        </w:r>
      </w:ins>
    </w:p>
    <w:p w14:paraId="34158C2E" w14:textId="77777777" w:rsidR="00C0752E" w:rsidRPr="00C0752E" w:rsidRDefault="00C0752E" w:rsidP="00C0752E">
      <w:pPr>
        <w:numPr>
          <w:ilvl w:val="0"/>
          <w:numId w:val="59"/>
        </w:numPr>
        <w:spacing w:line="276" w:lineRule="auto"/>
        <w:ind w:left="852" w:right="-567" w:hanging="284"/>
        <w:jc w:val="both"/>
        <w:rPr>
          <w:ins w:id="2209" w:author="surieth_uu@hotmail.com" w:date="2023-03-21T16:41:00Z"/>
          <w:rFonts w:ascii="Arial Narrow" w:hAnsi="Arial Narrow" w:cstheme="minorHAnsi"/>
          <w:sz w:val="22"/>
          <w:szCs w:val="22"/>
          <w:rPrChange w:id="2210" w:author="surieth_uu@hotmail.com" w:date="2023-03-21T16:42:00Z">
            <w:rPr>
              <w:ins w:id="2211" w:author="surieth_uu@hotmail.com" w:date="2023-03-21T16:41:00Z"/>
              <w:rFonts w:ascii="Arial Narrow" w:hAnsi="Arial Narrow" w:cstheme="minorHAnsi"/>
            </w:rPr>
          </w:rPrChange>
        </w:rPr>
      </w:pPr>
      <w:ins w:id="2212" w:author="surieth_uu@hotmail.com" w:date="2023-03-21T16:41:00Z">
        <w:r w:rsidRPr="00C0752E">
          <w:rPr>
            <w:rFonts w:ascii="Arial Narrow" w:hAnsi="Arial Narrow" w:cstheme="minorHAnsi"/>
            <w:sz w:val="22"/>
            <w:szCs w:val="22"/>
            <w:rPrChange w:id="2213" w:author="surieth_uu@hotmail.com" w:date="2023-03-21T16:42:00Z">
              <w:rPr>
                <w:rFonts w:ascii="Arial Narrow" w:hAnsi="Arial Narrow" w:cstheme="minorHAnsi"/>
              </w:rPr>
            </w:rPrChange>
          </w:rPr>
          <w:t>Cuestionario</w:t>
        </w:r>
      </w:ins>
    </w:p>
    <w:p w14:paraId="39AF7EE7" w14:textId="77777777" w:rsidR="00C0752E" w:rsidRPr="00C0752E" w:rsidRDefault="00C0752E" w:rsidP="00C0752E">
      <w:pPr>
        <w:numPr>
          <w:ilvl w:val="0"/>
          <w:numId w:val="59"/>
        </w:numPr>
        <w:spacing w:line="276" w:lineRule="auto"/>
        <w:ind w:left="852" w:right="-567" w:hanging="284"/>
        <w:jc w:val="both"/>
        <w:rPr>
          <w:ins w:id="2214" w:author="surieth_uu@hotmail.com" w:date="2023-03-21T16:41:00Z"/>
          <w:rFonts w:ascii="Arial Narrow" w:hAnsi="Arial Narrow" w:cstheme="minorHAnsi"/>
          <w:sz w:val="22"/>
          <w:szCs w:val="22"/>
          <w:rPrChange w:id="2215" w:author="surieth_uu@hotmail.com" w:date="2023-03-21T16:42:00Z">
            <w:rPr>
              <w:ins w:id="2216" w:author="surieth_uu@hotmail.com" w:date="2023-03-21T16:41:00Z"/>
              <w:rFonts w:ascii="Arial Narrow" w:hAnsi="Arial Narrow" w:cstheme="minorHAnsi"/>
            </w:rPr>
          </w:rPrChange>
        </w:rPr>
      </w:pPr>
      <w:ins w:id="2217" w:author="surieth_uu@hotmail.com" w:date="2023-03-21T16:41:00Z">
        <w:r w:rsidRPr="00C0752E">
          <w:rPr>
            <w:rFonts w:ascii="Arial Narrow" w:hAnsi="Arial Narrow" w:cstheme="minorHAnsi"/>
            <w:sz w:val="22"/>
            <w:szCs w:val="22"/>
            <w:rPrChange w:id="2218" w:author="surieth_uu@hotmail.com" w:date="2023-03-21T16:42:00Z">
              <w:rPr>
                <w:rFonts w:ascii="Arial Narrow" w:hAnsi="Arial Narrow" w:cstheme="minorHAnsi"/>
              </w:rPr>
            </w:rPrChange>
          </w:rPr>
          <w:t>Recursos</w:t>
        </w:r>
      </w:ins>
    </w:p>
    <w:p w14:paraId="1CA4349E" w14:textId="77777777" w:rsidR="00C0752E" w:rsidRPr="00C0752E" w:rsidRDefault="00C0752E" w:rsidP="00C0752E">
      <w:pPr>
        <w:numPr>
          <w:ilvl w:val="0"/>
          <w:numId w:val="59"/>
        </w:numPr>
        <w:spacing w:line="276" w:lineRule="auto"/>
        <w:ind w:left="852" w:right="-567" w:hanging="284"/>
        <w:jc w:val="both"/>
        <w:rPr>
          <w:ins w:id="2219" w:author="surieth_uu@hotmail.com" w:date="2023-03-21T16:41:00Z"/>
          <w:rFonts w:ascii="Arial Narrow" w:hAnsi="Arial Narrow" w:cstheme="minorHAnsi"/>
          <w:sz w:val="22"/>
          <w:szCs w:val="22"/>
          <w:rPrChange w:id="2220" w:author="surieth_uu@hotmail.com" w:date="2023-03-21T16:42:00Z">
            <w:rPr>
              <w:ins w:id="2221" w:author="surieth_uu@hotmail.com" w:date="2023-03-21T16:41:00Z"/>
              <w:rFonts w:ascii="Arial Narrow" w:hAnsi="Arial Narrow" w:cstheme="minorHAnsi"/>
            </w:rPr>
          </w:rPrChange>
        </w:rPr>
      </w:pPr>
      <w:ins w:id="2222" w:author="surieth_uu@hotmail.com" w:date="2023-03-21T16:41:00Z">
        <w:r w:rsidRPr="00C0752E">
          <w:rPr>
            <w:rFonts w:ascii="Arial Narrow" w:hAnsi="Arial Narrow" w:cstheme="minorHAnsi"/>
            <w:sz w:val="22"/>
            <w:szCs w:val="22"/>
            <w:rPrChange w:id="2223" w:author="surieth_uu@hotmail.com" w:date="2023-03-21T16:42:00Z">
              <w:rPr>
                <w:rFonts w:ascii="Arial Narrow" w:hAnsi="Arial Narrow" w:cstheme="minorHAnsi"/>
              </w:rPr>
            </w:rPrChange>
          </w:rPr>
          <w:t>Módulo encuesta</w:t>
        </w:r>
      </w:ins>
    </w:p>
    <w:p w14:paraId="62835CED" w14:textId="77777777" w:rsidR="00C0752E" w:rsidRPr="00C0752E" w:rsidRDefault="00C0752E" w:rsidP="00C0752E">
      <w:pPr>
        <w:numPr>
          <w:ilvl w:val="0"/>
          <w:numId w:val="59"/>
        </w:numPr>
        <w:spacing w:line="276" w:lineRule="auto"/>
        <w:ind w:left="852" w:right="-567" w:hanging="284"/>
        <w:jc w:val="both"/>
        <w:rPr>
          <w:ins w:id="2224" w:author="surieth_uu@hotmail.com" w:date="2023-03-21T16:41:00Z"/>
          <w:rFonts w:ascii="Arial Narrow" w:hAnsi="Arial Narrow" w:cstheme="minorHAnsi"/>
          <w:sz w:val="22"/>
          <w:szCs w:val="22"/>
          <w:rPrChange w:id="2225" w:author="surieth_uu@hotmail.com" w:date="2023-03-21T16:42:00Z">
            <w:rPr>
              <w:ins w:id="2226" w:author="surieth_uu@hotmail.com" w:date="2023-03-21T16:41:00Z"/>
              <w:rFonts w:ascii="Arial Narrow" w:hAnsi="Arial Narrow" w:cstheme="minorHAnsi"/>
            </w:rPr>
          </w:rPrChange>
        </w:rPr>
      </w:pPr>
      <w:ins w:id="2227" w:author="surieth_uu@hotmail.com" w:date="2023-03-21T16:41:00Z">
        <w:r w:rsidRPr="00C0752E">
          <w:rPr>
            <w:rFonts w:ascii="Arial Narrow" w:hAnsi="Arial Narrow" w:cstheme="minorHAnsi"/>
            <w:sz w:val="22"/>
            <w:szCs w:val="22"/>
            <w:rPrChange w:id="2228" w:author="surieth_uu@hotmail.com" w:date="2023-03-21T16:42:00Z">
              <w:rPr>
                <w:rFonts w:ascii="Arial Narrow" w:hAnsi="Arial Narrow" w:cstheme="minorHAnsi"/>
              </w:rPr>
            </w:rPrChange>
          </w:rPr>
          <w:t>Wiki</w:t>
        </w:r>
      </w:ins>
    </w:p>
    <w:p w14:paraId="6490CD88" w14:textId="77777777" w:rsidR="00C0752E" w:rsidRPr="00C0752E" w:rsidRDefault="00C0752E" w:rsidP="00C0752E">
      <w:pPr>
        <w:numPr>
          <w:ilvl w:val="0"/>
          <w:numId w:val="59"/>
        </w:numPr>
        <w:spacing w:line="276" w:lineRule="auto"/>
        <w:ind w:left="852" w:right="-567" w:hanging="284"/>
        <w:jc w:val="both"/>
        <w:rPr>
          <w:ins w:id="2229" w:author="surieth_uu@hotmail.com" w:date="2023-03-21T16:41:00Z"/>
          <w:rFonts w:ascii="Arial Narrow" w:hAnsi="Arial Narrow" w:cstheme="minorHAnsi"/>
          <w:sz w:val="22"/>
          <w:szCs w:val="22"/>
          <w:rPrChange w:id="2230" w:author="surieth_uu@hotmail.com" w:date="2023-03-21T16:42:00Z">
            <w:rPr>
              <w:ins w:id="2231" w:author="surieth_uu@hotmail.com" w:date="2023-03-21T16:41:00Z"/>
              <w:rFonts w:ascii="Arial Narrow" w:hAnsi="Arial Narrow" w:cstheme="minorHAnsi"/>
            </w:rPr>
          </w:rPrChange>
        </w:rPr>
      </w:pPr>
      <w:ins w:id="2232" w:author="surieth_uu@hotmail.com" w:date="2023-03-21T16:41:00Z">
        <w:r w:rsidRPr="00C0752E">
          <w:rPr>
            <w:rFonts w:ascii="Arial Narrow" w:hAnsi="Arial Narrow" w:cstheme="minorHAnsi"/>
            <w:sz w:val="22"/>
            <w:szCs w:val="22"/>
            <w:rPrChange w:id="2233" w:author="surieth_uu@hotmail.com" w:date="2023-03-21T16:42:00Z">
              <w:rPr>
                <w:rFonts w:ascii="Arial Narrow" w:hAnsi="Arial Narrow" w:cstheme="minorHAnsi"/>
              </w:rPr>
            </w:rPrChange>
          </w:rPr>
          <w:t>Chat</w:t>
        </w:r>
      </w:ins>
    </w:p>
    <w:p w14:paraId="2229C7A7" w14:textId="77777777" w:rsidR="00C0752E" w:rsidRPr="00C0752E" w:rsidRDefault="00C0752E" w:rsidP="00C0752E">
      <w:pPr>
        <w:numPr>
          <w:ilvl w:val="0"/>
          <w:numId w:val="59"/>
        </w:numPr>
        <w:spacing w:line="276" w:lineRule="auto"/>
        <w:ind w:left="852" w:right="-567" w:hanging="284"/>
        <w:jc w:val="both"/>
        <w:rPr>
          <w:ins w:id="2234" w:author="surieth_uu@hotmail.com" w:date="2023-03-21T16:41:00Z"/>
          <w:rFonts w:ascii="Arial Narrow" w:hAnsi="Arial Narrow" w:cstheme="minorHAnsi"/>
          <w:b/>
          <w:sz w:val="22"/>
          <w:szCs w:val="22"/>
          <w:rPrChange w:id="2235" w:author="surieth_uu@hotmail.com" w:date="2023-03-21T16:42:00Z">
            <w:rPr>
              <w:ins w:id="2236" w:author="surieth_uu@hotmail.com" w:date="2023-03-21T16:41:00Z"/>
              <w:rFonts w:ascii="Arial Narrow" w:hAnsi="Arial Narrow" w:cstheme="minorHAnsi"/>
              <w:b/>
            </w:rPr>
          </w:rPrChange>
        </w:rPr>
      </w:pPr>
      <w:ins w:id="2237" w:author="surieth_uu@hotmail.com" w:date="2023-03-21T16:41:00Z">
        <w:r w:rsidRPr="00C0752E">
          <w:rPr>
            <w:rFonts w:ascii="Arial Narrow" w:hAnsi="Arial Narrow" w:cstheme="minorHAnsi"/>
            <w:sz w:val="22"/>
            <w:szCs w:val="22"/>
            <w:rPrChange w:id="2238" w:author="surieth_uu@hotmail.com" w:date="2023-03-21T16:42:00Z">
              <w:rPr>
                <w:rFonts w:ascii="Arial Narrow" w:hAnsi="Arial Narrow" w:cstheme="minorHAnsi"/>
              </w:rPr>
            </w:rPrChange>
          </w:rPr>
          <w:t>Administración de cursos</w:t>
        </w:r>
      </w:ins>
    </w:p>
    <w:p w14:paraId="37DD2510" w14:textId="77777777" w:rsidR="00C0752E" w:rsidRPr="00C0752E" w:rsidRDefault="00C0752E" w:rsidP="00C0752E">
      <w:pPr>
        <w:ind w:left="568" w:right="-567"/>
        <w:jc w:val="both"/>
        <w:rPr>
          <w:ins w:id="2239" w:author="surieth_uu@hotmail.com" w:date="2023-03-21T16:41:00Z"/>
          <w:rFonts w:ascii="Arial Narrow" w:hAnsi="Arial Narrow" w:cstheme="minorHAnsi"/>
          <w:sz w:val="22"/>
          <w:szCs w:val="22"/>
          <w:rPrChange w:id="2240" w:author="surieth_uu@hotmail.com" w:date="2023-03-21T16:42:00Z">
            <w:rPr>
              <w:ins w:id="2241" w:author="surieth_uu@hotmail.com" w:date="2023-03-21T16:41:00Z"/>
              <w:rFonts w:ascii="Arial Narrow" w:hAnsi="Arial Narrow" w:cstheme="minorHAnsi"/>
            </w:rPr>
          </w:rPrChange>
        </w:rPr>
      </w:pPr>
    </w:p>
    <w:p w14:paraId="39E3B705" w14:textId="77777777" w:rsidR="00C0752E" w:rsidRPr="00C0752E" w:rsidRDefault="00C0752E" w:rsidP="00C0752E">
      <w:pPr>
        <w:ind w:left="568" w:right="-567"/>
        <w:jc w:val="both"/>
        <w:rPr>
          <w:ins w:id="2242" w:author="surieth_uu@hotmail.com" w:date="2023-03-21T16:41:00Z"/>
          <w:rFonts w:ascii="Arial Narrow" w:hAnsi="Arial Narrow" w:cstheme="minorHAnsi"/>
          <w:sz w:val="22"/>
          <w:szCs w:val="22"/>
          <w:rPrChange w:id="2243" w:author="surieth_uu@hotmail.com" w:date="2023-03-21T16:42:00Z">
            <w:rPr>
              <w:ins w:id="2244" w:author="surieth_uu@hotmail.com" w:date="2023-03-21T16:41:00Z"/>
              <w:rFonts w:ascii="Arial Narrow" w:hAnsi="Arial Narrow" w:cstheme="minorHAnsi"/>
            </w:rPr>
          </w:rPrChange>
        </w:rPr>
      </w:pPr>
      <w:ins w:id="2245" w:author="surieth_uu@hotmail.com" w:date="2023-03-21T16:41:00Z">
        <w:r w:rsidRPr="00C0752E">
          <w:rPr>
            <w:rFonts w:ascii="Arial Narrow" w:hAnsi="Arial Narrow" w:cstheme="minorHAnsi"/>
            <w:sz w:val="22"/>
            <w:szCs w:val="22"/>
            <w:rPrChange w:id="2246" w:author="surieth_uu@hotmail.com" w:date="2023-03-21T16:42:00Z">
              <w:rPr>
                <w:rFonts w:ascii="Arial Narrow" w:hAnsi="Arial Narrow" w:cstheme="minorHAnsi"/>
              </w:rPr>
            </w:rPrChange>
          </w:rPr>
          <w:t xml:space="preserve">Un docente nombrado de la I.E será el administrador TIC, éste será el responsable de dar asistencia técnica a las computadoras, al servidor y a la plataforma educativa. Será capacitado para que el proyecto tenga una sostenibilidad en el tiempo. Después de las 04 primeras semanas de capacitación y asistencia técnica, el Capacitador ya tendrá una evaluación de los docentes que estén adquiriendo mayores conocimientos y que tengan mejores resultados en el proceso. </w:t>
        </w:r>
      </w:ins>
    </w:p>
    <w:p w14:paraId="6FF11D58" w14:textId="77777777" w:rsidR="00C0752E" w:rsidRPr="00C0752E" w:rsidRDefault="00C0752E" w:rsidP="00C0752E">
      <w:pPr>
        <w:ind w:left="568" w:right="-567"/>
        <w:jc w:val="both"/>
        <w:rPr>
          <w:ins w:id="2247" w:author="surieth_uu@hotmail.com" w:date="2023-03-21T16:41:00Z"/>
          <w:rFonts w:ascii="Arial Narrow" w:hAnsi="Arial Narrow" w:cstheme="minorHAnsi"/>
          <w:sz w:val="22"/>
          <w:szCs w:val="22"/>
          <w:rPrChange w:id="2248" w:author="surieth_uu@hotmail.com" w:date="2023-03-21T16:42:00Z">
            <w:rPr>
              <w:ins w:id="2249" w:author="surieth_uu@hotmail.com" w:date="2023-03-21T16:41:00Z"/>
              <w:rFonts w:ascii="Arial Narrow" w:hAnsi="Arial Narrow" w:cstheme="minorHAnsi"/>
            </w:rPr>
          </w:rPrChange>
        </w:rPr>
      </w:pPr>
    </w:p>
    <w:p w14:paraId="0FFFB3B4" w14:textId="77777777" w:rsidR="00C0752E" w:rsidRPr="00C0752E" w:rsidRDefault="00C0752E" w:rsidP="00C0752E">
      <w:pPr>
        <w:ind w:left="568" w:right="-567"/>
        <w:jc w:val="both"/>
        <w:rPr>
          <w:ins w:id="2250" w:author="surieth_uu@hotmail.com" w:date="2023-03-21T16:41:00Z"/>
          <w:rFonts w:ascii="Arial Narrow" w:hAnsi="Arial Narrow" w:cstheme="minorHAnsi"/>
          <w:sz w:val="22"/>
          <w:szCs w:val="22"/>
          <w:rPrChange w:id="2251" w:author="surieth_uu@hotmail.com" w:date="2023-03-21T16:42:00Z">
            <w:rPr>
              <w:ins w:id="2252" w:author="surieth_uu@hotmail.com" w:date="2023-03-21T16:41:00Z"/>
              <w:rFonts w:ascii="Arial Narrow" w:hAnsi="Arial Narrow" w:cstheme="minorHAnsi"/>
            </w:rPr>
          </w:rPrChange>
        </w:rPr>
      </w:pPr>
      <w:ins w:id="2253" w:author="surieth_uu@hotmail.com" w:date="2023-03-21T16:41:00Z">
        <w:r w:rsidRPr="00C0752E">
          <w:rPr>
            <w:rFonts w:ascii="Arial Narrow" w:hAnsi="Arial Narrow" w:cstheme="minorHAnsi"/>
            <w:sz w:val="22"/>
            <w:szCs w:val="22"/>
            <w:rPrChange w:id="2254" w:author="surieth_uu@hotmail.com" w:date="2023-03-21T16:42:00Z">
              <w:rPr>
                <w:rFonts w:ascii="Arial Narrow" w:hAnsi="Arial Narrow" w:cstheme="minorHAnsi"/>
              </w:rPr>
            </w:rPrChange>
          </w:rPr>
          <w:lastRenderedPageBreak/>
          <w:t>El Capacitador deberá tener identificado a los docentes que se encargarán de administrar la plataforma educativa virtual en su Institución Educativa. Para ello el docente seleccionado deberá mostrar habilidades y destrezas en el uso y manejo de la plataforma educativa virtual, al que se le capacitará como administrador de plataforma educativa virtual y tendrá privilegios en los accesos al servidor como, código de acceso al ambiente donde se encontrará el servidor, código de acceso a la plataforma como administrador.</w:t>
        </w:r>
      </w:ins>
    </w:p>
    <w:p w14:paraId="5F9DC83F" w14:textId="77777777" w:rsidR="00C0752E" w:rsidRPr="00C0752E" w:rsidRDefault="00C0752E" w:rsidP="00C0752E">
      <w:pPr>
        <w:ind w:left="568" w:right="-567"/>
        <w:jc w:val="both"/>
        <w:rPr>
          <w:ins w:id="2255" w:author="surieth_uu@hotmail.com" w:date="2023-03-21T16:41:00Z"/>
          <w:rFonts w:ascii="Arial Narrow" w:hAnsi="Arial Narrow" w:cstheme="minorHAnsi"/>
          <w:sz w:val="22"/>
          <w:szCs w:val="22"/>
          <w:rPrChange w:id="2256" w:author="surieth_uu@hotmail.com" w:date="2023-03-21T16:42:00Z">
            <w:rPr>
              <w:ins w:id="2257" w:author="surieth_uu@hotmail.com" w:date="2023-03-21T16:41:00Z"/>
              <w:rFonts w:ascii="Arial Narrow" w:hAnsi="Arial Narrow" w:cstheme="minorHAnsi"/>
            </w:rPr>
          </w:rPrChange>
        </w:rPr>
      </w:pPr>
    </w:p>
    <w:p w14:paraId="4317FA25" w14:textId="77777777" w:rsidR="00C0752E" w:rsidRPr="00C0752E" w:rsidRDefault="00C0752E" w:rsidP="00C0752E">
      <w:pPr>
        <w:ind w:left="568" w:right="-567"/>
        <w:jc w:val="both"/>
        <w:rPr>
          <w:ins w:id="2258" w:author="surieth_uu@hotmail.com" w:date="2023-03-21T16:41:00Z"/>
          <w:rFonts w:ascii="Arial Narrow" w:hAnsi="Arial Narrow" w:cstheme="minorHAnsi"/>
          <w:sz w:val="22"/>
          <w:szCs w:val="22"/>
          <w:rPrChange w:id="2259" w:author="surieth_uu@hotmail.com" w:date="2023-03-21T16:42:00Z">
            <w:rPr>
              <w:ins w:id="2260" w:author="surieth_uu@hotmail.com" w:date="2023-03-21T16:41:00Z"/>
              <w:rFonts w:ascii="Arial Narrow" w:hAnsi="Arial Narrow" w:cstheme="minorHAnsi"/>
            </w:rPr>
          </w:rPrChange>
        </w:rPr>
      </w:pPr>
      <w:ins w:id="2261" w:author="surieth_uu@hotmail.com" w:date="2023-03-21T16:41:00Z">
        <w:r w:rsidRPr="00C0752E">
          <w:rPr>
            <w:rFonts w:ascii="Arial Narrow" w:hAnsi="Arial Narrow" w:cstheme="minorHAnsi"/>
            <w:sz w:val="22"/>
            <w:szCs w:val="22"/>
            <w:rPrChange w:id="2262" w:author="surieth_uu@hotmail.com" w:date="2023-03-21T16:42:00Z">
              <w:rPr>
                <w:rFonts w:ascii="Arial Narrow" w:hAnsi="Arial Narrow" w:cstheme="minorHAnsi"/>
              </w:rPr>
            </w:rPrChange>
          </w:rPr>
          <w:t>En resumen, las metas son:</w:t>
        </w:r>
      </w:ins>
    </w:p>
    <w:p w14:paraId="09E42E71" w14:textId="77777777" w:rsidR="00C0752E" w:rsidRPr="00C0752E" w:rsidRDefault="00C0752E" w:rsidP="00C0752E">
      <w:pPr>
        <w:ind w:left="568" w:right="-567"/>
        <w:jc w:val="both"/>
        <w:rPr>
          <w:ins w:id="2263" w:author="surieth_uu@hotmail.com" w:date="2023-03-21T16:41:00Z"/>
          <w:rFonts w:ascii="Arial Narrow" w:hAnsi="Arial Narrow" w:cstheme="minorHAnsi"/>
          <w:sz w:val="22"/>
          <w:szCs w:val="22"/>
          <w:rPrChange w:id="2264" w:author="surieth_uu@hotmail.com" w:date="2023-03-21T16:42:00Z">
            <w:rPr>
              <w:ins w:id="2265" w:author="surieth_uu@hotmail.com" w:date="2023-03-21T16:41:00Z"/>
              <w:rFonts w:ascii="Arial Narrow" w:hAnsi="Arial Narrow" w:cstheme="minorHAnsi"/>
            </w:rPr>
          </w:rPrChange>
        </w:rPr>
      </w:pPr>
    </w:p>
    <w:p w14:paraId="11D66617" w14:textId="77777777" w:rsidR="00C0752E" w:rsidRPr="00C0752E" w:rsidRDefault="00C0752E" w:rsidP="00C0752E">
      <w:pPr>
        <w:numPr>
          <w:ilvl w:val="0"/>
          <w:numId w:val="58"/>
        </w:numPr>
        <w:spacing w:line="276" w:lineRule="auto"/>
        <w:ind w:left="852" w:right="-567" w:hanging="284"/>
        <w:jc w:val="both"/>
        <w:rPr>
          <w:ins w:id="2266" w:author="surieth_uu@hotmail.com" w:date="2023-03-21T16:41:00Z"/>
          <w:rFonts w:ascii="Arial Narrow" w:hAnsi="Arial Narrow" w:cstheme="minorHAnsi"/>
          <w:sz w:val="22"/>
          <w:szCs w:val="22"/>
          <w:rPrChange w:id="2267" w:author="surieth_uu@hotmail.com" w:date="2023-03-21T16:42:00Z">
            <w:rPr>
              <w:ins w:id="2268" w:author="surieth_uu@hotmail.com" w:date="2023-03-21T16:41:00Z"/>
              <w:rFonts w:ascii="Arial Narrow" w:hAnsi="Arial Narrow" w:cstheme="minorHAnsi"/>
            </w:rPr>
          </w:rPrChange>
        </w:rPr>
      </w:pPr>
      <w:ins w:id="2269" w:author="surieth_uu@hotmail.com" w:date="2023-03-21T16:41:00Z">
        <w:r w:rsidRPr="00C0752E">
          <w:rPr>
            <w:rFonts w:ascii="Arial Narrow" w:hAnsi="Arial Narrow" w:cstheme="minorHAnsi"/>
            <w:sz w:val="22"/>
            <w:szCs w:val="22"/>
            <w:rPrChange w:id="2270" w:author="surieth_uu@hotmail.com" w:date="2023-03-21T16:42:00Z">
              <w:rPr>
                <w:rFonts w:ascii="Arial Narrow" w:hAnsi="Arial Narrow" w:cstheme="minorHAnsi"/>
              </w:rPr>
            </w:rPrChange>
          </w:rPr>
          <w:t>44 plataformas virtuales educativas instaladas en cada I.E.</w:t>
        </w:r>
      </w:ins>
    </w:p>
    <w:p w14:paraId="69174D4E" w14:textId="77777777" w:rsidR="00C0752E" w:rsidRPr="00C0752E" w:rsidRDefault="00C0752E" w:rsidP="00C0752E">
      <w:pPr>
        <w:numPr>
          <w:ilvl w:val="0"/>
          <w:numId w:val="58"/>
        </w:numPr>
        <w:spacing w:line="276" w:lineRule="auto"/>
        <w:ind w:left="852" w:right="-567" w:hanging="284"/>
        <w:jc w:val="both"/>
        <w:rPr>
          <w:ins w:id="2271" w:author="surieth_uu@hotmail.com" w:date="2023-03-21T16:41:00Z"/>
          <w:rFonts w:ascii="Arial Narrow" w:hAnsi="Arial Narrow" w:cstheme="minorHAnsi"/>
          <w:sz w:val="22"/>
          <w:szCs w:val="22"/>
          <w:rPrChange w:id="2272" w:author="surieth_uu@hotmail.com" w:date="2023-03-21T16:42:00Z">
            <w:rPr>
              <w:ins w:id="2273" w:author="surieth_uu@hotmail.com" w:date="2023-03-21T16:41:00Z"/>
              <w:rFonts w:ascii="Arial Narrow" w:hAnsi="Arial Narrow" w:cstheme="minorHAnsi"/>
            </w:rPr>
          </w:rPrChange>
        </w:rPr>
      </w:pPr>
      <w:ins w:id="2274" w:author="surieth_uu@hotmail.com" w:date="2023-03-21T16:41:00Z">
        <w:r w:rsidRPr="00C0752E">
          <w:rPr>
            <w:rFonts w:ascii="Arial Narrow" w:hAnsi="Arial Narrow" w:cstheme="minorHAnsi"/>
            <w:sz w:val="22"/>
            <w:szCs w:val="22"/>
            <w:rPrChange w:id="2275" w:author="surieth_uu@hotmail.com" w:date="2023-03-21T16:42:00Z">
              <w:rPr>
                <w:rFonts w:ascii="Arial Narrow" w:hAnsi="Arial Narrow" w:cstheme="minorHAnsi"/>
              </w:rPr>
            </w:rPrChange>
          </w:rPr>
          <w:t>44 servicios de gestión de contenidos de la plataforma.</w:t>
        </w:r>
      </w:ins>
    </w:p>
    <w:p w14:paraId="3DFD9815" w14:textId="77777777" w:rsidR="00C0752E" w:rsidRPr="00C0752E" w:rsidRDefault="00C0752E" w:rsidP="00C0752E">
      <w:pPr>
        <w:ind w:left="852" w:right="-567"/>
        <w:jc w:val="both"/>
        <w:rPr>
          <w:ins w:id="2276" w:author="surieth_uu@hotmail.com" w:date="2023-03-21T16:41:00Z"/>
          <w:rFonts w:ascii="Arial Narrow" w:hAnsi="Arial Narrow" w:cstheme="minorHAnsi"/>
          <w:sz w:val="22"/>
          <w:szCs w:val="22"/>
          <w:rPrChange w:id="2277" w:author="surieth_uu@hotmail.com" w:date="2023-03-21T16:42:00Z">
            <w:rPr>
              <w:ins w:id="2278" w:author="surieth_uu@hotmail.com" w:date="2023-03-21T16:41:00Z"/>
              <w:rFonts w:ascii="Arial Narrow" w:hAnsi="Arial Narrow" w:cstheme="minorHAnsi"/>
            </w:rPr>
          </w:rPrChange>
        </w:rPr>
      </w:pPr>
    </w:p>
    <w:p w14:paraId="44C022F0" w14:textId="77777777" w:rsidR="00C0752E" w:rsidRPr="00C0752E" w:rsidRDefault="00C0752E" w:rsidP="00C0752E">
      <w:pPr>
        <w:numPr>
          <w:ilvl w:val="0"/>
          <w:numId w:val="57"/>
        </w:numPr>
        <w:spacing w:line="276" w:lineRule="auto"/>
        <w:ind w:left="852" w:right="-567" w:hanging="284"/>
        <w:jc w:val="both"/>
        <w:rPr>
          <w:ins w:id="2279" w:author="surieth_uu@hotmail.com" w:date="2023-03-21T16:41:00Z"/>
          <w:rFonts w:ascii="Arial Narrow" w:hAnsi="Arial Narrow" w:cstheme="minorHAnsi"/>
          <w:b/>
          <w:sz w:val="22"/>
          <w:szCs w:val="22"/>
          <w:rPrChange w:id="2280" w:author="surieth_uu@hotmail.com" w:date="2023-03-21T16:42:00Z">
            <w:rPr>
              <w:ins w:id="2281" w:author="surieth_uu@hotmail.com" w:date="2023-03-21T16:41:00Z"/>
              <w:rFonts w:ascii="Arial Narrow" w:hAnsi="Arial Narrow" w:cstheme="minorHAnsi"/>
              <w:b/>
            </w:rPr>
          </w:rPrChange>
        </w:rPr>
      </w:pPr>
      <w:ins w:id="2282" w:author="surieth_uu@hotmail.com" w:date="2023-03-21T16:41:00Z">
        <w:r w:rsidRPr="00C0752E">
          <w:rPr>
            <w:rFonts w:ascii="Arial Narrow" w:hAnsi="Arial Narrow" w:cstheme="minorHAnsi"/>
            <w:b/>
            <w:sz w:val="22"/>
            <w:szCs w:val="22"/>
            <w:rPrChange w:id="2283" w:author="surieth_uu@hotmail.com" w:date="2023-03-21T16:42:00Z">
              <w:rPr>
                <w:rFonts w:ascii="Arial Narrow" w:hAnsi="Arial Narrow" w:cstheme="minorHAnsi"/>
                <w:b/>
              </w:rPr>
            </w:rPrChange>
          </w:rPr>
          <w:t>Componente III</w:t>
        </w:r>
      </w:ins>
    </w:p>
    <w:p w14:paraId="1A092BB4" w14:textId="77777777" w:rsidR="00C0752E" w:rsidRPr="00C0752E" w:rsidRDefault="00C0752E" w:rsidP="00C0752E">
      <w:pPr>
        <w:ind w:left="568" w:right="-567"/>
        <w:jc w:val="both"/>
        <w:rPr>
          <w:ins w:id="2284" w:author="surieth_uu@hotmail.com" w:date="2023-03-21T16:41:00Z"/>
          <w:rFonts w:ascii="Arial Narrow" w:hAnsi="Arial Narrow" w:cstheme="minorHAnsi"/>
          <w:sz w:val="22"/>
          <w:szCs w:val="22"/>
          <w:rPrChange w:id="2285" w:author="surieth_uu@hotmail.com" w:date="2023-03-21T16:42:00Z">
            <w:rPr>
              <w:ins w:id="2286" w:author="surieth_uu@hotmail.com" w:date="2023-03-21T16:41:00Z"/>
              <w:rFonts w:ascii="Arial Narrow" w:hAnsi="Arial Narrow" w:cstheme="minorHAnsi"/>
            </w:rPr>
          </w:rPrChange>
        </w:rPr>
      </w:pPr>
    </w:p>
    <w:p w14:paraId="6CDE5C0C" w14:textId="77777777" w:rsidR="00C0752E" w:rsidRPr="00C0752E" w:rsidRDefault="00C0752E" w:rsidP="00C0752E">
      <w:pPr>
        <w:ind w:left="568" w:right="-567"/>
        <w:jc w:val="both"/>
        <w:rPr>
          <w:ins w:id="2287" w:author="surieth_uu@hotmail.com" w:date="2023-03-21T16:41:00Z"/>
          <w:rFonts w:ascii="Arial Narrow" w:hAnsi="Arial Narrow" w:cstheme="minorHAnsi"/>
          <w:sz w:val="22"/>
          <w:szCs w:val="22"/>
          <w:rPrChange w:id="2288" w:author="surieth_uu@hotmail.com" w:date="2023-03-21T16:42:00Z">
            <w:rPr>
              <w:ins w:id="2289" w:author="surieth_uu@hotmail.com" w:date="2023-03-21T16:41:00Z"/>
              <w:rFonts w:ascii="Arial Narrow" w:hAnsi="Arial Narrow" w:cstheme="minorHAnsi"/>
            </w:rPr>
          </w:rPrChange>
        </w:rPr>
      </w:pPr>
      <w:ins w:id="2290" w:author="surieth_uu@hotmail.com" w:date="2023-03-21T16:41:00Z">
        <w:r w:rsidRPr="00C0752E">
          <w:rPr>
            <w:rFonts w:ascii="Arial Narrow" w:hAnsi="Arial Narrow" w:cstheme="minorHAnsi"/>
            <w:sz w:val="22"/>
            <w:szCs w:val="22"/>
            <w:rPrChange w:id="2291" w:author="surieth_uu@hotmail.com" w:date="2023-03-21T16:42:00Z">
              <w:rPr>
                <w:rFonts w:ascii="Arial Narrow" w:hAnsi="Arial Narrow" w:cstheme="minorHAnsi"/>
              </w:rPr>
            </w:rPrChange>
          </w:rPr>
          <w:t>El proyecto está dirigido a contribuir al mejoramiento de la calidad educativa de los estudiantes del nivel secundaria de las UGEL Chincheros con el propósito de incrementar el logro de las capacidades fundamentales y tecnológicas, para ello se realizarán las siguientes acciones a través de los capacitadores:</w:t>
        </w:r>
      </w:ins>
    </w:p>
    <w:p w14:paraId="297E3963" w14:textId="77777777" w:rsidR="00C0752E" w:rsidRPr="00C0752E" w:rsidRDefault="00C0752E" w:rsidP="00C0752E">
      <w:pPr>
        <w:ind w:left="568" w:right="-567"/>
        <w:jc w:val="both"/>
        <w:rPr>
          <w:ins w:id="2292" w:author="surieth_uu@hotmail.com" w:date="2023-03-21T16:41:00Z"/>
          <w:rFonts w:ascii="Arial Narrow" w:hAnsi="Arial Narrow" w:cstheme="minorHAnsi"/>
          <w:sz w:val="22"/>
          <w:szCs w:val="22"/>
          <w:rPrChange w:id="2293" w:author="surieth_uu@hotmail.com" w:date="2023-03-21T16:42:00Z">
            <w:rPr>
              <w:ins w:id="2294" w:author="surieth_uu@hotmail.com" w:date="2023-03-21T16:41:00Z"/>
              <w:rFonts w:ascii="Arial Narrow" w:hAnsi="Arial Narrow" w:cstheme="minorHAnsi"/>
            </w:rPr>
          </w:rPrChange>
        </w:rPr>
      </w:pPr>
    </w:p>
    <w:p w14:paraId="6A6C5CB6" w14:textId="77777777" w:rsidR="00C0752E" w:rsidRPr="00C0752E" w:rsidRDefault="00C0752E" w:rsidP="00C0752E">
      <w:pPr>
        <w:numPr>
          <w:ilvl w:val="0"/>
          <w:numId w:val="60"/>
        </w:numPr>
        <w:autoSpaceDE w:val="0"/>
        <w:autoSpaceDN w:val="0"/>
        <w:adjustRightInd w:val="0"/>
        <w:spacing w:line="276" w:lineRule="auto"/>
        <w:ind w:left="852" w:right="-567" w:hanging="284"/>
        <w:jc w:val="both"/>
        <w:rPr>
          <w:ins w:id="2295" w:author="surieth_uu@hotmail.com" w:date="2023-03-21T16:41:00Z"/>
          <w:rFonts w:ascii="Arial Narrow" w:hAnsi="Arial Narrow" w:cstheme="minorHAnsi"/>
          <w:sz w:val="22"/>
          <w:szCs w:val="22"/>
          <w:rPrChange w:id="2296" w:author="surieth_uu@hotmail.com" w:date="2023-03-21T16:42:00Z">
            <w:rPr>
              <w:ins w:id="2297" w:author="surieth_uu@hotmail.com" w:date="2023-03-21T16:41:00Z"/>
              <w:rFonts w:ascii="Arial Narrow" w:hAnsi="Arial Narrow" w:cstheme="minorHAnsi"/>
            </w:rPr>
          </w:rPrChange>
        </w:rPr>
      </w:pPr>
      <w:ins w:id="2298" w:author="surieth_uu@hotmail.com" w:date="2023-03-21T16:41:00Z">
        <w:r w:rsidRPr="00C0752E">
          <w:rPr>
            <w:rFonts w:ascii="Arial Narrow" w:hAnsi="Arial Narrow" w:cstheme="minorHAnsi"/>
            <w:sz w:val="22"/>
            <w:szCs w:val="22"/>
            <w:rPrChange w:id="2299" w:author="surieth_uu@hotmail.com" w:date="2023-03-21T16:42:00Z">
              <w:rPr>
                <w:rFonts w:ascii="Arial Narrow" w:hAnsi="Arial Narrow" w:cstheme="minorHAnsi"/>
              </w:rPr>
            </w:rPrChange>
          </w:rPr>
          <w:t>Desarrollar cursos talleres teóricos y prácticos para 576 docentes en el área de las tecnologías de la información y comunicación, brindándoles capacitación, soporte técnico y soporte pedagógico a lo largo de 7 meses, la atención presencial será de 4 horas de capacitación y 2 horas de asistencia técnica por día en la Institución Educativa.</w:t>
        </w:r>
      </w:ins>
    </w:p>
    <w:p w14:paraId="5A2D9279" w14:textId="77777777" w:rsidR="00C0752E" w:rsidRPr="00C0752E" w:rsidRDefault="00C0752E" w:rsidP="00C0752E">
      <w:pPr>
        <w:numPr>
          <w:ilvl w:val="0"/>
          <w:numId w:val="60"/>
        </w:numPr>
        <w:autoSpaceDE w:val="0"/>
        <w:autoSpaceDN w:val="0"/>
        <w:adjustRightInd w:val="0"/>
        <w:spacing w:line="276" w:lineRule="auto"/>
        <w:ind w:left="852" w:right="-567" w:hanging="284"/>
        <w:jc w:val="both"/>
        <w:rPr>
          <w:ins w:id="2300" w:author="surieth_uu@hotmail.com" w:date="2023-03-21T16:41:00Z"/>
          <w:rFonts w:ascii="Arial Narrow" w:hAnsi="Arial Narrow" w:cstheme="minorHAnsi"/>
          <w:color w:val="FF0000"/>
          <w:sz w:val="22"/>
          <w:szCs w:val="22"/>
          <w:rPrChange w:id="2301" w:author="surieth_uu@hotmail.com" w:date="2023-03-21T16:42:00Z">
            <w:rPr>
              <w:ins w:id="2302" w:author="surieth_uu@hotmail.com" w:date="2023-03-21T16:41:00Z"/>
              <w:rFonts w:ascii="Arial Narrow" w:hAnsi="Arial Narrow" w:cstheme="minorHAnsi"/>
              <w:color w:val="FF0000"/>
            </w:rPr>
          </w:rPrChange>
        </w:rPr>
      </w:pPr>
      <w:ins w:id="2303" w:author="surieth_uu@hotmail.com" w:date="2023-03-21T16:41:00Z">
        <w:r w:rsidRPr="00C0752E">
          <w:rPr>
            <w:rFonts w:ascii="Arial Narrow" w:hAnsi="Arial Narrow" w:cstheme="minorHAnsi"/>
            <w:sz w:val="22"/>
            <w:szCs w:val="22"/>
            <w:rPrChange w:id="2304" w:author="surieth_uu@hotmail.com" w:date="2023-03-21T16:42:00Z">
              <w:rPr>
                <w:rFonts w:ascii="Arial Narrow" w:hAnsi="Arial Narrow" w:cstheme="minorHAnsi"/>
              </w:rPr>
            </w:rPrChange>
          </w:rPr>
          <w:t xml:space="preserve">Cada 04 horas de capacitación hace un taller, </w:t>
        </w:r>
        <w:r w:rsidRPr="00C0752E">
          <w:rPr>
            <w:rFonts w:ascii="Arial Narrow" w:eastAsia="Calibri" w:hAnsi="Arial Narrow"/>
            <w:sz w:val="22"/>
            <w:szCs w:val="22"/>
            <w:lang w:eastAsia="en-US"/>
            <w:rPrChange w:id="2305" w:author="surieth_uu@hotmail.com" w:date="2023-03-21T16:42:00Z">
              <w:rPr>
                <w:rFonts w:ascii="Arial Narrow" w:eastAsia="Calibri" w:hAnsi="Arial Narrow"/>
                <w:lang w:eastAsia="en-US"/>
              </w:rPr>
            </w:rPrChange>
          </w:rPr>
          <w:t>mientras 02 horas hacen el equivalente a un taller de Asistencia Técnica.</w:t>
        </w:r>
      </w:ins>
    </w:p>
    <w:p w14:paraId="21591C6D" w14:textId="77777777" w:rsidR="00C0752E" w:rsidRPr="00C0752E" w:rsidRDefault="00C0752E" w:rsidP="00C0752E">
      <w:pPr>
        <w:numPr>
          <w:ilvl w:val="0"/>
          <w:numId w:val="60"/>
        </w:numPr>
        <w:autoSpaceDE w:val="0"/>
        <w:autoSpaceDN w:val="0"/>
        <w:adjustRightInd w:val="0"/>
        <w:spacing w:line="276" w:lineRule="auto"/>
        <w:ind w:left="852" w:right="-567" w:hanging="284"/>
        <w:jc w:val="both"/>
        <w:rPr>
          <w:ins w:id="2306" w:author="surieth_uu@hotmail.com" w:date="2023-03-21T16:41:00Z"/>
          <w:rFonts w:ascii="Arial Narrow" w:hAnsi="Arial Narrow" w:cstheme="minorHAnsi"/>
          <w:iCs/>
          <w:sz w:val="22"/>
          <w:szCs w:val="22"/>
          <w:rPrChange w:id="2307" w:author="surieth_uu@hotmail.com" w:date="2023-03-21T16:42:00Z">
            <w:rPr>
              <w:ins w:id="2308" w:author="surieth_uu@hotmail.com" w:date="2023-03-21T16:41:00Z"/>
              <w:rFonts w:ascii="Arial Narrow" w:hAnsi="Arial Narrow" w:cstheme="minorHAnsi"/>
              <w:iCs/>
            </w:rPr>
          </w:rPrChange>
        </w:rPr>
      </w:pPr>
      <w:ins w:id="2309" w:author="surieth_uu@hotmail.com" w:date="2023-03-21T16:41:00Z">
        <w:r w:rsidRPr="00C0752E">
          <w:rPr>
            <w:rFonts w:ascii="Arial Narrow" w:hAnsi="Arial Narrow" w:cstheme="minorHAnsi"/>
            <w:sz w:val="22"/>
            <w:szCs w:val="22"/>
            <w:rPrChange w:id="2310" w:author="surieth_uu@hotmail.com" w:date="2023-03-21T16:42:00Z">
              <w:rPr>
                <w:rFonts w:ascii="Arial Narrow" w:hAnsi="Arial Narrow" w:cstheme="minorHAnsi"/>
              </w:rPr>
            </w:rPrChange>
          </w:rPr>
          <w:t>Desarrollar en el docente las habilidades del uso pedagógico de las TIC en los procesos educativos.</w:t>
        </w:r>
      </w:ins>
    </w:p>
    <w:p w14:paraId="72A44DB9" w14:textId="77777777" w:rsidR="00C0752E" w:rsidRPr="00C0752E" w:rsidRDefault="00C0752E" w:rsidP="00C0752E">
      <w:pPr>
        <w:widowControl w:val="0"/>
        <w:numPr>
          <w:ilvl w:val="0"/>
          <w:numId w:val="60"/>
        </w:numPr>
        <w:tabs>
          <w:tab w:val="left" w:pos="-1440"/>
        </w:tabs>
        <w:spacing w:line="276" w:lineRule="auto"/>
        <w:ind w:left="852" w:right="-567" w:hanging="284"/>
        <w:jc w:val="both"/>
        <w:rPr>
          <w:ins w:id="2311" w:author="surieth_uu@hotmail.com" w:date="2023-03-21T16:41:00Z"/>
          <w:rFonts w:ascii="Arial Narrow" w:hAnsi="Arial Narrow" w:cstheme="minorHAnsi"/>
          <w:kern w:val="32"/>
          <w:sz w:val="22"/>
          <w:szCs w:val="22"/>
          <w:rPrChange w:id="2312" w:author="surieth_uu@hotmail.com" w:date="2023-03-21T16:42:00Z">
            <w:rPr>
              <w:ins w:id="2313" w:author="surieth_uu@hotmail.com" w:date="2023-03-21T16:41:00Z"/>
              <w:rFonts w:ascii="Arial Narrow" w:hAnsi="Arial Narrow" w:cstheme="minorHAnsi"/>
              <w:kern w:val="32"/>
            </w:rPr>
          </w:rPrChange>
        </w:rPr>
      </w:pPr>
      <w:ins w:id="2314" w:author="surieth_uu@hotmail.com" w:date="2023-03-21T16:41:00Z">
        <w:r w:rsidRPr="00C0752E">
          <w:rPr>
            <w:rFonts w:ascii="Arial Narrow" w:hAnsi="Arial Narrow" w:cstheme="minorHAnsi"/>
            <w:kern w:val="32"/>
            <w:sz w:val="22"/>
            <w:szCs w:val="22"/>
            <w:rPrChange w:id="2315" w:author="surieth_uu@hotmail.com" w:date="2023-03-21T16:42:00Z">
              <w:rPr>
                <w:rFonts w:ascii="Arial Narrow" w:hAnsi="Arial Narrow" w:cstheme="minorHAnsi"/>
                <w:kern w:val="32"/>
              </w:rPr>
            </w:rPrChange>
          </w:rPr>
          <w:t>Reforzar con un programa de capacitación y asistencia al docente en aplicaciones y herramientas que le ayuden a incorporar las TIC en sus prácticas pedagógicas diarias.</w:t>
        </w:r>
      </w:ins>
    </w:p>
    <w:p w14:paraId="2446A107" w14:textId="77777777" w:rsidR="00C0752E" w:rsidRPr="00C0752E" w:rsidRDefault="00C0752E" w:rsidP="00C0752E">
      <w:pPr>
        <w:widowControl w:val="0"/>
        <w:numPr>
          <w:ilvl w:val="0"/>
          <w:numId w:val="60"/>
        </w:numPr>
        <w:tabs>
          <w:tab w:val="left" w:pos="-1440"/>
        </w:tabs>
        <w:spacing w:line="276" w:lineRule="auto"/>
        <w:ind w:left="852" w:right="-567" w:hanging="284"/>
        <w:jc w:val="both"/>
        <w:rPr>
          <w:ins w:id="2316" w:author="surieth_uu@hotmail.com" w:date="2023-03-21T16:41:00Z"/>
          <w:rFonts w:ascii="Arial Narrow" w:hAnsi="Arial Narrow" w:cstheme="minorHAnsi"/>
          <w:sz w:val="22"/>
          <w:szCs w:val="22"/>
          <w:rPrChange w:id="2317" w:author="surieth_uu@hotmail.com" w:date="2023-03-21T16:42:00Z">
            <w:rPr>
              <w:ins w:id="2318" w:author="surieth_uu@hotmail.com" w:date="2023-03-21T16:41:00Z"/>
              <w:rFonts w:ascii="Arial Narrow" w:hAnsi="Arial Narrow" w:cstheme="minorHAnsi"/>
            </w:rPr>
          </w:rPrChange>
        </w:rPr>
      </w:pPr>
      <w:ins w:id="2319" w:author="surieth_uu@hotmail.com" w:date="2023-03-21T16:41:00Z">
        <w:r w:rsidRPr="00C0752E">
          <w:rPr>
            <w:rFonts w:ascii="Arial Narrow" w:hAnsi="Arial Narrow" w:cstheme="minorHAnsi"/>
            <w:sz w:val="22"/>
            <w:szCs w:val="22"/>
            <w:rPrChange w:id="2320" w:author="surieth_uu@hotmail.com" w:date="2023-03-21T16:42:00Z">
              <w:rPr>
                <w:rFonts w:ascii="Arial Narrow" w:hAnsi="Arial Narrow" w:cstheme="minorHAnsi"/>
              </w:rPr>
            </w:rPrChange>
          </w:rPr>
          <w:t>Contribuir a diseñar un Proyecto Educativo Institucional para enlazar tecnología con el uso pedagógico cotidiano que se requiere para el aprovechamiento correcto de las herramientas tecnológicas.</w:t>
        </w:r>
      </w:ins>
    </w:p>
    <w:p w14:paraId="449C55E5" w14:textId="77777777" w:rsidR="00C0752E" w:rsidRPr="00C0752E" w:rsidRDefault="00C0752E" w:rsidP="00C0752E">
      <w:pPr>
        <w:widowControl w:val="0"/>
        <w:numPr>
          <w:ilvl w:val="0"/>
          <w:numId w:val="60"/>
        </w:numPr>
        <w:tabs>
          <w:tab w:val="left" w:pos="-1440"/>
        </w:tabs>
        <w:spacing w:line="276" w:lineRule="auto"/>
        <w:ind w:left="852" w:right="-567" w:hanging="284"/>
        <w:jc w:val="both"/>
        <w:rPr>
          <w:ins w:id="2321" w:author="surieth_uu@hotmail.com" w:date="2023-03-21T16:41:00Z"/>
          <w:rFonts w:ascii="Arial Narrow" w:hAnsi="Arial Narrow" w:cstheme="minorHAnsi"/>
          <w:iCs/>
          <w:sz w:val="22"/>
          <w:szCs w:val="22"/>
          <w:rPrChange w:id="2322" w:author="surieth_uu@hotmail.com" w:date="2023-03-21T16:42:00Z">
            <w:rPr>
              <w:ins w:id="2323" w:author="surieth_uu@hotmail.com" w:date="2023-03-21T16:41:00Z"/>
              <w:rFonts w:ascii="Arial Narrow" w:hAnsi="Arial Narrow" w:cstheme="minorHAnsi"/>
              <w:iCs/>
            </w:rPr>
          </w:rPrChange>
        </w:rPr>
      </w:pPr>
      <w:ins w:id="2324" w:author="surieth_uu@hotmail.com" w:date="2023-03-21T16:41:00Z">
        <w:r w:rsidRPr="00C0752E">
          <w:rPr>
            <w:rFonts w:ascii="Arial Narrow" w:hAnsi="Arial Narrow" w:cstheme="minorHAnsi"/>
            <w:iCs/>
            <w:sz w:val="22"/>
            <w:szCs w:val="22"/>
            <w:rPrChange w:id="2325" w:author="surieth_uu@hotmail.com" w:date="2023-03-21T16:42:00Z">
              <w:rPr>
                <w:rFonts w:ascii="Arial Narrow" w:hAnsi="Arial Narrow" w:cstheme="minorHAnsi"/>
                <w:iCs/>
              </w:rPr>
            </w:rPrChange>
          </w:rPr>
          <w:t>Suministrar soporte técnico y asesoramiento a los docentes de las nuevas herramientas tecnológicas que le permita innovar en sus procesos didácticos.</w:t>
        </w:r>
      </w:ins>
    </w:p>
    <w:p w14:paraId="3C980F8D" w14:textId="77777777" w:rsidR="00C0752E" w:rsidRPr="00C0752E" w:rsidRDefault="00C0752E" w:rsidP="00C0752E">
      <w:pPr>
        <w:ind w:left="568" w:right="-567"/>
        <w:contextualSpacing/>
        <w:jc w:val="both"/>
        <w:rPr>
          <w:ins w:id="2326" w:author="surieth_uu@hotmail.com" w:date="2023-03-21T16:41:00Z"/>
          <w:rFonts w:ascii="Arial Narrow" w:hAnsi="Arial Narrow" w:cstheme="minorHAnsi"/>
          <w:iCs/>
          <w:sz w:val="22"/>
          <w:szCs w:val="22"/>
          <w:rPrChange w:id="2327" w:author="surieth_uu@hotmail.com" w:date="2023-03-21T16:42:00Z">
            <w:rPr>
              <w:ins w:id="2328" w:author="surieth_uu@hotmail.com" w:date="2023-03-21T16:41:00Z"/>
              <w:rFonts w:ascii="Arial Narrow" w:hAnsi="Arial Narrow" w:cstheme="minorHAnsi"/>
              <w:iCs/>
            </w:rPr>
          </w:rPrChange>
        </w:rPr>
      </w:pPr>
    </w:p>
    <w:p w14:paraId="30997A80" w14:textId="77777777" w:rsidR="00C0752E" w:rsidRPr="00C0752E" w:rsidRDefault="00C0752E" w:rsidP="00C0752E">
      <w:pPr>
        <w:ind w:left="568" w:right="-567"/>
        <w:contextualSpacing/>
        <w:jc w:val="both"/>
        <w:rPr>
          <w:ins w:id="2329" w:author="surieth_uu@hotmail.com" w:date="2023-03-21T16:41:00Z"/>
          <w:rFonts w:ascii="Arial Narrow" w:hAnsi="Arial Narrow" w:cstheme="minorHAnsi"/>
          <w:iCs/>
          <w:sz w:val="22"/>
          <w:szCs w:val="22"/>
          <w:rPrChange w:id="2330" w:author="surieth_uu@hotmail.com" w:date="2023-03-21T16:42:00Z">
            <w:rPr>
              <w:ins w:id="2331" w:author="surieth_uu@hotmail.com" w:date="2023-03-21T16:41:00Z"/>
              <w:rFonts w:ascii="Arial Narrow" w:hAnsi="Arial Narrow" w:cstheme="minorHAnsi"/>
              <w:iCs/>
            </w:rPr>
          </w:rPrChange>
        </w:rPr>
      </w:pPr>
      <w:ins w:id="2332" w:author="surieth_uu@hotmail.com" w:date="2023-03-21T16:41:00Z">
        <w:r w:rsidRPr="00C0752E">
          <w:rPr>
            <w:rFonts w:ascii="Arial Narrow" w:hAnsi="Arial Narrow" w:cstheme="minorHAnsi"/>
            <w:iCs/>
            <w:sz w:val="22"/>
            <w:szCs w:val="22"/>
            <w:rPrChange w:id="2333" w:author="surieth_uu@hotmail.com" w:date="2023-03-21T16:42:00Z">
              <w:rPr>
                <w:rFonts w:ascii="Arial Narrow" w:hAnsi="Arial Narrow" w:cstheme="minorHAnsi"/>
                <w:iCs/>
              </w:rPr>
            </w:rPrChange>
          </w:rPr>
          <w:t>Las metas se resumen a:</w:t>
        </w:r>
      </w:ins>
    </w:p>
    <w:p w14:paraId="0AFD5805" w14:textId="77777777" w:rsidR="00C0752E" w:rsidRPr="00C0752E" w:rsidRDefault="00C0752E" w:rsidP="00C0752E">
      <w:pPr>
        <w:ind w:left="568" w:right="-567"/>
        <w:contextualSpacing/>
        <w:jc w:val="both"/>
        <w:rPr>
          <w:ins w:id="2334" w:author="surieth_uu@hotmail.com" w:date="2023-03-21T16:41:00Z"/>
          <w:rFonts w:ascii="Arial Narrow" w:hAnsi="Arial Narrow" w:cstheme="minorHAnsi"/>
          <w:iCs/>
          <w:sz w:val="22"/>
          <w:szCs w:val="22"/>
          <w:rPrChange w:id="2335" w:author="surieth_uu@hotmail.com" w:date="2023-03-21T16:42:00Z">
            <w:rPr>
              <w:ins w:id="2336" w:author="surieth_uu@hotmail.com" w:date="2023-03-21T16:41:00Z"/>
              <w:rFonts w:ascii="Arial Narrow" w:hAnsi="Arial Narrow" w:cstheme="minorHAnsi"/>
              <w:iCs/>
            </w:rPr>
          </w:rPrChange>
        </w:rPr>
      </w:pPr>
    </w:p>
    <w:p w14:paraId="3426714A" w14:textId="77777777" w:rsidR="00C0752E" w:rsidRPr="00C0752E" w:rsidRDefault="00C0752E" w:rsidP="00C0752E">
      <w:pPr>
        <w:numPr>
          <w:ilvl w:val="0"/>
          <w:numId w:val="58"/>
        </w:numPr>
        <w:spacing w:line="276" w:lineRule="auto"/>
        <w:ind w:left="852" w:right="-567" w:hanging="284"/>
        <w:jc w:val="both"/>
        <w:rPr>
          <w:ins w:id="2337" w:author="surieth_uu@hotmail.com" w:date="2023-03-21T16:41:00Z"/>
          <w:rFonts w:ascii="Arial Narrow" w:hAnsi="Arial Narrow" w:cstheme="minorHAnsi"/>
          <w:sz w:val="22"/>
          <w:szCs w:val="22"/>
          <w:lang w:val="es-AR"/>
          <w:rPrChange w:id="2338" w:author="surieth_uu@hotmail.com" w:date="2023-03-21T16:42:00Z">
            <w:rPr>
              <w:ins w:id="2339" w:author="surieth_uu@hotmail.com" w:date="2023-03-21T16:41:00Z"/>
              <w:rFonts w:ascii="Arial Narrow" w:hAnsi="Arial Narrow" w:cstheme="minorHAnsi"/>
              <w:lang w:val="es-AR"/>
            </w:rPr>
          </w:rPrChange>
        </w:rPr>
      </w:pPr>
      <w:ins w:id="2340" w:author="surieth_uu@hotmail.com" w:date="2023-03-21T16:41:00Z">
        <w:r w:rsidRPr="00C0752E">
          <w:rPr>
            <w:rFonts w:ascii="Arial Narrow" w:hAnsi="Arial Narrow" w:cstheme="minorHAnsi"/>
            <w:sz w:val="22"/>
            <w:szCs w:val="22"/>
            <w:rPrChange w:id="2341" w:author="surieth_uu@hotmail.com" w:date="2023-03-21T16:42:00Z">
              <w:rPr>
                <w:rFonts w:ascii="Arial Narrow" w:hAnsi="Arial Narrow" w:cstheme="minorHAnsi"/>
              </w:rPr>
            </w:rPrChange>
          </w:rPr>
          <w:t>1408 talleres de capacitación docente en las 44 II.EE.</w:t>
        </w:r>
      </w:ins>
    </w:p>
    <w:p w14:paraId="41D4E392" w14:textId="77777777" w:rsidR="00C0752E" w:rsidRPr="00C0752E" w:rsidRDefault="00C0752E" w:rsidP="00C0752E">
      <w:pPr>
        <w:numPr>
          <w:ilvl w:val="0"/>
          <w:numId w:val="58"/>
        </w:numPr>
        <w:spacing w:line="276" w:lineRule="auto"/>
        <w:ind w:left="852" w:right="-567" w:hanging="284"/>
        <w:jc w:val="both"/>
        <w:rPr>
          <w:ins w:id="2342" w:author="surieth_uu@hotmail.com" w:date="2023-03-21T16:41:00Z"/>
          <w:rFonts w:ascii="Arial Narrow" w:hAnsi="Arial Narrow" w:cstheme="minorHAnsi"/>
          <w:sz w:val="22"/>
          <w:szCs w:val="22"/>
          <w:rPrChange w:id="2343" w:author="surieth_uu@hotmail.com" w:date="2023-03-21T16:42:00Z">
            <w:rPr>
              <w:ins w:id="2344" w:author="surieth_uu@hotmail.com" w:date="2023-03-21T16:41:00Z"/>
              <w:rFonts w:ascii="Arial Narrow" w:hAnsi="Arial Narrow" w:cstheme="minorHAnsi"/>
            </w:rPr>
          </w:rPrChange>
        </w:rPr>
      </w:pPr>
      <w:ins w:id="2345" w:author="surieth_uu@hotmail.com" w:date="2023-03-21T16:41:00Z">
        <w:r w:rsidRPr="00C0752E">
          <w:rPr>
            <w:rFonts w:ascii="Arial Narrow" w:hAnsi="Arial Narrow" w:cstheme="minorHAnsi"/>
            <w:sz w:val="22"/>
            <w:szCs w:val="22"/>
            <w:rPrChange w:id="2346" w:author="surieth_uu@hotmail.com" w:date="2023-03-21T16:42:00Z">
              <w:rPr>
                <w:rFonts w:ascii="Arial Narrow" w:hAnsi="Arial Narrow" w:cstheme="minorHAnsi"/>
              </w:rPr>
            </w:rPrChange>
          </w:rPr>
          <w:t>704 talleres de Asistencia Técnica y Asesoramiento Pedagógico a los docentes de las 44 II.EE.</w:t>
        </w:r>
      </w:ins>
    </w:p>
    <w:p w14:paraId="1F2B4104" w14:textId="77777777" w:rsidR="00C0752E" w:rsidRPr="00C0752E" w:rsidRDefault="00C0752E" w:rsidP="00C0752E">
      <w:pPr>
        <w:numPr>
          <w:ilvl w:val="0"/>
          <w:numId w:val="58"/>
        </w:numPr>
        <w:spacing w:line="276" w:lineRule="auto"/>
        <w:ind w:left="852" w:right="-567" w:hanging="284"/>
        <w:jc w:val="both"/>
        <w:rPr>
          <w:ins w:id="2347" w:author="surieth_uu@hotmail.com" w:date="2023-03-21T16:41:00Z"/>
          <w:rFonts w:ascii="Arial Narrow" w:hAnsi="Arial Narrow" w:cstheme="minorHAnsi"/>
          <w:sz w:val="22"/>
          <w:szCs w:val="22"/>
          <w:rPrChange w:id="2348" w:author="surieth_uu@hotmail.com" w:date="2023-03-21T16:42:00Z">
            <w:rPr>
              <w:ins w:id="2349" w:author="surieth_uu@hotmail.com" w:date="2023-03-21T16:41:00Z"/>
              <w:rFonts w:ascii="Arial Narrow" w:hAnsi="Arial Narrow" w:cstheme="minorHAnsi"/>
            </w:rPr>
          </w:rPrChange>
        </w:rPr>
      </w:pPr>
      <w:ins w:id="2350" w:author="surieth_uu@hotmail.com" w:date="2023-03-21T16:41:00Z">
        <w:r w:rsidRPr="00C0752E">
          <w:rPr>
            <w:rFonts w:ascii="Arial Narrow" w:hAnsi="Arial Narrow" w:cstheme="minorHAnsi"/>
            <w:sz w:val="22"/>
            <w:szCs w:val="22"/>
            <w:rPrChange w:id="2351" w:author="surieth_uu@hotmail.com" w:date="2023-03-21T16:42:00Z">
              <w:rPr>
                <w:rFonts w:ascii="Arial Narrow" w:hAnsi="Arial Narrow" w:cstheme="minorHAnsi"/>
              </w:rPr>
            </w:rPrChange>
          </w:rPr>
          <w:t>01 eventos de intercambio para los docentes.</w:t>
        </w:r>
      </w:ins>
    </w:p>
    <w:p w14:paraId="5969FC49" w14:textId="77777777" w:rsidR="00C0752E" w:rsidRPr="00C0752E" w:rsidRDefault="00C0752E" w:rsidP="00C0752E">
      <w:pPr>
        <w:ind w:left="568" w:right="-567"/>
        <w:contextualSpacing/>
        <w:jc w:val="both"/>
        <w:rPr>
          <w:ins w:id="2352" w:author="surieth_uu@hotmail.com" w:date="2023-03-21T16:41:00Z"/>
          <w:rFonts w:ascii="Arial Narrow" w:hAnsi="Arial Narrow" w:cstheme="minorHAnsi"/>
          <w:iCs/>
          <w:sz w:val="22"/>
          <w:szCs w:val="22"/>
          <w:rPrChange w:id="2353" w:author="surieth_uu@hotmail.com" w:date="2023-03-21T16:42:00Z">
            <w:rPr>
              <w:ins w:id="2354" w:author="surieth_uu@hotmail.com" w:date="2023-03-21T16:41:00Z"/>
              <w:rFonts w:ascii="Arial Narrow" w:hAnsi="Arial Narrow" w:cstheme="minorHAnsi"/>
              <w:iCs/>
            </w:rPr>
          </w:rPrChange>
        </w:rPr>
      </w:pPr>
    </w:p>
    <w:p w14:paraId="23D9365E" w14:textId="77777777" w:rsidR="00C0752E" w:rsidRPr="00C0752E" w:rsidRDefault="00C0752E" w:rsidP="00C0752E">
      <w:pPr>
        <w:tabs>
          <w:tab w:val="left" w:pos="142"/>
          <w:tab w:val="left" w:pos="567"/>
        </w:tabs>
        <w:ind w:left="1135" w:hanging="709"/>
        <w:jc w:val="center"/>
        <w:rPr>
          <w:ins w:id="2355" w:author="surieth_uu@hotmail.com" w:date="2023-03-21T16:41:00Z"/>
          <w:rFonts w:ascii="Arial Narrow" w:eastAsia="Calibri" w:hAnsi="Arial Narrow" w:cs="Arial"/>
          <w:b/>
          <w:bCs/>
          <w:sz w:val="22"/>
          <w:szCs w:val="22"/>
          <w:lang w:eastAsia="en-US"/>
        </w:rPr>
      </w:pPr>
      <w:ins w:id="2356" w:author="surieth_uu@hotmail.com" w:date="2023-03-21T16:41:00Z">
        <w:r w:rsidRPr="00C0752E">
          <w:rPr>
            <w:rFonts w:ascii="Arial Narrow" w:eastAsia="Calibri" w:hAnsi="Arial Narrow" w:cs="Arial"/>
            <w:b/>
            <w:bCs/>
            <w:sz w:val="22"/>
            <w:szCs w:val="22"/>
            <w:lang w:eastAsia="en-US"/>
          </w:rPr>
          <w:t>DESAGREGADO DE INCREMENTO PRESUPUESTAL</w:t>
        </w:r>
      </w:ins>
    </w:p>
    <w:p w14:paraId="5F077017" w14:textId="77777777" w:rsidR="00C0752E" w:rsidRPr="00C0752E" w:rsidRDefault="00C0752E" w:rsidP="00C0752E">
      <w:pPr>
        <w:tabs>
          <w:tab w:val="left" w:pos="142"/>
          <w:tab w:val="left" w:pos="567"/>
        </w:tabs>
        <w:ind w:left="1135" w:hanging="709"/>
        <w:jc w:val="both"/>
        <w:rPr>
          <w:ins w:id="2357" w:author="surieth_uu@hotmail.com" w:date="2023-03-21T16:41:00Z"/>
          <w:rFonts w:ascii="Arial Narrow" w:eastAsia="Calibri" w:hAnsi="Arial Narrow" w:cs="Arial"/>
          <w:sz w:val="22"/>
          <w:szCs w:val="22"/>
          <w:lang w:eastAsia="en-US"/>
        </w:rPr>
      </w:pPr>
    </w:p>
    <w:tbl>
      <w:tblPr>
        <w:tblStyle w:val="Tablaconcuadrcula"/>
        <w:tblW w:w="7796" w:type="dxa"/>
        <w:tblInd w:w="846" w:type="dxa"/>
        <w:tblLook w:val="04A0" w:firstRow="1" w:lastRow="0" w:firstColumn="1" w:lastColumn="0" w:noHBand="0" w:noVBand="1"/>
      </w:tblPr>
      <w:tblGrid>
        <w:gridCol w:w="911"/>
        <w:gridCol w:w="2491"/>
        <w:gridCol w:w="1370"/>
        <w:gridCol w:w="1465"/>
        <w:gridCol w:w="1559"/>
      </w:tblGrid>
      <w:tr w:rsidR="00C0752E" w:rsidRPr="00C0752E" w14:paraId="1A282F87" w14:textId="77777777" w:rsidTr="00400524">
        <w:trPr>
          <w:ins w:id="2358" w:author="surieth_uu@hotmail.com" w:date="2023-03-21T16:41:00Z"/>
        </w:trPr>
        <w:tc>
          <w:tcPr>
            <w:tcW w:w="911" w:type="dxa"/>
            <w:shd w:val="clear" w:color="auto" w:fill="7F7F7F" w:themeFill="text1" w:themeFillTint="80"/>
            <w:vAlign w:val="center"/>
          </w:tcPr>
          <w:p w14:paraId="3B64082F" w14:textId="77777777" w:rsidR="00C0752E" w:rsidRPr="00C0752E" w:rsidRDefault="00C0752E" w:rsidP="00400524">
            <w:pPr>
              <w:tabs>
                <w:tab w:val="left" w:pos="142"/>
                <w:tab w:val="left" w:pos="567"/>
              </w:tabs>
              <w:jc w:val="center"/>
              <w:rPr>
                <w:ins w:id="2359" w:author="surieth_uu@hotmail.com" w:date="2023-03-21T16:41:00Z"/>
                <w:rFonts w:ascii="Arial Narrow" w:eastAsia="Calibri" w:hAnsi="Arial Narrow" w:cs="Arial"/>
                <w:b/>
                <w:bCs/>
                <w:sz w:val="22"/>
                <w:szCs w:val="22"/>
                <w:lang w:eastAsia="en-US"/>
                <w:rPrChange w:id="2360" w:author="surieth_uu@hotmail.com" w:date="2023-03-21T16:42:00Z">
                  <w:rPr>
                    <w:ins w:id="2361" w:author="surieth_uu@hotmail.com" w:date="2023-03-21T16:41:00Z"/>
                    <w:rFonts w:ascii="Arial Narrow" w:eastAsia="Calibri" w:hAnsi="Arial Narrow" w:cs="Arial"/>
                    <w:b/>
                    <w:bCs/>
                    <w:sz w:val="16"/>
                    <w:szCs w:val="16"/>
                    <w:lang w:eastAsia="en-US"/>
                  </w:rPr>
                </w:rPrChange>
              </w:rPr>
            </w:pPr>
            <w:ins w:id="2362" w:author="surieth_uu@hotmail.com" w:date="2023-03-21T16:41:00Z">
              <w:r w:rsidRPr="00C0752E">
                <w:rPr>
                  <w:rFonts w:ascii="Arial Narrow" w:eastAsia="Calibri" w:hAnsi="Arial Narrow" w:cs="Arial"/>
                  <w:b/>
                  <w:bCs/>
                  <w:sz w:val="22"/>
                  <w:szCs w:val="22"/>
                  <w:lang w:eastAsia="en-US"/>
                  <w:rPrChange w:id="2363" w:author="surieth_uu@hotmail.com" w:date="2023-03-21T16:42:00Z">
                    <w:rPr>
                      <w:rFonts w:ascii="Arial Narrow" w:eastAsia="Calibri" w:hAnsi="Arial Narrow" w:cs="Arial"/>
                      <w:b/>
                      <w:bCs/>
                      <w:sz w:val="16"/>
                      <w:szCs w:val="16"/>
                      <w:lang w:eastAsia="en-US"/>
                    </w:rPr>
                  </w:rPrChange>
                </w:rPr>
                <w:t>ÍTEM</w:t>
              </w:r>
            </w:ins>
          </w:p>
        </w:tc>
        <w:tc>
          <w:tcPr>
            <w:tcW w:w="2491" w:type="dxa"/>
            <w:shd w:val="clear" w:color="auto" w:fill="7F7F7F" w:themeFill="text1" w:themeFillTint="80"/>
            <w:vAlign w:val="center"/>
          </w:tcPr>
          <w:p w14:paraId="079AC726" w14:textId="77777777" w:rsidR="00C0752E" w:rsidRPr="00C0752E" w:rsidRDefault="00C0752E" w:rsidP="00400524">
            <w:pPr>
              <w:tabs>
                <w:tab w:val="left" w:pos="142"/>
                <w:tab w:val="left" w:pos="567"/>
              </w:tabs>
              <w:jc w:val="center"/>
              <w:rPr>
                <w:ins w:id="2364" w:author="surieth_uu@hotmail.com" w:date="2023-03-21T16:41:00Z"/>
                <w:rFonts w:ascii="Arial Narrow" w:eastAsia="Calibri" w:hAnsi="Arial Narrow" w:cs="Arial"/>
                <w:b/>
                <w:bCs/>
                <w:sz w:val="22"/>
                <w:szCs w:val="22"/>
                <w:lang w:eastAsia="en-US"/>
                <w:rPrChange w:id="2365" w:author="surieth_uu@hotmail.com" w:date="2023-03-21T16:42:00Z">
                  <w:rPr>
                    <w:ins w:id="2366" w:author="surieth_uu@hotmail.com" w:date="2023-03-21T16:41:00Z"/>
                    <w:rFonts w:ascii="Arial Narrow" w:eastAsia="Calibri" w:hAnsi="Arial Narrow" w:cs="Arial"/>
                    <w:b/>
                    <w:bCs/>
                    <w:sz w:val="16"/>
                    <w:szCs w:val="16"/>
                    <w:lang w:eastAsia="en-US"/>
                  </w:rPr>
                </w:rPrChange>
              </w:rPr>
            </w:pPr>
            <w:ins w:id="2367" w:author="surieth_uu@hotmail.com" w:date="2023-03-21T16:41:00Z">
              <w:r w:rsidRPr="00C0752E">
                <w:rPr>
                  <w:rFonts w:ascii="Arial Narrow" w:eastAsia="Calibri" w:hAnsi="Arial Narrow" w:cs="Arial"/>
                  <w:b/>
                  <w:bCs/>
                  <w:sz w:val="22"/>
                  <w:szCs w:val="22"/>
                  <w:lang w:eastAsia="en-US"/>
                  <w:rPrChange w:id="2368" w:author="surieth_uu@hotmail.com" w:date="2023-03-21T16:42:00Z">
                    <w:rPr>
                      <w:rFonts w:ascii="Arial Narrow" w:eastAsia="Calibri" w:hAnsi="Arial Narrow" w:cs="Arial"/>
                      <w:b/>
                      <w:bCs/>
                      <w:sz w:val="16"/>
                      <w:szCs w:val="16"/>
                      <w:lang w:eastAsia="en-US"/>
                    </w:rPr>
                  </w:rPrChange>
                </w:rPr>
                <w:t>DESCRIPCIÓN</w:t>
              </w:r>
            </w:ins>
          </w:p>
        </w:tc>
        <w:tc>
          <w:tcPr>
            <w:tcW w:w="1370" w:type="dxa"/>
            <w:shd w:val="clear" w:color="auto" w:fill="7F7F7F" w:themeFill="text1" w:themeFillTint="80"/>
            <w:vAlign w:val="center"/>
          </w:tcPr>
          <w:p w14:paraId="57D6A8A3" w14:textId="77777777" w:rsidR="00C0752E" w:rsidRPr="00C0752E" w:rsidRDefault="00C0752E" w:rsidP="00400524">
            <w:pPr>
              <w:tabs>
                <w:tab w:val="left" w:pos="142"/>
                <w:tab w:val="left" w:pos="567"/>
              </w:tabs>
              <w:jc w:val="center"/>
              <w:rPr>
                <w:ins w:id="2369" w:author="surieth_uu@hotmail.com" w:date="2023-03-21T16:41:00Z"/>
                <w:rFonts w:ascii="Arial Narrow" w:eastAsia="Calibri" w:hAnsi="Arial Narrow" w:cs="Arial"/>
                <w:b/>
                <w:bCs/>
                <w:sz w:val="22"/>
                <w:szCs w:val="22"/>
                <w:lang w:eastAsia="en-US"/>
                <w:rPrChange w:id="2370" w:author="surieth_uu@hotmail.com" w:date="2023-03-21T16:42:00Z">
                  <w:rPr>
                    <w:ins w:id="2371" w:author="surieth_uu@hotmail.com" w:date="2023-03-21T16:41:00Z"/>
                    <w:rFonts w:ascii="Arial Narrow" w:eastAsia="Calibri" w:hAnsi="Arial Narrow" w:cs="Arial"/>
                    <w:b/>
                    <w:bCs/>
                    <w:sz w:val="16"/>
                    <w:szCs w:val="16"/>
                    <w:lang w:eastAsia="en-US"/>
                  </w:rPr>
                </w:rPrChange>
              </w:rPr>
            </w:pPr>
            <w:ins w:id="2372" w:author="surieth_uu@hotmail.com" w:date="2023-03-21T16:41:00Z">
              <w:r w:rsidRPr="00C0752E">
                <w:rPr>
                  <w:rFonts w:ascii="Arial Narrow" w:eastAsia="Calibri" w:hAnsi="Arial Narrow" w:cs="Arial"/>
                  <w:b/>
                  <w:bCs/>
                  <w:sz w:val="22"/>
                  <w:szCs w:val="22"/>
                  <w:lang w:eastAsia="en-US"/>
                  <w:rPrChange w:id="2373" w:author="surieth_uu@hotmail.com" w:date="2023-03-21T16:42:00Z">
                    <w:rPr>
                      <w:rFonts w:ascii="Arial Narrow" w:eastAsia="Calibri" w:hAnsi="Arial Narrow" w:cs="Arial"/>
                      <w:b/>
                      <w:bCs/>
                      <w:sz w:val="16"/>
                      <w:szCs w:val="16"/>
                      <w:lang w:eastAsia="en-US"/>
                    </w:rPr>
                  </w:rPrChange>
                </w:rPr>
                <w:t>EXP. TEC. 2018</w:t>
              </w:r>
            </w:ins>
          </w:p>
          <w:p w14:paraId="61105905" w14:textId="77777777" w:rsidR="00C0752E" w:rsidRPr="00C0752E" w:rsidRDefault="00C0752E" w:rsidP="00400524">
            <w:pPr>
              <w:tabs>
                <w:tab w:val="left" w:pos="142"/>
                <w:tab w:val="left" w:pos="567"/>
              </w:tabs>
              <w:jc w:val="center"/>
              <w:rPr>
                <w:ins w:id="2374" w:author="surieth_uu@hotmail.com" w:date="2023-03-21T16:41:00Z"/>
                <w:rFonts w:ascii="Arial Narrow" w:eastAsia="Calibri" w:hAnsi="Arial Narrow" w:cs="Arial"/>
                <w:b/>
                <w:bCs/>
                <w:sz w:val="22"/>
                <w:szCs w:val="22"/>
                <w:lang w:eastAsia="en-US"/>
                <w:rPrChange w:id="2375" w:author="surieth_uu@hotmail.com" w:date="2023-03-21T16:42:00Z">
                  <w:rPr>
                    <w:ins w:id="2376" w:author="surieth_uu@hotmail.com" w:date="2023-03-21T16:41:00Z"/>
                    <w:rFonts w:ascii="Arial Narrow" w:eastAsia="Calibri" w:hAnsi="Arial Narrow" w:cs="Arial"/>
                    <w:b/>
                    <w:bCs/>
                    <w:sz w:val="16"/>
                    <w:szCs w:val="16"/>
                    <w:lang w:eastAsia="en-US"/>
                  </w:rPr>
                </w:rPrChange>
              </w:rPr>
            </w:pPr>
            <w:ins w:id="2377" w:author="surieth_uu@hotmail.com" w:date="2023-03-21T16:41:00Z">
              <w:r w:rsidRPr="00C0752E">
                <w:rPr>
                  <w:rFonts w:ascii="Arial Narrow" w:eastAsia="Calibri" w:hAnsi="Arial Narrow" w:cs="Arial"/>
                  <w:b/>
                  <w:bCs/>
                  <w:sz w:val="22"/>
                  <w:szCs w:val="22"/>
                  <w:lang w:eastAsia="en-US"/>
                  <w:rPrChange w:id="2378" w:author="surieth_uu@hotmail.com" w:date="2023-03-21T16:42:00Z">
                    <w:rPr>
                      <w:rFonts w:ascii="Arial Narrow" w:eastAsia="Calibri" w:hAnsi="Arial Narrow" w:cs="Arial"/>
                      <w:b/>
                      <w:bCs/>
                      <w:sz w:val="16"/>
                      <w:szCs w:val="16"/>
                      <w:lang w:eastAsia="en-US"/>
                    </w:rPr>
                  </w:rPrChange>
                </w:rPr>
                <w:t>S/</w:t>
              </w:r>
            </w:ins>
          </w:p>
        </w:tc>
        <w:tc>
          <w:tcPr>
            <w:tcW w:w="1465" w:type="dxa"/>
            <w:shd w:val="clear" w:color="auto" w:fill="7F7F7F" w:themeFill="text1" w:themeFillTint="80"/>
            <w:vAlign w:val="center"/>
          </w:tcPr>
          <w:p w14:paraId="4B33EC8F" w14:textId="77777777" w:rsidR="00C0752E" w:rsidRPr="00C0752E" w:rsidRDefault="00C0752E" w:rsidP="00400524">
            <w:pPr>
              <w:tabs>
                <w:tab w:val="left" w:pos="142"/>
                <w:tab w:val="left" w:pos="567"/>
              </w:tabs>
              <w:jc w:val="center"/>
              <w:rPr>
                <w:ins w:id="2379" w:author="surieth_uu@hotmail.com" w:date="2023-03-21T16:41:00Z"/>
                <w:rFonts w:ascii="Arial Narrow" w:eastAsia="Calibri" w:hAnsi="Arial Narrow" w:cs="Arial"/>
                <w:b/>
                <w:bCs/>
                <w:sz w:val="22"/>
                <w:szCs w:val="22"/>
                <w:lang w:eastAsia="en-US"/>
                <w:rPrChange w:id="2380" w:author="surieth_uu@hotmail.com" w:date="2023-03-21T16:42:00Z">
                  <w:rPr>
                    <w:ins w:id="2381" w:author="surieth_uu@hotmail.com" w:date="2023-03-21T16:41:00Z"/>
                    <w:rFonts w:ascii="Arial Narrow" w:eastAsia="Calibri" w:hAnsi="Arial Narrow" w:cs="Arial"/>
                    <w:b/>
                    <w:bCs/>
                    <w:sz w:val="16"/>
                    <w:szCs w:val="16"/>
                    <w:lang w:eastAsia="en-US"/>
                  </w:rPr>
                </w:rPrChange>
              </w:rPr>
            </w:pPr>
            <w:ins w:id="2382" w:author="surieth_uu@hotmail.com" w:date="2023-03-21T16:41:00Z">
              <w:r w:rsidRPr="00C0752E">
                <w:rPr>
                  <w:rFonts w:ascii="Arial Narrow" w:eastAsia="Calibri" w:hAnsi="Arial Narrow" w:cs="Arial"/>
                  <w:b/>
                  <w:bCs/>
                  <w:sz w:val="22"/>
                  <w:szCs w:val="22"/>
                  <w:lang w:eastAsia="en-US"/>
                  <w:rPrChange w:id="2383" w:author="surieth_uu@hotmail.com" w:date="2023-03-21T16:42:00Z">
                    <w:rPr>
                      <w:rFonts w:ascii="Arial Narrow" w:eastAsia="Calibri" w:hAnsi="Arial Narrow" w:cs="Arial"/>
                      <w:b/>
                      <w:bCs/>
                      <w:sz w:val="16"/>
                      <w:szCs w:val="16"/>
                      <w:lang w:eastAsia="en-US"/>
                    </w:rPr>
                  </w:rPrChange>
                </w:rPr>
                <w:t>EXP. TEC. MOD 01</w:t>
              </w:r>
            </w:ins>
          </w:p>
          <w:p w14:paraId="2206F854" w14:textId="77777777" w:rsidR="00C0752E" w:rsidRPr="00C0752E" w:rsidRDefault="00C0752E" w:rsidP="00400524">
            <w:pPr>
              <w:tabs>
                <w:tab w:val="left" w:pos="142"/>
                <w:tab w:val="left" w:pos="567"/>
              </w:tabs>
              <w:jc w:val="center"/>
              <w:rPr>
                <w:ins w:id="2384" w:author="surieth_uu@hotmail.com" w:date="2023-03-21T16:41:00Z"/>
                <w:rFonts w:ascii="Arial Narrow" w:eastAsia="Calibri" w:hAnsi="Arial Narrow" w:cs="Arial"/>
                <w:b/>
                <w:bCs/>
                <w:sz w:val="22"/>
                <w:szCs w:val="22"/>
                <w:lang w:eastAsia="en-US"/>
                <w:rPrChange w:id="2385" w:author="surieth_uu@hotmail.com" w:date="2023-03-21T16:42:00Z">
                  <w:rPr>
                    <w:ins w:id="2386" w:author="surieth_uu@hotmail.com" w:date="2023-03-21T16:41:00Z"/>
                    <w:rFonts w:ascii="Arial Narrow" w:eastAsia="Calibri" w:hAnsi="Arial Narrow" w:cs="Arial"/>
                    <w:b/>
                    <w:bCs/>
                    <w:sz w:val="16"/>
                    <w:szCs w:val="16"/>
                    <w:lang w:eastAsia="en-US"/>
                  </w:rPr>
                </w:rPrChange>
              </w:rPr>
            </w:pPr>
            <w:ins w:id="2387" w:author="surieth_uu@hotmail.com" w:date="2023-03-21T16:41:00Z">
              <w:r w:rsidRPr="00C0752E">
                <w:rPr>
                  <w:rFonts w:ascii="Arial Narrow" w:eastAsia="Calibri" w:hAnsi="Arial Narrow" w:cs="Arial"/>
                  <w:b/>
                  <w:bCs/>
                  <w:sz w:val="22"/>
                  <w:szCs w:val="22"/>
                  <w:lang w:eastAsia="en-US"/>
                  <w:rPrChange w:id="2388" w:author="surieth_uu@hotmail.com" w:date="2023-03-21T16:42:00Z">
                    <w:rPr>
                      <w:rFonts w:ascii="Arial Narrow" w:eastAsia="Calibri" w:hAnsi="Arial Narrow" w:cs="Arial"/>
                      <w:b/>
                      <w:bCs/>
                      <w:sz w:val="16"/>
                      <w:szCs w:val="16"/>
                      <w:lang w:eastAsia="en-US"/>
                    </w:rPr>
                  </w:rPrChange>
                </w:rPr>
                <w:t>S/</w:t>
              </w:r>
            </w:ins>
          </w:p>
        </w:tc>
        <w:tc>
          <w:tcPr>
            <w:tcW w:w="1559" w:type="dxa"/>
            <w:shd w:val="clear" w:color="auto" w:fill="7F7F7F" w:themeFill="text1" w:themeFillTint="80"/>
            <w:vAlign w:val="center"/>
          </w:tcPr>
          <w:p w14:paraId="007161D9" w14:textId="77777777" w:rsidR="00C0752E" w:rsidRPr="00C0752E" w:rsidRDefault="00C0752E" w:rsidP="00400524">
            <w:pPr>
              <w:tabs>
                <w:tab w:val="left" w:pos="142"/>
                <w:tab w:val="left" w:pos="567"/>
              </w:tabs>
              <w:jc w:val="center"/>
              <w:rPr>
                <w:ins w:id="2389" w:author="surieth_uu@hotmail.com" w:date="2023-03-21T16:41:00Z"/>
                <w:rFonts w:ascii="Arial Narrow" w:eastAsia="Calibri" w:hAnsi="Arial Narrow" w:cs="Arial"/>
                <w:b/>
                <w:bCs/>
                <w:sz w:val="22"/>
                <w:szCs w:val="22"/>
                <w:lang w:eastAsia="en-US"/>
                <w:rPrChange w:id="2390" w:author="surieth_uu@hotmail.com" w:date="2023-03-21T16:42:00Z">
                  <w:rPr>
                    <w:ins w:id="2391" w:author="surieth_uu@hotmail.com" w:date="2023-03-21T16:41:00Z"/>
                    <w:rFonts w:ascii="Arial Narrow" w:eastAsia="Calibri" w:hAnsi="Arial Narrow" w:cs="Arial"/>
                    <w:b/>
                    <w:bCs/>
                    <w:sz w:val="16"/>
                    <w:szCs w:val="16"/>
                    <w:lang w:eastAsia="en-US"/>
                  </w:rPr>
                </w:rPrChange>
              </w:rPr>
            </w:pPr>
            <w:ins w:id="2392" w:author="surieth_uu@hotmail.com" w:date="2023-03-21T16:41:00Z">
              <w:r w:rsidRPr="00C0752E">
                <w:rPr>
                  <w:rFonts w:ascii="Arial Narrow" w:eastAsia="Calibri" w:hAnsi="Arial Narrow" w:cs="Arial"/>
                  <w:b/>
                  <w:bCs/>
                  <w:sz w:val="22"/>
                  <w:szCs w:val="22"/>
                  <w:lang w:eastAsia="en-US"/>
                  <w:rPrChange w:id="2393" w:author="surieth_uu@hotmail.com" w:date="2023-03-21T16:42:00Z">
                    <w:rPr>
                      <w:rFonts w:ascii="Arial Narrow" w:eastAsia="Calibri" w:hAnsi="Arial Narrow" w:cs="Arial"/>
                      <w:b/>
                      <w:bCs/>
                      <w:sz w:val="16"/>
                      <w:szCs w:val="16"/>
                      <w:lang w:eastAsia="en-US"/>
                    </w:rPr>
                  </w:rPrChange>
                </w:rPr>
                <w:t>EXP. TEC. MOD 02</w:t>
              </w:r>
            </w:ins>
          </w:p>
          <w:p w14:paraId="18C35F35" w14:textId="77777777" w:rsidR="00C0752E" w:rsidRPr="00C0752E" w:rsidRDefault="00C0752E" w:rsidP="00400524">
            <w:pPr>
              <w:tabs>
                <w:tab w:val="left" w:pos="142"/>
                <w:tab w:val="left" w:pos="567"/>
              </w:tabs>
              <w:jc w:val="center"/>
              <w:rPr>
                <w:ins w:id="2394" w:author="surieth_uu@hotmail.com" w:date="2023-03-21T16:41:00Z"/>
                <w:rFonts w:ascii="Arial Narrow" w:eastAsia="Calibri" w:hAnsi="Arial Narrow" w:cs="Arial"/>
                <w:b/>
                <w:bCs/>
                <w:sz w:val="22"/>
                <w:szCs w:val="22"/>
                <w:lang w:eastAsia="en-US"/>
                <w:rPrChange w:id="2395" w:author="surieth_uu@hotmail.com" w:date="2023-03-21T16:42:00Z">
                  <w:rPr>
                    <w:ins w:id="2396" w:author="surieth_uu@hotmail.com" w:date="2023-03-21T16:41:00Z"/>
                    <w:rFonts w:ascii="Arial Narrow" w:eastAsia="Calibri" w:hAnsi="Arial Narrow" w:cs="Arial"/>
                    <w:b/>
                    <w:bCs/>
                    <w:sz w:val="16"/>
                    <w:szCs w:val="16"/>
                    <w:lang w:eastAsia="en-US"/>
                  </w:rPr>
                </w:rPrChange>
              </w:rPr>
            </w:pPr>
            <w:ins w:id="2397" w:author="surieth_uu@hotmail.com" w:date="2023-03-21T16:41:00Z">
              <w:r w:rsidRPr="00C0752E">
                <w:rPr>
                  <w:rFonts w:ascii="Arial Narrow" w:eastAsia="Calibri" w:hAnsi="Arial Narrow" w:cs="Arial"/>
                  <w:b/>
                  <w:bCs/>
                  <w:sz w:val="22"/>
                  <w:szCs w:val="22"/>
                  <w:lang w:eastAsia="en-US"/>
                  <w:rPrChange w:id="2398" w:author="surieth_uu@hotmail.com" w:date="2023-03-21T16:42:00Z">
                    <w:rPr>
                      <w:rFonts w:ascii="Arial Narrow" w:eastAsia="Calibri" w:hAnsi="Arial Narrow" w:cs="Arial"/>
                      <w:b/>
                      <w:bCs/>
                      <w:sz w:val="16"/>
                      <w:szCs w:val="16"/>
                      <w:lang w:eastAsia="en-US"/>
                    </w:rPr>
                  </w:rPrChange>
                </w:rPr>
                <w:t>S/</w:t>
              </w:r>
            </w:ins>
          </w:p>
        </w:tc>
      </w:tr>
      <w:tr w:rsidR="00C0752E" w:rsidRPr="00C0752E" w14:paraId="6BED07BF" w14:textId="77777777" w:rsidTr="00400524">
        <w:trPr>
          <w:ins w:id="2399" w:author="surieth_uu@hotmail.com" w:date="2023-03-21T16:41:00Z"/>
        </w:trPr>
        <w:tc>
          <w:tcPr>
            <w:tcW w:w="911" w:type="dxa"/>
            <w:vAlign w:val="center"/>
          </w:tcPr>
          <w:p w14:paraId="12B400A9" w14:textId="77777777" w:rsidR="00C0752E" w:rsidRPr="00C0752E" w:rsidRDefault="00C0752E" w:rsidP="00400524">
            <w:pPr>
              <w:tabs>
                <w:tab w:val="left" w:pos="142"/>
                <w:tab w:val="left" w:pos="567"/>
              </w:tabs>
              <w:jc w:val="center"/>
              <w:rPr>
                <w:ins w:id="2400" w:author="surieth_uu@hotmail.com" w:date="2023-03-21T16:41:00Z"/>
                <w:rFonts w:ascii="Arial Narrow" w:eastAsia="Calibri" w:hAnsi="Arial Narrow" w:cs="Arial"/>
                <w:b/>
                <w:bCs/>
                <w:sz w:val="22"/>
                <w:szCs w:val="22"/>
                <w:lang w:eastAsia="en-US"/>
                <w:rPrChange w:id="2401" w:author="surieth_uu@hotmail.com" w:date="2023-03-21T16:42:00Z">
                  <w:rPr>
                    <w:ins w:id="2402" w:author="surieth_uu@hotmail.com" w:date="2023-03-21T16:41:00Z"/>
                    <w:rFonts w:ascii="Arial Narrow" w:eastAsia="Calibri" w:hAnsi="Arial Narrow" w:cs="Arial"/>
                    <w:b/>
                    <w:bCs/>
                    <w:sz w:val="16"/>
                    <w:szCs w:val="16"/>
                    <w:lang w:eastAsia="en-US"/>
                  </w:rPr>
                </w:rPrChange>
              </w:rPr>
            </w:pPr>
            <w:ins w:id="2403" w:author="surieth_uu@hotmail.com" w:date="2023-03-21T16:41:00Z">
              <w:r w:rsidRPr="00C0752E">
                <w:rPr>
                  <w:rFonts w:ascii="Arial Narrow" w:eastAsia="Calibri" w:hAnsi="Arial Narrow" w:cs="Arial"/>
                  <w:b/>
                  <w:bCs/>
                  <w:sz w:val="22"/>
                  <w:szCs w:val="22"/>
                  <w:lang w:eastAsia="en-US"/>
                  <w:rPrChange w:id="2404" w:author="surieth_uu@hotmail.com" w:date="2023-03-21T16:42:00Z">
                    <w:rPr>
                      <w:rFonts w:ascii="Arial Narrow" w:eastAsia="Calibri" w:hAnsi="Arial Narrow" w:cs="Arial"/>
                      <w:b/>
                      <w:bCs/>
                      <w:sz w:val="16"/>
                      <w:szCs w:val="16"/>
                      <w:lang w:eastAsia="en-US"/>
                    </w:rPr>
                  </w:rPrChange>
                </w:rPr>
                <w:t>01</w:t>
              </w:r>
            </w:ins>
          </w:p>
        </w:tc>
        <w:tc>
          <w:tcPr>
            <w:tcW w:w="2491" w:type="dxa"/>
            <w:vAlign w:val="center"/>
          </w:tcPr>
          <w:p w14:paraId="1E8A0E7A" w14:textId="77777777" w:rsidR="00C0752E" w:rsidRPr="00C0752E" w:rsidRDefault="00C0752E" w:rsidP="00400524">
            <w:pPr>
              <w:tabs>
                <w:tab w:val="left" w:pos="142"/>
                <w:tab w:val="left" w:pos="567"/>
              </w:tabs>
              <w:rPr>
                <w:ins w:id="2405" w:author="surieth_uu@hotmail.com" w:date="2023-03-21T16:41:00Z"/>
                <w:rFonts w:ascii="Arial Narrow" w:eastAsia="Calibri" w:hAnsi="Arial Narrow" w:cs="Arial"/>
                <w:b/>
                <w:bCs/>
                <w:sz w:val="22"/>
                <w:szCs w:val="22"/>
                <w:lang w:eastAsia="en-US"/>
                <w:rPrChange w:id="2406" w:author="surieth_uu@hotmail.com" w:date="2023-03-21T16:42:00Z">
                  <w:rPr>
                    <w:ins w:id="2407" w:author="surieth_uu@hotmail.com" w:date="2023-03-21T16:41:00Z"/>
                    <w:rFonts w:ascii="Arial Narrow" w:eastAsia="Calibri" w:hAnsi="Arial Narrow" w:cs="Arial"/>
                    <w:b/>
                    <w:bCs/>
                    <w:sz w:val="16"/>
                    <w:szCs w:val="16"/>
                    <w:lang w:eastAsia="en-US"/>
                  </w:rPr>
                </w:rPrChange>
              </w:rPr>
            </w:pPr>
            <w:ins w:id="2408" w:author="surieth_uu@hotmail.com" w:date="2023-03-21T16:41:00Z">
              <w:r w:rsidRPr="00C0752E">
                <w:rPr>
                  <w:rFonts w:ascii="Arial Narrow" w:eastAsia="Calibri" w:hAnsi="Arial Narrow" w:cs="Arial"/>
                  <w:b/>
                  <w:bCs/>
                  <w:sz w:val="22"/>
                  <w:szCs w:val="22"/>
                  <w:lang w:eastAsia="en-US"/>
                  <w:rPrChange w:id="2409" w:author="surieth_uu@hotmail.com" w:date="2023-03-21T16:42:00Z">
                    <w:rPr>
                      <w:rFonts w:ascii="Arial Narrow" w:eastAsia="Calibri" w:hAnsi="Arial Narrow" w:cs="Arial"/>
                      <w:b/>
                      <w:bCs/>
                      <w:sz w:val="16"/>
                      <w:szCs w:val="16"/>
                      <w:lang w:eastAsia="en-US"/>
                    </w:rPr>
                  </w:rPrChange>
                </w:rPr>
                <w:t>COSTO DIRECTO TOTAL</w:t>
              </w:r>
            </w:ins>
          </w:p>
        </w:tc>
        <w:tc>
          <w:tcPr>
            <w:tcW w:w="1370" w:type="dxa"/>
            <w:vAlign w:val="center"/>
          </w:tcPr>
          <w:p w14:paraId="315A2D8F" w14:textId="77777777" w:rsidR="00C0752E" w:rsidRPr="00C0752E" w:rsidRDefault="00C0752E" w:rsidP="00400524">
            <w:pPr>
              <w:tabs>
                <w:tab w:val="left" w:pos="142"/>
                <w:tab w:val="left" w:pos="567"/>
              </w:tabs>
              <w:jc w:val="right"/>
              <w:rPr>
                <w:ins w:id="2410" w:author="surieth_uu@hotmail.com" w:date="2023-03-21T16:41:00Z"/>
                <w:rFonts w:ascii="Arial Narrow" w:eastAsia="Calibri" w:hAnsi="Arial Narrow" w:cs="Arial"/>
                <w:b/>
                <w:bCs/>
                <w:sz w:val="22"/>
                <w:szCs w:val="22"/>
                <w:lang w:eastAsia="en-US"/>
                <w:rPrChange w:id="2411" w:author="surieth_uu@hotmail.com" w:date="2023-03-21T16:42:00Z">
                  <w:rPr>
                    <w:ins w:id="2412" w:author="surieth_uu@hotmail.com" w:date="2023-03-21T16:41:00Z"/>
                    <w:rFonts w:ascii="Arial Narrow" w:eastAsia="Calibri" w:hAnsi="Arial Narrow" w:cs="Arial"/>
                    <w:b/>
                    <w:bCs/>
                    <w:sz w:val="16"/>
                    <w:szCs w:val="16"/>
                    <w:lang w:eastAsia="en-US"/>
                  </w:rPr>
                </w:rPrChange>
              </w:rPr>
            </w:pPr>
            <w:ins w:id="2413" w:author="surieth_uu@hotmail.com" w:date="2023-03-21T16:41:00Z">
              <w:r w:rsidRPr="00C0752E">
                <w:rPr>
                  <w:rFonts w:ascii="Arial Narrow" w:eastAsia="Calibri" w:hAnsi="Arial Narrow" w:cs="Arial"/>
                  <w:b/>
                  <w:bCs/>
                  <w:sz w:val="22"/>
                  <w:szCs w:val="22"/>
                  <w:lang w:eastAsia="en-US"/>
                  <w:rPrChange w:id="2414" w:author="surieth_uu@hotmail.com" w:date="2023-03-21T16:42:00Z">
                    <w:rPr>
                      <w:rFonts w:ascii="Arial Narrow" w:eastAsia="Calibri" w:hAnsi="Arial Narrow" w:cs="Arial"/>
                      <w:b/>
                      <w:bCs/>
                      <w:sz w:val="16"/>
                      <w:szCs w:val="16"/>
                      <w:lang w:eastAsia="en-US"/>
                    </w:rPr>
                  </w:rPrChange>
                </w:rPr>
                <w:t>12 346,760,53</w:t>
              </w:r>
            </w:ins>
          </w:p>
        </w:tc>
        <w:tc>
          <w:tcPr>
            <w:tcW w:w="1465" w:type="dxa"/>
            <w:vAlign w:val="center"/>
          </w:tcPr>
          <w:p w14:paraId="6B9290DD" w14:textId="77777777" w:rsidR="00C0752E" w:rsidRPr="00C0752E" w:rsidRDefault="00C0752E" w:rsidP="00400524">
            <w:pPr>
              <w:tabs>
                <w:tab w:val="left" w:pos="142"/>
                <w:tab w:val="left" w:pos="567"/>
              </w:tabs>
              <w:jc w:val="right"/>
              <w:rPr>
                <w:ins w:id="2415" w:author="surieth_uu@hotmail.com" w:date="2023-03-21T16:41:00Z"/>
                <w:rFonts w:ascii="Arial Narrow" w:eastAsia="Calibri" w:hAnsi="Arial Narrow" w:cs="Arial"/>
                <w:b/>
                <w:bCs/>
                <w:sz w:val="22"/>
                <w:szCs w:val="22"/>
                <w:lang w:eastAsia="en-US"/>
                <w:rPrChange w:id="2416" w:author="surieth_uu@hotmail.com" w:date="2023-03-21T16:42:00Z">
                  <w:rPr>
                    <w:ins w:id="2417" w:author="surieth_uu@hotmail.com" w:date="2023-03-21T16:41:00Z"/>
                    <w:rFonts w:ascii="Arial Narrow" w:eastAsia="Calibri" w:hAnsi="Arial Narrow" w:cs="Arial"/>
                    <w:b/>
                    <w:bCs/>
                    <w:sz w:val="16"/>
                    <w:szCs w:val="16"/>
                    <w:lang w:eastAsia="en-US"/>
                  </w:rPr>
                </w:rPrChange>
              </w:rPr>
            </w:pPr>
            <w:ins w:id="2418" w:author="surieth_uu@hotmail.com" w:date="2023-03-21T16:41:00Z">
              <w:r w:rsidRPr="00C0752E">
                <w:rPr>
                  <w:rFonts w:ascii="Arial Narrow" w:eastAsia="Calibri" w:hAnsi="Arial Narrow" w:cs="Arial"/>
                  <w:b/>
                  <w:bCs/>
                  <w:sz w:val="22"/>
                  <w:szCs w:val="22"/>
                  <w:lang w:eastAsia="en-US"/>
                  <w:rPrChange w:id="2419" w:author="surieth_uu@hotmail.com" w:date="2023-03-21T16:42:00Z">
                    <w:rPr>
                      <w:rFonts w:ascii="Arial Narrow" w:eastAsia="Calibri" w:hAnsi="Arial Narrow" w:cs="Arial"/>
                      <w:b/>
                      <w:bCs/>
                      <w:sz w:val="16"/>
                      <w:szCs w:val="16"/>
                      <w:lang w:eastAsia="en-US"/>
                    </w:rPr>
                  </w:rPrChange>
                </w:rPr>
                <w:t>12 156 356,88</w:t>
              </w:r>
            </w:ins>
          </w:p>
        </w:tc>
        <w:tc>
          <w:tcPr>
            <w:tcW w:w="1559" w:type="dxa"/>
            <w:vAlign w:val="center"/>
          </w:tcPr>
          <w:p w14:paraId="70CC6289" w14:textId="77777777" w:rsidR="00C0752E" w:rsidRPr="00C0752E" w:rsidRDefault="00C0752E" w:rsidP="00400524">
            <w:pPr>
              <w:tabs>
                <w:tab w:val="left" w:pos="142"/>
                <w:tab w:val="left" w:pos="567"/>
              </w:tabs>
              <w:jc w:val="right"/>
              <w:rPr>
                <w:ins w:id="2420" w:author="surieth_uu@hotmail.com" w:date="2023-03-21T16:41:00Z"/>
                <w:rFonts w:ascii="Arial Narrow" w:eastAsia="Calibri" w:hAnsi="Arial Narrow" w:cs="Arial"/>
                <w:b/>
                <w:bCs/>
                <w:sz w:val="22"/>
                <w:szCs w:val="22"/>
                <w:lang w:eastAsia="en-US"/>
                <w:rPrChange w:id="2421" w:author="surieth_uu@hotmail.com" w:date="2023-03-21T16:42:00Z">
                  <w:rPr>
                    <w:ins w:id="2422" w:author="surieth_uu@hotmail.com" w:date="2023-03-21T16:41:00Z"/>
                    <w:rFonts w:ascii="Arial Narrow" w:eastAsia="Calibri" w:hAnsi="Arial Narrow" w:cs="Arial"/>
                    <w:b/>
                    <w:bCs/>
                    <w:sz w:val="16"/>
                    <w:szCs w:val="16"/>
                    <w:lang w:eastAsia="en-US"/>
                  </w:rPr>
                </w:rPrChange>
              </w:rPr>
            </w:pPr>
            <w:ins w:id="2423" w:author="surieth_uu@hotmail.com" w:date="2023-03-21T16:41:00Z">
              <w:r w:rsidRPr="00C0752E">
                <w:rPr>
                  <w:rFonts w:ascii="Arial Narrow" w:eastAsia="Calibri" w:hAnsi="Arial Narrow" w:cs="Arial"/>
                  <w:b/>
                  <w:bCs/>
                  <w:sz w:val="22"/>
                  <w:szCs w:val="22"/>
                  <w:lang w:eastAsia="en-US"/>
                  <w:rPrChange w:id="2424" w:author="surieth_uu@hotmail.com" w:date="2023-03-21T16:42:00Z">
                    <w:rPr>
                      <w:rFonts w:ascii="Arial Narrow" w:eastAsia="Calibri" w:hAnsi="Arial Narrow" w:cs="Arial"/>
                      <w:b/>
                      <w:bCs/>
                      <w:sz w:val="16"/>
                      <w:szCs w:val="16"/>
                      <w:lang w:eastAsia="en-US"/>
                    </w:rPr>
                  </w:rPrChange>
                </w:rPr>
                <w:t>12 194,483,89</w:t>
              </w:r>
            </w:ins>
          </w:p>
        </w:tc>
      </w:tr>
      <w:tr w:rsidR="00C0752E" w:rsidRPr="00C0752E" w14:paraId="7FE75DFA" w14:textId="77777777" w:rsidTr="00400524">
        <w:trPr>
          <w:ins w:id="2425" w:author="surieth_uu@hotmail.com" w:date="2023-03-21T16:41:00Z"/>
        </w:trPr>
        <w:tc>
          <w:tcPr>
            <w:tcW w:w="911" w:type="dxa"/>
            <w:vAlign w:val="center"/>
          </w:tcPr>
          <w:p w14:paraId="7F4F0C77" w14:textId="77777777" w:rsidR="00C0752E" w:rsidRPr="00C0752E" w:rsidRDefault="00C0752E" w:rsidP="00400524">
            <w:pPr>
              <w:tabs>
                <w:tab w:val="left" w:pos="142"/>
                <w:tab w:val="left" w:pos="567"/>
              </w:tabs>
              <w:jc w:val="center"/>
              <w:rPr>
                <w:ins w:id="2426" w:author="surieth_uu@hotmail.com" w:date="2023-03-21T16:41:00Z"/>
                <w:rFonts w:ascii="Arial Narrow" w:eastAsia="Calibri" w:hAnsi="Arial Narrow" w:cs="Arial"/>
                <w:sz w:val="22"/>
                <w:szCs w:val="22"/>
                <w:lang w:eastAsia="en-US"/>
                <w:rPrChange w:id="2427" w:author="surieth_uu@hotmail.com" w:date="2023-03-21T16:42:00Z">
                  <w:rPr>
                    <w:ins w:id="2428" w:author="surieth_uu@hotmail.com" w:date="2023-03-21T16:41:00Z"/>
                    <w:rFonts w:ascii="Arial Narrow" w:eastAsia="Calibri" w:hAnsi="Arial Narrow" w:cs="Arial"/>
                    <w:sz w:val="16"/>
                    <w:szCs w:val="16"/>
                    <w:lang w:eastAsia="en-US"/>
                  </w:rPr>
                </w:rPrChange>
              </w:rPr>
            </w:pPr>
            <w:ins w:id="2429" w:author="surieth_uu@hotmail.com" w:date="2023-03-21T16:41:00Z">
              <w:r w:rsidRPr="00C0752E">
                <w:rPr>
                  <w:rFonts w:ascii="Arial Narrow" w:eastAsia="Calibri" w:hAnsi="Arial Narrow" w:cs="Arial"/>
                  <w:sz w:val="22"/>
                  <w:szCs w:val="22"/>
                  <w:lang w:eastAsia="en-US"/>
                  <w:rPrChange w:id="2430" w:author="surieth_uu@hotmail.com" w:date="2023-03-21T16:42:00Z">
                    <w:rPr>
                      <w:rFonts w:ascii="Arial Narrow" w:eastAsia="Calibri" w:hAnsi="Arial Narrow" w:cs="Arial"/>
                      <w:sz w:val="16"/>
                      <w:szCs w:val="16"/>
                      <w:lang w:eastAsia="en-US"/>
                    </w:rPr>
                  </w:rPrChange>
                </w:rPr>
                <w:t>02</w:t>
              </w:r>
            </w:ins>
          </w:p>
        </w:tc>
        <w:tc>
          <w:tcPr>
            <w:tcW w:w="2491" w:type="dxa"/>
            <w:vAlign w:val="center"/>
          </w:tcPr>
          <w:p w14:paraId="169E2898" w14:textId="77777777" w:rsidR="00C0752E" w:rsidRPr="00C0752E" w:rsidRDefault="00C0752E" w:rsidP="00400524">
            <w:pPr>
              <w:tabs>
                <w:tab w:val="left" w:pos="142"/>
                <w:tab w:val="left" w:pos="567"/>
              </w:tabs>
              <w:rPr>
                <w:ins w:id="2431" w:author="surieth_uu@hotmail.com" w:date="2023-03-21T16:41:00Z"/>
                <w:rFonts w:ascii="Arial Narrow" w:eastAsia="Calibri" w:hAnsi="Arial Narrow" w:cs="Arial"/>
                <w:sz w:val="22"/>
                <w:szCs w:val="22"/>
                <w:lang w:eastAsia="en-US"/>
                <w:rPrChange w:id="2432" w:author="surieth_uu@hotmail.com" w:date="2023-03-21T16:42:00Z">
                  <w:rPr>
                    <w:ins w:id="2433" w:author="surieth_uu@hotmail.com" w:date="2023-03-21T16:41:00Z"/>
                    <w:rFonts w:ascii="Arial Narrow" w:eastAsia="Calibri" w:hAnsi="Arial Narrow" w:cs="Arial"/>
                    <w:sz w:val="16"/>
                    <w:szCs w:val="16"/>
                    <w:lang w:eastAsia="en-US"/>
                  </w:rPr>
                </w:rPrChange>
              </w:rPr>
            </w:pPr>
            <w:ins w:id="2434" w:author="surieth_uu@hotmail.com" w:date="2023-03-21T16:41:00Z">
              <w:r w:rsidRPr="00C0752E">
                <w:rPr>
                  <w:rFonts w:ascii="Arial Narrow" w:eastAsia="Calibri" w:hAnsi="Arial Narrow" w:cs="Arial"/>
                  <w:sz w:val="22"/>
                  <w:szCs w:val="22"/>
                  <w:lang w:eastAsia="en-US"/>
                  <w:rPrChange w:id="2435" w:author="surieth_uu@hotmail.com" w:date="2023-03-21T16:42:00Z">
                    <w:rPr>
                      <w:rFonts w:ascii="Arial Narrow" w:eastAsia="Calibri" w:hAnsi="Arial Narrow" w:cs="Arial"/>
                      <w:sz w:val="16"/>
                      <w:szCs w:val="16"/>
                      <w:lang w:eastAsia="en-US"/>
                    </w:rPr>
                  </w:rPrChange>
                </w:rPr>
                <w:t>GASTOS GENERALES</w:t>
              </w:r>
            </w:ins>
          </w:p>
        </w:tc>
        <w:tc>
          <w:tcPr>
            <w:tcW w:w="1370" w:type="dxa"/>
            <w:vAlign w:val="center"/>
          </w:tcPr>
          <w:p w14:paraId="4C881055" w14:textId="77777777" w:rsidR="00C0752E" w:rsidRPr="00C0752E" w:rsidRDefault="00C0752E" w:rsidP="00400524">
            <w:pPr>
              <w:tabs>
                <w:tab w:val="left" w:pos="142"/>
                <w:tab w:val="left" w:pos="567"/>
              </w:tabs>
              <w:jc w:val="right"/>
              <w:rPr>
                <w:ins w:id="2436" w:author="surieth_uu@hotmail.com" w:date="2023-03-21T16:41:00Z"/>
                <w:rFonts w:ascii="Arial Narrow" w:eastAsia="Calibri" w:hAnsi="Arial Narrow" w:cs="Arial"/>
                <w:sz w:val="22"/>
                <w:szCs w:val="22"/>
                <w:lang w:eastAsia="en-US"/>
                <w:rPrChange w:id="2437" w:author="surieth_uu@hotmail.com" w:date="2023-03-21T16:42:00Z">
                  <w:rPr>
                    <w:ins w:id="2438" w:author="surieth_uu@hotmail.com" w:date="2023-03-21T16:41:00Z"/>
                    <w:rFonts w:ascii="Arial Narrow" w:eastAsia="Calibri" w:hAnsi="Arial Narrow" w:cs="Arial"/>
                    <w:sz w:val="16"/>
                    <w:szCs w:val="16"/>
                    <w:lang w:eastAsia="en-US"/>
                  </w:rPr>
                </w:rPrChange>
              </w:rPr>
            </w:pPr>
            <w:ins w:id="2439" w:author="surieth_uu@hotmail.com" w:date="2023-03-21T16:41:00Z">
              <w:r w:rsidRPr="00C0752E">
                <w:rPr>
                  <w:rFonts w:ascii="Arial Narrow" w:eastAsia="Calibri" w:hAnsi="Arial Narrow" w:cs="Arial"/>
                  <w:sz w:val="22"/>
                  <w:szCs w:val="22"/>
                  <w:lang w:eastAsia="en-US"/>
                  <w:rPrChange w:id="2440" w:author="surieth_uu@hotmail.com" w:date="2023-03-21T16:42:00Z">
                    <w:rPr>
                      <w:rFonts w:ascii="Arial Narrow" w:eastAsia="Calibri" w:hAnsi="Arial Narrow" w:cs="Arial"/>
                      <w:sz w:val="16"/>
                      <w:szCs w:val="16"/>
                      <w:lang w:eastAsia="en-US"/>
                    </w:rPr>
                  </w:rPrChange>
                </w:rPr>
                <w:t>373 090,00</w:t>
              </w:r>
            </w:ins>
          </w:p>
        </w:tc>
        <w:tc>
          <w:tcPr>
            <w:tcW w:w="1465" w:type="dxa"/>
            <w:vAlign w:val="center"/>
          </w:tcPr>
          <w:p w14:paraId="1AE760CD" w14:textId="77777777" w:rsidR="00C0752E" w:rsidRPr="00C0752E" w:rsidRDefault="00C0752E" w:rsidP="00400524">
            <w:pPr>
              <w:tabs>
                <w:tab w:val="left" w:pos="142"/>
                <w:tab w:val="left" w:pos="567"/>
              </w:tabs>
              <w:jc w:val="right"/>
              <w:rPr>
                <w:ins w:id="2441" w:author="surieth_uu@hotmail.com" w:date="2023-03-21T16:41:00Z"/>
                <w:rFonts w:ascii="Arial Narrow" w:eastAsia="Calibri" w:hAnsi="Arial Narrow" w:cs="Arial"/>
                <w:sz w:val="22"/>
                <w:szCs w:val="22"/>
                <w:lang w:eastAsia="en-US"/>
                <w:rPrChange w:id="2442" w:author="surieth_uu@hotmail.com" w:date="2023-03-21T16:42:00Z">
                  <w:rPr>
                    <w:ins w:id="2443" w:author="surieth_uu@hotmail.com" w:date="2023-03-21T16:41:00Z"/>
                    <w:rFonts w:ascii="Arial Narrow" w:eastAsia="Calibri" w:hAnsi="Arial Narrow" w:cs="Arial"/>
                    <w:sz w:val="16"/>
                    <w:szCs w:val="16"/>
                    <w:lang w:eastAsia="en-US"/>
                  </w:rPr>
                </w:rPrChange>
              </w:rPr>
            </w:pPr>
            <w:ins w:id="2444" w:author="surieth_uu@hotmail.com" w:date="2023-03-21T16:41:00Z">
              <w:r w:rsidRPr="00C0752E">
                <w:rPr>
                  <w:rFonts w:ascii="Arial Narrow" w:eastAsia="Calibri" w:hAnsi="Arial Narrow" w:cs="Arial"/>
                  <w:sz w:val="22"/>
                  <w:szCs w:val="22"/>
                  <w:lang w:eastAsia="en-US"/>
                  <w:rPrChange w:id="2445" w:author="surieth_uu@hotmail.com" w:date="2023-03-21T16:42:00Z">
                    <w:rPr>
                      <w:rFonts w:ascii="Arial Narrow" w:eastAsia="Calibri" w:hAnsi="Arial Narrow" w:cs="Arial"/>
                      <w:sz w:val="16"/>
                      <w:szCs w:val="16"/>
                      <w:lang w:eastAsia="en-US"/>
                    </w:rPr>
                  </w:rPrChange>
                </w:rPr>
                <w:t>373 090,00</w:t>
              </w:r>
            </w:ins>
          </w:p>
        </w:tc>
        <w:tc>
          <w:tcPr>
            <w:tcW w:w="1559" w:type="dxa"/>
            <w:vAlign w:val="center"/>
          </w:tcPr>
          <w:p w14:paraId="39795CBC" w14:textId="77777777" w:rsidR="00C0752E" w:rsidRPr="00C0752E" w:rsidRDefault="00C0752E" w:rsidP="00400524">
            <w:pPr>
              <w:tabs>
                <w:tab w:val="left" w:pos="142"/>
                <w:tab w:val="left" w:pos="567"/>
              </w:tabs>
              <w:jc w:val="right"/>
              <w:rPr>
                <w:ins w:id="2446" w:author="surieth_uu@hotmail.com" w:date="2023-03-21T16:41:00Z"/>
                <w:rFonts w:ascii="Arial Narrow" w:eastAsia="Calibri" w:hAnsi="Arial Narrow" w:cs="Arial"/>
                <w:sz w:val="22"/>
                <w:szCs w:val="22"/>
                <w:lang w:eastAsia="en-US"/>
                <w:rPrChange w:id="2447" w:author="surieth_uu@hotmail.com" w:date="2023-03-21T16:42:00Z">
                  <w:rPr>
                    <w:ins w:id="2448" w:author="surieth_uu@hotmail.com" w:date="2023-03-21T16:41:00Z"/>
                    <w:rFonts w:ascii="Arial Narrow" w:eastAsia="Calibri" w:hAnsi="Arial Narrow" w:cs="Arial"/>
                    <w:sz w:val="16"/>
                    <w:szCs w:val="16"/>
                    <w:lang w:eastAsia="en-US"/>
                  </w:rPr>
                </w:rPrChange>
              </w:rPr>
            </w:pPr>
            <w:ins w:id="2449" w:author="surieth_uu@hotmail.com" w:date="2023-03-21T16:41:00Z">
              <w:r w:rsidRPr="00C0752E">
                <w:rPr>
                  <w:rFonts w:ascii="Arial Narrow" w:eastAsia="Calibri" w:hAnsi="Arial Narrow" w:cs="Arial"/>
                  <w:sz w:val="22"/>
                  <w:szCs w:val="22"/>
                  <w:lang w:eastAsia="en-US"/>
                  <w:rPrChange w:id="2450" w:author="surieth_uu@hotmail.com" w:date="2023-03-21T16:42:00Z">
                    <w:rPr>
                      <w:rFonts w:ascii="Arial Narrow" w:eastAsia="Calibri" w:hAnsi="Arial Narrow" w:cs="Arial"/>
                      <w:sz w:val="16"/>
                      <w:szCs w:val="16"/>
                      <w:lang w:eastAsia="en-US"/>
                    </w:rPr>
                  </w:rPrChange>
                </w:rPr>
                <w:t>726,477,50</w:t>
              </w:r>
            </w:ins>
          </w:p>
        </w:tc>
      </w:tr>
      <w:tr w:rsidR="00C0752E" w:rsidRPr="00C0752E" w14:paraId="182B8B7C" w14:textId="77777777" w:rsidTr="00400524">
        <w:trPr>
          <w:ins w:id="2451" w:author="surieth_uu@hotmail.com" w:date="2023-03-21T16:41:00Z"/>
        </w:trPr>
        <w:tc>
          <w:tcPr>
            <w:tcW w:w="911" w:type="dxa"/>
            <w:vAlign w:val="center"/>
          </w:tcPr>
          <w:p w14:paraId="6A0D3D2C" w14:textId="77777777" w:rsidR="00C0752E" w:rsidRPr="00C0752E" w:rsidRDefault="00C0752E" w:rsidP="00400524">
            <w:pPr>
              <w:tabs>
                <w:tab w:val="left" w:pos="142"/>
                <w:tab w:val="left" w:pos="567"/>
              </w:tabs>
              <w:jc w:val="center"/>
              <w:rPr>
                <w:ins w:id="2452" w:author="surieth_uu@hotmail.com" w:date="2023-03-21T16:41:00Z"/>
                <w:rFonts w:ascii="Arial Narrow" w:eastAsia="Calibri" w:hAnsi="Arial Narrow" w:cs="Arial"/>
                <w:sz w:val="22"/>
                <w:szCs w:val="22"/>
                <w:lang w:eastAsia="en-US"/>
                <w:rPrChange w:id="2453" w:author="surieth_uu@hotmail.com" w:date="2023-03-21T16:42:00Z">
                  <w:rPr>
                    <w:ins w:id="2454" w:author="surieth_uu@hotmail.com" w:date="2023-03-21T16:41:00Z"/>
                    <w:rFonts w:ascii="Arial Narrow" w:eastAsia="Calibri" w:hAnsi="Arial Narrow" w:cs="Arial"/>
                    <w:sz w:val="16"/>
                    <w:szCs w:val="16"/>
                    <w:lang w:eastAsia="en-US"/>
                  </w:rPr>
                </w:rPrChange>
              </w:rPr>
            </w:pPr>
            <w:ins w:id="2455" w:author="surieth_uu@hotmail.com" w:date="2023-03-21T16:41:00Z">
              <w:r w:rsidRPr="00C0752E">
                <w:rPr>
                  <w:rFonts w:ascii="Arial Narrow" w:eastAsia="Calibri" w:hAnsi="Arial Narrow" w:cs="Arial"/>
                  <w:sz w:val="22"/>
                  <w:szCs w:val="22"/>
                  <w:lang w:eastAsia="en-US"/>
                  <w:rPrChange w:id="2456" w:author="surieth_uu@hotmail.com" w:date="2023-03-21T16:42:00Z">
                    <w:rPr>
                      <w:rFonts w:ascii="Arial Narrow" w:eastAsia="Calibri" w:hAnsi="Arial Narrow" w:cs="Arial"/>
                      <w:sz w:val="16"/>
                      <w:szCs w:val="16"/>
                      <w:lang w:eastAsia="en-US"/>
                    </w:rPr>
                  </w:rPrChange>
                </w:rPr>
                <w:t>03</w:t>
              </w:r>
            </w:ins>
          </w:p>
        </w:tc>
        <w:tc>
          <w:tcPr>
            <w:tcW w:w="2491" w:type="dxa"/>
            <w:vAlign w:val="center"/>
          </w:tcPr>
          <w:p w14:paraId="18F0BCD8" w14:textId="77777777" w:rsidR="00C0752E" w:rsidRPr="00C0752E" w:rsidRDefault="00C0752E" w:rsidP="00400524">
            <w:pPr>
              <w:tabs>
                <w:tab w:val="left" w:pos="142"/>
                <w:tab w:val="left" w:pos="567"/>
              </w:tabs>
              <w:rPr>
                <w:ins w:id="2457" w:author="surieth_uu@hotmail.com" w:date="2023-03-21T16:41:00Z"/>
                <w:rFonts w:ascii="Arial Narrow" w:eastAsia="Calibri" w:hAnsi="Arial Narrow" w:cs="Arial"/>
                <w:sz w:val="22"/>
                <w:szCs w:val="22"/>
                <w:lang w:eastAsia="en-US"/>
                <w:rPrChange w:id="2458" w:author="surieth_uu@hotmail.com" w:date="2023-03-21T16:42:00Z">
                  <w:rPr>
                    <w:ins w:id="2459" w:author="surieth_uu@hotmail.com" w:date="2023-03-21T16:41:00Z"/>
                    <w:rFonts w:ascii="Arial Narrow" w:eastAsia="Calibri" w:hAnsi="Arial Narrow" w:cs="Arial"/>
                    <w:sz w:val="16"/>
                    <w:szCs w:val="16"/>
                    <w:lang w:eastAsia="en-US"/>
                  </w:rPr>
                </w:rPrChange>
              </w:rPr>
            </w:pPr>
            <w:ins w:id="2460" w:author="surieth_uu@hotmail.com" w:date="2023-03-21T16:41:00Z">
              <w:r w:rsidRPr="00C0752E">
                <w:rPr>
                  <w:rFonts w:ascii="Arial Narrow" w:eastAsia="Calibri" w:hAnsi="Arial Narrow" w:cs="Arial"/>
                  <w:sz w:val="22"/>
                  <w:szCs w:val="22"/>
                  <w:lang w:eastAsia="en-US"/>
                  <w:rPrChange w:id="2461" w:author="surieth_uu@hotmail.com" w:date="2023-03-21T16:42:00Z">
                    <w:rPr>
                      <w:rFonts w:ascii="Arial Narrow" w:eastAsia="Calibri" w:hAnsi="Arial Narrow" w:cs="Arial"/>
                      <w:sz w:val="16"/>
                      <w:szCs w:val="16"/>
                      <w:lang w:eastAsia="en-US"/>
                    </w:rPr>
                  </w:rPrChange>
                </w:rPr>
                <w:t xml:space="preserve">GASTOS DE </w:t>
              </w:r>
              <w:r w:rsidRPr="00C0752E">
                <w:rPr>
                  <w:rFonts w:ascii="Arial Narrow" w:eastAsia="Calibri" w:hAnsi="Arial Narrow" w:cs="Arial"/>
                  <w:sz w:val="22"/>
                  <w:szCs w:val="22"/>
                  <w:lang w:eastAsia="en-US"/>
                  <w:rPrChange w:id="2462" w:author="surieth_uu@hotmail.com" w:date="2023-03-21T16:42:00Z">
                    <w:rPr>
                      <w:rFonts w:ascii="Arial Narrow" w:eastAsia="Calibri" w:hAnsi="Arial Narrow" w:cs="Arial"/>
                      <w:sz w:val="16"/>
                      <w:szCs w:val="16"/>
                      <w:lang w:eastAsia="en-US"/>
                    </w:rPr>
                  </w:rPrChange>
                </w:rPr>
                <w:lastRenderedPageBreak/>
                <w:t>SUPERVISIÓN</w:t>
              </w:r>
            </w:ins>
          </w:p>
        </w:tc>
        <w:tc>
          <w:tcPr>
            <w:tcW w:w="1370" w:type="dxa"/>
            <w:vAlign w:val="center"/>
          </w:tcPr>
          <w:p w14:paraId="6689679C" w14:textId="77777777" w:rsidR="00C0752E" w:rsidRPr="00C0752E" w:rsidRDefault="00C0752E" w:rsidP="00400524">
            <w:pPr>
              <w:tabs>
                <w:tab w:val="left" w:pos="142"/>
                <w:tab w:val="left" w:pos="567"/>
              </w:tabs>
              <w:jc w:val="right"/>
              <w:rPr>
                <w:ins w:id="2463" w:author="surieth_uu@hotmail.com" w:date="2023-03-21T16:41:00Z"/>
                <w:rFonts w:ascii="Arial Narrow" w:eastAsia="Calibri" w:hAnsi="Arial Narrow" w:cs="Arial"/>
                <w:sz w:val="22"/>
                <w:szCs w:val="22"/>
                <w:lang w:eastAsia="en-US"/>
                <w:rPrChange w:id="2464" w:author="surieth_uu@hotmail.com" w:date="2023-03-21T16:42:00Z">
                  <w:rPr>
                    <w:ins w:id="2465" w:author="surieth_uu@hotmail.com" w:date="2023-03-21T16:41:00Z"/>
                    <w:rFonts w:ascii="Arial Narrow" w:eastAsia="Calibri" w:hAnsi="Arial Narrow" w:cs="Arial"/>
                    <w:sz w:val="16"/>
                    <w:szCs w:val="16"/>
                    <w:lang w:eastAsia="en-US"/>
                  </w:rPr>
                </w:rPrChange>
              </w:rPr>
            </w:pPr>
            <w:ins w:id="2466" w:author="surieth_uu@hotmail.com" w:date="2023-03-21T16:41:00Z">
              <w:r w:rsidRPr="00C0752E">
                <w:rPr>
                  <w:rFonts w:ascii="Arial Narrow" w:eastAsia="Calibri" w:hAnsi="Arial Narrow" w:cs="Arial"/>
                  <w:sz w:val="22"/>
                  <w:szCs w:val="22"/>
                  <w:lang w:eastAsia="en-US"/>
                  <w:rPrChange w:id="2467" w:author="surieth_uu@hotmail.com" w:date="2023-03-21T16:42:00Z">
                    <w:rPr>
                      <w:rFonts w:ascii="Arial Narrow" w:eastAsia="Calibri" w:hAnsi="Arial Narrow" w:cs="Arial"/>
                      <w:sz w:val="16"/>
                      <w:szCs w:val="16"/>
                      <w:lang w:eastAsia="en-US"/>
                    </w:rPr>
                  </w:rPrChange>
                </w:rPr>
                <w:lastRenderedPageBreak/>
                <w:t>162 600,00</w:t>
              </w:r>
            </w:ins>
          </w:p>
        </w:tc>
        <w:tc>
          <w:tcPr>
            <w:tcW w:w="1465" w:type="dxa"/>
            <w:vAlign w:val="center"/>
          </w:tcPr>
          <w:p w14:paraId="4058ADE7" w14:textId="77777777" w:rsidR="00C0752E" w:rsidRPr="00C0752E" w:rsidRDefault="00C0752E" w:rsidP="00400524">
            <w:pPr>
              <w:tabs>
                <w:tab w:val="left" w:pos="142"/>
                <w:tab w:val="left" w:pos="567"/>
              </w:tabs>
              <w:jc w:val="right"/>
              <w:rPr>
                <w:ins w:id="2468" w:author="surieth_uu@hotmail.com" w:date="2023-03-21T16:41:00Z"/>
                <w:rFonts w:ascii="Arial Narrow" w:eastAsia="Calibri" w:hAnsi="Arial Narrow" w:cs="Arial"/>
                <w:sz w:val="22"/>
                <w:szCs w:val="22"/>
                <w:lang w:eastAsia="en-US"/>
                <w:rPrChange w:id="2469" w:author="surieth_uu@hotmail.com" w:date="2023-03-21T16:42:00Z">
                  <w:rPr>
                    <w:ins w:id="2470" w:author="surieth_uu@hotmail.com" w:date="2023-03-21T16:41:00Z"/>
                    <w:rFonts w:ascii="Arial Narrow" w:eastAsia="Calibri" w:hAnsi="Arial Narrow" w:cs="Arial"/>
                    <w:sz w:val="16"/>
                    <w:szCs w:val="16"/>
                    <w:lang w:eastAsia="en-US"/>
                  </w:rPr>
                </w:rPrChange>
              </w:rPr>
            </w:pPr>
            <w:ins w:id="2471" w:author="surieth_uu@hotmail.com" w:date="2023-03-21T16:41:00Z">
              <w:r w:rsidRPr="00C0752E">
                <w:rPr>
                  <w:rFonts w:ascii="Arial Narrow" w:eastAsia="Calibri" w:hAnsi="Arial Narrow" w:cs="Arial"/>
                  <w:sz w:val="22"/>
                  <w:szCs w:val="22"/>
                  <w:lang w:eastAsia="en-US"/>
                  <w:rPrChange w:id="2472" w:author="surieth_uu@hotmail.com" w:date="2023-03-21T16:42:00Z">
                    <w:rPr>
                      <w:rFonts w:ascii="Arial Narrow" w:eastAsia="Calibri" w:hAnsi="Arial Narrow" w:cs="Arial"/>
                      <w:sz w:val="16"/>
                      <w:szCs w:val="16"/>
                      <w:lang w:eastAsia="en-US"/>
                    </w:rPr>
                  </w:rPrChange>
                </w:rPr>
                <w:t>162 600,00</w:t>
              </w:r>
            </w:ins>
          </w:p>
        </w:tc>
        <w:tc>
          <w:tcPr>
            <w:tcW w:w="1559" w:type="dxa"/>
            <w:vAlign w:val="center"/>
          </w:tcPr>
          <w:p w14:paraId="251455C7" w14:textId="77777777" w:rsidR="00C0752E" w:rsidRPr="00C0752E" w:rsidRDefault="00C0752E" w:rsidP="00400524">
            <w:pPr>
              <w:tabs>
                <w:tab w:val="left" w:pos="142"/>
                <w:tab w:val="left" w:pos="567"/>
              </w:tabs>
              <w:jc w:val="right"/>
              <w:rPr>
                <w:ins w:id="2473" w:author="surieth_uu@hotmail.com" w:date="2023-03-21T16:41:00Z"/>
                <w:rFonts w:ascii="Arial Narrow" w:eastAsia="Calibri" w:hAnsi="Arial Narrow" w:cs="Arial"/>
                <w:sz w:val="22"/>
                <w:szCs w:val="22"/>
                <w:lang w:eastAsia="en-US"/>
                <w:rPrChange w:id="2474" w:author="surieth_uu@hotmail.com" w:date="2023-03-21T16:42:00Z">
                  <w:rPr>
                    <w:ins w:id="2475" w:author="surieth_uu@hotmail.com" w:date="2023-03-21T16:41:00Z"/>
                    <w:rFonts w:ascii="Arial Narrow" w:eastAsia="Calibri" w:hAnsi="Arial Narrow" w:cs="Arial"/>
                    <w:sz w:val="16"/>
                    <w:szCs w:val="16"/>
                    <w:lang w:eastAsia="en-US"/>
                  </w:rPr>
                </w:rPrChange>
              </w:rPr>
            </w:pPr>
            <w:ins w:id="2476" w:author="surieth_uu@hotmail.com" w:date="2023-03-21T16:41:00Z">
              <w:r w:rsidRPr="00C0752E">
                <w:rPr>
                  <w:rFonts w:ascii="Arial Narrow" w:eastAsia="Calibri" w:hAnsi="Arial Narrow" w:cs="Arial"/>
                  <w:sz w:val="22"/>
                  <w:szCs w:val="22"/>
                  <w:lang w:eastAsia="en-US"/>
                  <w:rPrChange w:id="2477" w:author="surieth_uu@hotmail.com" w:date="2023-03-21T16:42:00Z">
                    <w:rPr>
                      <w:rFonts w:ascii="Arial Narrow" w:eastAsia="Calibri" w:hAnsi="Arial Narrow" w:cs="Arial"/>
                      <w:sz w:val="16"/>
                      <w:szCs w:val="16"/>
                      <w:lang w:eastAsia="en-US"/>
                    </w:rPr>
                  </w:rPrChange>
                </w:rPr>
                <w:t>223,962,50</w:t>
              </w:r>
            </w:ins>
          </w:p>
        </w:tc>
      </w:tr>
      <w:tr w:rsidR="00C0752E" w:rsidRPr="00C0752E" w14:paraId="1E30A0D2" w14:textId="77777777" w:rsidTr="00400524">
        <w:trPr>
          <w:ins w:id="2478" w:author="surieth_uu@hotmail.com" w:date="2023-03-21T16:41:00Z"/>
        </w:trPr>
        <w:tc>
          <w:tcPr>
            <w:tcW w:w="911" w:type="dxa"/>
            <w:vAlign w:val="center"/>
          </w:tcPr>
          <w:p w14:paraId="5992E5DE" w14:textId="77777777" w:rsidR="00C0752E" w:rsidRPr="00C0752E" w:rsidRDefault="00C0752E" w:rsidP="00400524">
            <w:pPr>
              <w:tabs>
                <w:tab w:val="left" w:pos="142"/>
                <w:tab w:val="left" w:pos="567"/>
              </w:tabs>
              <w:jc w:val="center"/>
              <w:rPr>
                <w:ins w:id="2479" w:author="surieth_uu@hotmail.com" w:date="2023-03-21T16:41:00Z"/>
                <w:rFonts w:ascii="Arial Narrow" w:eastAsia="Calibri" w:hAnsi="Arial Narrow" w:cs="Arial"/>
                <w:sz w:val="22"/>
                <w:szCs w:val="22"/>
                <w:lang w:eastAsia="en-US"/>
                <w:rPrChange w:id="2480" w:author="surieth_uu@hotmail.com" w:date="2023-03-21T16:42:00Z">
                  <w:rPr>
                    <w:ins w:id="2481" w:author="surieth_uu@hotmail.com" w:date="2023-03-21T16:41:00Z"/>
                    <w:rFonts w:ascii="Arial Narrow" w:eastAsia="Calibri" w:hAnsi="Arial Narrow" w:cs="Arial"/>
                    <w:sz w:val="16"/>
                    <w:szCs w:val="16"/>
                    <w:lang w:eastAsia="en-US"/>
                  </w:rPr>
                </w:rPrChange>
              </w:rPr>
            </w:pPr>
            <w:ins w:id="2482" w:author="surieth_uu@hotmail.com" w:date="2023-03-21T16:41:00Z">
              <w:r w:rsidRPr="00C0752E">
                <w:rPr>
                  <w:rFonts w:ascii="Arial Narrow" w:eastAsia="Calibri" w:hAnsi="Arial Narrow" w:cs="Arial"/>
                  <w:sz w:val="22"/>
                  <w:szCs w:val="22"/>
                  <w:lang w:eastAsia="en-US"/>
                  <w:rPrChange w:id="2483" w:author="surieth_uu@hotmail.com" w:date="2023-03-21T16:42:00Z">
                    <w:rPr>
                      <w:rFonts w:ascii="Arial Narrow" w:eastAsia="Calibri" w:hAnsi="Arial Narrow" w:cs="Arial"/>
                      <w:sz w:val="16"/>
                      <w:szCs w:val="16"/>
                      <w:lang w:eastAsia="en-US"/>
                    </w:rPr>
                  </w:rPrChange>
                </w:rPr>
                <w:t>04</w:t>
              </w:r>
            </w:ins>
          </w:p>
        </w:tc>
        <w:tc>
          <w:tcPr>
            <w:tcW w:w="2491" w:type="dxa"/>
            <w:vAlign w:val="center"/>
          </w:tcPr>
          <w:p w14:paraId="73895CF9" w14:textId="77777777" w:rsidR="00C0752E" w:rsidRPr="00C0752E" w:rsidRDefault="00C0752E" w:rsidP="00400524">
            <w:pPr>
              <w:tabs>
                <w:tab w:val="left" w:pos="142"/>
                <w:tab w:val="left" w:pos="567"/>
              </w:tabs>
              <w:rPr>
                <w:ins w:id="2484" w:author="surieth_uu@hotmail.com" w:date="2023-03-21T16:41:00Z"/>
                <w:rFonts w:ascii="Arial Narrow" w:eastAsia="Calibri" w:hAnsi="Arial Narrow" w:cs="Arial"/>
                <w:sz w:val="22"/>
                <w:szCs w:val="22"/>
                <w:lang w:eastAsia="en-US"/>
                <w:rPrChange w:id="2485" w:author="surieth_uu@hotmail.com" w:date="2023-03-21T16:42:00Z">
                  <w:rPr>
                    <w:ins w:id="2486" w:author="surieth_uu@hotmail.com" w:date="2023-03-21T16:41:00Z"/>
                    <w:rFonts w:ascii="Arial Narrow" w:eastAsia="Calibri" w:hAnsi="Arial Narrow" w:cs="Arial"/>
                    <w:sz w:val="16"/>
                    <w:szCs w:val="16"/>
                    <w:lang w:eastAsia="en-US"/>
                  </w:rPr>
                </w:rPrChange>
              </w:rPr>
            </w:pPr>
            <w:ins w:id="2487" w:author="surieth_uu@hotmail.com" w:date="2023-03-21T16:41:00Z">
              <w:r w:rsidRPr="00C0752E">
                <w:rPr>
                  <w:rFonts w:ascii="Arial Narrow" w:eastAsia="Calibri" w:hAnsi="Arial Narrow" w:cs="Arial"/>
                  <w:sz w:val="22"/>
                  <w:szCs w:val="22"/>
                  <w:lang w:eastAsia="en-US"/>
                  <w:rPrChange w:id="2488" w:author="surieth_uu@hotmail.com" w:date="2023-03-21T16:42:00Z">
                    <w:rPr>
                      <w:rFonts w:ascii="Arial Narrow" w:eastAsia="Calibri" w:hAnsi="Arial Narrow" w:cs="Arial"/>
                      <w:sz w:val="16"/>
                      <w:szCs w:val="16"/>
                      <w:lang w:eastAsia="en-US"/>
                    </w:rPr>
                  </w:rPrChange>
                </w:rPr>
                <w:t>LIQUIDACIÓN DE OBRA</w:t>
              </w:r>
            </w:ins>
          </w:p>
        </w:tc>
        <w:tc>
          <w:tcPr>
            <w:tcW w:w="1370" w:type="dxa"/>
            <w:vAlign w:val="center"/>
          </w:tcPr>
          <w:p w14:paraId="77C0A8CD" w14:textId="77777777" w:rsidR="00C0752E" w:rsidRPr="00C0752E" w:rsidRDefault="00C0752E" w:rsidP="00400524">
            <w:pPr>
              <w:tabs>
                <w:tab w:val="left" w:pos="142"/>
                <w:tab w:val="left" w:pos="567"/>
              </w:tabs>
              <w:jc w:val="right"/>
              <w:rPr>
                <w:ins w:id="2489" w:author="surieth_uu@hotmail.com" w:date="2023-03-21T16:41:00Z"/>
                <w:rFonts w:ascii="Arial Narrow" w:eastAsia="Calibri" w:hAnsi="Arial Narrow" w:cs="Arial"/>
                <w:sz w:val="22"/>
                <w:szCs w:val="22"/>
                <w:lang w:eastAsia="en-US"/>
                <w:rPrChange w:id="2490" w:author="surieth_uu@hotmail.com" w:date="2023-03-21T16:42:00Z">
                  <w:rPr>
                    <w:ins w:id="2491" w:author="surieth_uu@hotmail.com" w:date="2023-03-21T16:41:00Z"/>
                    <w:rFonts w:ascii="Arial Narrow" w:eastAsia="Calibri" w:hAnsi="Arial Narrow" w:cs="Arial"/>
                    <w:sz w:val="16"/>
                    <w:szCs w:val="16"/>
                    <w:lang w:eastAsia="en-US"/>
                  </w:rPr>
                </w:rPrChange>
              </w:rPr>
            </w:pPr>
            <w:ins w:id="2492" w:author="surieth_uu@hotmail.com" w:date="2023-03-21T16:41:00Z">
              <w:r w:rsidRPr="00C0752E">
                <w:rPr>
                  <w:rFonts w:ascii="Arial Narrow" w:eastAsia="Calibri" w:hAnsi="Arial Narrow" w:cs="Arial"/>
                  <w:sz w:val="22"/>
                  <w:szCs w:val="22"/>
                  <w:lang w:eastAsia="en-US"/>
                  <w:rPrChange w:id="2493" w:author="surieth_uu@hotmail.com" w:date="2023-03-21T16:42:00Z">
                    <w:rPr>
                      <w:rFonts w:ascii="Arial Narrow" w:eastAsia="Calibri" w:hAnsi="Arial Narrow" w:cs="Arial"/>
                      <w:sz w:val="16"/>
                      <w:szCs w:val="16"/>
                      <w:lang w:eastAsia="en-US"/>
                    </w:rPr>
                  </w:rPrChange>
                </w:rPr>
                <w:t>23 178,00</w:t>
              </w:r>
            </w:ins>
          </w:p>
        </w:tc>
        <w:tc>
          <w:tcPr>
            <w:tcW w:w="1465" w:type="dxa"/>
            <w:vAlign w:val="center"/>
          </w:tcPr>
          <w:p w14:paraId="3518B37D" w14:textId="77777777" w:rsidR="00C0752E" w:rsidRPr="00C0752E" w:rsidRDefault="00C0752E" w:rsidP="00400524">
            <w:pPr>
              <w:tabs>
                <w:tab w:val="left" w:pos="142"/>
                <w:tab w:val="left" w:pos="567"/>
              </w:tabs>
              <w:jc w:val="right"/>
              <w:rPr>
                <w:ins w:id="2494" w:author="surieth_uu@hotmail.com" w:date="2023-03-21T16:41:00Z"/>
                <w:rFonts w:ascii="Arial Narrow" w:eastAsia="Calibri" w:hAnsi="Arial Narrow" w:cs="Arial"/>
                <w:sz w:val="22"/>
                <w:szCs w:val="22"/>
                <w:lang w:eastAsia="en-US"/>
                <w:rPrChange w:id="2495" w:author="surieth_uu@hotmail.com" w:date="2023-03-21T16:42:00Z">
                  <w:rPr>
                    <w:ins w:id="2496" w:author="surieth_uu@hotmail.com" w:date="2023-03-21T16:41:00Z"/>
                    <w:rFonts w:ascii="Arial Narrow" w:eastAsia="Calibri" w:hAnsi="Arial Narrow" w:cs="Arial"/>
                    <w:sz w:val="16"/>
                    <w:szCs w:val="16"/>
                    <w:lang w:eastAsia="en-US"/>
                  </w:rPr>
                </w:rPrChange>
              </w:rPr>
            </w:pPr>
            <w:ins w:id="2497" w:author="surieth_uu@hotmail.com" w:date="2023-03-21T16:41:00Z">
              <w:r w:rsidRPr="00C0752E">
                <w:rPr>
                  <w:rFonts w:ascii="Arial Narrow" w:eastAsia="Calibri" w:hAnsi="Arial Narrow" w:cs="Arial"/>
                  <w:sz w:val="22"/>
                  <w:szCs w:val="22"/>
                  <w:lang w:eastAsia="en-US"/>
                  <w:rPrChange w:id="2498" w:author="surieth_uu@hotmail.com" w:date="2023-03-21T16:42:00Z">
                    <w:rPr>
                      <w:rFonts w:ascii="Arial Narrow" w:eastAsia="Calibri" w:hAnsi="Arial Narrow" w:cs="Arial"/>
                      <w:sz w:val="16"/>
                      <w:szCs w:val="16"/>
                      <w:lang w:eastAsia="en-US"/>
                    </w:rPr>
                  </w:rPrChange>
                </w:rPr>
                <w:t>34 118,00</w:t>
              </w:r>
            </w:ins>
          </w:p>
        </w:tc>
        <w:tc>
          <w:tcPr>
            <w:tcW w:w="1559" w:type="dxa"/>
            <w:vAlign w:val="center"/>
          </w:tcPr>
          <w:p w14:paraId="0FAA955C" w14:textId="77777777" w:rsidR="00C0752E" w:rsidRPr="00C0752E" w:rsidRDefault="00C0752E" w:rsidP="00400524">
            <w:pPr>
              <w:tabs>
                <w:tab w:val="left" w:pos="142"/>
                <w:tab w:val="left" w:pos="567"/>
              </w:tabs>
              <w:jc w:val="right"/>
              <w:rPr>
                <w:ins w:id="2499" w:author="surieth_uu@hotmail.com" w:date="2023-03-21T16:41:00Z"/>
                <w:rFonts w:ascii="Arial Narrow" w:eastAsia="Calibri" w:hAnsi="Arial Narrow" w:cs="Arial"/>
                <w:sz w:val="22"/>
                <w:szCs w:val="22"/>
                <w:lang w:eastAsia="en-US"/>
                <w:rPrChange w:id="2500" w:author="surieth_uu@hotmail.com" w:date="2023-03-21T16:42:00Z">
                  <w:rPr>
                    <w:ins w:id="2501" w:author="surieth_uu@hotmail.com" w:date="2023-03-21T16:41:00Z"/>
                    <w:rFonts w:ascii="Arial Narrow" w:eastAsia="Calibri" w:hAnsi="Arial Narrow" w:cs="Arial"/>
                    <w:sz w:val="16"/>
                    <w:szCs w:val="16"/>
                    <w:lang w:eastAsia="en-US"/>
                  </w:rPr>
                </w:rPrChange>
              </w:rPr>
            </w:pPr>
            <w:ins w:id="2502" w:author="surieth_uu@hotmail.com" w:date="2023-03-21T16:41:00Z">
              <w:r w:rsidRPr="00C0752E">
                <w:rPr>
                  <w:rFonts w:ascii="Arial Narrow" w:eastAsia="Calibri" w:hAnsi="Arial Narrow" w:cs="Arial"/>
                  <w:sz w:val="22"/>
                  <w:szCs w:val="22"/>
                  <w:lang w:eastAsia="en-US"/>
                  <w:rPrChange w:id="2503" w:author="surieth_uu@hotmail.com" w:date="2023-03-21T16:42:00Z">
                    <w:rPr>
                      <w:rFonts w:ascii="Arial Narrow" w:eastAsia="Calibri" w:hAnsi="Arial Narrow" w:cs="Arial"/>
                      <w:sz w:val="16"/>
                      <w:szCs w:val="16"/>
                      <w:lang w:eastAsia="en-US"/>
                    </w:rPr>
                  </w:rPrChange>
                </w:rPr>
                <w:t>49,140,30</w:t>
              </w:r>
            </w:ins>
          </w:p>
        </w:tc>
      </w:tr>
      <w:tr w:rsidR="00C0752E" w:rsidRPr="00C0752E" w14:paraId="2F8499BB" w14:textId="77777777" w:rsidTr="00400524">
        <w:trPr>
          <w:ins w:id="2504" w:author="surieth_uu@hotmail.com" w:date="2023-03-21T16:41:00Z"/>
        </w:trPr>
        <w:tc>
          <w:tcPr>
            <w:tcW w:w="911" w:type="dxa"/>
            <w:vAlign w:val="center"/>
          </w:tcPr>
          <w:p w14:paraId="4A966D2F" w14:textId="77777777" w:rsidR="00C0752E" w:rsidRPr="00C0752E" w:rsidRDefault="00C0752E" w:rsidP="00400524">
            <w:pPr>
              <w:tabs>
                <w:tab w:val="left" w:pos="142"/>
                <w:tab w:val="left" w:pos="567"/>
              </w:tabs>
              <w:jc w:val="center"/>
              <w:rPr>
                <w:ins w:id="2505" w:author="surieth_uu@hotmail.com" w:date="2023-03-21T16:41:00Z"/>
                <w:rFonts w:ascii="Arial Narrow" w:eastAsia="Calibri" w:hAnsi="Arial Narrow" w:cs="Arial"/>
                <w:sz w:val="22"/>
                <w:szCs w:val="22"/>
                <w:lang w:eastAsia="en-US"/>
                <w:rPrChange w:id="2506" w:author="surieth_uu@hotmail.com" w:date="2023-03-21T16:42:00Z">
                  <w:rPr>
                    <w:ins w:id="2507" w:author="surieth_uu@hotmail.com" w:date="2023-03-21T16:41:00Z"/>
                    <w:rFonts w:ascii="Arial Narrow" w:eastAsia="Calibri" w:hAnsi="Arial Narrow" w:cs="Arial"/>
                    <w:sz w:val="16"/>
                    <w:szCs w:val="16"/>
                    <w:lang w:eastAsia="en-US"/>
                  </w:rPr>
                </w:rPrChange>
              </w:rPr>
            </w:pPr>
            <w:ins w:id="2508" w:author="surieth_uu@hotmail.com" w:date="2023-03-21T16:41:00Z">
              <w:r w:rsidRPr="00C0752E">
                <w:rPr>
                  <w:rFonts w:ascii="Arial Narrow" w:eastAsia="Calibri" w:hAnsi="Arial Narrow" w:cs="Arial"/>
                  <w:sz w:val="22"/>
                  <w:szCs w:val="22"/>
                  <w:lang w:eastAsia="en-US"/>
                  <w:rPrChange w:id="2509" w:author="surieth_uu@hotmail.com" w:date="2023-03-21T16:42:00Z">
                    <w:rPr>
                      <w:rFonts w:ascii="Arial Narrow" w:eastAsia="Calibri" w:hAnsi="Arial Narrow" w:cs="Arial"/>
                      <w:sz w:val="16"/>
                      <w:szCs w:val="16"/>
                      <w:lang w:eastAsia="en-US"/>
                    </w:rPr>
                  </w:rPrChange>
                </w:rPr>
                <w:t>05</w:t>
              </w:r>
            </w:ins>
          </w:p>
        </w:tc>
        <w:tc>
          <w:tcPr>
            <w:tcW w:w="2491" w:type="dxa"/>
            <w:vAlign w:val="center"/>
          </w:tcPr>
          <w:p w14:paraId="07E77633" w14:textId="77777777" w:rsidR="00C0752E" w:rsidRPr="00C0752E" w:rsidRDefault="00C0752E" w:rsidP="00400524">
            <w:pPr>
              <w:tabs>
                <w:tab w:val="left" w:pos="142"/>
                <w:tab w:val="left" w:pos="567"/>
              </w:tabs>
              <w:rPr>
                <w:ins w:id="2510" w:author="surieth_uu@hotmail.com" w:date="2023-03-21T16:41:00Z"/>
                <w:rFonts w:ascii="Arial Narrow" w:eastAsia="Calibri" w:hAnsi="Arial Narrow" w:cs="Arial"/>
                <w:sz w:val="22"/>
                <w:szCs w:val="22"/>
                <w:lang w:eastAsia="en-US"/>
                <w:rPrChange w:id="2511" w:author="surieth_uu@hotmail.com" w:date="2023-03-21T16:42:00Z">
                  <w:rPr>
                    <w:ins w:id="2512" w:author="surieth_uu@hotmail.com" w:date="2023-03-21T16:41:00Z"/>
                    <w:rFonts w:ascii="Arial Narrow" w:eastAsia="Calibri" w:hAnsi="Arial Narrow" w:cs="Arial"/>
                    <w:sz w:val="16"/>
                    <w:szCs w:val="16"/>
                    <w:lang w:eastAsia="en-US"/>
                  </w:rPr>
                </w:rPrChange>
              </w:rPr>
            </w:pPr>
            <w:ins w:id="2513" w:author="surieth_uu@hotmail.com" w:date="2023-03-21T16:41:00Z">
              <w:r w:rsidRPr="00C0752E">
                <w:rPr>
                  <w:rFonts w:ascii="Arial Narrow" w:eastAsia="Calibri" w:hAnsi="Arial Narrow" w:cs="Arial"/>
                  <w:sz w:val="22"/>
                  <w:szCs w:val="22"/>
                  <w:lang w:eastAsia="en-US"/>
                  <w:rPrChange w:id="2514" w:author="surieth_uu@hotmail.com" w:date="2023-03-21T16:42:00Z">
                    <w:rPr>
                      <w:rFonts w:ascii="Arial Narrow" w:eastAsia="Calibri" w:hAnsi="Arial Narrow" w:cs="Arial"/>
                      <w:sz w:val="16"/>
                      <w:szCs w:val="16"/>
                      <w:lang w:eastAsia="en-US"/>
                    </w:rPr>
                  </w:rPrChange>
                </w:rPr>
                <w:t>MITIGACIÓN AMBIENTAL</w:t>
              </w:r>
            </w:ins>
          </w:p>
        </w:tc>
        <w:tc>
          <w:tcPr>
            <w:tcW w:w="1370" w:type="dxa"/>
            <w:vAlign w:val="center"/>
          </w:tcPr>
          <w:p w14:paraId="55AE3900" w14:textId="77777777" w:rsidR="00C0752E" w:rsidRPr="00C0752E" w:rsidRDefault="00C0752E" w:rsidP="00400524">
            <w:pPr>
              <w:tabs>
                <w:tab w:val="left" w:pos="142"/>
                <w:tab w:val="left" w:pos="567"/>
              </w:tabs>
              <w:jc w:val="right"/>
              <w:rPr>
                <w:ins w:id="2515" w:author="surieth_uu@hotmail.com" w:date="2023-03-21T16:41:00Z"/>
                <w:rFonts w:ascii="Arial Narrow" w:eastAsia="Calibri" w:hAnsi="Arial Narrow" w:cs="Arial"/>
                <w:sz w:val="22"/>
                <w:szCs w:val="22"/>
                <w:lang w:eastAsia="en-US"/>
                <w:rPrChange w:id="2516" w:author="surieth_uu@hotmail.com" w:date="2023-03-21T16:42:00Z">
                  <w:rPr>
                    <w:ins w:id="2517" w:author="surieth_uu@hotmail.com" w:date="2023-03-21T16:41:00Z"/>
                    <w:rFonts w:ascii="Arial Narrow" w:eastAsia="Calibri" w:hAnsi="Arial Narrow" w:cs="Arial"/>
                    <w:sz w:val="16"/>
                    <w:szCs w:val="16"/>
                    <w:lang w:eastAsia="en-US"/>
                  </w:rPr>
                </w:rPrChange>
              </w:rPr>
            </w:pPr>
          </w:p>
        </w:tc>
        <w:tc>
          <w:tcPr>
            <w:tcW w:w="1465" w:type="dxa"/>
            <w:vAlign w:val="center"/>
          </w:tcPr>
          <w:p w14:paraId="17CD90DD" w14:textId="77777777" w:rsidR="00C0752E" w:rsidRPr="00C0752E" w:rsidRDefault="00C0752E" w:rsidP="00400524">
            <w:pPr>
              <w:tabs>
                <w:tab w:val="left" w:pos="142"/>
                <w:tab w:val="left" w:pos="567"/>
              </w:tabs>
              <w:jc w:val="right"/>
              <w:rPr>
                <w:ins w:id="2518" w:author="surieth_uu@hotmail.com" w:date="2023-03-21T16:41:00Z"/>
                <w:rFonts w:ascii="Arial Narrow" w:eastAsia="Calibri" w:hAnsi="Arial Narrow" w:cs="Arial"/>
                <w:sz w:val="22"/>
                <w:szCs w:val="22"/>
                <w:lang w:eastAsia="en-US"/>
                <w:rPrChange w:id="2519" w:author="surieth_uu@hotmail.com" w:date="2023-03-21T16:42:00Z">
                  <w:rPr>
                    <w:ins w:id="2520" w:author="surieth_uu@hotmail.com" w:date="2023-03-21T16:41:00Z"/>
                    <w:rFonts w:ascii="Arial Narrow" w:eastAsia="Calibri" w:hAnsi="Arial Narrow" w:cs="Arial"/>
                    <w:sz w:val="16"/>
                    <w:szCs w:val="16"/>
                    <w:lang w:eastAsia="en-US"/>
                  </w:rPr>
                </w:rPrChange>
              </w:rPr>
            </w:pPr>
          </w:p>
        </w:tc>
        <w:tc>
          <w:tcPr>
            <w:tcW w:w="1559" w:type="dxa"/>
            <w:vAlign w:val="center"/>
          </w:tcPr>
          <w:p w14:paraId="443B3C49" w14:textId="77777777" w:rsidR="00C0752E" w:rsidRPr="00C0752E" w:rsidRDefault="00C0752E" w:rsidP="00400524">
            <w:pPr>
              <w:tabs>
                <w:tab w:val="left" w:pos="142"/>
                <w:tab w:val="left" w:pos="567"/>
              </w:tabs>
              <w:jc w:val="right"/>
              <w:rPr>
                <w:ins w:id="2521" w:author="surieth_uu@hotmail.com" w:date="2023-03-21T16:41:00Z"/>
                <w:rFonts w:ascii="Arial Narrow" w:eastAsia="Calibri" w:hAnsi="Arial Narrow" w:cs="Arial"/>
                <w:sz w:val="22"/>
                <w:szCs w:val="22"/>
                <w:lang w:eastAsia="en-US"/>
                <w:rPrChange w:id="2522" w:author="surieth_uu@hotmail.com" w:date="2023-03-21T16:42:00Z">
                  <w:rPr>
                    <w:ins w:id="2523" w:author="surieth_uu@hotmail.com" w:date="2023-03-21T16:41:00Z"/>
                    <w:rFonts w:ascii="Arial Narrow" w:eastAsia="Calibri" w:hAnsi="Arial Narrow" w:cs="Arial"/>
                    <w:sz w:val="16"/>
                    <w:szCs w:val="16"/>
                    <w:lang w:eastAsia="en-US"/>
                  </w:rPr>
                </w:rPrChange>
              </w:rPr>
            </w:pPr>
          </w:p>
        </w:tc>
      </w:tr>
      <w:tr w:rsidR="00C0752E" w:rsidRPr="00C0752E" w14:paraId="1A623E2F" w14:textId="77777777" w:rsidTr="00400524">
        <w:trPr>
          <w:ins w:id="2524" w:author="surieth_uu@hotmail.com" w:date="2023-03-21T16:41:00Z"/>
        </w:trPr>
        <w:tc>
          <w:tcPr>
            <w:tcW w:w="911" w:type="dxa"/>
            <w:vAlign w:val="center"/>
          </w:tcPr>
          <w:p w14:paraId="0D0A7347" w14:textId="77777777" w:rsidR="00C0752E" w:rsidRPr="00C0752E" w:rsidRDefault="00C0752E" w:rsidP="00400524">
            <w:pPr>
              <w:tabs>
                <w:tab w:val="left" w:pos="142"/>
                <w:tab w:val="left" w:pos="567"/>
              </w:tabs>
              <w:jc w:val="center"/>
              <w:rPr>
                <w:ins w:id="2525" w:author="surieth_uu@hotmail.com" w:date="2023-03-21T16:41:00Z"/>
                <w:rFonts w:ascii="Arial Narrow" w:eastAsia="Calibri" w:hAnsi="Arial Narrow" w:cs="Arial"/>
                <w:sz w:val="22"/>
                <w:szCs w:val="22"/>
                <w:lang w:eastAsia="en-US"/>
                <w:rPrChange w:id="2526" w:author="surieth_uu@hotmail.com" w:date="2023-03-21T16:42:00Z">
                  <w:rPr>
                    <w:ins w:id="2527" w:author="surieth_uu@hotmail.com" w:date="2023-03-21T16:41:00Z"/>
                    <w:rFonts w:ascii="Arial Narrow" w:eastAsia="Calibri" w:hAnsi="Arial Narrow" w:cs="Arial"/>
                    <w:sz w:val="16"/>
                    <w:szCs w:val="16"/>
                    <w:lang w:eastAsia="en-US"/>
                  </w:rPr>
                </w:rPrChange>
              </w:rPr>
            </w:pPr>
            <w:ins w:id="2528" w:author="surieth_uu@hotmail.com" w:date="2023-03-21T16:41:00Z">
              <w:r w:rsidRPr="00C0752E">
                <w:rPr>
                  <w:rFonts w:ascii="Arial Narrow" w:eastAsia="Calibri" w:hAnsi="Arial Narrow" w:cs="Arial"/>
                  <w:sz w:val="22"/>
                  <w:szCs w:val="22"/>
                  <w:lang w:eastAsia="en-US"/>
                  <w:rPrChange w:id="2529" w:author="surieth_uu@hotmail.com" w:date="2023-03-21T16:42:00Z">
                    <w:rPr>
                      <w:rFonts w:ascii="Arial Narrow" w:eastAsia="Calibri" w:hAnsi="Arial Narrow" w:cs="Arial"/>
                      <w:sz w:val="16"/>
                      <w:szCs w:val="16"/>
                      <w:lang w:eastAsia="en-US"/>
                    </w:rPr>
                  </w:rPrChange>
                </w:rPr>
                <w:t>06</w:t>
              </w:r>
            </w:ins>
          </w:p>
        </w:tc>
        <w:tc>
          <w:tcPr>
            <w:tcW w:w="2491" w:type="dxa"/>
            <w:vAlign w:val="center"/>
          </w:tcPr>
          <w:p w14:paraId="64F52430" w14:textId="77777777" w:rsidR="00C0752E" w:rsidRPr="00C0752E" w:rsidRDefault="00C0752E" w:rsidP="00400524">
            <w:pPr>
              <w:tabs>
                <w:tab w:val="left" w:pos="142"/>
                <w:tab w:val="left" w:pos="567"/>
              </w:tabs>
              <w:rPr>
                <w:ins w:id="2530" w:author="surieth_uu@hotmail.com" w:date="2023-03-21T16:41:00Z"/>
                <w:rFonts w:ascii="Arial Narrow" w:eastAsia="Calibri" w:hAnsi="Arial Narrow" w:cs="Arial"/>
                <w:sz w:val="22"/>
                <w:szCs w:val="22"/>
                <w:lang w:eastAsia="en-US"/>
                <w:rPrChange w:id="2531" w:author="surieth_uu@hotmail.com" w:date="2023-03-21T16:42:00Z">
                  <w:rPr>
                    <w:ins w:id="2532" w:author="surieth_uu@hotmail.com" w:date="2023-03-21T16:41:00Z"/>
                    <w:rFonts w:ascii="Arial Narrow" w:eastAsia="Calibri" w:hAnsi="Arial Narrow" w:cs="Arial"/>
                    <w:sz w:val="16"/>
                    <w:szCs w:val="16"/>
                    <w:lang w:eastAsia="en-US"/>
                  </w:rPr>
                </w:rPrChange>
              </w:rPr>
            </w:pPr>
            <w:ins w:id="2533" w:author="surieth_uu@hotmail.com" w:date="2023-03-21T16:41:00Z">
              <w:r w:rsidRPr="00C0752E">
                <w:rPr>
                  <w:rFonts w:ascii="Arial Narrow" w:eastAsia="Calibri" w:hAnsi="Arial Narrow" w:cs="Arial"/>
                  <w:sz w:val="22"/>
                  <w:szCs w:val="22"/>
                  <w:lang w:eastAsia="en-US"/>
                  <w:rPrChange w:id="2534" w:author="surieth_uu@hotmail.com" w:date="2023-03-21T16:42:00Z">
                    <w:rPr>
                      <w:rFonts w:ascii="Arial Narrow" w:eastAsia="Calibri" w:hAnsi="Arial Narrow" w:cs="Arial"/>
                      <w:sz w:val="16"/>
                      <w:szCs w:val="16"/>
                      <w:lang w:eastAsia="en-US"/>
                    </w:rPr>
                  </w:rPrChange>
                </w:rPr>
                <w:t>GESTIÓN DE PROYECTOS</w:t>
              </w:r>
            </w:ins>
          </w:p>
        </w:tc>
        <w:tc>
          <w:tcPr>
            <w:tcW w:w="1370" w:type="dxa"/>
            <w:vAlign w:val="center"/>
          </w:tcPr>
          <w:p w14:paraId="2B7A2486" w14:textId="77777777" w:rsidR="00C0752E" w:rsidRPr="00C0752E" w:rsidRDefault="00C0752E" w:rsidP="00400524">
            <w:pPr>
              <w:tabs>
                <w:tab w:val="left" w:pos="142"/>
                <w:tab w:val="left" w:pos="567"/>
              </w:tabs>
              <w:jc w:val="right"/>
              <w:rPr>
                <w:ins w:id="2535" w:author="surieth_uu@hotmail.com" w:date="2023-03-21T16:41:00Z"/>
                <w:rFonts w:ascii="Arial Narrow" w:eastAsia="Calibri" w:hAnsi="Arial Narrow" w:cs="Arial"/>
                <w:sz w:val="22"/>
                <w:szCs w:val="22"/>
                <w:lang w:eastAsia="en-US"/>
                <w:rPrChange w:id="2536" w:author="surieth_uu@hotmail.com" w:date="2023-03-21T16:42:00Z">
                  <w:rPr>
                    <w:ins w:id="2537" w:author="surieth_uu@hotmail.com" w:date="2023-03-21T16:41:00Z"/>
                    <w:rFonts w:ascii="Arial Narrow" w:eastAsia="Calibri" w:hAnsi="Arial Narrow" w:cs="Arial"/>
                    <w:sz w:val="16"/>
                    <w:szCs w:val="16"/>
                    <w:lang w:eastAsia="en-US"/>
                  </w:rPr>
                </w:rPrChange>
              </w:rPr>
            </w:pPr>
            <w:ins w:id="2538" w:author="surieth_uu@hotmail.com" w:date="2023-03-21T16:41:00Z">
              <w:r w:rsidRPr="00C0752E">
                <w:rPr>
                  <w:rFonts w:ascii="Arial Narrow" w:eastAsia="Calibri" w:hAnsi="Arial Narrow" w:cs="Arial"/>
                  <w:sz w:val="22"/>
                  <w:szCs w:val="22"/>
                  <w:lang w:eastAsia="en-US"/>
                  <w:rPrChange w:id="2539" w:author="surieth_uu@hotmail.com" w:date="2023-03-21T16:42:00Z">
                    <w:rPr>
                      <w:rFonts w:ascii="Arial Narrow" w:eastAsia="Calibri" w:hAnsi="Arial Narrow" w:cs="Arial"/>
                      <w:sz w:val="16"/>
                      <w:szCs w:val="16"/>
                      <w:lang w:eastAsia="en-US"/>
                    </w:rPr>
                  </w:rPrChange>
                </w:rPr>
                <w:t>83 420,00</w:t>
              </w:r>
            </w:ins>
          </w:p>
        </w:tc>
        <w:tc>
          <w:tcPr>
            <w:tcW w:w="1465" w:type="dxa"/>
            <w:vAlign w:val="center"/>
          </w:tcPr>
          <w:p w14:paraId="07D7EF6A" w14:textId="77777777" w:rsidR="00C0752E" w:rsidRPr="00C0752E" w:rsidRDefault="00C0752E" w:rsidP="00400524">
            <w:pPr>
              <w:tabs>
                <w:tab w:val="left" w:pos="142"/>
                <w:tab w:val="left" w:pos="567"/>
              </w:tabs>
              <w:jc w:val="right"/>
              <w:rPr>
                <w:ins w:id="2540" w:author="surieth_uu@hotmail.com" w:date="2023-03-21T16:41:00Z"/>
                <w:rFonts w:ascii="Arial Narrow" w:eastAsia="Calibri" w:hAnsi="Arial Narrow" w:cs="Arial"/>
                <w:sz w:val="22"/>
                <w:szCs w:val="22"/>
                <w:lang w:eastAsia="en-US"/>
                <w:rPrChange w:id="2541" w:author="surieth_uu@hotmail.com" w:date="2023-03-21T16:42:00Z">
                  <w:rPr>
                    <w:ins w:id="2542" w:author="surieth_uu@hotmail.com" w:date="2023-03-21T16:41:00Z"/>
                    <w:rFonts w:ascii="Arial Narrow" w:eastAsia="Calibri" w:hAnsi="Arial Narrow" w:cs="Arial"/>
                    <w:sz w:val="16"/>
                    <w:szCs w:val="16"/>
                    <w:lang w:eastAsia="en-US"/>
                  </w:rPr>
                </w:rPrChange>
              </w:rPr>
            </w:pPr>
            <w:ins w:id="2543" w:author="surieth_uu@hotmail.com" w:date="2023-03-21T16:41:00Z">
              <w:r w:rsidRPr="00C0752E">
                <w:rPr>
                  <w:rFonts w:ascii="Arial Narrow" w:eastAsia="Calibri" w:hAnsi="Arial Narrow" w:cs="Arial"/>
                  <w:sz w:val="22"/>
                  <w:szCs w:val="22"/>
                  <w:lang w:eastAsia="en-US"/>
                  <w:rPrChange w:id="2544" w:author="surieth_uu@hotmail.com" w:date="2023-03-21T16:42:00Z">
                    <w:rPr>
                      <w:rFonts w:ascii="Arial Narrow" w:eastAsia="Calibri" w:hAnsi="Arial Narrow" w:cs="Arial"/>
                      <w:sz w:val="16"/>
                      <w:szCs w:val="16"/>
                      <w:lang w:eastAsia="en-US"/>
                    </w:rPr>
                  </w:rPrChange>
                </w:rPr>
                <w:t>133 420,00</w:t>
              </w:r>
            </w:ins>
          </w:p>
        </w:tc>
        <w:tc>
          <w:tcPr>
            <w:tcW w:w="1559" w:type="dxa"/>
            <w:vAlign w:val="center"/>
          </w:tcPr>
          <w:p w14:paraId="02087AF8" w14:textId="77777777" w:rsidR="00C0752E" w:rsidRPr="00C0752E" w:rsidRDefault="00C0752E" w:rsidP="00400524">
            <w:pPr>
              <w:tabs>
                <w:tab w:val="left" w:pos="142"/>
                <w:tab w:val="left" w:pos="567"/>
              </w:tabs>
              <w:jc w:val="right"/>
              <w:rPr>
                <w:ins w:id="2545" w:author="surieth_uu@hotmail.com" w:date="2023-03-21T16:41:00Z"/>
                <w:rFonts w:ascii="Arial Narrow" w:eastAsia="Calibri" w:hAnsi="Arial Narrow" w:cs="Arial"/>
                <w:sz w:val="22"/>
                <w:szCs w:val="22"/>
                <w:lang w:eastAsia="en-US"/>
                <w:rPrChange w:id="2546" w:author="surieth_uu@hotmail.com" w:date="2023-03-21T16:42:00Z">
                  <w:rPr>
                    <w:ins w:id="2547" w:author="surieth_uu@hotmail.com" w:date="2023-03-21T16:41:00Z"/>
                    <w:rFonts w:ascii="Arial Narrow" w:eastAsia="Calibri" w:hAnsi="Arial Narrow" w:cs="Arial"/>
                    <w:sz w:val="16"/>
                    <w:szCs w:val="16"/>
                    <w:lang w:eastAsia="en-US"/>
                  </w:rPr>
                </w:rPrChange>
              </w:rPr>
            </w:pPr>
            <w:ins w:id="2548" w:author="surieth_uu@hotmail.com" w:date="2023-03-21T16:41:00Z">
              <w:r w:rsidRPr="00C0752E">
                <w:rPr>
                  <w:rFonts w:ascii="Arial Narrow" w:eastAsia="Calibri" w:hAnsi="Arial Narrow" w:cs="Arial"/>
                  <w:sz w:val="22"/>
                  <w:szCs w:val="22"/>
                  <w:lang w:eastAsia="en-US"/>
                  <w:rPrChange w:id="2549" w:author="surieth_uu@hotmail.com" w:date="2023-03-21T16:42:00Z">
                    <w:rPr>
                      <w:rFonts w:ascii="Arial Narrow" w:eastAsia="Calibri" w:hAnsi="Arial Narrow" w:cs="Arial"/>
                      <w:sz w:val="16"/>
                      <w:szCs w:val="16"/>
                      <w:lang w:eastAsia="en-US"/>
                    </w:rPr>
                  </w:rPrChange>
                </w:rPr>
                <w:t>133,420,00</w:t>
              </w:r>
            </w:ins>
          </w:p>
        </w:tc>
      </w:tr>
      <w:tr w:rsidR="00C0752E" w:rsidRPr="00C0752E" w14:paraId="489AF1E7" w14:textId="77777777" w:rsidTr="00400524">
        <w:trPr>
          <w:ins w:id="2550" w:author="surieth_uu@hotmail.com" w:date="2023-03-21T16:41:00Z"/>
        </w:trPr>
        <w:tc>
          <w:tcPr>
            <w:tcW w:w="911" w:type="dxa"/>
            <w:vAlign w:val="center"/>
          </w:tcPr>
          <w:p w14:paraId="45F84C7F" w14:textId="77777777" w:rsidR="00C0752E" w:rsidRPr="00C0752E" w:rsidRDefault="00C0752E" w:rsidP="00400524">
            <w:pPr>
              <w:tabs>
                <w:tab w:val="left" w:pos="142"/>
                <w:tab w:val="left" w:pos="567"/>
              </w:tabs>
              <w:jc w:val="center"/>
              <w:rPr>
                <w:ins w:id="2551" w:author="surieth_uu@hotmail.com" w:date="2023-03-21T16:41:00Z"/>
                <w:rFonts w:ascii="Arial Narrow" w:eastAsia="Calibri" w:hAnsi="Arial Narrow" w:cs="Arial"/>
                <w:sz w:val="22"/>
                <w:szCs w:val="22"/>
                <w:lang w:eastAsia="en-US"/>
                <w:rPrChange w:id="2552" w:author="surieth_uu@hotmail.com" w:date="2023-03-21T16:42:00Z">
                  <w:rPr>
                    <w:ins w:id="2553" w:author="surieth_uu@hotmail.com" w:date="2023-03-21T16:41:00Z"/>
                    <w:rFonts w:ascii="Arial Narrow" w:eastAsia="Calibri" w:hAnsi="Arial Narrow" w:cs="Arial"/>
                    <w:sz w:val="16"/>
                    <w:szCs w:val="16"/>
                    <w:lang w:eastAsia="en-US"/>
                  </w:rPr>
                </w:rPrChange>
              </w:rPr>
            </w:pPr>
            <w:ins w:id="2554" w:author="surieth_uu@hotmail.com" w:date="2023-03-21T16:41:00Z">
              <w:r w:rsidRPr="00C0752E">
                <w:rPr>
                  <w:rFonts w:ascii="Arial Narrow" w:eastAsia="Calibri" w:hAnsi="Arial Narrow" w:cs="Arial"/>
                  <w:sz w:val="22"/>
                  <w:szCs w:val="22"/>
                  <w:lang w:eastAsia="en-US"/>
                  <w:rPrChange w:id="2555" w:author="surieth_uu@hotmail.com" w:date="2023-03-21T16:42:00Z">
                    <w:rPr>
                      <w:rFonts w:ascii="Arial Narrow" w:eastAsia="Calibri" w:hAnsi="Arial Narrow" w:cs="Arial"/>
                      <w:sz w:val="16"/>
                      <w:szCs w:val="16"/>
                      <w:lang w:eastAsia="en-US"/>
                    </w:rPr>
                  </w:rPrChange>
                </w:rPr>
                <w:t>07</w:t>
              </w:r>
            </w:ins>
          </w:p>
        </w:tc>
        <w:tc>
          <w:tcPr>
            <w:tcW w:w="2491" w:type="dxa"/>
            <w:vAlign w:val="center"/>
          </w:tcPr>
          <w:p w14:paraId="619B7030" w14:textId="77777777" w:rsidR="00C0752E" w:rsidRPr="00C0752E" w:rsidRDefault="00C0752E" w:rsidP="00400524">
            <w:pPr>
              <w:tabs>
                <w:tab w:val="left" w:pos="142"/>
                <w:tab w:val="left" w:pos="567"/>
              </w:tabs>
              <w:rPr>
                <w:ins w:id="2556" w:author="surieth_uu@hotmail.com" w:date="2023-03-21T16:41:00Z"/>
                <w:rFonts w:ascii="Arial Narrow" w:eastAsia="Calibri" w:hAnsi="Arial Narrow" w:cs="Arial"/>
                <w:sz w:val="22"/>
                <w:szCs w:val="22"/>
                <w:lang w:eastAsia="en-US"/>
                <w:rPrChange w:id="2557" w:author="surieth_uu@hotmail.com" w:date="2023-03-21T16:42:00Z">
                  <w:rPr>
                    <w:ins w:id="2558" w:author="surieth_uu@hotmail.com" w:date="2023-03-21T16:41:00Z"/>
                    <w:rFonts w:ascii="Arial Narrow" w:eastAsia="Calibri" w:hAnsi="Arial Narrow" w:cs="Arial"/>
                    <w:sz w:val="16"/>
                    <w:szCs w:val="16"/>
                    <w:lang w:eastAsia="en-US"/>
                  </w:rPr>
                </w:rPrChange>
              </w:rPr>
            </w:pPr>
            <w:ins w:id="2559" w:author="surieth_uu@hotmail.com" w:date="2023-03-21T16:41:00Z">
              <w:r w:rsidRPr="00C0752E">
                <w:rPr>
                  <w:rFonts w:ascii="Arial Narrow" w:eastAsia="Calibri" w:hAnsi="Arial Narrow" w:cs="Arial"/>
                  <w:sz w:val="22"/>
                  <w:szCs w:val="22"/>
                  <w:lang w:eastAsia="en-US"/>
                  <w:rPrChange w:id="2560" w:author="surieth_uu@hotmail.com" w:date="2023-03-21T16:42:00Z">
                    <w:rPr>
                      <w:rFonts w:ascii="Arial Narrow" w:eastAsia="Calibri" w:hAnsi="Arial Narrow" w:cs="Arial"/>
                      <w:sz w:val="16"/>
                      <w:szCs w:val="16"/>
                      <w:lang w:eastAsia="en-US"/>
                    </w:rPr>
                  </w:rPrChange>
                </w:rPr>
                <w:t>EXPEDIENTE TÉCNICO</w:t>
              </w:r>
            </w:ins>
          </w:p>
        </w:tc>
        <w:tc>
          <w:tcPr>
            <w:tcW w:w="1370" w:type="dxa"/>
            <w:vAlign w:val="center"/>
          </w:tcPr>
          <w:p w14:paraId="232BC94A" w14:textId="77777777" w:rsidR="00C0752E" w:rsidRPr="00C0752E" w:rsidRDefault="00C0752E" w:rsidP="00400524">
            <w:pPr>
              <w:tabs>
                <w:tab w:val="left" w:pos="142"/>
                <w:tab w:val="left" w:pos="567"/>
              </w:tabs>
              <w:jc w:val="right"/>
              <w:rPr>
                <w:ins w:id="2561" w:author="surieth_uu@hotmail.com" w:date="2023-03-21T16:41:00Z"/>
                <w:rFonts w:ascii="Arial Narrow" w:eastAsia="Calibri" w:hAnsi="Arial Narrow" w:cs="Arial"/>
                <w:sz w:val="22"/>
                <w:szCs w:val="22"/>
                <w:lang w:eastAsia="en-US"/>
                <w:rPrChange w:id="2562" w:author="surieth_uu@hotmail.com" w:date="2023-03-21T16:42:00Z">
                  <w:rPr>
                    <w:ins w:id="2563" w:author="surieth_uu@hotmail.com" w:date="2023-03-21T16:41:00Z"/>
                    <w:rFonts w:ascii="Arial Narrow" w:eastAsia="Calibri" w:hAnsi="Arial Narrow" w:cs="Arial"/>
                    <w:sz w:val="16"/>
                    <w:szCs w:val="16"/>
                    <w:lang w:eastAsia="en-US"/>
                  </w:rPr>
                </w:rPrChange>
              </w:rPr>
            </w:pPr>
            <w:ins w:id="2564" w:author="surieth_uu@hotmail.com" w:date="2023-03-21T16:41:00Z">
              <w:r w:rsidRPr="00C0752E">
                <w:rPr>
                  <w:rFonts w:ascii="Arial Narrow" w:eastAsia="Calibri" w:hAnsi="Arial Narrow" w:cs="Arial"/>
                  <w:sz w:val="22"/>
                  <w:szCs w:val="22"/>
                  <w:lang w:eastAsia="en-US"/>
                  <w:rPrChange w:id="2565" w:author="surieth_uu@hotmail.com" w:date="2023-03-21T16:42:00Z">
                    <w:rPr>
                      <w:rFonts w:ascii="Arial Narrow" w:eastAsia="Calibri" w:hAnsi="Arial Narrow" w:cs="Arial"/>
                      <w:sz w:val="16"/>
                      <w:szCs w:val="16"/>
                      <w:lang w:eastAsia="en-US"/>
                    </w:rPr>
                  </w:rPrChange>
                </w:rPr>
                <w:t>197 585,24</w:t>
              </w:r>
            </w:ins>
          </w:p>
        </w:tc>
        <w:tc>
          <w:tcPr>
            <w:tcW w:w="1465" w:type="dxa"/>
            <w:vAlign w:val="center"/>
          </w:tcPr>
          <w:p w14:paraId="61D5EC47" w14:textId="77777777" w:rsidR="00C0752E" w:rsidRPr="00C0752E" w:rsidRDefault="00C0752E" w:rsidP="00400524">
            <w:pPr>
              <w:tabs>
                <w:tab w:val="left" w:pos="142"/>
                <w:tab w:val="left" w:pos="567"/>
              </w:tabs>
              <w:jc w:val="right"/>
              <w:rPr>
                <w:ins w:id="2566" w:author="surieth_uu@hotmail.com" w:date="2023-03-21T16:41:00Z"/>
                <w:rFonts w:ascii="Arial Narrow" w:eastAsia="Calibri" w:hAnsi="Arial Narrow" w:cs="Arial"/>
                <w:sz w:val="22"/>
                <w:szCs w:val="22"/>
                <w:lang w:eastAsia="en-US"/>
                <w:rPrChange w:id="2567" w:author="surieth_uu@hotmail.com" w:date="2023-03-21T16:42:00Z">
                  <w:rPr>
                    <w:ins w:id="2568" w:author="surieth_uu@hotmail.com" w:date="2023-03-21T16:41:00Z"/>
                    <w:rFonts w:ascii="Arial Narrow" w:eastAsia="Calibri" w:hAnsi="Arial Narrow" w:cs="Arial"/>
                    <w:sz w:val="16"/>
                    <w:szCs w:val="16"/>
                    <w:lang w:eastAsia="en-US"/>
                  </w:rPr>
                </w:rPrChange>
              </w:rPr>
            </w:pPr>
            <w:ins w:id="2569" w:author="surieth_uu@hotmail.com" w:date="2023-03-21T16:41:00Z">
              <w:r w:rsidRPr="00C0752E">
                <w:rPr>
                  <w:rFonts w:ascii="Arial Narrow" w:eastAsia="Calibri" w:hAnsi="Arial Narrow" w:cs="Arial"/>
                  <w:sz w:val="22"/>
                  <w:szCs w:val="22"/>
                  <w:lang w:eastAsia="en-US"/>
                  <w:rPrChange w:id="2570" w:author="surieth_uu@hotmail.com" w:date="2023-03-21T16:42:00Z">
                    <w:rPr>
                      <w:rFonts w:ascii="Arial Narrow" w:eastAsia="Calibri" w:hAnsi="Arial Narrow" w:cs="Arial"/>
                      <w:sz w:val="16"/>
                      <w:szCs w:val="16"/>
                      <w:lang w:eastAsia="en-US"/>
                    </w:rPr>
                  </w:rPrChange>
                </w:rPr>
                <w:t>197 585,24</w:t>
              </w:r>
            </w:ins>
          </w:p>
        </w:tc>
        <w:tc>
          <w:tcPr>
            <w:tcW w:w="1559" w:type="dxa"/>
            <w:vAlign w:val="center"/>
          </w:tcPr>
          <w:p w14:paraId="66D65C2C" w14:textId="77777777" w:rsidR="00C0752E" w:rsidRPr="00C0752E" w:rsidRDefault="00C0752E" w:rsidP="00400524">
            <w:pPr>
              <w:tabs>
                <w:tab w:val="left" w:pos="142"/>
                <w:tab w:val="left" w:pos="567"/>
              </w:tabs>
              <w:jc w:val="right"/>
              <w:rPr>
                <w:ins w:id="2571" w:author="surieth_uu@hotmail.com" w:date="2023-03-21T16:41:00Z"/>
                <w:rFonts w:ascii="Arial Narrow" w:eastAsia="Calibri" w:hAnsi="Arial Narrow" w:cs="Arial"/>
                <w:sz w:val="22"/>
                <w:szCs w:val="22"/>
                <w:lang w:eastAsia="en-US"/>
                <w:rPrChange w:id="2572" w:author="surieth_uu@hotmail.com" w:date="2023-03-21T16:42:00Z">
                  <w:rPr>
                    <w:ins w:id="2573" w:author="surieth_uu@hotmail.com" w:date="2023-03-21T16:41:00Z"/>
                    <w:rFonts w:ascii="Arial Narrow" w:eastAsia="Calibri" w:hAnsi="Arial Narrow" w:cs="Arial"/>
                    <w:sz w:val="16"/>
                    <w:szCs w:val="16"/>
                    <w:lang w:eastAsia="en-US"/>
                  </w:rPr>
                </w:rPrChange>
              </w:rPr>
            </w:pPr>
            <w:ins w:id="2574" w:author="surieth_uu@hotmail.com" w:date="2023-03-21T16:41:00Z">
              <w:r w:rsidRPr="00C0752E">
                <w:rPr>
                  <w:rFonts w:ascii="Arial Narrow" w:eastAsia="Calibri" w:hAnsi="Arial Narrow" w:cs="Arial"/>
                  <w:sz w:val="22"/>
                  <w:szCs w:val="22"/>
                  <w:lang w:eastAsia="en-US"/>
                  <w:rPrChange w:id="2575" w:author="surieth_uu@hotmail.com" w:date="2023-03-21T16:42:00Z">
                    <w:rPr>
                      <w:rFonts w:ascii="Arial Narrow" w:eastAsia="Calibri" w:hAnsi="Arial Narrow" w:cs="Arial"/>
                      <w:sz w:val="16"/>
                      <w:szCs w:val="16"/>
                      <w:lang w:eastAsia="en-US"/>
                    </w:rPr>
                  </w:rPrChange>
                </w:rPr>
                <w:t>197,585,24</w:t>
              </w:r>
            </w:ins>
          </w:p>
        </w:tc>
      </w:tr>
      <w:tr w:rsidR="00C0752E" w:rsidRPr="00C0752E" w14:paraId="56D29B72" w14:textId="77777777" w:rsidTr="00400524">
        <w:trPr>
          <w:ins w:id="2576" w:author="surieth_uu@hotmail.com" w:date="2023-03-21T16:41:00Z"/>
        </w:trPr>
        <w:tc>
          <w:tcPr>
            <w:tcW w:w="911" w:type="dxa"/>
            <w:vAlign w:val="center"/>
          </w:tcPr>
          <w:p w14:paraId="7B3F16A9" w14:textId="77777777" w:rsidR="00C0752E" w:rsidRPr="00C0752E" w:rsidRDefault="00C0752E" w:rsidP="00400524">
            <w:pPr>
              <w:tabs>
                <w:tab w:val="left" w:pos="142"/>
                <w:tab w:val="left" w:pos="567"/>
              </w:tabs>
              <w:jc w:val="center"/>
              <w:rPr>
                <w:ins w:id="2577" w:author="surieth_uu@hotmail.com" w:date="2023-03-21T16:41:00Z"/>
                <w:rFonts w:ascii="Arial Narrow" w:eastAsia="Calibri" w:hAnsi="Arial Narrow" w:cs="Arial"/>
                <w:sz w:val="22"/>
                <w:szCs w:val="22"/>
                <w:lang w:eastAsia="en-US"/>
                <w:rPrChange w:id="2578" w:author="surieth_uu@hotmail.com" w:date="2023-03-21T16:42:00Z">
                  <w:rPr>
                    <w:ins w:id="2579" w:author="surieth_uu@hotmail.com" w:date="2023-03-21T16:41:00Z"/>
                    <w:rFonts w:ascii="Arial Narrow" w:eastAsia="Calibri" w:hAnsi="Arial Narrow" w:cs="Arial"/>
                    <w:sz w:val="16"/>
                    <w:szCs w:val="16"/>
                    <w:lang w:eastAsia="en-US"/>
                  </w:rPr>
                </w:rPrChange>
              </w:rPr>
            </w:pPr>
            <w:ins w:id="2580" w:author="surieth_uu@hotmail.com" w:date="2023-03-21T16:41:00Z">
              <w:r w:rsidRPr="00C0752E">
                <w:rPr>
                  <w:rFonts w:ascii="Arial Narrow" w:eastAsia="Calibri" w:hAnsi="Arial Narrow" w:cs="Arial"/>
                  <w:sz w:val="22"/>
                  <w:szCs w:val="22"/>
                  <w:lang w:eastAsia="en-US"/>
                  <w:rPrChange w:id="2581" w:author="surieth_uu@hotmail.com" w:date="2023-03-21T16:42:00Z">
                    <w:rPr>
                      <w:rFonts w:ascii="Arial Narrow" w:eastAsia="Calibri" w:hAnsi="Arial Narrow" w:cs="Arial"/>
                      <w:sz w:val="16"/>
                      <w:szCs w:val="16"/>
                      <w:lang w:eastAsia="en-US"/>
                    </w:rPr>
                  </w:rPrChange>
                </w:rPr>
                <w:t>08</w:t>
              </w:r>
            </w:ins>
          </w:p>
        </w:tc>
        <w:tc>
          <w:tcPr>
            <w:tcW w:w="2491" w:type="dxa"/>
            <w:vAlign w:val="center"/>
          </w:tcPr>
          <w:p w14:paraId="3E55593D" w14:textId="77777777" w:rsidR="00C0752E" w:rsidRPr="00C0752E" w:rsidRDefault="00C0752E" w:rsidP="00400524">
            <w:pPr>
              <w:tabs>
                <w:tab w:val="left" w:pos="142"/>
                <w:tab w:val="left" w:pos="567"/>
              </w:tabs>
              <w:rPr>
                <w:ins w:id="2582" w:author="surieth_uu@hotmail.com" w:date="2023-03-21T16:41:00Z"/>
                <w:rFonts w:ascii="Arial Narrow" w:eastAsia="Calibri" w:hAnsi="Arial Narrow" w:cs="Arial"/>
                <w:b/>
                <w:bCs/>
                <w:sz w:val="22"/>
                <w:szCs w:val="22"/>
                <w:lang w:eastAsia="en-US"/>
                <w:rPrChange w:id="2583" w:author="surieth_uu@hotmail.com" w:date="2023-03-21T16:42:00Z">
                  <w:rPr>
                    <w:ins w:id="2584" w:author="surieth_uu@hotmail.com" w:date="2023-03-21T16:41:00Z"/>
                    <w:rFonts w:ascii="Arial Narrow" w:eastAsia="Calibri" w:hAnsi="Arial Narrow" w:cs="Arial"/>
                    <w:b/>
                    <w:bCs/>
                    <w:sz w:val="16"/>
                    <w:szCs w:val="16"/>
                    <w:lang w:eastAsia="en-US"/>
                  </w:rPr>
                </w:rPrChange>
              </w:rPr>
            </w:pPr>
            <w:ins w:id="2585" w:author="surieth_uu@hotmail.com" w:date="2023-03-21T16:41:00Z">
              <w:r w:rsidRPr="00C0752E">
                <w:rPr>
                  <w:rFonts w:ascii="Arial Narrow" w:eastAsia="Calibri" w:hAnsi="Arial Narrow" w:cs="Arial"/>
                  <w:b/>
                  <w:bCs/>
                  <w:sz w:val="22"/>
                  <w:szCs w:val="22"/>
                  <w:lang w:eastAsia="en-US"/>
                  <w:rPrChange w:id="2586" w:author="surieth_uu@hotmail.com" w:date="2023-03-21T16:42:00Z">
                    <w:rPr>
                      <w:rFonts w:ascii="Arial Narrow" w:eastAsia="Calibri" w:hAnsi="Arial Narrow" w:cs="Arial"/>
                      <w:b/>
                      <w:bCs/>
                      <w:sz w:val="16"/>
                      <w:szCs w:val="16"/>
                      <w:lang w:eastAsia="en-US"/>
                    </w:rPr>
                  </w:rPrChange>
                </w:rPr>
                <w:t>COSTO INDIRECTO TOTAL</w:t>
              </w:r>
            </w:ins>
          </w:p>
        </w:tc>
        <w:tc>
          <w:tcPr>
            <w:tcW w:w="1370" w:type="dxa"/>
            <w:vAlign w:val="center"/>
          </w:tcPr>
          <w:p w14:paraId="6B4D5F23" w14:textId="77777777" w:rsidR="00C0752E" w:rsidRPr="00C0752E" w:rsidRDefault="00C0752E" w:rsidP="00400524">
            <w:pPr>
              <w:tabs>
                <w:tab w:val="left" w:pos="142"/>
                <w:tab w:val="left" w:pos="567"/>
              </w:tabs>
              <w:jc w:val="right"/>
              <w:rPr>
                <w:ins w:id="2587" w:author="surieth_uu@hotmail.com" w:date="2023-03-21T16:41:00Z"/>
                <w:rFonts w:ascii="Arial Narrow" w:eastAsia="Calibri" w:hAnsi="Arial Narrow" w:cs="Arial"/>
                <w:b/>
                <w:bCs/>
                <w:sz w:val="22"/>
                <w:szCs w:val="22"/>
                <w:lang w:eastAsia="en-US"/>
                <w:rPrChange w:id="2588" w:author="surieth_uu@hotmail.com" w:date="2023-03-21T16:42:00Z">
                  <w:rPr>
                    <w:ins w:id="2589" w:author="surieth_uu@hotmail.com" w:date="2023-03-21T16:41:00Z"/>
                    <w:rFonts w:ascii="Arial Narrow" w:eastAsia="Calibri" w:hAnsi="Arial Narrow" w:cs="Arial"/>
                    <w:b/>
                    <w:bCs/>
                    <w:sz w:val="16"/>
                    <w:szCs w:val="16"/>
                    <w:lang w:eastAsia="en-US"/>
                  </w:rPr>
                </w:rPrChange>
              </w:rPr>
            </w:pPr>
            <w:ins w:id="2590" w:author="surieth_uu@hotmail.com" w:date="2023-03-21T16:41:00Z">
              <w:r w:rsidRPr="00C0752E">
                <w:rPr>
                  <w:rFonts w:ascii="Arial Narrow" w:eastAsia="Calibri" w:hAnsi="Arial Narrow" w:cs="Arial"/>
                  <w:b/>
                  <w:bCs/>
                  <w:sz w:val="22"/>
                  <w:szCs w:val="22"/>
                  <w:lang w:eastAsia="en-US"/>
                  <w:rPrChange w:id="2591" w:author="surieth_uu@hotmail.com" w:date="2023-03-21T16:42:00Z">
                    <w:rPr>
                      <w:rFonts w:ascii="Arial Narrow" w:eastAsia="Calibri" w:hAnsi="Arial Narrow" w:cs="Arial"/>
                      <w:b/>
                      <w:bCs/>
                      <w:sz w:val="16"/>
                      <w:szCs w:val="16"/>
                      <w:lang w:eastAsia="en-US"/>
                    </w:rPr>
                  </w:rPrChange>
                </w:rPr>
                <w:t>839 873,24</w:t>
              </w:r>
            </w:ins>
          </w:p>
        </w:tc>
        <w:tc>
          <w:tcPr>
            <w:tcW w:w="1465" w:type="dxa"/>
            <w:vAlign w:val="center"/>
          </w:tcPr>
          <w:p w14:paraId="1247A3B9" w14:textId="77777777" w:rsidR="00C0752E" w:rsidRPr="00C0752E" w:rsidRDefault="00C0752E" w:rsidP="00400524">
            <w:pPr>
              <w:tabs>
                <w:tab w:val="left" w:pos="142"/>
                <w:tab w:val="left" w:pos="567"/>
              </w:tabs>
              <w:jc w:val="right"/>
              <w:rPr>
                <w:ins w:id="2592" w:author="surieth_uu@hotmail.com" w:date="2023-03-21T16:41:00Z"/>
                <w:rFonts w:ascii="Arial Narrow" w:eastAsia="Calibri" w:hAnsi="Arial Narrow" w:cs="Arial"/>
                <w:b/>
                <w:bCs/>
                <w:sz w:val="22"/>
                <w:szCs w:val="22"/>
                <w:lang w:eastAsia="en-US"/>
                <w:rPrChange w:id="2593" w:author="surieth_uu@hotmail.com" w:date="2023-03-21T16:42:00Z">
                  <w:rPr>
                    <w:ins w:id="2594" w:author="surieth_uu@hotmail.com" w:date="2023-03-21T16:41:00Z"/>
                    <w:rFonts w:ascii="Arial Narrow" w:eastAsia="Calibri" w:hAnsi="Arial Narrow" w:cs="Arial"/>
                    <w:b/>
                    <w:bCs/>
                    <w:sz w:val="16"/>
                    <w:szCs w:val="16"/>
                    <w:lang w:eastAsia="en-US"/>
                  </w:rPr>
                </w:rPrChange>
              </w:rPr>
            </w:pPr>
            <w:ins w:id="2595" w:author="surieth_uu@hotmail.com" w:date="2023-03-21T16:41:00Z">
              <w:r w:rsidRPr="00C0752E">
                <w:rPr>
                  <w:rFonts w:ascii="Arial Narrow" w:eastAsia="Calibri" w:hAnsi="Arial Narrow" w:cs="Arial"/>
                  <w:b/>
                  <w:bCs/>
                  <w:sz w:val="22"/>
                  <w:szCs w:val="22"/>
                  <w:lang w:eastAsia="en-US"/>
                  <w:rPrChange w:id="2596" w:author="surieth_uu@hotmail.com" w:date="2023-03-21T16:42:00Z">
                    <w:rPr>
                      <w:rFonts w:ascii="Arial Narrow" w:eastAsia="Calibri" w:hAnsi="Arial Narrow" w:cs="Arial"/>
                      <w:b/>
                      <w:bCs/>
                      <w:sz w:val="16"/>
                      <w:szCs w:val="16"/>
                      <w:lang w:eastAsia="en-US"/>
                    </w:rPr>
                  </w:rPrChange>
                </w:rPr>
                <w:t>1 030 276,89</w:t>
              </w:r>
            </w:ins>
          </w:p>
        </w:tc>
        <w:tc>
          <w:tcPr>
            <w:tcW w:w="1559" w:type="dxa"/>
            <w:vAlign w:val="center"/>
          </w:tcPr>
          <w:p w14:paraId="6160BA29" w14:textId="77777777" w:rsidR="00C0752E" w:rsidRPr="00C0752E" w:rsidRDefault="00C0752E" w:rsidP="00400524">
            <w:pPr>
              <w:tabs>
                <w:tab w:val="left" w:pos="142"/>
                <w:tab w:val="left" w:pos="567"/>
              </w:tabs>
              <w:jc w:val="right"/>
              <w:rPr>
                <w:ins w:id="2597" w:author="surieth_uu@hotmail.com" w:date="2023-03-21T16:41:00Z"/>
                <w:rFonts w:ascii="Arial Narrow" w:eastAsia="Calibri" w:hAnsi="Arial Narrow" w:cs="Arial"/>
                <w:b/>
                <w:bCs/>
                <w:sz w:val="22"/>
                <w:szCs w:val="22"/>
                <w:lang w:eastAsia="en-US"/>
                <w:rPrChange w:id="2598" w:author="surieth_uu@hotmail.com" w:date="2023-03-21T16:42:00Z">
                  <w:rPr>
                    <w:ins w:id="2599" w:author="surieth_uu@hotmail.com" w:date="2023-03-21T16:41:00Z"/>
                    <w:rFonts w:ascii="Arial Narrow" w:eastAsia="Calibri" w:hAnsi="Arial Narrow" w:cs="Arial"/>
                    <w:b/>
                    <w:bCs/>
                    <w:sz w:val="16"/>
                    <w:szCs w:val="16"/>
                    <w:lang w:eastAsia="en-US"/>
                  </w:rPr>
                </w:rPrChange>
              </w:rPr>
            </w:pPr>
            <w:ins w:id="2600" w:author="surieth_uu@hotmail.com" w:date="2023-03-21T16:41:00Z">
              <w:r w:rsidRPr="00C0752E">
                <w:rPr>
                  <w:rFonts w:ascii="Arial Narrow" w:eastAsia="Calibri" w:hAnsi="Arial Narrow" w:cs="Arial"/>
                  <w:b/>
                  <w:bCs/>
                  <w:sz w:val="22"/>
                  <w:szCs w:val="22"/>
                  <w:lang w:eastAsia="en-US"/>
                  <w:rPrChange w:id="2601" w:author="surieth_uu@hotmail.com" w:date="2023-03-21T16:42:00Z">
                    <w:rPr>
                      <w:rFonts w:ascii="Arial Narrow" w:eastAsia="Calibri" w:hAnsi="Arial Narrow" w:cs="Arial"/>
                      <w:b/>
                      <w:bCs/>
                      <w:sz w:val="16"/>
                      <w:szCs w:val="16"/>
                      <w:lang w:eastAsia="en-US"/>
                    </w:rPr>
                  </w:rPrChange>
                </w:rPr>
                <w:t>1 330,585,54</w:t>
              </w:r>
            </w:ins>
          </w:p>
        </w:tc>
      </w:tr>
      <w:tr w:rsidR="00C0752E" w:rsidRPr="00C0752E" w14:paraId="7E45006E" w14:textId="77777777" w:rsidTr="00400524">
        <w:trPr>
          <w:ins w:id="2602" w:author="surieth_uu@hotmail.com" w:date="2023-03-21T16:41:00Z"/>
        </w:trPr>
        <w:tc>
          <w:tcPr>
            <w:tcW w:w="911" w:type="dxa"/>
            <w:vAlign w:val="center"/>
          </w:tcPr>
          <w:p w14:paraId="68A25B79" w14:textId="77777777" w:rsidR="00C0752E" w:rsidRPr="00C0752E" w:rsidRDefault="00C0752E" w:rsidP="00400524">
            <w:pPr>
              <w:tabs>
                <w:tab w:val="left" w:pos="142"/>
                <w:tab w:val="left" w:pos="567"/>
              </w:tabs>
              <w:jc w:val="center"/>
              <w:rPr>
                <w:ins w:id="2603" w:author="surieth_uu@hotmail.com" w:date="2023-03-21T16:41:00Z"/>
                <w:rFonts w:ascii="Arial Narrow" w:eastAsia="Calibri" w:hAnsi="Arial Narrow" w:cs="Arial"/>
                <w:sz w:val="22"/>
                <w:szCs w:val="22"/>
                <w:lang w:eastAsia="en-US"/>
                <w:rPrChange w:id="2604" w:author="surieth_uu@hotmail.com" w:date="2023-03-21T16:42:00Z">
                  <w:rPr>
                    <w:ins w:id="2605" w:author="surieth_uu@hotmail.com" w:date="2023-03-21T16:41:00Z"/>
                    <w:rFonts w:ascii="Arial Narrow" w:eastAsia="Calibri" w:hAnsi="Arial Narrow" w:cs="Arial"/>
                    <w:sz w:val="16"/>
                    <w:szCs w:val="16"/>
                    <w:lang w:eastAsia="en-US"/>
                  </w:rPr>
                </w:rPrChange>
              </w:rPr>
            </w:pPr>
            <w:ins w:id="2606" w:author="surieth_uu@hotmail.com" w:date="2023-03-21T16:41:00Z">
              <w:r w:rsidRPr="00C0752E">
                <w:rPr>
                  <w:rFonts w:ascii="Arial Narrow" w:eastAsia="Calibri" w:hAnsi="Arial Narrow" w:cs="Arial"/>
                  <w:sz w:val="22"/>
                  <w:szCs w:val="22"/>
                  <w:lang w:eastAsia="en-US"/>
                  <w:rPrChange w:id="2607" w:author="surieth_uu@hotmail.com" w:date="2023-03-21T16:42:00Z">
                    <w:rPr>
                      <w:rFonts w:ascii="Arial Narrow" w:eastAsia="Calibri" w:hAnsi="Arial Narrow" w:cs="Arial"/>
                      <w:sz w:val="16"/>
                      <w:szCs w:val="16"/>
                      <w:lang w:eastAsia="en-US"/>
                    </w:rPr>
                  </w:rPrChange>
                </w:rPr>
                <w:t>09</w:t>
              </w:r>
            </w:ins>
          </w:p>
        </w:tc>
        <w:tc>
          <w:tcPr>
            <w:tcW w:w="2491" w:type="dxa"/>
            <w:vAlign w:val="center"/>
          </w:tcPr>
          <w:p w14:paraId="379C22D9" w14:textId="77777777" w:rsidR="00C0752E" w:rsidRPr="00C0752E" w:rsidRDefault="00C0752E" w:rsidP="00400524">
            <w:pPr>
              <w:tabs>
                <w:tab w:val="left" w:pos="142"/>
                <w:tab w:val="left" w:pos="567"/>
              </w:tabs>
              <w:rPr>
                <w:ins w:id="2608" w:author="surieth_uu@hotmail.com" w:date="2023-03-21T16:41:00Z"/>
                <w:rFonts w:ascii="Arial Narrow" w:eastAsia="Calibri" w:hAnsi="Arial Narrow" w:cs="Arial"/>
                <w:b/>
                <w:bCs/>
                <w:sz w:val="22"/>
                <w:szCs w:val="22"/>
                <w:lang w:eastAsia="en-US"/>
                <w:rPrChange w:id="2609" w:author="surieth_uu@hotmail.com" w:date="2023-03-21T16:42:00Z">
                  <w:rPr>
                    <w:ins w:id="2610" w:author="surieth_uu@hotmail.com" w:date="2023-03-21T16:41:00Z"/>
                    <w:rFonts w:ascii="Arial Narrow" w:eastAsia="Calibri" w:hAnsi="Arial Narrow" w:cs="Arial"/>
                    <w:b/>
                    <w:bCs/>
                    <w:sz w:val="16"/>
                    <w:szCs w:val="16"/>
                    <w:lang w:eastAsia="en-US"/>
                  </w:rPr>
                </w:rPrChange>
              </w:rPr>
            </w:pPr>
            <w:ins w:id="2611" w:author="surieth_uu@hotmail.com" w:date="2023-03-21T16:41:00Z">
              <w:r w:rsidRPr="00C0752E">
                <w:rPr>
                  <w:rFonts w:ascii="Arial Narrow" w:eastAsia="Calibri" w:hAnsi="Arial Narrow" w:cs="Arial"/>
                  <w:b/>
                  <w:bCs/>
                  <w:sz w:val="22"/>
                  <w:szCs w:val="22"/>
                  <w:lang w:eastAsia="en-US"/>
                  <w:rPrChange w:id="2612" w:author="surieth_uu@hotmail.com" w:date="2023-03-21T16:42:00Z">
                    <w:rPr>
                      <w:rFonts w:ascii="Arial Narrow" w:eastAsia="Calibri" w:hAnsi="Arial Narrow" w:cs="Arial"/>
                      <w:b/>
                      <w:bCs/>
                      <w:sz w:val="16"/>
                      <w:szCs w:val="16"/>
                      <w:lang w:eastAsia="en-US"/>
                    </w:rPr>
                  </w:rPrChange>
                </w:rPr>
                <w:t>COSTO TOTAL DE INVERSIÓN</w:t>
              </w:r>
            </w:ins>
          </w:p>
        </w:tc>
        <w:tc>
          <w:tcPr>
            <w:tcW w:w="1370" w:type="dxa"/>
            <w:vAlign w:val="center"/>
          </w:tcPr>
          <w:p w14:paraId="7BF1BC44" w14:textId="77777777" w:rsidR="00C0752E" w:rsidRPr="00C0752E" w:rsidRDefault="00C0752E" w:rsidP="00400524">
            <w:pPr>
              <w:tabs>
                <w:tab w:val="left" w:pos="142"/>
                <w:tab w:val="left" w:pos="567"/>
              </w:tabs>
              <w:jc w:val="right"/>
              <w:rPr>
                <w:ins w:id="2613" w:author="surieth_uu@hotmail.com" w:date="2023-03-21T16:41:00Z"/>
                <w:rFonts w:ascii="Arial Narrow" w:eastAsia="Calibri" w:hAnsi="Arial Narrow" w:cs="Arial"/>
                <w:b/>
                <w:bCs/>
                <w:sz w:val="22"/>
                <w:szCs w:val="22"/>
                <w:lang w:eastAsia="en-US"/>
                <w:rPrChange w:id="2614" w:author="surieth_uu@hotmail.com" w:date="2023-03-21T16:42:00Z">
                  <w:rPr>
                    <w:ins w:id="2615" w:author="surieth_uu@hotmail.com" w:date="2023-03-21T16:41:00Z"/>
                    <w:rFonts w:ascii="Arial Narrow" w:eastAsia="Calibri" w:hAnsi="Arial Narrow" w:cs="Arial"/>
                    <w:b/>
                    <w:bCs/>
                    <w:sz w:val="16"/>
                    <w:szCs w:val="16"/>
                    <w:lang w:eastAsia="en-US"/>
                  </w:rPr>
                </w:rPrChange>
              </w:rPr>
            </w:pPr>
            <w:ins w:id="2616" w:author="surieth_uu@hotmail.com" w:date="2023-03-21T16:41:00Z">
              <w:r w:rsidRPr="00C0752E">
                <w:rPr>
                  <w:rFonts w:ascii="Arial Narrow" w:eastAsia="Calibri" w:hAnsi="Arial Narrow" w:cs="Arial"/>
                  <w:b/>
                  <w:bCs/>
                  <w:sz w:val="22"/>
                  <w:szCs w:val="22"/>
                  <w:lang w:eastAsia="en-US"/>
                  <w:rPrChange w:id="2617" w:author="surieth_uu@hotmail.com" w:date="2023-03-21T16:42:00Z">
                    <w:rPr>
                      <w:rFonts w:ascii="Arial Narrow" w:eastAsia="Calibri" w:hAnsi="Arial Narrow" w:cs="Arial"/>
                      <w:b/>
                      <w:bCs/>
                      <w:sz w:val="16"/>
                      <w:szCs w:val="16"/>
                      <w:lang w:eastAsia="en-US"/>
                    </w:rPr>
                  </w:rPrChange>
                </w:rPr>
                <w:t>13 186 633,77</w:t>
              </w:r>
            </w:ins>
          </w:p>
        </w:tc>
        <w:tc>
          <w:tcPr>
            <w:tcW w:w="1465" w:type="dxa"/>
            <w:vAlign w:val="center"/>
          </w:tcPr>
          <w:p w14:paraId="03D069F4" w14:textId="77777777" w:rsidR="00C0752E" w:rsidRPr="00C0752E" w:rsidRDefault="00C0752E" w:rsidP="00400524">
            <w:pPr>
              <w:tabs>
                <w:tab w:val="left" w:pos="142"/>
                <w:tab w:val="left" w:pos="567"/>
              </w:tabs>
              <w:jc w:val="right"/>
              <w:rPr>
                <w:ins w:id="2618" w:author="surieth_uu@hotmail.com" w:date="2023-03-21T16:41:00Z"/>
                <w:rFonts w:ascii="Arial Narrow" w:eastAsia="Calibri" w:hAnsi="Arial Narrow" w:cs="Arial"/>
                <w:b/>
                <w:bCs/>
                <w:sz w:val="22"/>
                <w:szCs w:val="22"/>
                <w:lang w:eastAsia="en-US"/>
                <w:rPrChange w:id="2619" w:author="surieth_uu@hotmail.com" w:date="2023-03-21T16:42:00Z">
                  <w:rPr>
                    <w:ins w:id="2620" w:author="surieth_uu@hotmail.com" w:date="2023-03-21T16:41:00Z"/>
                    <w:rFonts w:ascii="Arial Narrow" w:eastAsia="Calibri" w:hAnsi="Arial Narrow" w:cs="Arial"/>
                    <w:b/>
                    <w:bCs/>
                    <w:sz w:val="16"/>
                    <w:szCs w:val="16"/>
                    <w:lang w:eastAsia="en-US"/>
                  </w:rPr>
                </w:rPrChange>
              </w:rPr>
            </w:pPr>
            <w:ins w:id="2621" w:author="surieth_uu@hotmail.com" w:date="2023-03-21T16:41:00Z">
              <w:r w:rsidRPr="00C0752E">
                <w:rPr>
                  <w:rFonts w:ascii="Arial Narrow" w:eastAsia="Calibri" w:hAnsi="Arial Narrow" w:cs="Arial"/>
                  <w:b/>
                  <w:bCs/>
                  <w:sz w:val="22"/>
                  <w:szCs w:val="22"/>
                  <w:lang w:eastAsia="en-US"/>
                  <w:rPrChange w:id="2622" w:author="surieth_uu@hotmail.com" w:date="2023-03-21T16:42:00Z">
                    <w:rPr>
                      <w:rFonts w:ascii="Arial Narrow" w:eastAsia="Calibri" w:hAnsi="Arial Narrow" w:cs="Arial"/>
                      <w:b/>
                      <w:bCs/>
                      <w:sz w:val="16"/>
                      <w:szCs w:val="16"/>
                      <w:lang w:eastAsia="en-US"/>
                    </w:rPr>
                  </w:rPrChange>
                </w:rPr>
                <w:t>13 186 633,77</w:t>
              </w:r>
            </w:ins>
          </w:p>
        </w:tc>
        <w:tc>
          <w:tcPr>
            <w:tcW w:w="1559" w:type="dxa"/>
            <w:vAlign w:val="center"/>
          </w:tcPr>
          <w:p w14:paraId="6D7D62D2" w14:textId="77777777" w:rsidR="00C0752E" w:rsidRPr="00C0752E" w:rsidRDefault="00C0752E" w:rsidP="00400524">
            <w:pPr>
              <w:tabs>
                <w:tab w:val="left" w:pos="142"/>
                <w:tab w:val="left" w:pos="567"/>
              </w:tabs>
              <w:jc w:val="right"/>
              <w:rPr>
                <w:ins w:id="2623" w:author="surieth_uu@hotmail.com" w:date="2023-03-21T16:41:00Z"/>
                <w:rFonts w:ascii="Arial Narrow" w:eastAsia="Calibri" w:hAnsi="Arial Narrow" w:cs="Arial"/>
                <w:b/>
                <w:bCs/>
                <w:sz w:val="22"/>
                <w:szCs w:val="22"/>
                <w:lang w:eastAsia="en-US"/>
                <w:rPrChange w:id="2624" w:author="surieth_uu@hotmail.com" w:date="2023-03-21T16:42:00Z">
                  <w:rPr>
                    <w:ins w:id="2625" w:author="surieth_uu@hotmail.com" w:date="2023-03-21T16:41:00Z"/>
                    <w:rFonts w:ascii="Arial Narrow" w:eastAsia="Calibri" w:hAnsi="Arial Narrow" w:cs="Arial"/>
                    <w:b/>
                    <w:bCs/>
                    <w:sz w:val="16"/>
                    <w:szCs w:val="16"/>
                    <w:lang w:eastAsia="en-US"/>
                  </w:rPr>
                </w:rPrChange>
              </w:rPr>
            </w:pPr>
            <w:ins w:id="2626" w:author="surieth_uu@hotmail.com" w:date="2023-03-21T16:41:00Z">
              <w:r w:rsidRPr="00C0752E">
                <w:rPr>
                  <w:rFonts w:ascii="Arial Narrow" w:eastAsia="Calibri" w:hAnsi="Arial Narrow" w:cs="Arial"/>
                  <w:b/>
                  <w:bCs/>
                  <w:sz w:val="22"/>
                  <w:szCs w:val="22"/>
                  <w:lang w:eastAsia="en-US"/>
                  <w:rPrChange w:id="2627" w:author="surieth_uu@hotmail.com" w:date="2023-03-21T16:42:00Z">
                    <w:rPr>
                      <w:rFonts w:ascii="Arial Narrow" w:eastAsia="Calibri" w:hAnsi="Arial Narrow" w:cs="Arial"/>
                      <w:b/>
                      <w:bCs/>
                      <w:sz w:val="16"/>
                      <w:szCs w:val="16"/>
                      <w:lang w:eastAsia="en-US"/>
                    </w:rPr>
                  </w:rPrChange>
                </w:rPr>
                <w:t>13 525,069,43</w:t>
              </w:r>
            </w:ins>
          </w:p>
        </w:tc>
      </w:tr>
      <w:tr w:rsidR="00C0752E" w:rsidRPr="00C0752E" w14:paraId="5BF2AE82" w14:textId="77777777" w:rsidTr="00400524">
        <w:trPr>
          <w:ins w:id="2628" w:author="surieth_uu@hotmail.com" w:date="2023-03-21T16:41:00Z"/>
        </w:trPr>
        <w:tc>
          <w:tcPr>
            <w:tcW w:w="911" w:type="dxa"/>
            <w:vAlign w:val="center"/>
          </w:tcPr>
          <w:p w14:paraId="382E7CC3" w14:textId="77777777" w:rsidR="00C0752E" w:rsidRPr="00C0752E" w:rsidRDefault="00C0752E" w:rsidP="00400524">
            <w:pPr>
              <w:tabs>
                <w:tab w:val="left" w:pos="142"/>
                <w:tab w:val="left" w:pos="567"/>
              </w:tabs>
              <w:jc w:val="center"/>
              <w:rPr>
                <w:ins w:id="2629" w:author="surieth_uu@hotmail.com" w:date="2023-03-21T16:41:00Z"/>
                <w:rFonts w:ascii="Arial Narrow" w:eastAsia="Calibri" w:hAnsi="Arial Narrow" w:cs="Arial"/>
                <w:sz w:val="22"/>
                <w:szCs w:val="22"/>
                <w:lang w:eastAsia="en-US"/>
                <w:rPrChange w:id="2630" w:author="surieth_uu@hotmail.com" w:date="2023-03-21T16:42:00Z">
                  <w:rPr>
                    <w:ins w:id="2631" w:author="surieth_uu@hotmail.com" w:date="2023-03-21T16:41:00Z"/>
                    <w:rFonts w:ascii="Arial Narrow" w:eastAsia="Calibri" w:hAnsi="Arial Narrow" w:cs="Arial"/>
                    <w:sz w:val="16"/>
                    <w:szCs w:val="16"/>
                    <w:lang w:eastAsia="en-US"/>
                  </w:rPr>
                </w:rPrChange>
              </w:rPr>
            </w:pPr>
            <w:ins w:id="2632" w:author="surieth_uu@hotmail.com" w:date="2023-03-21T16:41:00Z">
              <w:r w:rsidRPr="00C0752E">
                <w:rPr>
                  <w:rFonts w:ascii="Arial Narrow" w:eastAsia="Calibri" w:hAnsi="Arial Narrow" w:cs="Arial"/>
                  <w:sz w:val="22"/>
                  <w:szCs w:val="22"/>
                  <w:lang w:eastAsia="en-US"/>
                  <w:rPrChange w:id="2633" w:author="surieth_uu@hotmail.com" w:date="2023-03-21T16:42:00Z">
                    <w:rPr>
                      <w:rFonts w:ascii="Arial Narrow" w:eastAsia="Calibri" w:hAnsi="Arial Narrow" w:cs="Arial"/>
                      <w:sz w:val="16"/>
                      <w:szCs w:val="16"/>
                      <w:lang w:eastAsia="en-US"/>
                    </w:rPr>
                  </w:rPrChange>
                </w:rPr>
                <w:t>10</w:t>
              </w:r>
            </w:ins>
          </w:p>
        </w:tc>
        <w:tc>
          <w:tcPr>
            <w:tcW w:w="2491" w:type="dxa"/>
            <w:vAlign w:val="center"/>
          </w:tcPr>
          <w:p w14:paraId="6A7527F8" w14:textId="77777777" w:rsidR="00C0752E" w:rsidRPr="00C0752E" w:rsidRDefault="00C0752E" w:rsidP="00400524">
            <w:pPr>
              <w:tabs>
                <w:tab w:val="left" w:pos="142"/>
                <w:tab w:val="left" w:pos="567"/>
              </w:tabs>
              <w:rPr>
                <w:ins w:id="2634" w:author="surieth_uu@hotmail.com" w:date="2023-03-21T16:41:00Z"/>
                <w:rFonts w:ascii="Arial Narrow" w:eastAsia="Calibri" w:hAnsi="Arial Narrow" w:cs="Arial"/>
                <w:sz w:val="22"/>
                <w:szCs w:val="22"/>
                <w:lang w:eastAsia="en-US"/>
                <w:rPrChange w:id="2635" w:author="surieth_uu@hotmail.com" w:date="2023-03-21T16:42:00Z">
                  <w:rPr>
                    <w:ins w:id="2636" w:author="surieth_uu@hotmail.com" w:date="2023-03-21T16:41:00Z"/>
                    <w:rFonts w:ascii="Arial Narrow" w:eastAsia="Calibri" w:hAnsi="Arial Narrow" w:cs="Arial"/>
                    <w:sz w:val="16"/>
                    <w:szCs w:val="16"/>
                    <w:lang w:eastAsia="en-US"/>
                  </w:rPr>
                </w:rPrChange>
              </w:rPr>
            </w:pPr>
            <w:ins w:id="2637" w:author="surieth_uu@hotmail.com" w:date="2023-03-21T16:41:00Z">
              <w:r w:rsidRPr="00C0752E">
                <w:rPr>
                  <w:rFonts w:ascii="Arial Narrow" w:eastAsia="Calibri" w:hAnsi="Arial Narrow" w:cs="Arial"/>
                  <w:sz w:val="22"/>
                  <w:szCs w:val="22"/>
                  <w:lang w:eastAsia="en-US"/>
                  <w:rPrChange w:id="2638" w:author="surieth_uu@hotmail.com" w:date="2023-03-21T16:42:00Z">
                    <w:rPr>
                      <w:rFonts w:ascii="Arial Narrow" w:eastAsia="Calibri" w:hAnsi="Arial Narrow" w:cs="Arial"/>
                      <w:sz w:val="16"/>
                      <w:szCs w:val="16"/>
                      <w:lang w:eastAsia="en-US"/>
                    </w:rPr>
                  </w:rPrChange>
                </w:rPr>
                <w:t>CONTROL CONCURRENTE</w:t>
              </w:r>
            </w:ins>
          </w:p>
        </w:tc>
        <w:tc>
          <w:tcPr>
            <w:tcW w:w="1370" w:type="dxa"/>
            <w:vAlign w:val="center"/>
          </w:tcPr>
          <w:p w14:paraId="2B8B3AD9" w14:textId="77777777" w:rsidR="00C0752E" w:rsidRPr="00C0752E" w:rsidRDefault="00C0752E" w:rsidP="00400524">
            <w:pPr>
              <w:tabs>
                <w:tab w:val="left" w:pos="142"/>
                <w:tab w:val="left" w:pos="567"/>
              </w:tabs>
              <w:jc w:val="right"/>
              <w:rPr>
                <w:ins w:id="2639" w:author="surieth_uu@hotmail.com" w:date="2023-03-21T16:41:00Z"/>
                <w:rFonts w:ascii="Arial Narrow" w:eastAsia="Calibri" w:hAnsi="Arial Narrow" w:cs="Arial"/>
                <w:sz w:val="22"/>
                <w:szCs w:val="22"/>
                <w:lang w:eastAsia="en-US"/>
                <w:rPrChange w:id="2640" w:author="surieth_uu@hotmail.com" w:date="2023-03-21T16:42:00Z">
                  <w:rPr>
                    <w:ins w:id="2641" w:author="surieth_uu@hotmail.com" w:date="2023-03-21T16:41:00Z"/>
                    <w:rFonts w:ascii="Arial Narrow" w:eastAsia="Calibri" w:hAnsi="Arial Narrow" w:cs="Arial"/>
                    <w:sz w:val="16"/>
                    <w:szCs w:val="16"/>
                    <w:lang w:eastAsia="en-US"/>
                  </w:rPr>
                </w:rPrChange>
              </w:rPr>
            </w:pPr>
          </w:p>
        </w:tc>
        <w:tc>
          <w:tcPr>
            <w:tcW w:w="1465" w:type="dxa"/>
            <w:vAlign w:val="center"/>
          </w:tcPr>
          <w:p w14:paraId="175D63F0" w14:textId="77777777" w:rsidR="00C0752E" w:rsidRPr="00C0752E" w:rsidRDefault="00C0752E" w:rsidP="00400524">
            <w:pPr>
              <w:tabs>
                <w:tab w:val="left" w:pos="142"/>
                <w:tab w:val="left" w:pos="567"/>
              </w:tabs>
              <w:jc w:val="center"/>
              <w:rPr>
                <w:ins w:id="2642" w:author="surieth_uu@hotmail.com" w:date="2023-03-21T16:41:00Z"/>
                <w:rFonts w:ascii="Arial Narrow" w:eastAsia="Calibri" w:hAnsi="Arial Narrow" w:cs="Arial"/>
                <w:sz w:val="22"/>
                <w:szCs w:val="22"/>
                <w:lang w:eastAsia="en-US"/>
                <w:rPrChange w:id="2643" w:author="surieth_uu@hotmail.com" w:date="2023-03-21T16:42:00Z">
                  <w:rPr>
                    <w:ins w:id="2644" w:author="surieth_uu@hotmail.com" w:date="2023-03-21T16:41:00Z"/>
                    <w:rFonts w:ascii="Arial Narrow" w:eastAsia="Calibri" w:hAnsi="Arial Narrow" w:cs="Arial"/>
                    <w:sz w:val="16"/>
                    <w:szCs w:val="16"/>
                    <w:lang w:eastAsia="en-US"/>
                  </w:rPr>
                </w:rPrChange>
              </w:rPr>
            </w:pPr>
            <w:ins w:id="2645" w:author="surieth_uu@hotmail.com" w:date="2023-03-21T16:41:00Z">
              <w:r w:rsidRPr="00C0752E">
                <w:rPr>
                  <w:rFonts w:ascii="Arial Narrow" w:eastAsia="Calibri" w:hAnsi="Arial Narrow" w:cs="Arial"/>
                  <w:sz w:val="22"/>
                  <w:szCs w:val="22"/>
                  <w:lang w:eastAsia="en-US"/>
                  <w:rPrChange w:id="2646" w:author="surieth_uu@hotmail.com" w:date="2023-03-21T16:42:00Z">
                    <w:rPr>
                      <w:rFonts w:ascii="Arial Narrow" w:eastAsia="Calibri" w:hAnsi="Arial Narrow" w:cs="Arial"/>
                      <w:sz w:val="16"/>
                      <w:szCs w:val="16"/>
                      <w:lang w:eastAsia="en-US"/>
                    </w:rPr>
                  </w:rPrChange>
                </w:rPr>
                <w:t xml:space="preserve"> </w:t>
              </w:r>
            </w:ins>
          </w:p>
        </w:tc>
        <w:tc>
          <w:tcPr>
            <w:tcW w:w="1559" w:type="dxa"/>
            <w:vAlign w:val="center"/>
          </w:tcPr>
          <w:p w14:paraId="74CF9E24" w14:textId="77777777" w:rsidR="00C0752E" w:rsidRPr="00C0752E" w:rsidRDefault="00C0752E" w:rsidP="00400524">
            <w:pPr>
              <w:tabs>
                <w:tab w:val="left" w:pos="142"/>
                <w:tab w:val="left" w:pos="567"/>
              </w:tabs>
              <w:jc w:val="right"/>
              <w:rPr>
                <w:ins w:id="2647" w:author="surieth_uu@hotmail.com" w:date="2023-03-21T16:41:00Z"/>
                <w:rFonts w:ascii="Arial Narrow" w:eastAsia="Calibri" w:hAnsi="Arial Narrow" w:cs="Arial"/>
                <w:sz w:val="22"/>
                <w:szCs w:val="22"/>
                <w:lang w:eastAsia="en-US"/>
                <w:rPrChange w:id="2648" w:author="surieth_uu@hotmail.com" w:date="2023-03-21T16:42:00Z">
                  <w:rPr>
                    <w:ins w:id="2649" w:author="surieth_uu@hotmail.com" w:date="2023-03-21T16:41:00Z"/>
                    <w:rFonts w:ascii="Arial Narrow" w:eastAsia="Calibri" w:hAnsi="Arial Narrow" w:cs="Arial"/>
                    <w:sz w:val="16"/>
                    <w:szCs w:val="16"/>
                    <w:lang w:eastAsia="en-US"/>
                  </w:rPr>
                </w:rPrChange>
              </w:rPr>
            </w:pPr>
          </w:p>
        </w:tc>
      </w:tr>
      <w:tr w:rsidR="00C0752E" w:rsidRPr="00C0752E" w14:paraId="7FA7D3C2" w14:textId="77777777" w:rsidTr="00400524">
        <w:trPr>
          <w:ins w:id="2650" w:author="surieth_uu@hotmail.com" w:date="2023-03-21T16:41:00Z"/>
        </w:trPr>
        <w:tc>
          <w:tcPr>
            <w:tcW w:w="911" w:type="dxa"/>
            <w:vAlign w:val="center"/>
          </w:tcPr>
          <w:p w14:paraId="081D8C91" w14:textId="77777777" w:rsidR="00C0752E" w:rsidRPr="00C0752E" w:rsidRDefault="00C0752E" w:rsidP="00400524">
            <w:pPr>
              <w:tabs>
                <w:tab w:val="left" w:pos="142"/>
                <w:tab w:val="left" w:pos="567"/>
              </w:tabs>
              <w:jc w:val="center"/>
              <w:rPr>
                <w:ins w:id="2651" w:author="surieth_uu@hotmail.com" w:date="2023-03-21T16:41:00Z"/>
                <w:rFonts w:ascii="Arial Narrow" w:eastAsia="Calibri" w:hAnsi="Arial Narrow" w:cs="Arial"/>
                <w:sz w:val="22"/>
                <w:szCs w:val="22"/>
                <w:lang w:eastAsia="en-US"/>
                <w:rPrChange w:id="2652" w:author="surieth_uu@hotmail.com" w:date="2023-03-21T16:42:00Z">
                  <w:rPr>
                    <w:ins w:id="2653" w:author="surieth_uu@hotmail.com" w:date="2023-03-21T16:41:00Z"/>
                    <w:rFonts w:ascii="Arial Narrow" w:eastAsia="Calibri" w:hAnsi="Arial Narrow" w:cs="Arial"/>
                    <w:sz w:val="16"/>
                    <w:szCs w:val="16"/>
                    <w:lang w:eastAsia="en-US"/>
                  </w:rPr>
                </w:rPrChange>
              </w:rPr>
            </w:pPr>
            <w:ins w:id="2654" w:author="surieth_uu@hotmail.com" w:date="2023-03-21T16:41:00Z">
              <w:r w:rsidRPr="00C0752E">
                <w:rPr>
                  <w:rFonts w:ascii="Arial Narrow" w:eastAsia="Calibri" w:hAnsi="Arial Narrow" w:cs="Arial"/>
                  <w:sz w:val="22"/>
                  <w:szCs w:val="22"/>
                  <w:lang w:eastAsia="en-US"/>
                  <w:rPrChange w:id="2655" w:author="surieth_uu@hotmail.com" w:date="2023-03-21T16:42:00Z">
                    <w:rPr>
                      <w:rFonts w:ascii="Arial Narrow" w:eastAsia="Calibri" w:hAnsi="Arial Narrow" w:cs="Arial"/>
                      <w:sz w:val="16"/>
                      <w:szCs w:val="16"/>
                      <w:lang w:eastAsia="en-US"/>
                    </w:rPr>
                  </w:rPrChange>
                </w:rPr>
                <w:t>11</w:t>
              </w:r>
            </w:ins>
          </w:p>
        </w:tc>
        <w:tc>
          <w:tcPr>
            <w:tcW w:w="2491" w:type="dxa"/>
            <w:vAlign w:val="center"/>
          </w:tcPr>
          <w:p w14:paraId="70A65A42" w14:textId="77777777" w:rsidR="00C0752E" w:rsidRPr="00C0752E" w:rsidRDefault="00C0752E" w:rsidP="00400524">
            <w:pPr>
              <w:tabs>
                <w:tab w:val="left" w:pos="142"/>
                <w:tab w:val="left" w:pos="567"/>
              </w:tabs>
              <w:rPr>
                <w:ins w:id="2656" w:author="surieth_uu@hotmail.com" w:date="2023-03-21T16:41:00Z"/>
                <w:rFonts w:ascii="Arial Narrow" w:eastAsia="Calibri" w:hAnsi="Arial Narrow" w:cs="Arial"/>
                <w:sz w:val="22"/>
                <w:szCs w:val="22"/>
                <w:lang w:eastAsia="en-US"/>
                <w:rPrChange w:id="2657" w:author="surieth_uu@hotmail.com" w:date="2023-03-21T16:42:00Z">
                  <w:rPr>
                    <w:ins w:id="2658" w:author="surieth_uu@hotmail.com" w:date="2023-03-21T16:41:00Z"/>
                    <w:rFonts w:ascii="Arial Narrow" w:eastAsia="Calibri" w:hAnsi="Arial Narrow" w:cs="Arial"/>
                    <w:sz w:val="16"/>
                    <w:szCs w:val="16"/>
                    <w:lang w:eastAsia="en-US"/>
                  </w:rPr>
                </w:rPrChange>
              </w:rPr>
            </w:pPr>
            <w:ins w:id="2659" w:author="surieth_uu@hotmail.com" w:date="2023-03-21T16:41:00Z">
              <w:r w:rsidRPr="00C0752E">
                <w:rPr>
                  <w:rFonts w:ascii="Arial Narrow" w:eastAsia="Calibri" w:hAnsi="Arial Narrow" w:cs="Arial"/>
                  <w:sz w:val="22"/>
                  <w:szCs w:val="22"/>
                  <w:lang w:eastAsia="en-US"/>
                  <w:rPrChange w:id="2660" w:author="surieth_uu@hotmail.com" w:date="2023-03-21T16:42:00Z">
                    <w:rPr>
                      <w:rFonts w:ascii="Arial Narrow" w:eastAsia="Calibri" w:hAnsi="Arial Narrow" w:cs="Arial"/>
                      <w:sz w:val="16"/>
                      <w:szCs w:val="16"/>
                      <w:lang w:eastAsia="en-US"/>
                    </w:rPr>
                  </w:rPrChange>
                </w:rPr>
                <w:t>COSTO ACTUALIZADO DE INVERSIÓN TOTAL</w:t>
              </w:r>
            </w:ins>
          </w:p>
        </w:tc>
        <w:tc>
          <w:tcPr>
            <w:tcW w:w="1370" w:type="dxa"/>
            <w:vAlign w:val="center"/>
          </w:tcPr>
          <w:p w14:paraId="38E19009" w14:textId="77777777" w:rsidR="00C0752E" w:rsidRPr="00C0752E" w:rsidRDefault="00C0752E" w:rsidP="00400524">
            <w:pPr>
              <w:tabs>
                <w:tab w:val="left" w:pos="142"/>
                <w:tab w:val="left" w:pos="567"/>
              </w:tabs>
              <w:jc w:val="right"/>
              <w:rPr>
                <w:ins w:id="2661" w:author="surieth_uu@hotmail.com" w:date="2023-03-21T16:41:00Z"/>
                <w:rFonts w:ascii="Arial Narrow" w:eastAsia="Calibri" w:hAnsi="Arial Narrow" w:cs="Arial"/>
                <w:sz w:val="22"/>
                <w:szCs w:val="22"/>
                <w:lang w:eastAsia="en-US"/>
                <w:rPrChange w:id="2662" w:author="surieth_uu@hotmail.com" w:date="2023-03-21T16:42:00Z">
                  <w:rPr>
                    <w:ins w:id="2663" w:author="surieth_uu@hotmail.com" w:date="2023-03-21T16:41:00Z"/>
                    <w:rFonts w:ascii="Arial Narrow" w:eastAsia="Calibri" w:hAnsi="Arial Narrow" w:cs="Arial"/>
                    <w:sz w:val="16"/>
                    <w:szCs w:val="16"/>
                    <w:lang w:eastAsia="en-US"/>
                  </w:rPr>
                </w:rPrChange>
              </w:rPr>
            </w:pPr>
          </w:p>
        </w:tc>
        <w:tc>
          <w:tcPr>
            <w:tcW w:w="1465" w:type="dxa"/>
            <w:vAlign w:val="center"/>
          </w:tcPr>
          <w:p w14:paraId="405F7F10" w14:textId="77777777" w:rsidR="00C0752E" w:rsidRPr="00C0752E" w:rsidRDefault="00C0752E" w:rsidP="00400524">
            <w:pPr>
              <w:tabs>
                <w:tab w:val="left" w:pos="142"/>
                <w:tab w:val="left" w:pos="567"/>
              </w:tabs>
              <w:jc w:val="right"/>
              <w:rPr>
                <w:ins w:id="2664" w:author="surieth_uu@hotmail.com" w:date="2023-03-21T16:41:00Z"/>
                <w:rFonts w:ascii="Arial Narrow" w:eastAsia="Calibri" w:hAnsi="Arial Narrow" w:cs="Arial"/>
                <w:sz w:val="22"/>
                <w:szCs w:val="22"/>
                <w:lang w:eastAsia="en-US"/>
                <w:rPrChange w:id="2665" w:author="surieth_uu@hotmail.com" w:date="2023-03-21T16:42:00Z">
                  <w:rPr>
                    <w:ins w:id="2666" w:author="surieth_uu@hotmail.com" w:date="2023-03-21T16:41:00Z"/>
                    <w:rFonts w:ascii="Arial Narrow" w:eastAsia="Calibri" w:hAnsi="Arial Narrow" w:cs="Arial"/>
                    <w:sz w:val="16"/>
                    <w:szCs w:val="16"/>
                    <w:lang w:eastAsia="en-US"/>
                  </w:rPr>
                </w:rPrChange>
              </w:rPr>
            </w:pPr>
          </w:p>
        </w:tc>
        <w:tc>
          <w:tcPr>
            <w:tcW w:w="1559" w:type="dxa"/>
            <w:vAlign w:val="center"/>
          </w:tcPr>
          <w:p w14:paraId="2A9A61D4" w14:textId="77777777" w:rsidR="00C0752E" w:rsidRPr="00C0752E" w:rsidRDefault="00C0752E" w:rsidP="00400524">
            <w:pPr>
              <w:tabs>
                <w:tab w:val="left" w:pos="142"/>
                <w:tab w:val="left" w:pos="567"/>
              </w:tabs>
              <w:jc w:val="right"/>
              <w:rPr>
                <w:ins w:id="2667" w:author="surieth_uu@hotmail.com" w:date="2023-03-21T16:41:00Z"/>
                <w:rFonts w:ascii="Arial Narrow" w:eastAsia="Calibri" w:hAnsi="Arial Narrow" w:cs="Arial"/>
                <w:sz w:val="22"/>
                <w:szCs w:val="22"/>
                <w:lang w:eastAsia="en-US"/>
                <w:rPrChange w:id="2668" w:author="surieth_uu@hotmail.com" w:date="2023-03-21T16:42:00Z">
                  <w:rPr>
                    <w:ins w:id="2669" w:author="surieth_uu@hotmail.com" w:date="2023-03-21T16:41:00Z"/>
                    <w:rFonts w:ascii="Arial Narrow" w:eastAsia="Calibri" w:hAnsi="Arial Narrow" w:cs="Arial"/>
                    <w:sz w:val="16"/>
                    <w:szCs w:val="16"/>
                    <w:lang w:eastAsia="en-US"/>
                  </w:rPr>
                </w:rPrChange>
              </w:rPr>
            </w:pPr>
            <w:ins w:id="2670" w:author="surieth_uu@hotmail.com" w:date="2023-03-21T16:41:00Z">
              <w:r w:rsidRPr="00C0752E">
                <w:rPr>
                  <w:rFonts w:ascii="Arial Narrow" w:eastAsia="Calibri" w:hAnsi="Arial Narrow" w:cs="Arial"/>
                  <w:b/>
                  <w:bCs/>
                  <w:sz w:val="22"/>
                  <w:szCs w:val="22"/>
                  <w:lang w:eastAsia="en-US"/>
                  <w:rPrChange w:id="2671" w:author="surieth_uu@hotmail.com" w:date="2023-03-21T16:42:00Z">
                    <w:rPr>
                      <w:rFonts w:ascii="Arial Narrow" w:eastAsia="Calibri" w:hAnsi="Arial Narrow" w:cs="Arial"/>
                      <w:b/>
                      <w:bCs/>
                      <w:sz w:val="16"/>
                      <w:szCs w:val="16"/>
                      <w:lang w:eastAsia="en-US"/>
                    </w:rPr>
                  </w:rPrChange>
                </w:rPr>
                <w:t>13 525,069,43</w:t>
              </w:r>
            </w:ins>
          </w:p>
        </w:tc>
      </w:tr>
    </w:tbl>
    <w:p w14:paraId="3AFD873A" w14:textId="77777777" w:rsidR="00F565EC" w:rsidRDefault="00F565EC" w:rsidP="00C56562">
      <w:pPr>
        <w:tabs>
          <w:tab w:val="left" w:pos="142"/>
          <w:tab w:val="left" w:pos="567"/>
        </w:tabs>
        <w:ind w:left="720"/>
        <w:jc w:val="both"/>
        <w:rPr>
          <w:rFonts w:ascii="Arial Narrow" w:hAnsi="Arial Narrow"/>
          <w:sz w:val="22"/>
          <w:szCs w:val="22"/>
        </w:rPr>
      </w:pPr>
    </w:p>
    <w:p w14:paraId="7CA1922F" w14:textId="2C260D6D" w:rsidR="00843B45" w:rsidRPr="007B44F6" w:rsidDel="00DC37D0" w:rsidRDefault="00843B45">
      <w:pPr>
        <w:pStyle w:val="Ttulo1"/>
        <w:numPr>
          <w:ilvl w:val="0"/>
          <w:numId w:val="36"/>
        </w:numPr>
        <w:spacing w:before="0"/>
        <w:rPr>
          <w:del w:id="2672" w:author="Usuario de Windows" w:date="2023-03-20T17:30:00Z"/>
          <w:rStyle w:val="Textoennegrita"/>
          <w:rPrChange w:id="2673" w:author="Usuario de Windows" w:date="2023-03-21T08:46:00Z">
            <w:rPr>
              <w:del w:id="2674" w:author="Usuario de Windows" w:date="2023-03-20T17:30:00Z"/>
              <w:rFonts w:ascii="Arial Narrow" w:hAnsi="Arial Narrow"/>
              <w:sz w:val="22"/>
              <w:szCs w:val="22"/>
            </w:rPr>
          </w:rPrChange>
        </w:rPr>
        <w:pPrChange w:id="2675" w:author="Usuario de Windows" w:date="2023-03-20T17:34:00Z">
          <w:pPr>
            <w:tabs>
              <w:tab w:val="left" w:pos="142"/>
              <w:tab w:val="left" w:pos="567"/>
            </w:tabs>
            <w:ind w:left="720"/>
            <w:jc w:val="both"/>
          </w:pPr>
        </w:pPrChange>
      </w:pPr>
    </w:p>
    <w:p w14:paraId="4E1D12F5" w14:textId="42081B56" w:rsidR="00A50B61" w:rsidRPr="007B44F6" w:rsidRDefault="00DC37D0">
      <w:pPr>
        <w:pStyle w:val="Ttulo1"/>
        <w:numPr>
          <w:ilvl w:val="0"/>
          <w:numId w:val="36"/>
        </w:numPr>
        <w:spacing w:before="0"/>
        <w:rPr>
          <w:rStyle w:val="Textoennegrita"/>
          <w:b/>
          <w:bCs/>
          <w:rPrChange w:id="2676" w:author="Usuario de Windows" w:date="2023-03-21T08:46:00Z">
            <w:rPr>
              <w:rFonts w:ascii="Arial Narrow" w:hAnsi="Arial Narrow"/>
              <w:b/>
              <w:bCs/>
              <w:sz w:val="22"/>
              <w:szCs w:val="22"/>
            </w:rPr>
          </w:rPrChange>
        </w:rPr>
        <w:pPrChange w:id="2677" w:author="Usuario de Windows" w:date="2023-03-20T17:34:00Z">
          <w:pPr>
            <w:tabs>
              <w:tab w:val="left" w:pos="142"/>
              <w:tab w:val="left" w:pos="567"/>
            </w:tabs>
            <w:ind w:left="720"/>
            <w:jc w:val="both"/>
          </w:pPr>
        </w:pPrChange>
      </w:pPr>
      <w:r w:rsidRPr="007B44F6">
        <w:rPr>
          <w:rStyle w:val="Textoennegrita"/>
          <w:rFonts w:ascii="Arial Narrow" w:hAnsi="Arial Narrow"/>
          <w:b/>
          <w:bCs/>
          <w:color w:val="auto"/>
          <w:sz w:val="22"/>
          <w:szCs w:val="22"/>
          <w:rPrChange w:id="2678" w:author="Usuario de Windows" w:date="2023-03-21T08:46:00Z">
            <w:rPr>
              <w:rStyle w:val="Textoennegrita"/>
              <w:b w:val="0"/>
              <w:bCs w:val="0"/>
            </w:rPr>
          </w:rPrChange>
        </w:rPr>
        <w:t>INFORMACIÓN RESPECTO DEL HITO DE CONTROL</w:t>
      </w:r>
    </w:p>
    <w:p w14:paraId="24501564" w14:textId="0E332634" w:rsidR="00A50B61" w:rsidRDefault="00A50B61" w:rsidP="00C56562">
      <w:pPr>
        <w:tabs>
          <w:tab w:val="left" w:pos="142"/>
          <w:tab w:val="left" w:pos="567"/>
        </w:tabs>
        <w:ind w:left="720"/>
        <w:jc w:val="both"/>
        <w:rPr>
          <w:rFonts w:ascii="Arial Narrow" w:hAnsi="Arial Narrow"/>
          <w:sz w:val="22"/>
          <w:szCs w:val="22"/>
        </w:rPr>
      </w:pPr>
    </w:p>
    <w:p w14:paraId="5B4D4360" w14:textId="34CA6231" w:rsidR="00A50B61" w:rsidRPr="007B44F6" w:rsidDel="007B44F6" w:rsidRDefault="00A50B61">
      <w:pPr>
        <w:tabs>
          <w:tab w:val="left" w:pos="142"/>
          <w:tab w:val="left" w:pos="567"/>
        </w:tabs>
        <w:ind w:left="720"/>
        <w:jc w:val="both"/>
        <w:rPr>
          <w:del w:id="2679" w:author="Usuario de Windows" w:date="2023-03-21T08:47:00Z"/>
          <w:rFonts w:ascii="Arial Narrow" w:hAnsi="Arial Narrow"/>
          <w:sz w:val="22"/>
          <w:szCs w:val="22"/>
          <w:rPrChange w:id="2680" w:author="Usuario de Windows" w:date="2023-03-21T08:47:00Z">
            <w:rPr>
              <w:del w:id="2681" w:author="Usuario de Windows" w:date="2023-03-21T08:47:00Z"/>
            </w:rPr>
          </w:rPrChange>
        </w:rPr>
      </w:pPr>
      <w:r w:rsidRPr="007B44F6">
        <w:rPr>
          <w:rFonts w:ascii="Arial Narrow" w:hAnsi="Arial Narrow"/>
          <w:sz w:val="22"/>
          <w:szCs w:val="22"/>
          <w:rPrChange w:id="2682" w:author="Usuario de Windows" w:date="2023-03-21T08:47:00Z">
            <w:rPr/>
          </w:rPrChange>
        </w:rPr>
        <w:t xml:space="preserve">Al respecto, mediante </w:t>
      </w:r>
      <w:del w:id="2683" w:author="Usuario de Windows" w:date="2023-03-21T08:47:00Z">
        <w:r w:rsidRPr="007B44F6" w:rsidDel="007B44F6">
          <w:rPr>
            <w:rFonts w:ascii="Arial Narrow" w:hAnsi="Arial Narrow"/>
            <w:sz w:val="22"/>
            <w:szCs w:val="22"/>
            <w:rPrChange w:id="2684" w:author="Usuario de Windows" w:date="2023-03-21T08:47:00Z">
              <w:rPr/>
            </w:rPrChange>
          </w:rPr>
          <w:delText>los siguientes oficios se solicitó documentos siguientes:</w:delText>
        </w:r>
      </w:del>
    </w:p>
    <w:p w14:paraId="747F6F24" w14:textId="5325AF3E" w:rsidR="00A50B61" w:rsidRPr="007B44F6" w:rsidDel="007B44F6" w:rsidRDefault="00A50B61">
      <w:pPr>
        <w:tabs>
          <w:tab w:val="left" w:pos="142"/>
          <w:tab w:val="left" w:pos="567"/>
        </w:tabs>
        <w:ind w:left="720"/>
        <w:jc w:val="both"/>
        <w:rPr>
          <w:del w:id="2685" w:author="Usuario de Windows" w:date="2023-03-21T08:47:00Z"/>
          <w:rFonts w:ascii="Arial Narrow" w:hAnsi="Arial Narrow"/>
          <w:sz w:val="22"/>
          <w:szCs w:val="22"/>
          <w:rPrChange w:id="2686" w:author="Usuario de Windows" w:date="2023-03-21T08:47:00Z">
            <w:rPr>
              <w:del w:id="2687" w:author="Usuario de Windows" w:date="2023-03-21T08:47:00Z"/>
            </w:rPr>
          </w:rPrChange>
        </w:rPr>
      </w:pPr>
    </w:p>
    <w:p w14:paraId="07782E7E" w14:textId="35865F3E" w:rsidR="00A50B61" w:rsidRPr="00794FCD" w:rsidDel="00D12276" w:rsidRDefault="00A50B61">
      <w:pPr>
        <w:tabs>
          <w:tab w:val="left" w:pos="142"/>
          <w:tab w:val="left" w:pos="567"/>
        </w:tabs>
        <w:ind w:left="720"/>
        <w:jc w:val="both"/>
        <w:rPr>
          <w:ins w:id="2688" w:author="Usuario de Windows" w:date="2023-03-21T08:47:00Z"/>
          <w:del w:id="2689" w:author="surieth_uu@hotmail.com" w:date="2023-03-21T12:19:00Z"/>
          <w:rFonts w:ascii="Arial Narrow" w:hAnsi="Arial Narrow"/>
        </w:rPr>
        <w:pPrChange w:id="2690" w:author="Usuario de Windows" w:date="2023-03-21T08:47:00Z">
          <w:pPr>
            <w:pStyle w:val="Prrafodelista"/>
            <w:numPr>
              <w:numId w:val="43"/>
            </w:numPr>
            <w:tabs>
              <w:tab w:val="left" w:pos="142"/>
              <w:tab w:val="left" w:pos="567"/>
            </w:tabs>
            <w:ind w:left="1080" w:hanging="360"/>
            <w:jc w:val="both"/>
          </w:pPr>
        </w:pPrChange>
      </w:pPr>
      <w:bookmarkStart w:id="2691" w:name="_Hlk130060883"/>
      <w:r w:rsidRPr="007B44F6">
        <w:rPr>
          <w:rFonts w:ascii="Arial Narrow" w:hAnsi="Arial Narrow"/>
          <w:sz w:val="22"/>
          <w:szCs w:val="22"/>
          <w:rPrChange w:id="2692" w:author="Usuario de Windows" w:date="2023-03-21T08:47:00Z">
            <w:rPr>
              <w:rFonts w:ascii="Arial Narrow" w:hAnsi="Arial Narrow"/>
            </w:rPr>
          </w:rPrChange>
        </w:rPr>
        <w:t>Oficio n</w:t>
      </w:r>
      <w:r w:rsidRPr="00AC717D">
        <w:rPr>
          <w:rFonts w:ascii="Arial Narrow" w:hAnsi="Arial Narrow"/>
          <w:sz w:val="22"/>
          <w:szCs w:val="22"/>
          <w:rPrChange w:id="2693" w:author="Usuario de Windows" w:date="2023-03-21T09:10:00Z">
            <w:rPr>
              <w:rFonts w:ascii="Arial Narrow" w:hAnsi="Arial Narrow"/>
            </w:rPr>
          </w:rPrChange>
        </w:rPr>
        <w:t>. ° 116-2023-CGR-OCI-GORE/APURIMAC de 10 de marzo de 2023</w:t>
      </w:r>
      <w:bookmarkEnd w:id="2691"/>
      <w:r w:rsidRPr="00AC717D">
        <w:rPr>
          <w:rFonts w:ascii="Arial Narrow" w:hAnsi="Arial Narrow"/>
          <w:sz w:val="22"/>
          <w:szCs w:val="22"/>
          <w:rPrChange w:id="2694" w:author="Usuario de Windows" w:date="2023-03-21T09:10:00Z">
            <w:rPr>
              <w:rFonts w:ascii="Arial Narrow" w:hAnsi="Arial Narrow"/>
            </w:rPr>
          </w:rPrChange>
        </w:rPr>
        <w:t xml:space="preserve">, </w:t>
      </w:r>
      <w:ins w:id="2695" w:author="Usuario de Windows" w:date="2023-03-21T08:47:00Z">
        <w:r w:rsidR="007B44F6" w:rsidRPr="00AC717D">
          <w:rPr>
            <w:rFonts w:ascii="Arial Narrow" w:hAnsi="Arial Narrow"/>
            <w:sz w:val="22"/>
            <w:szCs w:val="22"/>
            <w:rPrChange w:id="2696" w:author="Usuario de Windows" w:date="2023-03-21T09:10:00Z">
              <w:rPr>
                <w:rFonts w:ascii="Arial Narrow" w:hAnsi="Arial Narrow"/>
                <w:highlight w:val="yellow"/>
              </w:rPr>
            </w:rPrChange>
          </w:rPr>
          <w:t xml:space="preserve">se requirió a la </w:t>
        </w:r>
      </w:ins>
      <w:del w:id="2697" w:author="Usuario de Windows" w:date="2023-03-21T08:47:00Z">
        <w:r w:rsidRPr="00AC717D" w:rsidDel="007B44F6">
          <w:rPr>
            <w:rFonts w:ascii="Arial Narrow" w:hAnsi="Arial Narrow"/>
            <w:sz w:val="22"/>
            <w:szCs w:val="22"/>
            <w:rPrChange w:id="2698" w:author="Usuario de Windows" w:date="2023-03-21T09:10:00Z">
              <w:rPr>
                <w:rFonts w:ascii="Arial Narrow" w:hAnsi="Arial Narrow"/>
              </w:rPr>
            </w:rPrChange>
          </w:rPr>
          <w:delText xml:space="preserve">cursado a la </w:delText>
        </w:r>
      </w:del>
      <w:r w:rsidRPr="00AC717D">
        <w:rPr>
          <w:rFonts w:ascii="Arial Narrow" w:hAnsi="Arial Narrow"/>
          <w:sz w:val="22"/>
          <w:szCs w:val="22"/>
          <w:rPrChange w:id="2699" w:author="Usuario de Windows" w:date="2023-03-21T09:10:00Z">
            <w:rPr>
              <w:rFonts w:ascii="Arial Narrow" w:hAnsi="Arial Narrow"/>
            </w:rPr>
          </w:rPrChange>
        </w:rPr>
        <w:t>Gerencia Regional de Infraestructura</w:t>
      </w:r>
      <w:ins w:id="2700" w:author="Usuario de Windows" w:date="2023-03-21T08:48:00Z">
        <w:r w:rsidR="007B44F6" w:rsidRPr="00AC717D">
          <w:rPr>
            <w:rFonts w:ascii="Arial Narrow" w:hAnsi="Arial Narrow"/>
            <w:sz w:val="22"/>
            <w:szCs w:val="22"/>
            <w:rPrChange w:id="2701" w:author="Usuario de Windows" w:date="2023-03-21T09:10:00Z">
              <w:rPr>
                <w:rFonts w:ascii="Arial Narrow" w:hAnsi="Arial Narrow"/>
                <w:highlight w:val="yellow"/>
              </w:rPr>
            </w:rPrChange>
          </w:rPr>
          <w:t xml:space="preserve"> información respecto a la ejecuci</w:t>
        </w:r>
      </w:ins>
      <w:ins w:id="2702" w:author="Usuario de Windows" w:date="2023-03-21T08:49:00Z">
        <w:r w:rsidR="007B44F6" w:rsidRPr="00AC717D">
          <w:rPr>
            <w:rFonts w:ascii="Arial Narrow" w:hAnsi="Arial Narrow"/>
            <w:sz w:val="22"/>
            <w:szCs w:val="22"/>
            <w:rPrChange w:id="2703" w:author="Usuario de Windows" w:date="2023-03-21T09:10:00Z">
              <w:rPr>
                <w:rFonts w:ascii="Arial Narrow" w:hAnsi="Arial Narrow"/>
                <w:highlight w:val="yellow"/>
              </w:rPr>
            </w:rPrChange>
          </w:rPr>
          <w:t xml:space="preserve">ón del </w:t>
        </w:r>
        <w:r w:rsidR="007B44F6"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007B44F6" w:rsidRPr="00D12276">
          <w:rPr>
            <w:rFonts w:ascii="Arial Narrow" w:hAnsi="Arial Narrow"/>
            <w:sz w:val="22"/>
            <w:szCs w:val="22"/>
          </w:rPr>
          <w:t>”</w:t>
        </w:r>
      </w:ins>
      <w:r w:rsidRPr="00D12276">
        <w:rPr>
          <w:rFonts w:ascii="Arial Narrow" w:hAnsi="Arial Narrow"/>
          <w:sz w:val="22"/>
          <w:szCs w:val="22"/>
          <w:rPrChange w:id="2704" w:author="surieth_uu@hotmail.com" w:date="2023-03-21T12:19:00Z">
            <w:rPr>
              <w:rFonts w:ascii="Arial Narrow" w:hAnsi="Arial Narrow"/>
            </w:rPr>
          </w:rPrChange>
        </w:rPr>
        <w:t xml:space="preserve">, el cual fue atendido </w:t>
      </w:r>
      <w:r w:rsidRPr="00D12276">
        <w:rPr>
          <w:rFonts w:ascii="Arial Narrow" w:hAnsi="Arial Narrow"/>
          <w:sz w:val="22"/>
          <w:szCs w:val="22"/>
          <w:rPrChange w:id="2705" w:author="surieth_uu@hotmail.com" w:date="2023-03-21T12:20:00Z">
            <w:rPr>
              <w:rFonts w:ascii="Arial Narrow" w:hAnsi="Arial Narrow"/>
            </w:rPr>
          </w:rPrChange>
        </w:rPr>
        <w:t xml:space="preserve">mediante el oficio </w:t>
      </w:r>
      <w:del w:id="2706" w:author="surieth_uu@hotmail.com" w:date="2023-03-21T12:19:00Z">
        <w:r w:rsidRPr="00D12276" w:rsidDel="00D12276">
          <w:rPr>
            <w:rFonts w:ascii="Arial Narrow" w:hAnsi="Arial Narrow"/>
            <w:sz w:val="22"/>
            <w:szCs w:val="22"/>
            <w:rPrChange w:id="2707" w:author="surieth_uu@hotmail.com" w:date="2023-03-21T12:20:00Z">
              <w:rPr>
                <w:rFonts w:ascii="Arial Narrow" w:hAnsi="Arial Narrow"/>
              </w:rPr>
            </w:rPrChange>
          </w:rPr>
          <w:delText>…………………</w:delText>
        </w:r>
      </w:del>
    </w:p>
    <w:p w14:paraId="4C9D1D5E" w14:textId="5EEA28FD" w:rsidR="007B44F6" w:rsidRPr="00D12276" w:rsidRDefault="00D12276">
      <w:pPr>
        <w:tabs>
          <w:tab w:val="left" w:pos="142"/>
          <w:tab w:val="left" w:pos="567"/>
        </w:tabs>
        <w:ind w:left="720"/>
        <w:jc w:val="both"/>
        <w:rPr>
          <w:ins w:id="2708" w:author="surieth_uu@hotmail.com" w:date="2023-03-21T12:20:00Z"/>
          <w:rFonts w:ascii="Arial Narrow" w:hAnsi="Arial Narrow"/>
          <w:sz w:val="22"/>
          <w:szCs w:val="22"/>
          <w:rPrChange w:id="2709" w:author="surieth_uu@hotmail.com" w:date="2023-03-21T12:20:00Z">
            <w:rPr>
              <w:ins w:id="2710" w:author="surieth_uu@hotmail.com" w:date="2023-03-21T12:20:00Z"/>
              <w:rFonts w:ascii="Arial Narrow" w:hAnsi="Arial Narrow"/>
            </w:rPr>
          </w:rPrChange>
        </w:rPr>
      </w:pPr>
      <w:proofErr w:type="spellStart"/>
      <w:ins w:id="2711" w:author="surieth_uu@hotmail.com" w:date="2023-03-21T12:19:00Z">
        <w:r w:rsidRPr="00D12276">
          <w:rPr>
            <w:rFonts w:ascii="Arial Narrow" w:hAnsi="Arial Narrow"/>
            <w:sz w:val="22"/>
            <w:szCs w:val="22"/>
            <w:rPrChange w:id="2712" w:author="surieth_uu@hotmail.com" w:date="2023-03-21T12:20:00Z">
              <w:rPr>
                <w:rFonts w:ascii="Arial Narrow" w:hAnsi="Arial Narrow"/>
              </w:rPr>
            </w:rPrChange>
          </w:rPr>
          <w:t>n.°</w:t>
        </w:r>
        <w:proofErr w:type="spellEnd"/>
        <w:r w:rsidRPr="00D12276">
          <w:rPr>
            <w:rFonts w:ascii="Arial Narrow" w:hAnsi="Arial Narrow"/>
            <w:sz w:val="22"/>
            <w:szCs w:val="22"/>
            <w:rPrChange w:id="2713" w:author="surieth_uu@hotmail.com" w:date="2023-03-21T12:20:00Z">
              <w:rPr>
                <w:rFonts w:ascii="Arial Narrow" w:hAnsi="Arial Narrow"/>
              </w:rPr>
            </w:rPrChange>
          </w:rPr>
          <w:t xml:space="preserve"> 134-2023</w:t>
        </w:r>
      </w:ins>
      <w:ins w:id="2714" w:author="surieth_uu@hotmail.com" w:date="2023-03-21T12:20:00Z">
        <w:r>
          <w:rPr>
            <w:rFonts w:ascii="Arial Narrow" w:hAnsi="Arial Narrow"/>
            <w:sz w:val="22"/>
            <w:szCs w:val="22"/>
          </w:rPr>
          <w:t xml:space="preserve"> – </w:t>
        </w:r>
      </w:ins>
      <w:ins w:id="2715" w:author="surieth_uu@hotmail.com" w:date="2023-03-21T12:21:00Z">
        <w:r w:rsidRPr="00D12276">
          <w:rPr>
            <w:rFonts w:ascii="Arial Narrow" w:hAnsi="Arial Narrow"/>
            <w:sz w:val="22"/>
            <w:szCs w:val="22"/>
          </w:rPr>
          <w:t>GR</w:t>
        </w:r>
        <w:r>
          <w:rPr>
            <w:rFonts w:ascii="Arial Narrow" w:hAnsi="Arial Narrow"/>
            <w:sz w:val="22"/>
            <w:szCs w:val="22"/>
          </w:rPr>
          <w:t>.</w:t>
        </w:r>
        <w:r w:rsidRPr="00D12276">
          <w:rPr>
            <w:rFonts w:ascii="Arial Narrow" w:hAnsi="Arial Narrow"/>
            <w:sz w:val="22"/>
            <w:szCs w:val="22"/>
          </w:rPr>
          <w:t xml:space="preserve"> APURIMAC</w:t>
        </w:r>
      </w:ins>
      <w:ins w:id="2716" w:author="surieth_uu@hotmail.com" w:date="2023-03-21T12:20:00Z">
        <w:r w:rsidRPr="00D12276">
          <w:rPr>
            <w:rFonts w:ascii="Arial Narrow" w:hAnsi="Arial Narrow"/>
            <w:sz w:val="22"/>
            <w:szCs w:val="22"/>
            <w:rPrChange w:id="2717" w:author="surieth_uu@hotmail.com" w:date="2023-03-21T12:20:00Z">
              <w:rPr>
                <w:rFonts w:ascii="Arial Narrow" w:hAnsi="Arial Narrow"/>
              </w:rPr>
            </w:rPrChange>
          </w:rPr>
          <w:t>/GR.</w:t>
        </w:r>
      </w:ins>
    </w:p>
    <w:p w14:paraId="384EB2C5" w14:textId="77777777" w:rsidR="00D12276" w:rsidRPr="00D12276" w:rsidRDefault="00D12276">
      <w:pPr>
        <w:tabs>
          <w:tab w:val="left" w:pos="142"/>
          <w:tab w:val="left" w:pos="567"/>
        </w:tabs>
        <w:ind w:left="720"/>
        <w:jc w:val="both"/>
        <w:rPr>
          <w:rFonts w:ascii="Arial Narrow" w:hAnsi="Arial Narrow"/>
        </w:rPr>
        <w:pPrChange w:id="2718" w:author="Usuario de Windows" w:date="2023-03-21T08:47:00Z">
          <w:pPr>
            <w:pStyle w:val="Prrafodelista"/>
            <w:numPr>
              <w:numId w:val="43"/>
            </w:numPr>
            <w:tabs>
              <w:tab w:val="left" w:pos="142"/>
              <w:tab w:val="left" w:pos="567"/>
            </w:tabs>
            <w:ind w:left="1080" w:hanging="360"/>
            <w:jc w:val="both"/>
          </w:pPr>
        </w:pPrChange>
      </w:pPr>
    </w:p>
    <w:p w14:paraId="1CA9B80B" w14:textId="48577F3C" w:rsidR="00A50B61" w:rsidRDefault="00A50B61">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w:t>
      </w:r>
      <w:del w:id="2719" w:author="Usuario de Windows" w:date="2023-03-20T17:36:00Z">
        <w:r w:rsidDel="00DC37D0">
          <w:rPr>
            <w:rFonts w:ascii="Arial Narrow" w:hAnsi="Arial Narrow"/>
            <w:sz w:val="22"/>
            <w:szCs w:val="22"/>
          </w:rPr>
          <w:delText xml:space="preserve"> a la Comisión de Control</w:delText>
        </w:r>
      </w:del>
      <w:r>
        <w:rPr>
          <w:rFonts w:ascii="Arial Narrow" w:hAnsi="Arial Narrow"/>
          <w:sz w:val="22"/>
          <w:szCs w:val="22"/>
        </w:rPr>
        <w:t>, se verific</w:t>
      </w:r>
      <w:del w:id="2720" w:author="Usuario de Windows" w:date="2023-03-20T17:36:00Z">
        <w:r w:rsidDel="00DC37D0">
          <w:rPr>
            <w:rFonts w:ascii="Arial Narrow" w:hAnsi="Arial Narrow"/>
            <w:sz w:val="22"/>
            <w:szCs w:val="22"/>
          </w:rPr>
          <w:delText>o</w:delText>
        </w:r>
      </w:del>
      <w:ins w:id="2721" w:author="Usuario de Windows" w:date="2023-03-20T17:36:00Z">
        <w:r w:rsidR="00DC37D0">
          <w:rPr>
            <w:rFonts w:ascii="Arial Narrow" w:hAnsi="Arial Narrow"/>
            <w:sz w:val="22"/>
            <w:szCs w:val="22"/>
          </w:rPr>
          <w:t>ó</w:t>
        </w:r>
      </w:ins>
      <w:r>
        <w:rPr>
          <w:rFonts w:ascii="Arial Narrow" w:hAnsi="Arial Narrow"/>
          <w:sz w:val="22"/>
          <w:szCs w:val="22"/>
        </w:rPr>
        <w:t xml:space="preserve"> la documentación de la ejecución contractual </w:t>
      </w:r>
      <w:r w:rsidR="00CB6210">
        <w:rPr>
          <w:rFonts w:ascii="Arial Narrow" w:hAnsi="Arial Narrow"/>
          <w:sz w:val="22"/>
          <w:szCs w:val="22"/>
        </w:rPr>
        <w:t>para la adquisición de bienes, de la siguiente manera:</w:t>
      </w:r>
    </w:p>
    <w:p w14:paraId="604D79E5" w14:textId="174A1FA9" w:rsidR="00CB6210" w:rsidRDefault="00CB6210" w:rsidP="00A50B61">
      <w:pPr>
        <w:tabs>
          <w:tab w:val="left" w:pos="142"/>
          <w:tab w:val="left" w:pos="567"/>
        </w:tabs>
        <w:ind w:left="720"/>
        <w:jc w:val="both"/>
        <w:rPr>
          <w:rFonts w:ascii="Arial Narrow" w:hAnsi="Arial Narrow"/>
          <w:sz w:val="22"/>
          <w:szCs w:val="22"/>
        </w:rPr>
      </w:pPr>
    </w:p>
    <w:p w14:paraId="11AD453A" w14:textId="6B56CF25" w:rsidR="00CB6210" w:rsidRDefault="00CB6210" w:rsidP="00CB6210">
      <w:pPr>
        <w:pStyle w:val="Prrafodelista"/>
        <w:numPr>
          <w:ilvl w:val="0"/>
          <w:numId w:val="43"/>
        </w:numPr>
        <w:tabs>
          <w:tab w:val="left" w:pos="142"/>
          <w:tab w:val="left" w:pos="567"/>
        </w:tabs>
        <w:jc w:val="both"/>
        <w:rPr>
          <w:rFonts w:ascii="Arial Narrow" w:hAnsi="Arial Narrow"/>
        </w:rPr>
      </w:pPr>
      <w:r>
        <w:rPr>
          <w:rFonts w:ascii="Arial Narrow" w:hAnsi="Arial Narrow"/>
          <w:b/>
          <w:bCs/>
        </w:rPr>
        <w:t>Proceso para la adquisición de gabinete de carga de portátiles</w:t>
      </w:r>
    </w:p>
    <w:p w14:paraId="5143C881" w14:textId="77777777" w:rsidR="007B44F6" w:rsidRDefault="007B44F6" w:rsidP="00CB6210">
      <w:pPr>
        <w:pStyle w:val="Prrafodelista"/>
        <w:tabs>
          <w:tab w:val="left" w:pos="142"/>
          <w:tab w:val="left" w:pos="567"/>
        </w:tabs>
        <w:ind w:left="1080"/>
        <w:jc w:val="both"/>
        <w:rPr>
          <w:ins w:id="2722" w:author="Usuario de Windows" w:date="2023-03-21T08:50:00Z"/>
          <w:rFonts w:ascii="Arial Narrow" w:hAnsi="Arial Narrow"/>
        </w:rPr>
      </w:pPr>
    </w:p>
    <w:p w14:paraId="6527CCBD" w14:textId="5937CE8D" w:rsidR="00880D92" w:rsidRDefault="00CB6210" w:rsidP="00CB6210">
      <w:pPr>
        <w:pStyle w:val="Prrafodelista"/>
        <w:tabs>
          <w:tab w:val="left" w:pos="142"/>
          <w:tab w:val="left" w:pos="567"/>
        </w:tabs>
        <w:ind w:left="1080"/>
        <w:jc w:val="both"/>
        <w:rPr>
          <w:rFonts w:ascii="Arial Narrow" w:hAnsi="Arial Narrow"/>
        </w:rPr>
      </w:pPr>
      <w:r>
        <w:rPr>
          <w:rFonts w:ascii="Arial Narrow" w:hAnsi="Arial Narrow"/>
        </w:rPr>
        <w:t xml:space="preserve">Mediante </w:t>
      </w:r>
      <w:r w:rsidR="009E4EBE">
        <w:rPr>
          <w:rFonts w:ascii="Arial Narrow" w:hAnsi="Arial Narrow"/>
        </w:rPr>
        <w:t>el procedimiento de selección de</w:t>
      </w:r>
      <w:del w:id="2723" w:author="Usuario de Windows" w:date="2023-03-20T17:37:00Z">
        <w:r w:rsidR="009E4EBE" w:rsidDel="00DC37D0">
          <w:rPr>
            <w:rFonts w:ascii="Arial Narrow" w:hAnsi="Arial Narrow"/>
          </w:rPr>
          <w:delText xml:space="preserve"> la</w:delText>
        </w:r>
      </w:del>
      <w:r w:rsidR="009E4EBE">
        <w:rPr>
          <w:rFonts w:ascii="Arial Narrow" w:hAnsi="Arial Narrow"/>
        </w:rPr>
        <w:t xml:space="preserve"> adjudicación simplificada </w:t>
      </w:r>
      <w:ins w:id="2724" w:author="Usuario de Windows" w:date="2023-03-20T17:37:00Z">
        <w:r w:rsidR="00DC37D0">
          <w:rPr>
            <w:rFonts w:ascii="Arial Narrow" w:hAnsi="Arial Narrow"/>
          </w:rPr>
          <w:t xml:space="preserve">segunda convocatoria </w:t>
        </w:r>
        <w:r w:rsidR="00DC37D0">
          <w:rPr>
            <w:rFonts w:ascii="Arial Narrow" w:hAnsi="Arial Narrow"/>
          </w:rPr>
          <w:br/>
        </w:r>
      </w:ins>
      <w:proofErr w:type="spellStart"/>
      <w:r w:rsidR="009E4EBE">
        <w:rPr>
          <w:rFonts w:ascii="Arial Narrow" w:hAnsi="Arial Narrow"/>
        </w:rPr>
        <w:t>n.</w:t>
      </w:r>
      <w:del w:id="2725" w:author="Usuario de Windows" w:date="2023-03-20T17:37:00Z">
        <w:r w:rsidR="009E4EBE" w:rsidDel="00DC37D0">
          <w:rPr>
            <w:rFonts w:ascii="Arial Narrow" w:hAnsi="Arial Narrow"/>
          </w:rPr>
          <w:delText xml:space="preserve"> </w:delText>
        </w:r>
      </w:del>
      <w:r w:rsidR="009E4EBE">
        <w:rPr>
          <w:rFonts w:ascii="Arial Narrow" w:hAnsi="Arial Narrow"/>
        </w:rPr>
        <w:t>°</w:t>
      </w:r>
      <w:proofErr w:type="spellEnd"/>
      <w:r w:rsidR="009E4EBE">
        <w:rPr>
          <w:rFonts w:ascii="Arial Narrow" w:hAnsi="Arial Narrow"/>
        </w:rPr>
        <w:t xml:space="preserve"> 106-2022-DRA</w:t>
      </w:r>
      <w:ins w:id="2726" w:author="Usuario de Windows" w:date="2023-03-20T17:37:00Z">
        <w:r w:rsidR="00DC37D0">
          <w:rPr>
            <w:rFonts w:ascii="Arial Narrow" w:hAnsi="Arial Narrow"/>
          </w:rPr>
          <w:t>,</w:t>
        </w:r>
      </w:ins>
      <w:r w:rsidR="009E4EBE">
        <w:rPr>
          <w:rFonts w:ascii="Arial Narrow" w:hAnsi="Arial Narrow"/>
        </w:rPr>
        <w:t xml:space="preserve"> </w:t>
      </w:r>
      <w:r w:rsidR="005813EB">
        <w:rPr>
          <w:rFonts w:ascii="Arial Narrow" w:hAnsi="Arial Narrow"/>
        </w:rPr>
        <w:t>convocado el 5 de agosto de 2023</w:t>
      </w:r>
      <w:ins w:id="2727" w:author="Usuario de Windows" w:date="2023-03-20T17:37:00Z">
        <w:r w:rsidR="00DC37D0">
          <w:rPr>
            <w:rFonts w:ascii="Arial Narrow" w:hAnsi="Arial Narrow"/>
          </w:rPr>
          <w:t>,</w:t>
        </w:r>
      </w:ins>
      <w:r w:rsidR="005813EB">
        <w:rPr>
          <w:rFonts w:ascii="Arial Narrow" w:hAnsi="Arial Narrow"/>
        </w:rPr>
        <w:t xml:space="preserve"> </w:t>
      </w:r>
      <w:del w:id="2728" w:author="Usuario de Windows" w:date="2023-03-20T17:37:00Z">
        <w:r w:rsidR="009E4EBE" w:rsidDel="00DC37D0">
          <w:rPr>
            <w:rFonts w:ascii="Arial Narrow" w:hAnsi="Arial Narrow"/>
          </w:rPr>
          <w:delText xml:space="preserve">segunda convocatoria </w:delText>
        </w:r>
      </w:del>
      <w:r w:rsidR="005813EB">
        <w:rPr>
          <w:rFonts w:ascii="Arial Narrow" w:hAnsi="Arial Narrow"/>
        </w:rPr>
        <w:t>para adquisición de 15 unidades de gabinete de carga de portátiles,</w:t>
      </w:r>
      <w:del w:id="2729" w:author="Usuario de Windows" w:date="2023-03-20T17:39:00Z">
        <w:r w:rsidR="005813EB" w:rsidDel="003076EB">
          <w:rPr>
            <w:rFonts w:ascii="Arial Narrow" w:hAnsi="Arial Narrow"/>
          </w:rPr>
          <w:delText xml:space="preserve"> </w:delText>
        </w:r>
        <w:r w:rsidR="009E4EBE" w:rsidDel="003076EB">
          <w:rPr>
            <w:rFonts w:ascii="Arial Narrow" w:hAnsi="Arial Narrow"/>
          </w:rPr>
          <w:delText>se</w:delText>
        </w:r>
      </w:del>
      <w:r w:rsidR="009E4EBE">
        <w:rPr>
          <w:rFonts w:ascii="Arial Narrow" w:hAnsi="Arial Narrow"/>
        </w:rPr>
        <w:t xml:space="preserve"> </w:t>
      </w:r>
      <w:del w:id="2730" w:author="Usuario de Windows" w:date="2023-03-21T08:51:00Z">
        <w:r w:rsidR="009E4EBE" w:rsidDel="007B44F6">
          <w:rPr>
            <w:rFonts w:ascii="Arial Narrow" w:hAnsi="Arial Narrow"/>
          </w:rPr>
          <w:delText>otorg</w:delText>
        </w:r>
      </w:del>
      <w:del w:id="2731" w:author="Usuario de Windows" w:date="2023-03-20T17:39:00Z">
        <w:r w:rsidR="009E4EBE" w:rsidDel="003076EB">
          <w:rPr>
            <w:rFonts w:ascii="Arial Narrow" w:hAnsi="Arial Narrow"/>
          </w:rPr>
          <w:delText>a</w:delText>
        </w:r>
      </w:del>
      <w:ins w:id="2732" w:author="Usuario de Windows" w:date="2023-03-21T08:51:00Z">
        <w:r w:rsidR="007B44F6">
          <w:rPr>
            <w:rFonts w:ascii="Arial Narrow" w:hAnsi="Arial Narrow"/>
          </w:rPr>
          <w:t>se otorgó</w:t>
        </w:r>
      </w:ins>
      <w:r w:rsidR="009E4EBE">
        <w:rPr>
          <w:rFonts w:ascii="Arial Narrow" w:hAnsi="Arial Narrow"/>
        </w:rPr>
        <w:t xml:space="preserve"> la b</w:t>
      </w:r>
      <w:r w:rsidR="005813EB">
        <w:rPr>
          <w:rFonts w:ascii="Arial Narrow" w:hAnsi="Arial Narrow"/>
        </w:rPr>
        <w:t xml:space="preserve">uena </w:t>
      </w:r>
      <w:ins w:id="2733" w:author="Usuario de Windows" w:date="2023-03-20T17:41:00Z">
        <w:r w:rsidR="003076EB">
          <w:rPr>
            <w:rFonts w:ascii="Arial Narrow" w:hAnsi="Arial Narrow"/>
          </w:rPr>
          <w:t>pro al postor Industrias Tecnodura</w:t>
        </w:r>
      </w:ins>
      <w:ins w:id="2734" w:author="surieth_uu@hotmail.com" w:date="2023-03-21T12:34:00Z">
        <w:r w:rsidR="00AA2F99">
          <w:rPr>
            <w:rFonts w:ascii="Arial Narrow" w:hAnsi="Arial Narrow"/>
          </w:rPr>
          <w:t xml:space="preserve"> </w:t>
        </w:r>
      </w:ins>
      <w:ins w:id="2735" w:author="Usuario de Windows" w:date="2023-03-20T17:41:00Z">
        <w:r w:rsidR="003076EB">
          <w:rPr>
            <w:rFonts w:ascii="Arial Narrow" w:hAnsi="Arial Narrow"/>
          </w:rPr>
          <w:t xml:space="preserve"> S.A.C </w:t>
        </w:r>
      </w:ins>
      <w:del w:id="2736" w:author="Usuario de Windows" w:date="2023-03-21T08:51:00Z">
        <w:r w:rsidR="005813EB" w:rsidDel="007B44F6">
          <w:rPr>
            <w:rFonts w:ascii="Arial Narrow" w:hAnsi="Arial Narrow"/>
          </w:rPr>
          <w:delText>con fecha</w:delText>
        </w:r>
      </w:del>
      <w:ins w:id="2737" w:author="Usuario de Windows" w:date="2023-03-21T08:51:00Z">
        <w:r w:rsidR="007B44F6">
          <w:rPr>
            <w:rFonts w:ascii="Arial Narrow" w:hAnsi="Arial Narrow"/>
          </w:rPr>
          <w:t>el</w:t>
        </w:r>
      </w:ins>
      <w:r w:rsidR="005813EB">
        <w:rPr>
          <w:rFonts w:ascii="Arial Narrow" w:hAnsi="Arial Narrow"/>
        </w:rPr>
        <w:t xml:space="preserve"> 14 de setiembre de 2022, por el importe de S/</w:t>
      </w:r>
      <w:del w:id="2738" w:author="Usuario de Windows" w:date="2023-03-20T17:40:00Z">
        <w:r w:rsidR="005813EB" w:rsidDel="003076EB">
          <w:rPr>
            <w:rFonts w:ascii="Arial Narrow" w:hAnsi="Arial Narrow"/>
          </w:rPr>
          <w:delText>.</w:delText>
        </w:r>
      </w:del>
      <w:r w:rsidR="005813EB">
        <w:rPr>
          <w:rFonts w:ascii="Arial Narrow" w:hAnsi="Arial Narrow"/>
        </w:rPr>
        <w:t xml:space="preserve"> 74 000,00</w:t>
      </w:r>
      <w:del w:id="2739" w:author="Usuario de Windows" w:date="2023-03-20T17:41:00Z">
        <w:r w:rsidR="005813EB" w:rsidDel="003076EB">
          <w:rPr>
            <w:rFonts w:ascii="Arial Narrow" w:hAnsi="Arial Narrow"/>
          </w:rPr>
          <w:delText>, adjudicándose al postor Industrias Tecnodura S.A.C</w:delText>
        </w:r>
      </w:del>
      <w:r w:rsidR="00880D92">
        <w:rPr>
          <w:rFonts w:ascii="Arial Narrow" w:hAnsi="Arial Narrow"/>
        </w:rPr>
        <w:t xml:space="preserve">; </w:t>
      </w:r>
      <w:ins w:id="2740" w:author="Usuario de Windows" w:date="2023-03-20T17:41:00Z">
        <w:r w:rsidR="003076EB">
          <w:rPr>
            <w:rFonts w:ascii="Arial Narrow" w:hAnsi="Arial Narrow"/>
          </w:rPr>
          <w:t>asimismo,</w:t>
        </w:r>
      </w:ins>
      <w:del w:id="2741" w:author="Usuario de Windows" w:date="2023-03-20T17:42:00Z">
        <w:r w:rsidR="00880D92" w:rsidDel="003076EB">
          <w:rPr>
            <w:rFonts w:ascii="Arial Narrow" w:hAnsi="Arial Narrow"/>
          </w:rPr>
          <w:delText>y</w:delText>
        </w:r>
      </w:del>
      <w:r w:rsidR="00880D92">
        <w:rPr>
          <w:rFonts w:ascii="Arial Narrow" w:hAnsi="Arial Narrow"/>
        </w:rPr>
        <w:t xml:space="preserve"> </w:t>
      </w:r>
      <w:del w:id="2742" w:author="Usuario de Windows" w:date="2023-03-20T17:42:00Z">
        <w:r w:rsidR="00880D92" w:rsidDel="003076EB">
          <w:rPr>
            <w:rFonts w:ascii="Arial Narrow" w:hAnsi="Arial Narrow"/>
          </w:rPr>
          <w:delText>con</w:delText>
        </w:r>
        <w:r w:rsidR="005813EB" w:rsidDel="003076EB">
          <w:rPr>
            <w:rFonts w:ascii="Arial Narrow" w:hAnsi="Arial Narrow"/>
          </w:rPr>
          <w:delText xml:space="preserve"> fecha </w:delText>
        </w:r>
        <w:r w:rsidR="00F6181B" w:rsidDel="003076EB">
          <w:rPr>
            <w:rFonts w:ascii="Arial Narrow" w:hAnsi="Arial Narrow"/>
          </w:rPr>
          <w:delText xml:space="preserve">04 de octubre de 2022, </w:delText>
        </w:r>
      </w:del>
      <w:r w:rsidR="00F6181B">
        <w:rPr>
          <w:rFonts w:ascii="Arial Narrow" w:hAnsi="Arial Narrow"/>
        </w:rPr>
        <w:t>se emit</w:t>
      </w:r>
      <w:del w:id="2743" w:author="Usuario de Windows" w:date="2023-03-20T17:42:00Z">
        <w:r w:rsidR="00F6181B" w:rsidDel="003076EB">
          <w:rPr>
            <w:rFonts w:ascii="Arial Narrow" w:hAnsi="Arial Narrow"/>
          </w:rPr>
          <w:delText>e</w:delText>
        </w:r>
      </w:del>
      <w:ins w:id="2744" w:author="Usuario de Windows" w:date="2023-03-20T17:42:00Z">
        <w:r w:rsidR="003076EB">
          <w:rPr>
            <w:rFonts w:ascii="Arial Narrow" w:hAnsi="Arial Narrow"/>
          </w:rPr>
          <w:t>ió</w:t>
        </w:r>
      </w:ins>
      <w:r w:rsidR="00F6181B">
        <w:rPr>
          <w:rFonts w:ascii="Arial Narrow" w:hAnsi="Arial Narrow"/>
        </w:rPr>
        <w:t xml:space="preserve"> la </w:t>
      </w:r>
      <w:r w:rsidR="009E4EBE">
        <w:rPr>
          <w:rFonts w:ascii="Arial Narrow" w:hAnsi="Arial Narrow"/>
        </w:rPr>
        <w:t>orden de compra n. ° 10440</w:t>
      </w:r>
      <w:ins w:id="2745" w:author="Usuario de Windows" w:date="2023-03-20T17:42:00Z">
        <w:r w:rsidR="003076EB">
          <w:rPr>
            <w:rFonts w:ascii="Arial Narrow" w:hAnsi="Arial Narrow"/>
          </w:rPr>
          <w:t xml:space="preserve">04 </w:t>
        </w:r>
      </w:ins>
      <w:ins w:id="2746" w:author="Usuario de Windows" w:date="2023-03-21T08:51:00Z">
        <w:r w:rsidR="007B44F6">
          <w:rPr>
            <w:rFonts w:ascii="Arial Narrow" w:hAnsi="Arial Narrow"/>
          </w:rPr>
          <w:t xml:space="preserve">de 4 </w:t>
        </w:r>
      </w:ins>
      <w:ins w:id="2747" w:author="Usuario de Windows" w:date="2023-03-20T17:42:00Z">
        <w:r w:rsidR="003076EB" w:rsidRPr="007B44F6">
          <w:rPr>
            <w:rFonts w:ascii="Arial Narrow" w:hAnsi="Arial Narrow"/>
          </w:rPr>
          <w:t>de octubre</w:t>
        </w:r>
        <w:r w:rsidR="003076EB">
          <w:rPr>
            <w:rFonts w:ascii="Arial Narrow" w:hAnsi="Arial Narrow"/>
          </w:rPr>
          <w:t xml:space="preserve"> de 2022</w:t>
        </w:r>
      </w:ins>
      <w:r w:rsidR="009E4EBE">
        <w:rPr>
          <w:rFonts w:ascii="Arial Narrow" w:hAnsi="Arial Narrow"/>
        </w:rPr>
        <w:t xml:space="preserve">, </w:t>
      </w:r>
      <w:r w:rsidR="00F6181B">
        <w:rPr>
          <w:rFonts w:ascii="Arial Narrow" w:hAnsi="Arial Narrow"/>
        </w:rPr>
        <w:t>siendo notificado el mismo día</w:t>
      </w:r>
      <w:r w:rsidR="008350BF">
        <w:rPr>
          <w:rFonts w:ascii="Arial Narrow" w:hAnsi="Arial Narrow"/>
        </w:rPr>
        <w:t xml:space="preserve">, con </w:t>
      </w:r>
      <w:r w:rsidR="0053762F">
        <w:rPr>
          <w:rFonts w:ascii="Arial Narrow" w:hAnsi="Arial Narrow"/>
        </w:rPr>
        <w:t xml:space="preserve">un </w:t>
      </w:r>
      <w:r w:rsidR="008350BF">
        <w:rPr>
          <w:rFonts w:ascii="Arial Narrow" w:hAnsi="Arial Narrow"/>
        </w:rPr>
        <w:t>plazo entrega de 30 días calendarios</w:t>
      </w:r>
      <w:r w:rsidR="0053762F">
        <w:rPr>
          <w:rFonts w:ascii="Arial Narrow" w:hAnsi="Arial Narrow"/>
        </w:rPr>
        <w:t xml:space="preserve">, con fecha de vencimiento para entrega de los bienes el </w:t>
      </w:r>
      <w:del w:id="2748" w:author="Usuario de Windows" w:date="2023-03-20T17:44:00Z">
        <w:r w:rsidR="0053762F" w:rsidDel="003076EB">
          <w:rPr>
            <w:rFonts w:ascii="Arial Narrow" w:hAnsi="Arial Narrow"/>
          </w:rPr>
          <w:delText>0</w:delText>
        </w:r>
      </w:del>
      <w:r w:rsidR="0053762F">
        <w:rPr>
          <w:rFonts w:ascii="Arial Narrow" w:hAnsi="Arial Narrow"/>
        </w:rPr>
        <w:t>3 de noviembre de 2022.</w:t>
      </w:r>
    </w:p>
    <w:p w14:paraId="3FAC2CA5" w14:textId="4B3988A9" w:rsidR="0053762F" w:rsidRDefault="0053762F" w:rsidP="00CB6210">
      <w:pPr>
        <w:pStyle w:val="Prrafodelista"/>
        <w:tabs>
          <w:tab w:val="left" w:pos="142"/>
          <w:tab w:val="left" w:pos="567"/>
        </w:tabs>
        <w:ind w:left="1080"/>
        <w:jc w:val="both"/>
        <w:rPr>
          <w:rFonts w:ascii="Arial Narrow" w:hAnsi="Arial Narrow"/>
        </w:rPr>
      </w:pPr>
    </w:p>
    <w:p w14:paraId="793CA99C" w14:textId="7C85F4D5" w:rsidR="0053762F" w:rsidRDefault="003076EB" w:rsidP="00CB6210">
      <w:pPr>
        <w:pStyle w:val="Prrafodelista"/>
        <w:tabs>
          <w:tab w:val="left" w:pos="142"/>
          <w:tab w:val="left" w:pos="567"/>
        </w:tabs>
        <w:ind w:left="1080"/>
        <w:jc w:val="both"/>
        <w:rPr>
          <w:ins w:id="2749" w:author="Usuario de Windows" w:date="2023-03-20T17:46:00Z"/>
          <w:rFonts w:ascii="Arial Narrow" w:hAnsi="Arial Narrow"/>
        </w:rPr>
      </w:pPr>
      <w:ins w:id="2750" w:author="Usuario de Windows" w:date="2023-03-20T17:44:00Z">
        <w:r>
          <w:rPr>
            <w:rFonts w:ascii="Arial Narrow" w:hAnsi="Arial Narrow"/>
          </w:rPr>
          <w:t xml:space="preserve">En este contexto, </w:t>
        </w:r>
      </w:ins>
      <w:del w:id="2751" w:author="Usuario de Windows" w:date="2023-03-20T17:45:00Z">
        <w:r w:rsidR="006C7944" w:rsidDel="003076EB">
          <w:rPr>
            <w:rFonts w:ascii="Arial Narrow" w:hAnsi="Arial Narrow"/>
          </w:rPr>
          <w:delText xml:space="preserve">Con fecha 15 de noviembre de 2022, </w:delText>
        </w:r>
      </w:del>
      <w:r w:rsidR="006C7944">
        <w:rPr>
          <w:rFonts w:ascii="Arial Narrow" w:hAnsi="Arial Narrow"/>
        </w:rPr>
        <w:t xml:space="preserve">mediante el informe </w:t>
      </w:r>
      <w:proofErr w:type="spellStart"/>
      <w:r w:rsidR="006C7944">
        <w:rPr>
          <w:rFonts w:ascii="Arial Narrow" w:hAnsi="Arial Narrow"/>
        </w:rPr>
        <w:t>n.°</w:t>
      </w:r>
      <w:proofErr w:type="spellEnd"/>
      <w:r w:rsidR="006C7944">
        <w:rPr>
          <w:rFonts w:ascii="Arial Narrow" w:hAnsi="Arial Narrow"/>
        </w:rPr>
        <w:t xml:space="preserve"> 307-2022-GRAP/SGP/SGPS/RJBA</w:t>
      </w:r>
      <w:ins w:id="2752" w:author="Usuario de Windows" w:date="2023-03-20T17:45:00Z">
        <w:r>
          <w:rPr>
            <w:rFonts w:ascii="Arial Narrow" w:hAnsi="Arial Narrow"/>
          </w:rPr>
          <w:t xml:space="preserve"> de 15 de noviembre de 2022</w:t>
        </w:r>
      </w:ins>
      <w:r w:rsidR="006C7944">
        <w:rPr>
          <w:rFonts w:ascii="Arial Narrow" w:hAnsi="Arial Narrow"/>
        </w:rPr>
        <w:t xml:space="preserve">, </w:t>
      </w:r>
      <w:del w:id="2753" w:author="Usuario de Windows" w:date="2023-03-20T17:45:00Z">
        <w:r w:rsidR="006C7944" w:rsidDel="003076EB">
          <w:rPr>
            <w:rFonts w:ascii="Arial Narrow" w:hAnsi="Arial Narrow"/>
          </w:rPr>
          <w:delText xml:space="preserve">emitido por </w:delText>
        </w:r>
      </w:del>
      <w:r w:rsidR="006C7944">
        <w:rPr>
          <w:rFonts w:ascii="Arial Narrow" w:hAnsi="Arial Narrow"/>
        </w:rPr>
        <w:t>el residente de obra</w:t>
      </w:r>
      <w:del w:id="2754" w:author="Usuario de Windows" w:date="2023-03-20T17:45:00Z">
        <w:r w:rsidR="006C7944" w:rsidDel="003076EB">
          <w:rPr>
            <w:rFonts w:ascii="Arial Narrow" w:hAnsi="Arial Narrow"/>
          </w:rPr>
          <w:delText>,</w:delText>
        </w:r>
      </w:del>
      <w:r w:rsidR="006C7944">
        <w:rPr>
          <w:rFonts w:ascii="Arial Narrow" w:hAnsi="Arial Narrow"/>
        </w:rPr>
        <w:t xml:space="preserve"> inform</w:t>
      </w:r>
      <w:del w:id="2755" w:author="Usuario de Windows" w:date="2023-03-20T17:45:00Z">
        <w:r w:rsidR="006C7944" w:rsidDel="003076EB">
          <w:rPr>
            <w:rFonts w:ascii="Arial Narrow" w:hAnsi="Arial Narrow"/>
          </w:rPr>
          <w:delText>a</w:delText>
        </w:r>
      </w:del>
      <w:ins w:id="2756" w:author="Usuario de Windows" w:date="2023-03-20T17:45:00Z">
        <w:r>
          <w:rPr>
            <w:rFonts w:ascii="Arial Narrow" w:hAnsi="Arial Narrow"/>
          </w:rPr>
          <w:t>ó</w:t>
        </w:r>
      </w:ins>
      <w:r w:rsidR="006C7944">
        <w:rPr>
          <w:rFonts w:ascii="Arial Narrow" w:hAnsi="Arial Narrow"/>
        </w:rPr>
        <w:t xml:space="preserve"> al Sub Gerente de Promoción </w:t>
      </w:r>
      <w:r w:rsidR="004756D6">
        <w:rPr>
          <w:rFonts w:ascii="Arial Narrow" w:hAnsi="Arial Narrow"/>
        </w:rPr>
        <w:t>Social</w:t>
      </w:r>
      <w:r w:rsidR="006C7944">
        <w:rPr>
          <w:rFonts w:ascii="Arial Narrow" w:hAnsi="Arial Narrow"/>
        </w:rPr>
        <w:t xml:space="preserve">, la resolución de la orden de compra </w:t>
      </w:r>
      <w:r w:rsidR="009F605D">
        <w:rPr>
          <w:rFonts w:ascii="Arial Narrow" w:hAnsi="Arial Narrow"/>
        </w:rPr>
        <w:t xml:space="preserve">donde informa que el proveedor hace la entrega de los bienes en el almacén de </w:t>
      </w:r>
      <w:r>
        <w:rPr>
          <w:rFonts w:ascii="Arial Narrow" w:hAnsi="Arial Narrow"/>
        </w:rPr>
        <w:t xml:space="preserve">Condebamba </w:t>
      </w:r>
      <w:r w:rsidR="009F605D">
        <w:rPr>
          <w:rFonts w:ascii="Arial Narrow" w:hAnsi="Arial Narrow"/>
        </w:rPr>
        <w:t>del Gobierno Regional fuera de horario aproximadamente a las 17:15 horas del día 28 de octubre de 202</w:t>
      </w:r>
      <w:r w:rsidR="005A5D04">
        <w:rPr>
          <w:rFonts w:ascii="Arial Narrow" w:hAnsi="Arial Narrow"/>
        </w:rPr>
        <w:t>2</w:t>
      </w:r>
      <w:r w:rsidR="009F605D">
        <w:rPr>
          <w:rFonts w:ascii="Arial Narrow" w:hAnsi="Arial Narrow"/>
        </w:rPr>
        <w:t xml:space="preserve">, dejando los bienes en custodia donde el área usuaria no autorizo la recepción, ni la custodia, </w:t>
      </w:r>
      <w:r w:rsidR="005A5D04">
        <w:rPr>
          <w:rFonts w:ascii="Arial Narrow" w:hAnsi="Arial Narrow"/>
        </w:rPr>
        <w:t xml:space="preserve">y que informa que al momento de la calificación de las propuestas las declaraciones juradas </w:t>
      </w:r>
      <w:r w:rsidR="00F04F00">
        <w:rPr>
          <w:rFonts w:ascii="Arial Narrow" w:hAnsi="Arial Narrow"/>
        </w:rPr>
        <w:t xml:space="preserve">de certificación de los bienes </w:t>
      </w:r>
      <w:r w:rsidR="005A5D04">
        <w:rPr>
          <w:rFonts w:ascii="Arial Narrow" w:hAnsi="Arial Narrow"/>
        </w:rPr>
        <w:t>del postor ganador, no se presentaron en su debido momento</w:t>
      </w:r>
      <w:r w:rsidR="00F04F00">
        <w:rPr>
          <w:rFonts w:ascii="Arial Narrow" w:hAnsi="Arial Narrow"/>
        </w:rPr>
        <w:t xml:space="preserve">, de la misma forma los certificados de fabricación que entrego la empresa no era válido porque en la búsqueda por el internet para su autenticidad y veracidad no se logró encontrar dicho certificado y con </w:t>
      </w:r>
      <w:r w:rsidR="00F04F00">
        <w:rPr>
          <w:rFonts w:ascii="Arial Narrow" w:hAnsi="Arial Narrow"/>
        </w:rPr>
        <w:lastRenderedPageBreak/>
        <w:t>respecto a la revisión de los bienes entregados</w:t>
      </w:r>
      <w:r w:rsidR="005A5D04">
        <w:rPr>
          <w:rFonts w:ascii="Arial Narrow" w:hAnsi="Arial Narrow"/>
        </w:rPr>
        <w:t xml:space="preserve"> </w:t>
      </w:r>
      <w:r w:rsidR="00F04F00">
        <w:rPr>
          <w:rFonts w:ascii="Arial Narrow" w:hAnsi="Arial Narrow"/>
        </w:rPr>
        <w:t>se encontró deficienc</w:t>
      </w:r>
      <w:r w:rsidR="00C32C73">
        <w:rPr>
          <w:rFonts w:ascii="Arial Narrow" w:hAnsi="Arial Narrow"/>
        </w:rPr>
        <w:t>i</w:t>
      </w:r>
      <w:r w:rsidR="00F04F00">
        <w:rPr>
          <w:rFonts w:ascii="Arial Narrow" w:hAnsi="Arial Narrow"/>
        </w:rPr>
        <w:t xml:space="preserve">as y daños en las puertas bisagra con soldadura ineficiente, el acabado de la pintura </w:t>
      </w:r>
      <w:r w:rsidR="00975147">
        <w:rPr>
          <w:rFonts w:ascii="Arial Narrow" w:hAnsi="Arial Narrow"/>
        </w:rPr>
        <w:t xml:space="preserve">se </w:t>
      </w:r>
      <w:r w:rsidR="00BA1513">
        <w:rPr>
          <w:rFonts w:ascii="Arial Narrow" w:hAnsi="Arial Narrow"/>
        </w:rPr>
        <w:t>está</w:t>
      </w:r>
      <w:r w:rsidR="00975147">
        <w:rPr>
          <w:rFonts w:ascii="Arial Narrow" w:hAnsi="Arial Narrow"/>
        </w:rPr>
        <w:t xml:space="preserve"> despegando</w:t>
      </w:r>
      <w:r w:rsidR="00BA1513">
        <w:rPr>
          <w:rFonts w:ascii="Arial Narrow" w:hAnsi="Arial Narrow"/>
        </w:rPr>
        <w:t>.</w:t>
      </w:r>
    </w:p>
    <w:p w14:paraId="61B82B48" w14:textId="77777777" w:rsidR="003076EB" w:rsidRDefault="003076EB" w:rsidP="00CB6210">
      <w:pPr>
        <w:pStyle w:val="Prrafodelista"/>
        <w:tabs>
          <w:tab w:val="left" w:pos="142"/>
          <w:tab w:val="left" w:pos="567"/>
        </w:tabs>
        <w:ind w:left="1080"/>
        <w:jc w:val="both"/>
        <w:rPr>
          <w:rFonts w:ascii="Arial Narrow" w:hAnsi="Arial Narrow"/>
        </w:rPr>
      </w:pPr>
    </w:p>
    <w:p w14:paraId="0D05A52E" w14:textId="3A0E9055" w:rsidR="00B619DD" w:rsidRDefault="00BA1513" w:rsidP="00CB6210">
      <w:pPr>
        <w:pStyle w:val="Prrafodelista"/>
        <w:tabs>
          <w:tab w:val="left" w:pos="142"/>
          <w:tab w:val="left" w:pos="567"/>
        </w:tabs>
        <w:ind w:left="1080"/>
        <w:jc w:val="both"/>
        <w:rPr>
          <w:rFonts w:ascii="Arial Narrow" w:hAnsi="Arial Narrow"/>
        </w:rPr>
      </w:pPr>
      <w:r>
        <w:rPr>
          <w:rFonts w:ascii="Arial Narrow" w:hAnsi="Arial Narrow"/>
        </w:rPr>
        <w:t xml:space="preserve">Al respecto mediante el informe n. ° 1657-2022-GRAP/II/GRDS/SGPS de 16 de noviembre de 2022, el Sub Gerente de Promoción Social </w:t>
      </w:r>
      <w:r w:rsidR="00222801">
        <w:rPr>
          <w:rFonts w:ascii="Arial Narrow" w:hAnsi="Arial Narrow"/>
        </w:rPr>
        <w:t xml:space="preserve">toma conocimiento el informe el residente de obra y solicita al Gerente </w:t>
      </w:r>
      <w:del w:id="2757" w:author="Usuario de Windows" w:date="2023-03-20T17:50:00Z">
        <w:r w:rsidR="00222801" w:rsidDel="004756D6">
          <w:rPr>
            <w:rFonts w:ascii="Arial Narrow" w:hAnsi="Arial Narrow"/>
          </w:rPr>
          <w:delText xml:space="preserve">General </w:delText>
        </w:r>
      </w:del>
      <w:r w:rsidR="00222801">
        <w:rPr>
          <w:rFonts w:ascii="Arial Narrow" w:hAnsi="Arial Narrow"/>
        </w:rPr>
        <w:t xml:space="preserve">de Desarrollo Social, la resolución de la orden de compra n. ° 3961-2022 por incumplimiento a las especificaciones técnicas por parte del proveedor, </w:t>
      </w:r>
      <w:r w:rsidR="00E40249">
        <w:rPr>
          <w:rFonts w:ascii="Arial Narrow" w:hAnsi="Arial Narrow"/>
        </w:rPr>
        <w:t>y a</w:t>
      </w:r>
      <w:r w:rsidR="00222801">
        <w:rPr>
          <w:rFonts w:ascii="Arial Narrow" w:hAnsi="Arial Narrow"/>
        </w:rPr>
        <w:t xml:space="preserve"> través de</w:t>
      </w:r>
      <w:r w:rsidR="00E40249">
        <w:rPr>
          <w:rFonts w:ascii="Arial Narrow" w:hAnsi="Arial Narrow"/>
        </w:rPr>
        <w:t xml:space="preserve"> </w:t>
      </w:r>
      <w:r w:rsidR="00222801">
        <w:rPr>
          <w:rFonts w:ascii="Arial Narrow" w:hAnsi="Arial Narrow"/>
        </w:rPr>
        <w:t>l</w:t>
      </w:r>
      <w:r w:rsidR="00E40249">
        <w:rPr>
          <w:rFonts w:ascii="Arial Narrow" w:hAnsi="Arial Narrow"/>
        </w:rPr>
        <w:t>os</w:t>
      </w:r>
      <w:r w:rsidR="00222801">
        <w:rPr>
          <w:rFonts w:ascii="Arial Narrow" w:hAnsi="Arial Narrow"/>
        </w:rPr>
        <w:t xml:space="preserve"> </w:t>
      </w:r>
      <w:r w:rsidR="00E40249">
        <w:rPr>
          <w:rFonts w:ascii="Arial Narrow" w:hAnsi="Arial Narrow"/>
        </w:rPr>
        <w:t xml:space="preserve">memorándums </w:t>
      </w:r>
      <w:proofErr w:type="spellStart"/>
      <w:r w:rsidR="00E40249">
        <w:rPr>
          <w:rFonts w:ascii="Arial Narrow" w:hAnsi="Arial Narrow"/>
        </w:rPr>
        <w:t>n.°</w:t>
      </w:r>
      <w:proofErr w:type="spellEnd"/>
      <w:r w:rsidR="00E40249">
        <w:rPr>
          <w:rFonts w:ascii="Arial Narrow" w:hAnsi="Arial Narrow"/>
        </w:rPr>
        <w:t xml:space="preserve"> 1597-2002-GRAP/IIGROS de 16 de noviembre de 2022 y memorándums reiterativo </w:t>
      </w:r>
      <w:proofErr w:type="spellStart"/>
      <w:r w:rsidR="00E40249">
        <w:rPr>
          <w:rFonts w:ascii="Arial Narrow" w:hAnsi="Arial Narrow"/>
        </w:rPr>
        <w:t>n.°</w:t>
      </w:r>
      <w:proofErr w:type="spellEnd"/>
      <w:r w:rsidR="00E40249">
        <w:rPr>
          <w:rFonts w:ascii="Arial Narrow" w:hAnsi="Arial Narrow"/>
        </w:rPr>
        <w:t xml:space="preserve"> 1793-2002-GRAP/IIGROS de fecha 18 de noviembre de 2022 dispone al Director Regional de Administración  la emisión de la resolución y/o anulación de la orden de compra </w:t>
      </w:r>
      <w:proofErr w:type="spellStart"/>
      <w:r w:rsidR="00E40249">
        <w:rPr>
          <w:rFonts w:ascii="Arial Narrow" w:hAnsi="Arial Narrow"/>
        </w:rPr>
        <w:t>n.°</w:t>
      </w:r>
      <w:proofErr w:type="spellEnd"/>
      <w:r w:rsidR="00E40249">
        <w:rPr>
          <w:rFonts w:ascii="Arial Narrow" w:hAnsi="Arial Narrow"/>
        </w:rPr>
        <w:t xml:space="preserve"> 3961 por incumplimiento y por presentación de certificado falso</w:t>
      </w:r>
      <w:r w:rsidR="00B619DD">
        <w:rPr>
          <w:rFonts w:ascii="Arial Narrow" w:hAnsi="Arial Narrow"/>
        </w:rPr>
        <w:t>.</w:t>
      </w:r>
    </w:p>
    <w:p w14:paraId="5BB0C933" w14:textId="77777777" w:rsidR="00B619DD" w:rsidRDefault="00B619DD" w:rsidP="00CB6210">
      <w:pPr>
        <w:pStyle w:val="Prrafodelista"/>
        <w:tabs>
          <w:tab w:val="left" w:pos="142"/>
          <w:tab w:val="left" w:pos="567"/>
        </w:tabs>
        <w:ind w:left="1080"/>
        <w:jc w:val="both"/>
        <w:rPr>
          <w:rFonts w:ascii="Arial Narrow" w:hAnsi="Arial Narrow"/>
        </w:rPr>
      </w:pPr>
    </w:p>
    <w:p w14:paraId="157A6EAE" w14:textId="77777777" w:rsidR="00574CCA" w:rsidRDefault="001D1EF8" w:rsidP="00CB6210">
      <w:pPr>
        <w:pStyle w:val="Prrafodelista"/>
        <w:tabs>
          <w:tab w:val="left" w:pos="142"/>
          <w:tab w:val="left" w:pos="567"/>
        </w:tabs>
        <w:ind w:left="1080"/>
        <w:jc w:val="both"/>
        <w:rPr>
          <w:rFonts w:ascii="Arial Narrow" w:hAnsi="Arial Narrow"/>
        </w:rPr>
      </w:pPr>
      <w:r>
        <w:rPr>
          <w:rFonts w:ascii="Arial Narrow" w:hAnsi="Arial Narrow"/>
        </w:rPr>
        <w:t>Con informe n. ° 318-2022-GRAP/11/SGPS/R.P/RJBA de fecha 23 de noviembre de 2022 el Residente del proyecto emite informe sobre la autenticidad del certificado ISO 9001-:2015, certificado presentado por mesa de partes por parte del representante de la Empresa Tecnodura SAC, realizando las consultas sobre la autenticidad  del certificado concluye que el certificado de código PE21/819943564 es falso y que solicita la resolución de la orden de compra, causando retraso en la ejecución del proyecto por parte del proveedor</w:t>
      </w:r>
      <w:r w:rsidR="00574CCA">
        <w:rPr>
          <w:rFonts w:ascii="Arial Narrow" w:hAnsi="Arial Narrow"/>
        </w:rPr>
        <w:t>.</w:t>
      </w:r>
    </w:p>
    <w:p w14:paraId="0B2B66CC" w14:textId="77777777" w:rsidR="00574CCA" w:rsidRDefault="00574CCA" w:rsidP="00CB6210">
      <w:pPr>
        <w:pStyle w:val="Prrafodelista"/>
        <w:tabs>
          <w:tab w:val="left" w:pos="142"/>
          <w:tab w:val="left" w:pos="567"/>
        </w:tabs>
        <w:ind w:left="1080"/>
        <w:jc w:val="both"/>
        <w:rPr>
          <w:rFonts w:ascii="Arial Narrow" w:hAnsi="Arial Narrow"/>
        </w:rPr>
      </w:pPr>
    </w:p>
    <w:p w14:paraId="45A0801C" w14:textId="0E77D0AC" w:rsidR="00E40249" w:rsidRDefault="00574CCA" w:rsidP="00CB6210">
      <w:pPr>
        <w:pStyle w:val="Prrafodelista"/>
        <w:tabs>
          <w:tab w:val="left" w:pos="142"/>
          <w:tab w:val="left" w:pos="567"/>
        </w:tabs>
        <w:ind w:left="1080"/>
        <w:jc w:val="both"/>
        <w:rPr>
          <w:rFonts w:ascii="Arial Narrow" w:hAnsi="Arial Narrow"/>
        </w:rPr>
      </w:pPr>
      <w:r>
        <w:rPr>
          <w:rFonts w:ascii="Arial Narrow" w:hAnsi="Arial Narrow"/>
        </w:rPr>
        <w:t xml:space="preserve">En ese contexto, con carta n. ° 35-2022-IT de 28 de noviembre de 2022 el proveedor </w:t>
      </w:r>
      <w:r w:rsidR="005B1396">
        <w:rPr>
          <w:rFonts w:ascii="Arial Narrow" w:hAnsi="Arial Narrow"/>
        </w:rPr>
        <w:t>comunica</w:t>
      </w:r>
      <w:r>
        <w:rPr>
          <w:rFonts w:ascii="Arial Narrow" w:hAnsi="Arial Narrow"/>
        </w:rPr>
        <w:t xml:space="preserve"> a la Dirección Regional de Administración del Gobierno Regional de Apurímac</w:t>
      </w:r>
      <w:r w:rsidR="005B1396">
        <w:rPr>
          <w:rFonts w:ascii="Arial Narrow" w:hAnsi="Arial Narrow"/>
        </w:rPr>
        <w:t>, con fecha 28 de octubre de 2022</w:t>
      </w:r>
      <w:r w:rsidR="000D68FE">
        <w:rPr>
          <w:rFonts w:ascii="Arial Narrow" w:hAnsi="Arial Narrow"/>
        </w:rPr>
        <w:t xml:space="preserve">, </w:t>
      </w:r>
      <w:r w:rsidR="005B1396">
        <w:rPr>
          <w:rFonts w:ascii="Arial Narrow" w:hAnsi="Arial Narrow"/>
        </w:rPr>
        <w:t xml:space="preserve"> se realizó el internamiento de los bienes en el almacén central del Gobierno Regional de Apurímac, el cual se encuentra dentro del plazo establecido, </w:t>
      </w:r>
      <w:r w:rsidR="009A3DC9">
        <w:rPr>
          <w:rFonts w:ascii="Arial Narrow" w:hAnsi="Arial Narrow"/>
        </w:rPr>
        <w:t>la misma que no tuvo ninguna observación en la ficha técnica y a consecuencia de ello se nos otorgó la buena pro, amparado en el numeral 49.1 del artículo  49° del Reglamento de la Ley de Contrataciones, y que solicita el</w:t>
      </w:r>
      <w:r w:rsidR="005B1396">
        <w:rPr>
          <w:rFonts w:ascii="Arial Narrow" w:hAnsi="Arial Narrow"/>
        </w:rPr>
        <w:t xml:space="preserve"> pago de la orden de compra n. ° 3961-2022 por </w:t>
      </w:r>
      <w:r w:rsidR="009A3DC9">
        <w:rPr>
          <w:rFonts w:ascii="Arial Narrow" w:hAnsi="Arial Narrow"/>
        </w:rPr>
        <w:t xml:space="preserve">el </w:t>
      </w:r>
      <w:r w:rsidR="005B1396">
        <w:rPr>
          <w:rFonts w:ascii="Arial Narrow" w:hAnsi="Arial Narrow"/>
        </w:rPr>
        <w:t xml:space="preserve">importe de S/ 74 000.00, </w:t>
      </w:r>
      <w:r w:rsidR="009A3DC9">
        <w:rPr>
          <w:rFonts w:ascii="Arial Narrow" w:hAnsi="Arial Narrow"/>
        </w:rPr>
        <w:t xml:space="preserve">en vista que los bienes cumplen con las condiciones establecidas del </w:t>
      </w:r>
      <w:r w:rsidR="00F20634">
        <w:rPr>
          <w:rFonts w:ascii="Arial Narrow" w:hAnsi="Arial Narrow"/>
        </w:rPr>
        <w:t>procedimiento</w:t>
      </w:r>
      <w:r w:rsidR="009A3DC9">
        <w:rPr>
          <w:rFonts w:ascii="Arial Narrow" w:hAnsi="Arial Narrow"/>
        </w:rPr>
        <w:t xml:space="preserve"> de selección, en caso no se cumpla </w:t>
      </w:r>
      <w:r w:rsidR="00F20634">
        <w:rPr>
          <w:rFonts w:ascii="Arial Narrow" w:hAnsi="Arial Narrow"/>
        </w:rPr>
        <w:t>el pago dentro de lo establecido se solicitara a otras instancias el pago de los intereses legales y las acciones sancionadoras con los responsables directos de dicho acto administrativo</w:t>
      </w:r>
      <w:r w:rsidR="000D68FE">
        <w:rPr>
          <w:rFonts w:ascii="Arial Narrow" w:hAnsi="Arial Narrow"/>
        </w:rPr>
        <w:t xml:space="preserve">, y se adjunta la orden de compra y la guía de remisión </w:t>
      </w:r>
      <w:proofErr w:type="spellStart"/>
      <w:r w:rsidR="000D68FE">
        <w:rPr>
          <w:rFonts w:ascii="Arial Narrow" w:hAnsi="Arial Narrow"/>
        </w:rPr>
        <w:t>n.°</w:t>
      </w:r>
      <w:proofErr w:type="spellEnd"/>
      <w:r w:rsidR="000D68FE">
        <w:rPr>
          <w:rFonts w:ascii="Arial Narrow" w:hAnsi="Arial Narrow"/>
        </w:rPr>
        <w:t xml:space="preserve"> 837.</w:t>
      </w:r>
    </w:p>
    <w:p w14:paraId="258D1173" w14:textId="2FE3391F" w:rsidR="000F02B8" w:rsidRDefault="000F02B8" w:rsidP="00CB6210">
      <w:pPr>
        <w:pStyle w:val="Prrafodelista"/>
        <w:tabs>
          <w:tab w:val="left" w:pos="142"/>
          <w:tab w:val="left" w:pos="567"/>
        </w:tabs>
        <w:ind w:left="1080"/>
        <w:jc w:val="both"/>
        <w:rPr>
          <w:rFonts w:ascii="Arial Narrow" w:hAnsi="Arial Narrow"/>
        </w:rPr>
      </w:pPr>
    </w:p>
    <w:p w14:paraId="6623FC22" w14:textId="77777777" w:rsidR="00377716" w:rsidRDefault="003E7DF7" w:rsidP="00CB6210">
      <w:pPr>
        <w:pStyle w:val="Prrafodelista"/>
        <w:tabs>
          <w:tab w:val="left" w:pos="142"/>
          <w:tab w:val="left" w:pos="567"/>
        </w:tabs>
        <w:ind w:left="1080"/>
        <w:jc w:val="both"/>
        <w:rPr>
          <w:rFonts w:ascii="Arial Narrow" w:hAnsi="Arial Narrow"/>
        </w:rPr>
      </w:pPr>
      <w:r>
        <w:rPr>
          <w:rFonts w:ascii="Arial Narrow" w:hAnsi="Arial Narrow"/>
        </w:rPr>
        <w:t>A su vez mediante el informe n. ° 3032-2022-</w:t>
      </w:r>
      <w:r w:rsidR="000614DC">
        <w:rPr>
          <w:rFonts w:ascii="Arial Narrow" w:hAnsi="Arial Narrow"/>
        </w:rPr>
        <w:t>GR. APURIMAC</w:t>
      </w:r>
      <w:r>
        <w:rPr>
          <w:rFonts w:ascii="Arial Narrow" w:hAnsi="Arial Narrow"/>
        </w:rPr>
        <w:t>/07.04 de 01 de diciembre de 2022, emitido por la Sub Dirección de Abastecimientos Patrimonio y Margesí de Bienes, remite los documentos al Sub Gerente de Promoción Social, donde el proveedor solicita pago por la entrega de los bienes</w:t>
      </w:r>
      <w:r w:rsidR="000614DC">
        <w:rPr>
          <w:rFonts w:ascii="Arial Narrow" w:hAnsi="Arial Narrow"/>
        </w:rPr>
        <w:t>, de igual manera mediante la carta n. ° 773-2022-GR. APURIMAC/07.04 de 05 de diciembre de 2022 la responsable de la Sub Dirección de Abastecimientos Patrimonio y Margesí de Bienes comunica al proveedor en tanto no se levante las observaciones advertidas, el área usuaria razón por la cual no puede recibir los bienes, no podría otorgar la conformidad de la prestación la cual otorga un plazo de cinco (5) días calendario para subsanar las observaciones advertidas; de no ser subsanadas en dicho plazo , corresponderá la aplicación de penalidades por mora.</w:t>
      </w:r>
    </w:p>
    <w:p w14:paraId="64AEEE7E" w14:textId="77777777" w:rsidR="00377716" w:rsidRDefault="00377716" w:rsidP="00CB6210">
      <w:pPr>
        <w:pStyle w:val="Prrafodelista"/>
        <w:tabs>
          <w:tab w:val="left" w:pos="142"/>
          <w:tab w:val="left" w:pos="567"/>
        </w:tabs>
        <w:ind w:left="1080"/>
        <w:jc w:val="both"/>
        <w:rPr>
          <w:rFonts w:ascii="Arial Narrow" w:hAnsi="Arial Narrow"/>
        </w:rPr>
      </w:pPr>
    </w:p>
    <w:p w14:paraId="3B132172" w14:textId="3EC6D28E" w:rsidR="000F02B8" w:rsidRDefault="00377716" w:rsidP="00CB6210">
      <w:pPr>
        <w:pStyle w:val="Prrafodelista"/>
        <w:tabs>
          <w:tab w:val="left" w:pos="142"/>
          <w:tab w:val="left" w:pos="567"/>
        </w:tabs>
        <w:ind w:left="1080"/>
        <w:jc w:val="both"/>
        <w:rPr>
          <w:rFonts w:ascii="Arial Narrow" w:hAnsi="Arial Narrow"/>
        </w:rPr>
      </w:pPr>
      <w:r>
        <w:rPr>
          <w:rFonts w:ascii="Arial Narrow" w:hAnsi="Arial Narrow"/>
        </w:rPr>
        <w:t>Mediante los</w:t>
      </w:r>
      <w:r w:rsidR="00B916E7">
        <w:rPr>
          <w:rFonts w:ascii="Arial Narrow" w:hAnsi="Arial Narrow"/>
        </w:rPr>
        <w:t xml:space="preserve"> documentos siguientes, </w:t>
      </w:r>
      <w:r>
        <w:rPr>
          <w:rFonts w:ascii="Arial Narrow" w:hAnsi="Arial Narrow"/>
        </w:rPr>
        <w:t xml:space="preserve"> informe </w:t>
      </w:r>
      <w:proofErr w:type="spellStart"/>
      <w:r>
        <w:rPr>
          <w:rFonts w:ascii="Arial Narrow" w:hAnsi="Arial Narrow"/>
        </w:rPr>
        <w:t>n.°</w:t>
      </w:r>
      <w:proofErr w:type="spellEnd"/>
      <w:r>
        <w:rPr>
          <w:rFonts w:ascii="Arial Narrow" w:hAnsi="Arial Narrow"/>
        </w:rPr>
        <w:t xml:space="preserve"> 340-2022-GFRAP/11/SGSP/R.P/RJBA de fecha 12 de diciembre 2022 del Residente de obra, </w:t>
      </w:r>
      <w:r w:rsidR="002F4788">
        <w:rPr>
          <w:rFonts w:ascii="Arial Narrow" w:hAnsi="Arial Narrow"/>
        </w:rPr>
        <w:t xml:space="preserve">donde reitera la resolución y/o anulación </w:t>
      </w:r>
      <w:r w:rsidR="002F4788">
        <w:rPr>
          <w:rFonts w:ascii="Arial Narrow" w:hAnsi="Arial Narrow"/>
        </w:rPr>
        <w:lastRenderedPageBreak/>
        <w:t xml:space="preserve">de la orden de compra,  </w:t>
      </w:r>
      <w:r>
        <w:rPr>
          <w:rFonts w:ascii="Arial Narrow" w:hAnsi="Arial Narrow"/>
        </w:rPr>
        <w:t>informe n. ° 1839-2022-GRAP/11/GRDS/SGPS de fecha 18 de diciembre de 2022 del Sub Gerente de Promoción Social</w:t>
      </w:r>
      <w:r w:rsidR="002F4788">
        <w:rPr>
          <w:rFonts w:ascii="Arial Narrow" w:hAnsi="Arial Narrow"/>
        </w:rPr>
        <w:t xml:space="preserve">, donde reitera la resolución y/o anulación de la orden de compra, </w:t>
      </w:r>
      <w:r>
        <w:rPr>
          <w:rFonts w:ascii="Arial Narrow" w:hAnsi="Arial Narrow"/>
        </w:rPr>
        <w:t xml:space="preserve"> memorándum n. ° 2566-2022-GRAP/06/GG</w:t>
      </w:r>
      <w:r w:rsidR="000614DC">
        <w:rPr>
          <w:rFonts w:ascii="Arial Narrow" w:hAnsi="Arial Narrow"/>
        </w:rPr>
        <w:t xml:space="preserve"> </w:t>
      </w:r>
      <w:r>
        <w:rPr>
          <w:rFonts w:ascii="Arial Narrow" w:hAnsi="Arial Narrow"/>
        </w:rPr>
        <w:t>de fecha 19 de diciembre de 2022</w:t>
      </w:r>
      <w:r w:rsidR="002F4788">
        <w:rPr>
          <w:rFonts w:ascii="Arial Narrow" w:hAnsi="Arial Narrow"/>
        </w:rPr>
        <w:t xml:space="preserve"> de 19 diciembre de 2022 dispone a la Sub Dirección de Abastecimientos Patrimonio y Margesí de Bienes, para la</w:t>
      </w:r>
      <w:r w:rsidR="003256AB">
        <w:rPr>
          <w:rFonts w:ascii="Arial Narrow" w:hAnsi="Arial Narrow"/>
        </w:rPr>
        <w:t xml:space="preserve"> emisión de la</w:t>
      </w:r>
      <w:r w:rsidR="002F4788">
        <w:rPr>
          <w:rFonts w:ascii="Arial Narrow" w:hAnsi="Arial Narrow"/>
        </w:rPr>
        <w:t xml:space="preserve"> resolución y/o anulación de la orden de compra n. ° 3961-2022, asimismo de corresponder inicie las acciones pertinentes en contra del proveedor, </w:t>
      </w:r>
      <w:r w:rsidR="0007288E">
        <w:rPr>
          <w:rFonts w:ascii="Arial Narrow" w:hAnsi="Arial Narrow"/>
        </w:rPr>
        <w:t>informe n. ° 3130-2022-GR.APURIMAC/07.04</w:t>
      </w:r>
      <w:r w:rsidR="00017C8F">
        <w:rPr>
          <w:rFonts w:ascii="Arial Narrow" w:hAnsi="Arial Narrow"/>
        </w:rPr>
        <w:t>,</w:t>
      </w:r>
      <w:r w:rsidR="0007288E">
        <w:rPr>
          <w:rFonts w:ascii="Arial Narrow" w:hAnsi="Arial Narrow"/>
        </w:rPr>
        <w:t xml:space="preserve"> de 20 de diciembre de 2022, de la Sub Dirección de Abastecimientos Patrimonio y Margesí de Bienes, comunica al Gerente Regional de Desarrollo Social</w:t>
      </w:r>
      <w:r w:rsidR="004A7CEE">
        <w:rPr>
          <w:rFonts w:ascii="Arial Narrow" w:hAnsi="Arial Narrow"/>
        </w:rPr>
        <w:t>, si cumplió o no con levantar las observaciones</w:t>
      </w:r>
      <w:r w:rsidR="002F4788">
        <w:rPr>
          <w:rFonts w:ascii="Arial Narrow" w:hAnsi="Arial Narrow"/>
        </w:rPr>
        <w:t xml:space="preserve"> </w:t>
      </w:r>
      <w:r w:rsidR="004A7CEE">
        <w:rPr>
          <w:rFonts w:ascii="Arial Narrow" w:hAnsi="Arial Narrow"/>
        </w:rPr>
        <w:t xml:space="preserve">comunicadas, </w:t>
      </w:r>
      <w:r w:rsidR="00FA379E">
        <w:rPr>
          <w:rFonts w:ascii="Arial Narrow" w:hAnsi="Arial Narrow"/>
        </w:rPr>
        <w:t>Informe n. ° 351-2022-GRAP/11/SGPS/R.P/RJBA</w:t>
      </w:r>
      <w:r w:rsidR="00017C8F">
        <w:rPr>
          <w:rFonts w:ascii="Arial Narrow" w:hAnsi="Arial Narrow"/>
        </w:rPr>
        <w:t>,</w:t>
      </w:r>
      <w:r w:rsidR="00FA379E">
        <w:rPr>
          <w:rFonts w:ascii="Arial Narrow" w:hAnsi="Arial Narrow"/>
        </w:rPr>
        <w:t xml:space="preserve"> de 22 de diciembre de 2022 del Residente del proyecto se dirige al Sub Gerente de Promoción Social, reitera la resolución y/o anulación de la orden de compra n. ° 3961-2022, por incumplimiento </w:t>
      </w:r>
      <w:r w:rsidR="00B916E7">
        <w:rPr>
          <w:rFonts w:ascii="Arial Narrow" w:hAnsi="Arial Narrow"/>
        </w:rPr>
        <w:t>de especificaciones técnicas y el retiro del bien del almacén central, informe n. ° 1909-GRAP/11/GRDS/SGPS</w:t>
      </w:r>
      <w:r w:rsidR="00017C8F">
        <w:rPr>
          <w:rFonts w:ascii="Arial Narrow" w:hAnsi="Arial Narrow"/>
        </w:rPr>
        <w:t>,</w:t>
      </w:r>
      <w:r w:rsidR="00B916E7">
        <w:rPr>
          <w:rFonts w:ascii="Arial Narrow" w:hAnsi="Arial Narrow"/>
        </w:rPr>
        <w:t xml:space="preserve"> de 22 de diciembre de 2022 del Sub Gerente de Promoción Social, solicita reiteradamente la emisión de resolución y/o anulación de la orden de compra al Gerente Regional de Desarrollo Social</w:t>
      </w:r>
      <w:r w:rsidR="003256AB">
        <w:rPr>
          <w:rFonts w:ascii="Arial Narrow" w:hAnsi="Arial Narrow"/>
        </w:rPr>
        <w:t>; y el</w:t>
      </w:r>
      <w:r w:rsidR="00017C8F">
        <w:rPr>
          <w:rFonts w:ascii="Arial Narrow" w:hAnsi="Arial Narrow"/>
        </w:rPr>
        <w:t xml:space="preserve"> memorándum n. ° 1859-2022-GRAP/11/GRDS, de 23 de diciembre de 2022, el Gerente de  Desarrollo Social</w:t>
      </w:r>
      <w:r w:rsidR="00046897">
        <w:rPr>
          <w:rFonts w:ascii="Arial Narrow" w:hAnsi="Arial Narrow"/>
        </w:rPr>
        <w:t>, dispone al Director Regional de Administración, solicita reiteradamente la emisión de resolución y/o anulación de la orden de compra por presentar certificado de bienes ofertados falso</w:t>
      </w:r>
      <w:r w:rsidR="003256AB">
        <w:rPr>
          <w:rFonts w:ascii="Arial Narrow" w:hAnsi="Arial Narrow"/>
        </w:rPr>
        <w:t>.</w:t>
      </w:r>
    </w:p>
    <w:p w14:paraId="6C885EFC" w14:textId="46B0DBBD" w:rsidR="003256AB" w:rsidRDefault="003256AB" w:rsidP="00CB6210">
      <w:pPr>
        <w:pStyle w:val="Prrafodelista"/>
        <w:tabs>
          <w:tab w:val="left" w:pos="142"/>
          <w:tab w:val="left" w:pos="567"/>
        </w:tabs>
        <w:ind w:left="1080"/>
        <w:jc w:val="both"/>
        <w:rPr>
          <w:rFonts w:ascii="Arial Narrow" w:hAnsi="Arial Narrow"/>
        </w:rPr>
      </w:pPr>
    </w:p>
    <w:p w14:paraId="7AECAA6E" w14:textId="33225631" w:rsidR="00AE6674" w:rsidRDefault="003256AB" w:rsidP="00CB6210">
      <w:pPr>
        <w:pStyle w:val="Prrafodelista"/>
        <w:tabs>
          <w:tab w:val="left" w:pos="142"/>
          <w:tab w:val="left" w:pos="567"/>
        </w:tabs>
        <w:ind w:left="1080"/>
        <w:jc w:val="both"/>
        <w:rPr>
          <w:rFonts w:ascii="Arial Narrow" w:hAnsi="Arial Narrow"/>
        </w:rPr>
      </w:pPr>
      <w:r>
        <w:rPr>
          <w:rFonts w:ascii="Arial Narrow" w:hAnsi="Arial Narrow"/>
        </w:rPr>
        <w:t>Con carta n. ° 002-2023/INDUSTRIASTENODURASAC, de 03 de enero de 2023, la empresa Industrias Tecnodura SAC</w:t>
      </w:r>
      <w:r w:rsidR="00AE6674">
        <w:rPr>
          <w:rFonts w:ascii="Arial Narrow" w:hAnsi="Arial Narrow"/>
        </w:rPr>
        <w:t xml:space="preserve">, solicita la devolución de los bienes que se encuentran en custodia en el almacén del Gobierno Regional de Apurímac, en vista que la orden </w:t>
      </w:r>
      <w:r w:rsidR="00342006">
        <w:rPr>
          <w:rFonts w:ascii="Arial Narrow" w:hAnsi="Arial Narrow"/>
        </w:rPr>
        <w:t>d</w:t>
      </w:r>
      <w:r w:rsidR="00AE6674">
        <w:rPr>
          <w:rFonts w:ascii="Arial Narrow" w:hAnsi="Arial Narrow"/>
        </w:rPr>
        <w:t>e compra n. ° 3961-2022 no se encuentra devengada.</w:t>
      </w:r>
    </w:p>
    <w:p w14:paraId="47516261" w14:textId="1837EF25" w:rsidR="00342006" w:rsidRDefault="00342006" w:rsidP="00CB6210">
      <w:pPr>
        <w:pStyle w:val="Prrafodelista"/>
        <w:tabs>
          <w:tab w:val="left" w:pos="142"/>
          <w:tab w:val="left" w:pos="567"/>
        </w:tabs>
        <w:ind w:left="1080"/>
        <w:jc w:val="both"/>
        <w:rPr>
          <w:rFonts w:ascii="Arial Narrow" w:hAnsi="Arial Narrow"/>
        </w:rPr>
      </w:pPr>
    </w:p>
    <w:p w14:paraId="34DE11FE" w14:textId="52CEC25F" w:rsidR="00342006" w:rsidRDefault="003B523C" w:rsidP="00CB6210">
      <w:pPr>
        <w:pStyle w:val="Prrafodelista"/>
        <w:tabs>
          <w:tab w:val="left" w:pos="142"/>
          <w:tab w:val="left" w:pos="567"/>
        </w:tabs>
        <w:ind w:left="1080"/>
        <w:jc w:val="both"/>
        <w:rPr>
          <w:rFonts w:ascii="Arial Narrow" w:hAnsi="Arial Narrow"/>
        </w:rPr>
      </w:pPr>
      <w:r>
        <w:rPr>
          <w:rFonts w:ascii="Arial Narrow" w:hAnsi="Arial Narrow"/>
        </w:rPr>
        <w:t xml:space="preserve">Finalmente, de acuerdo a los documentos emitidos como el informe n. ° 2-2023-GRA/DRAF/CP/USA, de 18 de enero de 2023, del responsable de Control Previo, comunica al Director Regional de Administración, sobre la anulación de la fase devengado del expediente gasto, por las irregularidades de los responsables de ese entonces e iniciar acciones administrativas y legales contra quienes resulten responsables por el perjuicio económico ocasionado en contra del Gobierno Regional de Apurímac, </w:t>
      </w:r>
      <w:r w:rsidR="009209D2">
        <w:rPr>
          <w:rFonts w:ascii="Arial Narrow" w:hAnsi="Arial Narrow"/>
        </w:rPr>
        <w:t>informe n. ° 085-2023-GRAP/07.04, de 26 de enero de 2023, el Director de Abastecimientos Patrimonio y Margesí de Bienes, informa al Gerente Regional de Desarrollo Social, con referencia a la no participación del área usuaria (residente de obra) al acto de entrega o recepción de bienes para la verificación y control de calidad, si como como la oficina de abastecimiento realizo la fase de devengado sin la revisión del expediente por parte de la oficina de control previo</w:t>
      </w:r>
      <w:r w:rsidR="00C23291">
        <w:rPr>
          <w:rFonts w:ascii="Arial Narrow" w:hAnsi="Arial Narrow"/>
        </w:rPr>
        <w:t xml:space="preserve">, informe </w:t>
      </w:r>
      <w:proofErr w:type="spellStart"/>
      <w:r w:rsidR="00C23291">
        <w:rPr>
          <w:rFonts w:ascii="Arial Narrow" w:hAnsi="Arial Narrow"/>
        </w:rPr>
        <w:t>n.°</w:t>
      </w:r>
      <w:proofErr w:type="spellEnd"/>
      <w:r w:rsidR="00C23291">
        <w:rPr>
          <w:rFonts w:ascii="Arial Narrow" w:hAnsi="Arial Narrow"/>
        </w:rPr>
        <w:t xml:space="preserve"> 019-2023-GFRAP/11/SGSP/R.P/RJBA de fecha 27 de enero 2023 del Residente de obra, comunica al Sub Gerente de Promoción Social, donde solicita la anulación de la fase devengado y la resolución y/o anulación de la orden de compra n. ° 3961-2022,</w:t>
      </w:r>
      <w:r w:rsidR="007E61A8">
        <w:rPr>
          <w:rFonts w:ascii="Arial Narrow" w:hAnsi="Arial Narrow"/>
        </w:rPr>
        <w:t xml:space="preserve"> memorándum n. ° 68-2023-GRAP/11/GRDS, de 27 de enero de 2023, el Gerente de  Desarrollo Social, dispone al Director Regional de Administración, solicita</w:t>
      </w:r>
      <w:r w:rsidR="00C23291">
        <w:rPr>
          <w:rFonts w:ascii="Arial Narrow" w:hAnsi="Arial Narrow"/>
        </w:rPr>
        <w:t xml:space="preserve"> </w:t>
      </w:r>
      <w:r w:rsidR="007E61A8">
        <w:rPr>
          <w:rFonts w:ascii="Arial Narrow" w:hAnsi="Arial Narrow"/>
        </w:rPr>
        <w:t xml:space="preserve">la anulación de la fase devengado y nulidad </w:t>
      </w:r>
      <w:ins w:id="2758" w:author="Usuario de Windows" w:date="2023-03-21T08:57:00Z">
        <w:r w:rsidR="00A119F4">
          <w:rPr>
            <w:rFonts w:ascii="Arial Narrow" w:hAnsi="Arial Narrow"/>
          </w:rPr>
          <w:t>d</w:t>
        </w:r>
      </w:ins>
      <w:r w:rsidR="007E61A8">
        <w:rPr>
          <w:rFonts w:ascii="Arial Narrow" w:hAnsi="Arial Narrow"/>
        </w:rPr>
        <w:t xml:space="preserve">e la orden de compra </w:t>
      </w:r>
      <w:proofErr w:type="spellStart"/>
      <w:r w:rsidR="007E61A8">
        <w:rPr>
          <w:rFonts w:ascii="Arial Narrow" w:hAnsi="Arial Narrow"/>
        </w:rPr>
        <w:t>n.</w:t>
      </w:r>
      <w:del w:id="2759" w:author="Usuario de Windows" w:date="2023-03-21T08:57:00Z">
        <w:r w:rsidR="007E61A8" w:rsidDel="00A119F4">
          <w:rPr>
            <w:rFonts w:ascii="Arial Narrow" w:hAnsi="Arial Narrow"/>
          </w:rPr>
          <w:delText xml:space="preserve"> </w:delText>
        </w:r>
      </w:del>
      <w:r w:rsidR="007E61A8">
        <w:rPr>
          <w:rFonts w:ascii="Arial Narrow" w:hAnsi="Arial Narrow"/>
        </w:rPr>
        <w:t>°</w:t>
      </w:r>
      <w:proofErr w:type="spellEnd"/>
      <w:r w:rsidR="007E61A8">
        <w:rPr>
          <w:rFonts w:ascii="Arial Narrow" w:hAnsi="Arial Narrow"/>
        </w:rPr>
        <w:t xml:space="preserve"> 3961-2022, informe </w:t>
      </w:r>
      <w:proofErr w:type="spellStart"/>
      <w:r w:rsidR="007E61A8">
        <w:rPr>
          <w:rFonts w:ascii="Arial Narrow" w:hAnsi="Arial Narrow"/>
        </w:rPr>
        <w:t>n.°</w:t>
      </w:r>
      <w:proofErr w:type="spellEnd"/>
      <w:r w:rsidR="007E61A8">
        <w:rPr>
          <w:rFonts w:ascii="Arial Narrow" w:hAnsi="Arial Narrow"/>
        </w:rPr>
        <w:t xml:space="preserve"> 017-2023-GFRAP/11/SGSP/R.P/RJBA de fecha 03 de febrero 2023 del Residente de obra, comunica al Sub Gerente de Promoción Social, donde solicita el extorno del pedido de comprobante </w:t>
      </w:r>
      <w:r w:rsidR="007E61A8">
        <w:rPr>
          <w:rFonts w:ascii="Arial Narrow" w:hAnsi="Arial Narrow"/>
        </w:rPr>
        <w:lastRenderedPageBreak/>
        <w:t>de salida (pecosa), carta n. ° 14-2023-GRAP/07.04/</w:t>
      </w:r>
      <w:proofErr w:type="spellStart"/>
      <w:r w:rsidR="007E61A8">
        <w:rPr>
          <w:rFonts w:ascii="Arial Narrow" w:hAnsi="Arial Narrow"/>
        </w:rPr>
        <w:t>OAPyMB</w:t>
      </w:r>
      <w:proofErr w:type="spellEnd"/>
      <w:r w:rsidR="007E61A8">
        <w:rPr>
          <w:rFonts w:ascii="Arial Narrow" w:hAnsi="Arial Narrow"/>
        </w:rPr>
        <w:t xml:space="preserve">, de 07 de febrero 2023, Director de Abastecimientos Patrimonio y Margesí de Bienes, </w:t>
      </w:r>
      <w:r w:rsidR="0054746D">
        <w:rPr>
          <w:rFonts w:ascii="Arial Narrow" w:hAnsi="Arial Narrow"/>
        </w:rPr>
        <w:t>se dirige al</w:t>
      </w:r>
      <w:r w:rsidR="007E61A8">
        <w:rPr>
          <w:rFonts w:ascii="Arial Narrow" w:hAnsi="Arial Narrow"/>
        </w:rPr>
        <w:t xml:space="preserve"> Gerente Regional de Desarrollo Social,</w:t>
      </w:r>
      <w:r w:rsidR="00C23291">
        <w:rPr>
          <w:rFonts w:ascii="Arial Narrow" w:hAnsi="Arial Narrow"/>
        </w:rPr>
        <w:t xml:space="preserve"> </w:t>
      </w:r>
      <w:r w:rsidR="0054746D">
        <w:rPr>
          <w:rFonts w:ascii="Arial Narrow" w:hAnsi="Arial Narrow"/>
        </w:rPr>
        <w:t xml:space="preserve">para solicitar información sobre el estado de </w:t>
      </w:r>
      <w:r w:rsidR="00A005E5">
        <w:rPr>
          <w:rFonts w:ascii="Arial Narrow" w:hAnsi="Arial Narrow"/>
        </w:rPr>
        <w:t>trámite</w:t>
      </w:r>
      <w:r w:rsidR="0054746D">
        <w:rPr>
          <w:rFonts w:ascii="Arial Narrow" w:hAnsi="Arial Narrow"/>
        </w:rPr>
        <w:t xml:space="preserve"> de pago de la orden de compra </w:t>
      </w:r>
      <w:proofErr w:type="spellStart"/>
      <w:r w:rsidR="0054746D">
        <w:rPr>
          <w:rFonts w:ascii="Arial Narrow" w:hAnsi="Arial Narrow"/>
        </w:rPr>
        <w:t>n.</w:t>
      </w:r>
      <w:del w:id="2760" w:author="Usuario de Windows" w:date="2023-03-21T08:57:00Z">
        <w:r w:rsidR="0054746D" w:rsidDel="00A119F4">
          <w:rPr>
            <w:rFonts w:ascii="Arial Narrow" w:hAnsi="Arial Narrow"/>
          </w:rPr>
          <w:delText xml:space="preserve"> </w:delText>
        </w:r>
      </w:del>
      <w:r w:rsidR="0054746D">
        <w:rPr>
          <w:rFonts w:ascii="Arial Narrow" w:hAnsi="Arial Narrow"/>
        </w:rPr>
        <w:t>°</w:t>
      </w:r>
      <w:proofErr w:type="spellEnd"/>
      <w:r w:rsidR="0054746D">
        <w:rPr>
          <w:rFonts w:ascii="Arial Narrow" w:hAnsi="Arial Narrow"/>
        </w:rPr>
        <w:t xml:space="preserve"> 3961-2022; y el informe </w:t>
      </w:r>
      <w:proofErr w:type="spellStart"/>
      <w:r w:rsidR="0054746D">
        <w:rPr>
          <w:rFonts w:ascii="Arial Narrow" w:hAnsi="Arial Narrow"/>
        </w:rPr>
        <w:t>n.°</w:t>
      </w:r>
      <w:proofErr w:type="spellEnd"/>
      <w:r w:rsidR="0054746D">
        <w:rPr>
          <w:rFonts w:ascii="Arial Narrow" w:hAnsi="Arial Narrow"/>
        </w:rPr>
        <w:t xml:space="preserve"> 038-2023-GFRAP/11/SGSP/R.P/RJBA de fecha 20 de febrero 2023 del Residente de obra, se dirige al Sub Gerente de Promoción Social, donde informa </w:t>
      </w:r>
      <w:r w:rsidR="003B125F">
        <w:rPr>
          <w:rFonts w:ascii="Arial Narrow" w:hAnsi="Arial Narrow"/>
        </w:rPr>
        <w:t xml:space="preserve">sobre el estado situacional a su vez comunica </w:t>
      </w:r>
      <w:r w:rsidR="0054746D">
        <w:rPr>
          <w:rFonts w:ascii="Arial Narrow" w:hAnsi="Arial Narrow"/>
        </w:rPr>
        <w:t xml:space="preserve">que no dará conformidad por incumplimiento de especificaciones técnica, el expediente de contratación se encuentra en la oficina de abastecimiento, patrimonio y margesí y recomienda el retiro de los bienes del almacén de la Entidad. </w:t>
      </w:r>
    </w:p>
    <w:p w14:paraId="38A3286F" w14:textId="3AB4B2C9" w:rsidR="00A930DC" w:rsidRPr="00597EBB" w:rsidRDefault="00A930DC">
      <w:pPr>
        <w:pStyle w:val="Ttulo1"/>
        <w:numPr>
          <w:ilvl w:val="0"/>
          <w:numId w:val="36"/>
        </w:numPr>
        <w:spacing w:before="0"/>
        <w:rPr>
          <w:rStyle w:val="Textoennegrita"/>
          <w:rFonts w:ascii="Calibri" w:eastAsia="Calibri" w:hAnsi="Calibri"/>
          <w:b/>
          <w:bCs/>
          <w:color w:val="auto"/>
          <w:sz w:val="22"/>
          <w:szCs w:val="22"/>
          <w:lang w:eastAsia="en-US"/>
        </w:rPr>
        <w:pPrChange w:id="2761" w:author="Usuario de Windows" w:date="2023-03-21T09:02:00Z">
          <w:pPr>
            <w:pStyle w:val="Ttulo1"/>
            <w:numPr>
              <w:numId w:val="36"/>
            </w:numPr>
            <w:ind w:left="720" w:hanging="360"/>
          </w:pPr>
        </w:pPrChange>
      </w:pPr>
      <w:r>
        <w:rPr>
          <w:rStyle w:val="Textoennegrita"/>
          <w:rFonts w:ascii="Arial Narrow" w:hAnsi="Arial Narrow"/>
          <w:b/>
          <w:bCs/>
          <w:color w:val="auto"/>
          <w:sz w:val="22"/>
          <w:szCs w:val="22"/>
        </w:rPr>
        <w:t>SITUACIONES ADVERSAS</w:t>
      </w:r>
    </w:p>
    <w:p w14:paraId="7BE3EC22" w14:textId="77777777" w:rsidR="00D6793F" w:rsidRPr="00563F7A" w:rsidRDefault="00D6793F" w:rsidP="0031018E">
      <w:pPr>
        <w:ind w:left="567"/>
        <w:jc w:val="both"/>
        <w:rPr>
          <w:rFonts w:ascii="Arial Narrow" w:eastAsia="Calibri" w:hAnsi="Arial Narrow" w:cs="Arial"/>
          <w:b/>
          <w:bCs/>
          <w:sz w:val="10"/>
          <w:szCs w:val="22"/>
        </w:rPr>
      </w:pPr>
    </w:p>
    <w:p w14:paraId="71E6C172" w14:textId="54137720" w:rsidR="00D6793F" w:rsidRPr="00563F7A" w:rsidRDefault="00D6793F" w:rsidP="00960795">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De la revisión y análisis efectuad</w:t>
      </w:r>
      <w:r w:rsidR="00C3726C" w:rsidRPr="00563F7A">
        <w:rPr>
          <w:rFonts w:ascii="Arial Narrow" w:eastAsia="Calibri" w:hAnsi="Arial Narrow" w:cs="Arial"/>
          <w:sz w:val="22"/>
          <w:szCs w:val="22"/>
          <w:lang w:eastAsia="en-US"/>
        </w:rPr>
        <w:t>o</w:t>
      </w:r>
      <w:r w:rsidRPr="00563F7A">
        <w:rPr>
          <w:rFonts w:ascii="Arial Narrow" w:eastAsia="Calibri" w:hAnsi="Arial Narrow" w:cs="Arial"/>
          <w:sz w:val="22"/>
          <w:szCs w:val="22"/>
          <w:lang w:eastAsia="en-US"/>
        </w:rPr>
        <w:t xml:space="preserve"> a la documentación vinculada al </w:t>
      </w:r>
      <w:r w:rsidR="0068041A" w:rsidRPr="00563F7A">
        <w:rPr>
          <w:rFonts w:ascii="Arial Narrow" w:eastAsia="Calibri" w:hAnsi="Arial Narrow" w:cs="Arial"/>
          <w:sz w:val="22"/>
          <w:szCs w:val="22"/>
          <w:lang w:eastAsia="en-US"/>
        </w:rPr>
        <w:t xml:space="preserve">Hito de Control </w:t>
      </w:r>
      <w:proofErr w:type="spellStart"/>
      <w:r w:rsidR="0068041A" w:rsidRPr="00563F7A">
        <w:rPr>
          <w:rFonts w:ascii="Arial Narrow" w:eastAsia="Calibri" w:hAnsi="Arial Narrow" w:cs="Arial"/>
          <w:sz w:val="22"/>
          <w:szCs w:val="22"/>
          <w:lang w:eastAsia="en-US"/>
        </w:rPr>
        <w:t>n.°</w:t>
      </w:r>
      <w:proofErr w:type="spellEnd"/>
      <w:r w:rsidR="0068041A" w:rsidRPr="00563F7A">
        <w:rPr>
          <w:rFonts w:ascii="Arial Narrow" w:eastAsia="Calibri" w:hAnsi="Arial Narrow" w:cs="Arial"/>
          <w:sz w:val="22"/>
          <w:szCs w:val="22"/>
          <w:lang w:eastAsia="en-US"/>
        </w:rPr>
        <w:t xml:space="preserve"> </w:t>
      </w:r>
      <w:r w:rsidR="00F565EC">
        <w:rPr>
          <w:rFonts w:ascii="Arial Narrow" w:eastAsia="Calibri" w:hAnsi="Arial Narrow" w:cs="Arial"/>
          <w:sz w:val="22"/>
          <w:szCs w:val="22"/>
          <w:lang w:eastAsia="en-US"/>
        </w:rPr>
        <w:t>1</w:t>
      </w:r>
      <w:r w:rsidR="00077201">
        <w:rPr>
          <w:rFonts w:ascii="Arial Narrow" w:eastAsia="Calibri" w:hAnsi="Arial Narrow" w:cs="Arial"/>
          <w:sz w:val="22"/>
          <w:szCs w:val="22"/>
          <w:lang w:eastAsia="en-US"/>
        </w:rPr>
        <w:t xml:space="preserve"> </w:t>
      </w:r>
      <w:r w:rsidR="00077201">
        <w:rPr>
          <w:rFonts w:ascii="Arial Narrow" w:hAnsi="Arial Narrow"/>
          <w:sz w:val="22"/>
          <w:szCs w:val="22"/>
        </w:rPr>
        <w:t>proceso</w:t>
      </w:r>
      <w:r w:rsidR="00535CBC">
        <w:rPr>
          <w:rFonts w:ascii="Arial Narrow" w:hAnsi="Arial Narrow"/>
          <w:sz w:val="22"/>
          <w:szCs w:val="22"/>
        </w:rPr>
        <w:t xml:space="preserve"> de devengado a la</w:t>
      </w:r>
      <w:r w:rsidR="00077201">
        <w:rPr>
          <w:rFonts w:ascii="Arial Narrow" w:hAnsi="Arial Narrow"/>
          <w:sz w:val="22"/>
          <w:szCs w:val="22"/>
        </w:rPr>
        <w:t xml:space="preserve"> </w:t>
      </w:r>
      <w:r w:rsidR="00535CBC">
        <w:rPr>
          <w:rFonts w:ascii="Arial Narrow" w:hAnsi="Arial Narrow"/>
          <w:sz w:val="22"/>
          <w:szCs w:val="22"/>
        </w:rPr>
        <w:t>adquisición</w:t>
      </w:r>
      <w:r w:rsidR="00077201">
        <w:rPr>
          <w:rFonts w:ascii="Arial Narrow" w:hAnsi="Arial Narrow"/>
          <w:sz w:val="22"/>
          <w:szCs w:val="22"/>
        </w:rPr>
        <w:t xml:space="preserve"> del equipamiento de </w:t>
      </w:r>
      <w:r w:rsidR="00535CBC">
        <w:rPr>
          <w:rFonts w:ascii="Arial Narrow" w:hAnsi="Arial Narrow"/>
          <w:sz w:val="22"/>
          <w:szCs w:val="22"/>
        </w:rPr>
        <w:t>Gabinetes de Carga de Portátiles</w:t>
      </w:r>
      <w:r w:rsidR="00077201">
        <w:rPr>
          <w:rFonts w:ascii="Arial Narrow" w:hAnsi="Arial Narrow"/>
          <w:sz w:val="22"/>
          <w:szCs w:val="22"/>
        </w:rPr>
        <w:t xml:space="preserve"> </w:t>
      </w:r>
      <w:r w:rsidR="00077201"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xml:space="preserve">: </w:t>
      </w:r>
      <w:r w:rsidR="000928F6" w:rsidRPr="00563F7A">
        <w:rPr>
          <w:rFonts w:ascii="Arial Narrow" w:eastAsia="Calibri" w:hAnsi="Arial Narrow" w:cs="Arial"/>
          <w:sz w:val="22"/>
          <w:szCs w:val="22"/>
          <w:lang w:eastAsia="en-US"/>
        </w:rPr>
        <w:t>“</w:t>
      </w:r>
      <w:r w:rsidR="00077201" w:rsidRPr="006B52F7">
        <w:rPr>
          <w:rFonts w:ascii="Arial Narrow" w:hAnsi="Arial Narrow"/>
          <w:sz w:val="22"/>
          <w:szCs w:val="22"/>
        </w:rPr>
        <w:t>Mejoramiento de la aplicación de las TIC para el adecuado desarrollo de las competencias de estudiantes y docentes en las IIEE de nivel secundaria de l</w:t>
      </w:r>
      <w:r w:rsidR="00077201">
        <w:rPr>
          <w:rFonts w:ascii="Arial Narrow" w:hAnsi="Arial Narrow"/>
          <w:sz w:val="22"/>
          <w:szCs w:val="22"/>
        </w:rPr>
        <w:t>a provincia de Chincheros</w:t>
      </w:r>
      <w:r w:rsidR="00077201" w:rsidRPr="006B52F7">
        <w:rPr>
          <w:rFonts w:ascii="Arial Narrow" w:hAnsi="Arial Narrow"/>
          <w:sz w:val="22"/>
          <w:szCs w:val="22"/>
        </w:rPr>
        <w:t xml:space="preserve">, UGEL </w:t>
      </w:r>
      <w:r w:rsidR="00077201">
        <w:rPr>
          <w:rFonts w:ascii="Arial Narrow" w:hAnsi="Arial Narrow"/>
          <w:sz w:val="22"/>
          <w:szCs w:val="22"/>
        </w:rPr>
        <w:t>Chincheros</w:t>
      </w:r>
      <w:r w:rsidR="00077201" w:rsidRPr="006B52F7">
        <w:rPr>
          <w:rFonts w:ascii="Arial Narrow" w:hAnsi="Arial Narrow"/>
          <w:sz w:val="22"/>
          <w:szCs w:val="22"/>
        </w:rPr>
        <w:t xml:space="preserve"> - región Apurímac</w:t>
      </w:r>
      <w:r w:rsidR="00D01DC4" w:rsidRPr="00563F7A">
        <w:rPr>
          <w:rFonts w:ascii="Arial Narrow" w:eastAsia="Calibri" w:hAnsi="Arial Narrow" w:cs="Arial"/>
          <w:sz w:val="22"/>
          <w:szCs w:val="22"/>
          <w:lang w:eastAsia="en-US"/>
        </w:rPr>
        <w:t>”</w:t>
      </w:r>
      <w:r w:rsidR="00B14A1A" w:rsidRPr="00563F7A">
        <w:rPr>
          <w:rFonts w:ascii="Arial Narrow" w:eastAsia="Calibri" w:hAnsi="Arial Narrow" w:cs="Arial"/>
          <w:sz w:val="22"/>
          <w:szCs w:val="22"/>
          <w:lang w:eastAsia="en-US"/>
        </w:rPr>
        <w:t xml:space="preserve"> se </w:t>
      </w:r>
      <w:r w:rsidR="00077201">
        <w:rPr>
          <w:rFonts w:ascii="Arial Narrow" w:eastAsia="Calibri" w:hAnsi="Arial Narrow" w:cs="Arial"/>
          <w:sz w:val="22"/>
          <w:szCs w:val="22"/>
          <w:lang w:eastAsia="en-US"/>
        </w:rPr>
        <w:t xml:space="preserve">han identificado </w:t>
      </w:r>
      <w:del w:id="2762" w:author="surieth_uu@hotmail.com" w:date="2023-03-21T12:54:00Z">
        <w:r w:rsidR="00077201" w:rsidDel="00B54107">
          <w:rPr>
            <w:rFonts w:ascii="Arial Narrow" w:eastAsia="Calibri" w:hAnsi="Arial Narrow" w:cs="Arial"/>
            <w:sz w:val="22"/>
            <w:szCs w:val="22"/>
            <w:lang w:eastAsia="en-US"/>
          </w:rPr>
          <w:delText>dos</w:delText>
        </w:r>
      </w:del>
      <w:ins w:id="2763" w:author="surieth_uu@hotmail.com" w:date="2023-03-21T12:54:00Z">
        <w:r w:rsidR="00B54107">
          <w:rPr>
            <w:rFonts w:ascii="Arial Narrow" w:eastAsia="Calibri" w:hAnsi="Arial Narrow" w:cs="Arial"/>
            <w:sz w:val="22"/>
            <w:szCs w:val="22"/>
            <w:lang w:eastAsia="en-US"/>
          </w:rPr>
          <w:t>tres</w:t>
        </w:r>
      </w:ins>
      <w:r w:rsidR="00077201">
        <w:rPr>
          <w:rFonts w:ascii="Arial Narrow" w:eastAsia="Calibri" w:hAnsi="Arial Narrow" w:cs="Arial"/>
          <w:sz w:val="22"/>
          <w:szCs w:val="22"/>
          <w:lang w:eastAsia="en-US"/>
        </w:rPr>
        <w:t xml:space="preserve"> (</w:t>
      </w:r>
      <w:del w:id="2764" w:author="surieth_uu@hotmail.com" w:date="2023-03-21T12:54:00Z">
        <w:r w:rsidR="00077201" w:rsidDel="00B54107">
          <w:rPr>
            <w:rFonts w:ascii="Arial Narrow" w:eastAsia="Calibri" w:hAnsi="Arial Narrow" w:cs="Arial"/>
            <w:sz w:val="22"/>
            <w:szCs w:val="22"/>
            <w:lang w:eastAsia="en-US"/>
          </w:rPr>
          <w:delText>2</w:delText>
        </w:r>
      </w:del>
      <w:ins w:id="2765" w:author="surieth_uu@hotmail.com" w:date="2023-03-21T12:54:00Z">
        <w:r w:rsidR="00B54107">
          <w:rPr>
            <w:rFonts w:ascii="Arial Narrow" w:eastAsia="Calibri" w:hAnsi="Arial Narrow" w:cs="Arial"/>
            <w:sz w:val="22"/>
            <w:szCs w:val="22"/>
            <w:lang w:eastAsia="en-US"/>
          </w:rPr>
          <w:t>3</w:t>
        </w:r>
      </w:ins>
      <w:r w:rsidR="00077201">
        <w:rPr>
          <w:rFonts w:ascii="Arial Narrow" w:eastAsia="Calibri" w:hAnsi="Arial Narrow" w:cs="Arial"/>
          <w:sz w:val="22"/>
          <w:szCs w:val="22"/>
          <w:lang w:eastAsia="en-US"/>
        </w:rPr>
        <w:t>)</w:t>
      </w:r>
      <w:r w:rsidR="00D01DC4" w:rsidRPr="00563F7A">
        <w:rPr>
          <w:rFonts w:ascii="Arial Narrow" w:eastAsia="Calibri" w:hAnsi="Arial Narrow" w:cs="Arial"/>
          <w:sz w:val="22"/>
          <w:szCs w:val="22"/>
          <w:lang w:eastAsia="en-US"/>
        </w:rPr>
        <w:t xml:space="preserve"> </w:t>
      </w:r>
      <w:r w:rsidR="00250E81" w:rsidRPr="00563F7A">
        <w:rPr>
          <w:rFonts w:ascii="Arial Narrow" w:eastAsia="Calibri" w:hAnsi="Arial Narrow" w:cs="Arial"/>
          <w:sz w:val="22"/>
          <w:szCs w:val="22"/>
          <w:lang w:eastAsia="en-US"/>
        </w:rPr>
        <w:t>situaci</w:t>
      </w:r>
      <w:r w:rsidR="00544905" w:rsidRPr="00563F7A">
        <w:rPr>
          <w:rFonts w:ascii="Arial Narrow" w:eastAsia="Calibri" w:hAnsi="Arial Narrow" w:cs="Arial"/>
          <w:sz w:val="22"/>
          <w:szCs w:val="22"/>
          <w:lang w:eastAsia="en-US"/>
        </w:rPr>
        <w:t>ones</w:t>
      </w:r>
      <w:r w:rsidR="00250E81" w:rsidRPr="00563F7A">
        <w:rPr>
          <w:rFonts w:ascii="Arial Narrow" w:eastAsia="Calibri" w:hAnsi="Arial Narrow" w:cs="Arial"/>
          <w:sz w:val="22"/>
          <w:szCs w:val="22"/>
          <w:lang w:eastAsia="en-US"/>
        </w:rPr>
        <w:t xml:space="preserve"> adversa</w:t>
      </w:r>
      <w:r w:rsidR="00544905" w:rsidRPr="00563F7A">
        <w:rPr>
          <w:rFonts w:ascii="Arial Narrow" w:eastAsia="Calibri" w:hAnsi="Arial Narrow" w:cs="Arial"/>
          <w:sz w:val="22"/>
          <w:szCs w:val="22"/>
          <w:lang w:eastAsia="en-US"/>
        </w:rPr>
        <w:t>s</w:t>
      </w:r>
      <w:r w:rsidRPr="00563F7A">
        <w:rPr>
          <w:rFonts w:ascii="Arial Narrow" w:eastAsia="Calibri" w:hAnsi="Arial Narrow" w:cs="Arial"/>
          <w:sz w:val="22"/>
          <w:szCs w:val="22"/>
          <w:lang w:eastAsia="en-US"/>
        </w:rPr>
        <w:t xml:space="preserve"> </w:t>
      </w:r>
      <w:r w:rsidR="00C66ACC" w:rsidRPr="00563F7A">
        <w:rPr>
          <w:rFonts w:ascii="Arial Narrow" w:eastAsia="Calibri" w:hAnsi="Arial Narrow" w:cs="Arial"/>
          <w:sz w:val="22"/>
          <w:szCs w:val="22"/>
          <w:lang w:eastAsia="en-US"/>
        </w:rPr>
        <w:t>que afecta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o podría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afectar</w:t>
      </w:r>
      <w:r w:rsidRPr="00563F7A">
        <w:rPr>
          <w:rFonts w:ascii="Arial Narrow" w:eastAsia="Calibri" w:hAnsi="Arial Narrow" w:cs="Arial"/>
          <w:sz w:val="22"/>
          <w:szCs w:val="22"/>
          <w:lang w:eastAsia="en-US"/>
        </w:rPr>
        <w:t xml:space="preserve"> el resultado o logro de los objetivos </w:t>
      </w:r>
      <w:r w:rsidR="00904F5A" w:rsidRPr="00563F7A">
        <w:rPr>
          <w:rFonts w:ascii="Arial Narrow" w:eastAsia="Calibri" w:hAnsi="Arial Narrow" w:cs="Arial"/>
          <w:sz w:val="22"/>
          <w:szCs w:val="22"/>
          <w:lang w:eastAsia="en-US"/>
        </w:rPr>
        <w:t xml:space="preserve">del </w:t>
      </w:r>
      <w:r w:rsidR="00257D5D" w:rsidRPr="00563F7A">
        <w:rPr>
          <w:rFonts w:ascii="Arial Narrow" w:eastAsia="Calibri" w:hAnsi="Arial Narrow" w:cs="Arial"/>
          <w:sz w:val="22"/>
          <w:szCs w:val="22"/>
          <w:lang w:eastAsia="en-US"/>
        </w:rPr>
        <w:t>p</w:t>
      </w:r>
      <w:r w:rsidR="00904F5A" w:rsidRPr="00563F7A">
        <w:rPr>
          <w:rFonts w:ascii="Arial Narrow" w:eastAsia="Calibri" w:hAnsi="Arial Narrow" w:cs="Arial"/>
          <w:sz w:val="22"/>
          <w:szCs w:val="22"/>
          <w:lang w:eastAsia="en-US"/>
        </w:rPr>
        <w:t>royecto en mención</w:t>
      </w:r>
      <w:r w:rsidR="002F1DA0" w:rsidRPr="00563F7A">
        <w:rPr>
          <w:rFonts w:ascii="Arial Narrow" w:eastAsia="Calibri" w:hAnsi="Arial Narrow" w:cs="Arial"/>
          <w:sz w:val="22"/>
          <w:szCs w:val="22"/>
          <w:lang w:eastAsia="en-US"/>
        </w:rPr>
        <w:t xml:space="preserve"> la</w:t>
      </w:r>
      <w:r w:rsidR="00250E81" w:rsidRPr="00563F7A">
        <w:rPr>
          <w:rFonts w:ascii="Arial Narrow" w:eastAsia="Calibri" w:hAnsi="Arial Narrow" w:cs="Arial"/>
          <w:sz w:val="22"/>
          <w:szCs w:val="22"/>
          <w:lang w:eastAsia="en-US"/>
        </w:rPr>
        <w:t xml:space="preserve"> cual</w:t>
      </w:r>
      <w:r w:rsidR="00415681" w:rsidRPr="00563F7A">
        <w:rPr>
          <w:rFonts w:ascii="Arial Narrow" w:eastAsia="Calibri" w:hAnsi="Arial Narrow" w:cs="Arial"/>
          <w:sz w:val="22"/>
          <w:szCs w:val="22"/>
          <w:lang w:eastAsia="en-US"/>
        </w:rPr>
        <w:t>,</w:t>
      </w:r>
      <w:r w:rsidR="00250E81" w:rsidRPr="00563F7A">
        <w:rPr>
          <w:rFonts w:ascii="Arial Narrow" w:eastAsia="Calibri" w:hAnsi="Arial Narrow" w:cs="Arial"/>
          <w:sz w:val="22"/>
          <w:szCs w:val="22"/>
          <w:lang w:eastAsia="en-US"/>
        </w:rPr>
        <w:t xml:space="preserve"> se expone</w:t>
      </w:r>
      <w:r w:rsidRPr="00563F7A">
        <w:rPr>
          <w:rFonts w:ascii="Arial Narrow" w:eastAsia="Calibri" w:hAnsi="Arial Narrow" w:cs="Arial"/>
          <w:sz w:val="22"/>
          <w:szCs w:val="22"/>
          <w:lang w:eastAsia="en-US"/>
        </w:rPr>
        <w:t xml:space="preserve"> a continuación:</w:t>
      </w:r>
    </w:p>
    <w:p w14:paraId="3C981E3D" w14:textId="77777777" w:rsidR="00D6793F" w:rsidRPr="00FA1F93" w:rsidRDefault="00D6793F" w:rsidP="0031018E">
      <w:pPr>
        <w:pStyle w:val="Prrafodelista"/>
        <w:autoSpaceDE w:val="0"/>
        <w:autoSpaceDN w:val="0"/>
        <w:adjustRightInd w:val="0"/>
        <w:spacing w:after="0" w:line="240" w:lineRule="auto"/>
        <w:ind w:left="1134"/>
        <w:jc w:val="both"/>
        <w:rPr>
          <w:rFonts w:ascii="Arial Narrow" w:hAnsi="Arial Narrow" w:cs="Arial"/>
          <w:bCs/>
        </w:rPr>
      </w:pPr>
    </w:p>
    <w:p w14:paraId="302AF0CE" w14:textId="702AD147" w:rsidR="00B92C76" w:rsidRPr="007C6339" w:rsidRDefault="00951E51" w:rsidP="008E3391">
      <w:pPr>
        <w:pStyle w:val="Prrafodelista"/>
        <w:numPr>
          <w:ilvl w:val="0"/>
          <w:numId w:val="49"/>
        </w:numPr>
        <w:tabs>
          <w:tab w:val="left" w:pos="142"/>
          <w:tab w:val="left" w:pos="709"/>
        </w:tabs>
        <w:autoSpaceDE w:val="0"/>
        <w:autoSpaceDN w:val="0"/>
        <w:adjustRightInd w:val="0"/>
        <w:spacing w:after="0" w:line="240" w:lineRule="auto"/>
        <w:ind w:left="993"/>
        <w:jc w:val="both"/>
        <w:rPr>
          <w:rFonts w:ascii="Arial Narrow" w:hAnsi="Arial Narrow" w:cs="Arial"/>
          <w:b/>
          <w:bCs/>
        </w:rPr>
      </w:pPr>
      <w:r>
        <w:rPr>
          <w:rFonts w:ascii="Arial Narrow" w:hAnsi="Arial Narrow" w:cs="Arial"/>
          <w:b/>
          <w:bCs/>
        </w:rPr>
        <w:t>GABINETE DE METAL DE CARGA DE PORTATILES ENTREGADO POR CONTRATISTA</w:t>
      </w:r>
      <w:del w:id="2766" w:author="surieth_uu@hotmail.com" w:date="2023-03-21T12:55:00Z">
        <w:r w:rsidDel="00B54107">
          <w:rPr>
            <w:rFonts w:ascii="Arial Narrow" w:hAnsi="Arial Narrow" w:cs="Arial"/>
            <w:b/>
            <w:bCs/>
          </w:rPr>
          <w:delText xml:space="preserve"> </w:delText>
        </w:r>
      </w:del>
      <w:del w:id="2767" w:author="surieth_uu@hotmail.com" w:date="2023-03-21T12:54:00Z">
        <w:r w:rsidDel="00B54107">
          <w:rPr>
            <w:rFonts w:ascii="Arial Narrow" w:hAnsi="Arial Narrow" w:cs="Arial"/>
            <w:b/>
            <w:bCs/>
          </w:rPr>
          <w:delText>CONTIENE DEFICIENC</w:delText>
        </w:r>
      </w:del>
      <w:ins w:id="2768" w:author="Usuario de Windows" w:date="2023-03-20T17:57:00Z">
        <w:del w:id="2769" w:author="surieth_uu@hotmail.com" w:date="2023-03-21T12:54:00Z">
          <w:r w:rsidR="004756D6" w:rsidDel="00B54107">
            <w:rPr>
              <w:rFonts w:ascii="Arial Narrow" w:hAnsi="Arial Narrow" w:cs="Arial"/>
              <w:b/>
              <w:bCs/>
            </w:rPr>
            <w:delText>I</w:delText>
          </w:r>
        </w:del>
      </w:ins>
      <w:del w:id="2770" w:author="surieth_uu@hotmail.com" w:date="2023-03-21T12:54:00Z">
        <w:r w:rsidDel="00B54107">
          <w:rPr>
            <w:rFonts w:ascii="Arial Narrow" w:hAnsi="Arial Narrow" w:cs="Arial"/>
            <w:b/>
            <w:bCs/>
          </w:rPr>
          <w:delText>AS Y DAÑO</w:delText>
        </w:r>
      </w:del>
      <w:del w:id="2771" w:author="surieth_uu@hotmail.com" w:date="2023-03-21T12:55:00Z">
        <w:r w:rsidDel="00B54107">
          <w:rPr>
            <w:rFonts w:ascii="Arial Narrow" w:hAnsi="Arial Narrow" w:cs="Arial"/>
            <w:b/>
            <w:bCs/>
          </w:rPr>
          <w:delText>S</w:delText>
        </w:r>
      </w:del>
      <w:r>
        <w:rPr>
          <w:rFonts w:ascii="Arial Narrow" w:hAnsi="Arial Narrow" w:cs="Arial"/>
          <w:b/>
          <w:bCs/>
        </w:rPr>
        <w:t>, PRESUNTAMENTE</w:t>
      </w:r>
      <w:del w:id="2772" w:author="surieth_uu@hotmail.com" w:date="2023-03-21T14:45:00Z">
        <w:r w:rsidDel="004F1638">
          <w:rPr>
            <w:rFonts w:ascii="Arial Narrow" w:hAnsi="Arial Narrow" w:cs="Arial"/>
            <w:b/>
            <w:bCs/>
          </w:rPr>
          <w:delText xml:space="preserve"> </w:delText>
        </w:r>
      </w:del>
      <w:ins w:id="2773" w:author="surieth_uu@hotmail.com" w:date="2023-03-21T14:45:00Z">
        <w:r w:rsidR="004F1638">
          <w:rPr>
            <w:rFonts w:ascii="Arial Narrow" w:hAnsi="Arial Narrow" w:cs="Arial"/>
            <w:b/>
            <w:bCs/>
          </w:rPr>
          <w:t xml:space="preserve"> </w:t>
        </w:r>
      </w:ins>
      <w:r>
        <w:rPr>
          <w:rFonts w:ascii="Arial Narrow" w:hAnsi="Arial Narrow" w:cs="Arial"/>
          <w:b/>
          <w:bCs/>
        </w:rPr>
        <w:t xml:space="preserve">INCUMPLIENDO CON LAS ESPECIFICACIONES TECNICAS ESTABLECIDAS, PRESUMIBLEMENTE </w:t>
      </w:r>
      <w:r w:rsidR="00081528">
        <w:rPr>
          <w:rFonts w:ascii="Arial Narrow" w:hAnsi="Arial Narrow" w:cs="Arial"/>
          <w:b/>
          <w:bCs/>
        </w:rPr>
        <w:t xml:space="preserve">SIN OTORGAR PLAZO PARA LA SUBSANACION, ORIGINANDO EL RIESGO DE UN POSIBLE INCUMPLIMIENTO A LA NORMATIVA DE CONTRATACIONES. </w:t>
      </w:r>
    </w:p>
    <w:p w14:paraId="3E369F69" w14:textId="3D836444" w:rsidR="00567A7A" w:rsidRDefault="00567A7A" w:rsidP="00E278A1">
      <w:pPr>
        <w:pStyle w:val="Prrafodelista"/>
        <w:tabs>
          <w:tab w:val="left" w:pos="142"/>
          <w:tab w:val="left" w:pos="709"/>
          <w:tab w:val="left" w:pos="1276"/>
        </w:tabs>
        <w:autoSpaceDE w:val="0"/>
        <w:autoSpaceDN w:val="0"/>
        <w:adjustRightInd w:val="0"/>
        <w:spacing w:after="0" w:line="240" w:lineRule="auto"/>
        <w:ind w:left="709"/>
        <w:jc w:val="both"/>
        <w:rPr>
          <w:rFonts w:ascii="Arial Narrow" w:hAnsi="Arial Narrow" w:cs="Arial"/>
        </w:rPr>
      </w:pPr>
    </w:p>
    <w:p w14:paraId="77E81456" w14:textId="731292BD" w:rsidR="00E4062B" w:rsidRDefault="00516C36"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E</w:t>
      </w:r>
      <w:r w:rsidR="00174B3B" w:rsidRPr="00FA1F93">
        <w:rPr>
          <w:rFonts w:ascii="Arial Narrow" w:hAnsi="Arial Narrow" w:cs="Arial"/>
        </w:rPr>
        <w:t>n referencia</w:t>
      </w:r>
      <w:r w:rsidR="0040657F" w:rsidRPr="00FA1F93">
        <w:rPr>
          <w:rFonts w:ascii="Arial Narrow" w:hAnsi="Arial Narrow" w:cs="Arial"/>
        </w:rPr>
        <w:t xml:space="preserve"> a la </w:t>
      </w:r>
      <w:r w:rsidR="00F378DF" w:rsidRPr="00FA1F93">
        <w:rPr>
          <w:rFonts w:ascii="Arial Narrow" w:hAnsi="Arial Narrow" w:cs="Arial"/>
        </w:rPr>
        <w:t xml:space="preserve">orden de compra </w:t>
      </w:r>
      <w:r w:rsidR="00291714" w:rsidRPr="00FA1F93">
        <w:rPr>
          <w:rFonts w:ascii="Arial Narrow" w:hAnsi="Arial Narrow" w:cs="Arial"/>
        </w:rPr>
        <w:t>n.</w:t>
      </w:r>
      <w:r w:rsidR="0040657F" w:rsidRPr="00FA1F93">
        <w:rPr>
          <w:rFonts w:ascii="Arial Narrow" w:hAnsi="Arial Narrow" w:cs="Arial"/>
        </w:rPr>
        <w:t>º</w:t>
      </w:r>
      <w:r w:rsidR="00081528">
        <w:rPr>
          <w:rFonts w:ascii="Arial Narrow" w:hAnsi="Arial Narrow" w:cs="Arial"/>
        </w:rPr>
        <w:t xml:space="preserve"> 3961</w:t>
      </w:r>
      <w:r w:rsidR="00F378DF" w:rsidRPr="00FA1F93">
        <w:rPr>
          <w:rFonts w:ascii="Arial Narrow" w:hAnsi="Arial Narrow" w:cs="Arial"/>
        </w:rPr>
        <w:t xml:space="preserve"> </w:t>
      </w:r>
      <w:r w:rsidR="00C139A8" w:rsidRPr="00FA1F93">
        <w:rPr>
          <w:rFonts w:ascii="Arial Narrow" w:hAnsi="Arial Narrow" w:cs="Arial"/>
        </w:rPr>
        <w:t>de</w:t>
      </w:r>
      <w:r w:rsidR="008E3DA4" w:rsidRPr="00FA1F93">
        <w:rPr>
          <w:rFonts w:ascii="Arial Narrow" w:hAnsi="Arial Narrow" w:cs="Arial"/>
        </w:rPr>
        <w:t xml:space="preserve"> </w:t>
      </w:r>
      <w:del w:id="2774" w:author="Usuario de Windows" w:date="2023-03-20T17:58:00Z">
        <w:r w:rsidR="00081528" w:rsidDel="004756D6">
          <w:rPr>
            <w:rFonts w:ascii="Arial Narrow" w:hAnsi="Arial Narrow" w:cs="Arial"/>
          </w:rPr>
          <w:delText>0</w:delText>
        </w:r>
      </w:del>
      <w:r w:rsidR="00081528">
        <w:rPr>
          <w:rFonts w:ascii="Arial Narrow" w:hAnsi="Arial Narrow" w:cs="Arial"/>
        </w:rPr>
        <w:t>4</w:t>
      </w:r>
      <w:r w:rsidR="009D5784" w:rsidRPr="00FA1F93">
        <w:rPr>
          <w:rFonts w:ascii="Arial Narrow" w:hAnsi="Arial Narrow" w:cs="Arial"/>
        </w:rPr>
        <w:t xml:space="preserve"> </w:t>
      </w:r>
      <w:r w:rsidR="008E3DA4" w:rsidRPr="00FA1F93">
        <w:rPr>
          <w:rFonts w:ascii="Arial Narrow" w:hAnsi="Arial Narrow" w:cs="Arial"/>
        </w:rPr>
        <w:t xml:space="preserve">de </w:t>
      </w:r>
      <w:r w:rsidR="007815FA">
        <w:rPr>
          <w:rFonts w:ascii="Arial Narrow" w:hAnsi="Arial Narrow" w:cs="Arial"/>
        </w:rPr>
        <w:t xml:space="preserve">octubre </w:t>
      </w:r>
      <w:r w:rsidR="008E3DA4" w:rsidRPr="00FA1F93">
        <w:rPr>
          <w:rFonts w:ascii="Arial Narrow" w:hAnsi="Arial Narrow" w:cs="Arial"/>
        </w:rPr>
        <w:t>de 2022</w:t>
      </w:r>
      <w:r w:rsidR="00B7708B" w:rsidRPr="00FA1F93">
        <w:rPr>
          <w:rFonts w:ascii="Arial Narrow" w:hAnsi="Arial Narrow" w:cs="Arial"/>
        </w:rPr>
        <w:t xml:space="preserve">, </w:t>
      </w:r>
      <w:r w:rsidR="005D0269" w:rsidRPr="00FA1F93">
        <w:rPr>
          <w:rFonts w:ascii="Arial Narrow" w:hAnsi="Arial Narrow" w:cs="Arial"/>
        </w:rPr>
        <w:t xml:space="preserve">la </w:t>
      </w:r>
      <w:r w:rsidR="00B602FF" w:rsidRPr="00FA1F93">
        <w:rPr>
          <w:rFonts w:ascii="Arial Narrow" w:hAnsi="Arial Narrow" w:cs="Arial"/>
        </w:rPr>
        <w:t>E</w:t>
      </w:r>
      <w:r w:rsidR="00B7708B" w:rsidRPr="00FA1F93">
        <w:rPr>
          <w:rFonts w:ascii="Arial Narrow" w:hAnsi="Arial Narrow" w:cs="Arial"/>
        </w:rPr>
        <w:t xml:space="preserve">ntidad </w:t>
      </w:r>
      <w:r w:rsidR="00081528">
        <w:rPr>
          <w:rFonts w:ascii="Arial Narrow" w:hAnsi="Arial Narrow" w:cs="Arial"/>
        </w:rPr>
        <w:t>notific</w:t>
      </w:r>
      <w:del w:id="2775" w:author="Usuario de Windows" w:date="2023-03-20T17:58:00Z">
        <w:r w:rsidR="00081528" w:rsidDel="004756D6">
          <w:rPr>
            <w:rFonts w:ascii="Arial Narrow" w:hAnsi="Arial Narrow" w:cs="Arial"/>
          </w:rPr>
          <w:delText>o</w:delText>
        </w:r>
      </w:del>
      <w:ins w:id="2776" w:author="Usuario de Windows" w:date="2023-03-20T17:58:00Z">
        <w:r w:rsidR="004756D6">
          <w:rPr>
            <w:rFonts w:ascii="Arial Narrow" w:hAnsi="Arial Narrow" w:cs="Arial"/>
          </w:rPr>
          <w:t>ó</w:t>
        </w:r>
      </w:ins>
      <w:r w:rsidR="00B7708B" w:rsidRPr="00FA1F93">
        <w:rPr>
          <w:rFonts w:ascii="Arial Narrow" w:hAnsi="Arial Narrow" w:cs="Arial"/>
        </w:rPr>
        <w:t xml:space="preserve"> </w:t>
      </w:r>
      <w:r w:rsidR="005D0269" w:rsidRPr="00FA1F93">
        <w:rPr>
          <w:rFonts w:ascii="Arial Narrow" w:hAnsi="Arial Narrow" w:cs="Arial"/>
        </w:rPr>
        <w:t>a</w:t>
      </w:r>
      <w:r w:rsidR="00D06AD8" w:rsidRPr="00FA1F93">
        <w:rPr>
          <w:rFonts w:ascii="Arial Narrow" w:hAnsi="Arial Narrow" w:cs="Arial"/>
        </w:rPr>
        <w:t xml:space="preserve"> </w:t>
      </w:r>
      <w:r w:rsidR="007815FA">
        <w:rPr>
          <w:rFonts w:ascii="Arial Narrow" w:hAnsi="Arial Narrow" w:cs="Arial"/>
        </w:rPr>
        <w:t>Industrias Tecnodura S.A.C.</w:t>
      </w:r>
      <w:r w:rsidR="00D06AD8" w:rsidRPr="00FA1F93">
        <w:rPr>
          <w:rFonts w:ascii="Arial Narrow" w:hAnsi="Arial Narrow" w:cs="Arial"/>
        </w:rPr>
        <w:t xml:space="preserve">, </w:t>
      </w:r>
      <w:r w:rsidR="009D5784" w:rsidRPr="00FA1F93">
        <w:rPr>
          <w:rFonts w:ascii="Arial Narrow" w:hAnsi="Arial Narrow" w:cs="Arial"/>
        </w:rPr>
        <w:t xml:space="preserve">por S/ </w:t>
      </w:r>
      <w:r w:rsidR="00081528">
        <w:rPr>
          <w:rFonts w:ascii="Arial Narrow" w:hAnsi="Arial Narrow" w:cs="Arial"/>
        </w:rPr>
        <w:t>74 000</w:t>
      </w:r>
      <w:r w:rsidR="00C139A8" w:rsidRPr="00FA1F93">
        <w:rPr>
          <w:rFonts w:ascii="Arial Narrow" w:hAnsi="Arial Narrow" w:cs="Arial"/>
        </w:rPr>
        <w:t>,</w:t>
      </w:r>
      <w:r w:rsidR="009D5784" w:rsidRPr="00FA1F93">
        <w:rPr>
          <w:rFonts w:ascii="Arial Narrow" w:hAnsi="Arial Narrow" w:cs="Arial"/>
        </w:rPr>
        <w:t>00</w:t>
      </w:r>
      <w:r w:rsidR="005D0269" w:rsidRPr="00FA1F93">
        <w:rPr>
          <w:rFonts w:ascii="Arial Narrow" w:hAnsi="Arial Narrow" w:cs="Arial"/>
        </w:rPr>
        <w:t xml:space="preserve">, para la adquisición de </w:t>
      </w:r>
      <w:r w:rsidR="00081528">
        <w:rPr>
          <w:rFonts w:ascii="Arial Narrow" w:hAnsi="Arial Narrow" w:cs="Arial"/>
        </w:rPr>
        <w:t>15</w:t>
      </w:r>
      <w:r w:rsidR="007815FA" w:rsidRPr="00512DFA">
        <w:rPr>
          <w:rFonts w:ascii="Arial Narrow" w:hAnsi="Arial Narrow" w:cs="Arial"/>
        </w:rPr>
        <w:t xml:space="preserve"> </w:t>
      </w:r>
      <w:r w:rsidR="00081528">
        <w:rPr>
          <w:rFonts w:ascii="Arial Narrow" w:hAnsi="Arial Narrow" w:cs="Arial"/>
        </w:rPr>
        <w:t>unidades de gabinetes de metal de carga de portátiles</w:t>
      </w:r>
      <w:r w:rsidR="008E3DA4" w:rsidRPr="00FA1F93">
        <w:rPr>
          <w:rFonts w:ascii="Arial Narrow" w:hAnsi="Arial Narrow" w:cs="Arial"/>
        </w:rPr>
        <w:t>,</w:t>
      </w:r>
      <w:r w:rsidR="005D0269" w:rsidRPr="00FA1F93">
        <w:rPr>
          <w:rFonts w:ascii="Arial Narrow" w:hAnsi="Arial Narrow" w:cs="Arial"/>
        </w:rPr>
        <w:t xml:space="preserve"> </w:t>
      </w:r>
      <w:r w:rsidR="00C139A8" w:rsidRPr="00FA1F93">
        <w:rPr>
          <w:rFonts w:ascii="Arial Narrow" w:hAnsi="Arial Narrow" w:cs="Arial"/>
        </w:rPr>
        <w:t>verificándose que el</w:t>
      </w:r>
      <w:r w:rsidR="005D0269" w:rsidRPr="00FA1F93">
        <w:rPr>
          <w:rFonts w:ascii="Arial Narrow" w:hAnsi="Arial Narrow" w:cs="Arial"/>
        </w:rPr>
        <w:t xml:space="preserve"> proceso de selección </w:t>
      </w:r>
      <w:r w:rsidR="00C139A8" w:rsidRPr="00FA1F93">
        <w:rPr>
          <w:rFonts w:ascii="Arial Narrow" w:hAnsi="Arial Narrow" w:cs="Arial"/>
        </w:rPr>
        <w:t xml:space="preserve">se </w:t>
      </w:r>
      <w:r w:rsidR="005D0269" w:rsidRPr="00FA1F93">
        <w:rPr>
          <w:rFonts w:ascii="Arial Narrow" w:hAnsi="Arial Narrow" w:cs="Arial"/>
        </w:rPr>
        <w:t>encuentra en la fase de ejecuci</w:t>
      </w:r>
      <w:r w:rsidR="002B3F0C" w:rsidRPr="00FA1F93">
        <w:rPr>
          <w:rFonts w:ascii="Arial Narrow" w:hAnsi="Arial Narrow" w:cs="Arial"/>
        </w:rPr>
        <w:t>ón co</w:t>
      </w:r>
      <w:r w:rsidR="00553405" w:rsidRPr="00FA1F93">
        <w:rPr>
          <w:rFonts w:ascii="Arial Narrow" w:hAnsi="Arial Narrow" w:cs="Arial"/>
        </w:rPr>
        <w:t>ntract</w:t>
      </w:r>
      <w:r w:rsidR="00C139A8" w:rsidRPr="00FA1F93">
        <w:rPr>
          <w:rFonts w:ascii="Arial Narrow" w:hAnsi="Arial Narrow" w:cs="Arial"/>
        </w:rPr>
        <w:t>ual,</w:t>
      </w:r>
      <w:r w:rsidR="00553405" w:rsidRPr="00FA1F93">
        <w:rPr>
          <w:rFonts w:ascii="Arial Narrow" w:hAnsi="Arial Narrow" w:cs="Arial"/>
        </w:rPr>
        <w:t xml:space="preserve"> toda vez</w:t>
      </w:r>
      <w:r w:rsidR="002B3F0C" w:rsidRPr="00FA1F93">
        <w:rPr>
          <w:rFonts w:ascii="Arial Narrow" w:hAnsi="Arial Narrow" w:cs="Arial"/>
        </w:rPr>
        <w:t xml:space="preserve"> </w:t>
      </w:r>
      <w:r w:rsidR="00553405" w:rsidRPr="00FA1F93">
        <w:rPr>
          <w:rFonts w:ascii="Arial Narrow" w:hAnsi="Arial Narrow" w:cs="Arial"/>
        </w:rPr>
        <w:t>que</w:t>
      </w:r>
      <w:r w:rsidR="00C139A8" w:rsidRPr="00FA1F93">
        <w:rPr>
          <w:rFonts w:ascii="Arial Narrow" w:hAnsi="Arial Narrow" w:cs="Arial"/>
        </w:rPr>
        <w:t>,</w:t>
      </w:r>
      <w:r w:rsidR="00553405" w:rsidRPr="00FA1F93">
        <w:rPr>
          <w:rFonts w:ascii="Arial Narrow" w:hAnsi="Arial Narrow" w:cs="Arial"/>
        </w:rPr>
        <w:t xml:space="preserve"> los bienes </w:t>
      </w:r>
      <w:r w:rsidR="00BE1F26">
        <w:rPr>
          <w:rFonts w:ascii="Arial Narrow" w:hAnsi="Arial Narrow" w:cs="Arial"/>
        </w:rPr>
        <w:t xml:space="preserve">tiene un plazo de entrega dentro de los treinta  (30) días calendarios, con vencimiento el 03 de </w:t>
      </w:r>
      <w:r w:rsidR="00700603">
        <w:rPr>
          <w:rFonts w:ascii="Arial Narrow" w:hAnsi="Arial Narrow" w:cs="Arial"/>
        </w:rPr>
        <w:t>noviembre de 2022, la empresa hace la entrega de los bienes en el almacén de</w:t>
      </w:r>
      <w:r w:rsidR="00545382">
        <w:rPr>
          <w:rFonts w:ascii="Arial Narrow" w:hAnsi="Arial Narrow" w:cs="Arial"/>
        </w:rPr>
        <w:t xml:space="preserve"> </w:t>
      </w:r>
      <w:r w:rsidR="00700603">
        <w:rPr>
          <w:rFonts w:ascii="Arial Narrow" w:hAnsi="Arial Narrow" w:cs="Arial"/>
        </w:rPr>
        <w:t>l</w:t>
      </w:r>
      <w:r w:rsidR="00545382">
        <w:rPr>
          <w:rFonts w:ascii="Arial Narrow" w:hAnsi="Arial Narrow" w:cs="Arial"/>
        </w:rPr>
        <w:t xml:space="preserve">a </w:t>
      </w:r>
      <w:r w:rsidR="00594174">
        <w:rPr>
          <w:rFonts w:ascii="Arial Narrow" w:hAnsi="Arial Narrow" w:cs="Arial"/>
        </w:rPr>
        <w:t>E</w:t>
      </w:r>
      <w:r w:rsidR="00545382">
        <w:rPr>
          <w:rFonts w:ascii="Arial Narrow" w:hAnsi="Arial Narrow" w:cs="Arial"/>
        </w:rPr>
        <w:t>ntidad</w:t>
      </w:r>
      <w:r w:rsidR="00594174">
        <w:rPr>
          <w:rFonts w:ascii="Arial Narrow" w:hAnsi="Arial Narrow" w:cs="Arial"/>
        </w:rPr>
        <w:t xml:space="preserve"> ubicado en el estadio de </w:t>
      </w:r>
      <w:r w:rsidR="00330998">
        <w:rPr>
          <w:rFonts w:ascii="Arial Narrow" w:hAnsi="Arial Narrow" w:cs="Arial"/>
        </w:rPr>
        <w:t xml:space="preserve">Condebamba </w:t>
      </w:r>
      <w:r w:rsidR="00594174">
        <w:rPr>
          <w:rFonts w:ascii="Arial Narrow" w:hAnsi="Arial Narrow" w:cs="Arial"/>
        </w:rPr>
        <w:t>- Abancay</w:t>
      </w:r>
      <w:r w:rsidR="00545382">
        <w:rPr>
          <w:rFonts w:ascii="Arial Narrow" w:hAnsi="Arial Narrow" w:cs="Arial"/>
        </w:rPr>
        <w:t xml:space="preserve">, </w:t>
      </w:r>
      <w:r w:rsidR="00594174">
        <w:rPr>
          <w:rFonts w:ascii="Arial Narrow" w:hAnsi="Arial Narrow" w:cs="Arial"/>
        </w:rPr>
        <w:t>ingresado mediante la</w:t>
      </w:r>
      <w:r w:rsidR="00545382">
        <w:rPr>
          <w:rFonts w:ascii="Arial Narrow" w:hAnsi="Arial Narrow" w:cs="Arial"/>
        </w:rPr>
        <w:t xml:space="preserve"> guía de remisión n. ° 001-837 de </w:t>
      </w:r>
      <w:del w:id="2777" w:author="Usuario de Windows" w:date="2023-03-20T17:58:00Z">
        <w:r w:rsidR="00545382" w:rsidDel="004756D6">
          <w:rPr>
            <w:rFonts w:ascii="Arial Narrow" w:hAnsi="Arial Narrow" w:cs="Arial"/>
          </w:rPr>
          <w:delText xml:space="preserve">fecha </w:delText>
        </w:r>
      </w:del>
      <w:r w:rsidR="00545382">
        <w:rPr>
          <w:rFonts w:ascii="Arial Narrow" w:hAnsi="Arial Narrow" w:cs="Arial"/>
        </w:rPr>
        <w:t xml:space="preserve">28 de octubre </w:t>
      </w:r>
      <w:r w:rsidR="00700603">
        <w:rPr>
          <w:rFonts w:ascii="Arial Narrow" w:hAnsi="Arial Narrow" w:cs="Arial"/>
        </w:rPr>
        <w:t>de 2022</w:t>
      </w:r>
      <w:r w:rsidR="00190815">
        <w:rPr>
          <w:rFonts w:ascii="Arial Narrow" w:hAnsi="Arial Narrow" w:cs="Arial"/>
        </w:rPr>
        <w:t>, siendo lo</w:t>
      </w:r>
      <w:r w:rsidR="00FE4199">
        <w:rPr>
          <w:rFonts w:ascii="Arial Narrow" w:hAnsi="Arial Narrow" w:cs="Arial"/>
        </w:rPr>
        <w:t xml:space="preserve"> </w:t>
      </w:r>
      <w:r w:rsidR="00F25F24">
        <w:rPr>
          <w:rFonts w:ascii="Arial Narrow" w:hAnsi="Arial Narrow" w:cs="Arial"/>
        </w:rPr>
        <w:t>siguiente</w:t>
      </w:r>
      <w:r w:rsidR="00190815">
        <w:rPr>
          <w:rFonts w:ascii="Arial Narrow" w:hAnsi="Arial Narrow" w:cs="Arial"/>
        </w:rPr>
        <w:t>:</w:t>
      </w:r>
    </w:p>
    <w:p w14:paraId="5193B8CB" w14:textId="6D11D36C" w:rsidR="00E4062B" w:rsidRDefault="00E4062B" w:rsidP="008C7313">
      <w:pPr>
        <w:pStyle w:val="Prrafodelista"/>
        <w:tabs>
          <w:tab w:val="left" w:pos="142"/>
          <w:tab w:val="left" w:pos="1276"/>
        </w:tabs>
        <w:autoSpaceDE w:val="0"/>
        <w:autoSpaceDN w:val="0"/>
        <w:adjustRightInd w:val="0"/>
        <w:spacing w:after="0" w:line="240" w:lineRule="auto"/>
        <w:ind w:left="709"/>
        <w:jc w:val="both"/>
        <w:rPr>
          <w:ins w:id="2778" w:author="surieth_uu@hotmail.com" w:date="2023-03-21T16:50:00Z"/>
          <w:rFonts w:ascii="Arial Narrow" w:hAnsi="Arial Narrow" w:cs="Arial"/>
        </w:rPr>
      </w:pPr>
    </w:p>
    <w:p w14:paraId="0E61FA44" w14:textId="1EDCCC34" w:rsidR="000C4F37" w:rsidDel="00794FCD" w:rsidRDefault="000C4F37" w:rsidP="008C7313">
      <w:pPr>
        <w:pStyle w:val="Prrafodelista"/>
        <w:tabs>
          <w:tab w:val="left" w:pos="142"/>
          <w:tab w:val="left" w:pos="1276"/>
        </w:tabs>
        <w:autoSpaceDE w:val="0"/>
        <w:autoSpaceDN w:val="0"/>
        <w:adjustRightInd w:val="0"/>
        <w:spacing w:after="0" w:line="240" w:lineRule="auto"/>
        <w:ind w:left="709"/>
        <w:jc w:val="both"/>
        <w:rPr>
          <w:del w:id="2779" w:author="surieth_uu@hotmail.com" w:date="2023-03-21T17:53:00Z"/>
          <w:rFonts w:ascii="Arial Narrow" w:hAnsi="Arial Narrow" w:cs="Arial"/>
        </w:rPr>
      </w:pPr>
    </w:p>
    <w:p w14:paraId="7B53A215" w14:textId="171BC9AB" w:rsidR="00E4062B" w:rsidRPr="00FA1F93" w:rsidRDefault="00E4062B" w:rsidP="00E4062B">
      <w:pPr>
        <w:jc w:val="center"/>
        <w:rPr>
          <w:rFonts w:ascii="Arial Narrow" w:hAnsi="Arial Narrow"/>
          <w:b/>
          <w:bCs/>
          <w:color w:val="000000"/>
          <w:lang w:eastAsia="es-PE"/>
        </w:rPr>
      </w:pPr>
      <w:r w:rsidRPr="00FA1F93">
        <w:rPr>
          <w:rFonts w:ascii="Arial Narrow" w:hAnsi="Arial Narrow"/>
          <w:b/>
          <w:bCs/>
          <w:color w:val="000000"/>
          <w:lang w:eastAsia="es-PE"/>
        </w:rPr>
        <w:t xml:space="preserve">Cuadro n. º </w:t>
      </w:r>
      <w:r w:rsidR="00A44079">
        <w:rPr>
          <w:rFonts w:ascii="Arial Narrow" w:hAnsi="Arial Narrow"/>
          <w:b/>
          <w:bCs/>
          <w:color w:val="000000"/>
          <w:lang w:eastAsia="es-PE"/>
        </w:rPr>
        <w:t>1</w:t>
      </w:r>
    </w:p>
    <w:p w14:paraId="527DF351" w14:textId="4975D3EE" w:rsidR="00E4062B" w:rsidRPr="00FA1F93" w:rsidRDefault="00E4062B" w:rsidP="00E4062B">
      <w:pPr>
        <w:jc w:val="center"/>
        <w:rPr>
          <w:rFonts w:ascii="Arial Narrow" w:hAnsi="Arial Narrow"/>
          <w:b/>
          <w:bCs/>
          <w:color w:val="000000"/>
          <w:lang w:eastAsia="es-PE"/>
        </w:rPr>
      </w:pPr>
      <w:r w:rsidRPr="00FA1F93">
        <w:rPr>
          <w:rFonts w:ascii="Arial Narrow" w:hAnsi="Arial Narrow"/>
          <w:b/>
          <w:bCs/>
          <w:color w:val="000000"/>
          <w:lang w:eastAsia="es-PE"/>
        </w:rPr>
        <w:t xml:space="preserve">                      Detalle de suscripción de </w:t>
      </w:r>
      <w:r w:rsidR="00F25F24">
        <w:rPr>
          <w:rFonts w:ascii="Arial Narrow" w:hAnsi="Arial Narrow"/>
          <w:b/>
          <w:bCs/>
          <w:color w:val="000000"/>
          <w:lang w:eastAsia="es-PE"/>
        </w:rPr>
        <w:t xml:space="preserve">la orden </w:t>
      </w:r>
      <w:r w:rsidR="0008592D">
        <w:rPr>
          <w:rFonts w:ascii="Arial Narrow" w:hAnsi="Arial Narrow"/>
          <w:b/>
          <w:bCs/>
          <w:color w:val="000000"/>
          <w:lang w:eastAsia="es-PE"/>
        </w:rPr>
        <w:t>d</w:t>
      </w:r>
      <w:r w:rsidR="00F25F24">
        <w:rPr>
          <w:rFonts w:ascii="Arial Narrow" w:hAnsi="Arial Narrow"/>
          <w:b/>
          <w:bCs/>
          <w:color w:val="000000"/>
          <w:lang w:eastAsia="es-PE"/>
        </w:rPr>
        <w:t>e compra</w:t>
      </w:r>
      <w:r w:rsidRPr="00FA1F93">
        <w:rPr>
          <w:rFonts w:ascii="Arial Narrow" w:hAnsi="Arial Narrow"/>
          <w:b/>
          <w:bCs/>
          <w:color w:val="000000"/>
          <w:lang w:eastAsia="es-PE"/>
        </w:rPr>
        <w:t xml:space="preserve"> entre la Entidad y el contratista</w:t>
      </w:r>
    </w:p>
    <w:tbl>
      <w:tblPr>
        <w:tblStyle w:val="Tablaconcuadrcula"/>
        <w:tblW w:w="8075" w:type="dxa"/>
        <w:tblInd w:w="704" w:type="dxa"/>
        <w:tblLayout w:type="fixed"/>
        <w:tblLook w:val="04A0" w:firstRow="1" w:lastRow="0" w:firstColumn="1" w:lastColumn="0" w:noHBand="0" w:noVBand="1"/>
        <w:tblPrChange w:id="2780" w:author="Usuario de Windows" w:date="2023-03-20T18:00:00Z">
          <w:tblPr>
            <w:tblStyle w:val="Tablaconcuadrcula"/>
            <w:tblW w:w="8217" w:type="dxa"/>
            <w:jc w:val="center"/>
            <w:tblLayout w:type="fixed"/>
            <w:tblLook w:val="04A0" w:firstRow="1" w:lastRow="0" w:firstColumn="1" w:lastColumn="0" w:noHBand="0" w:noVBand="1"/>
          </w:tblPr>
        </w:tblPrChange>
      </w:tblPr>
      <w:tblGrid>
        <w:gridCol w:w="425"/>
        <w:gridCol w:w="567"/>
        <w:gridCol w:w="993"/>
        <w:gridCol w:w="1412"/>
        <w:gridCol w:w="992"/>
        <w:gridCol w:w="1134"/>
        <w:gridCol w:w="1276"/>
        <w:gridCol w:w="1276"/>
        <w:tblGridChange w:id="2781">
          <w:tblGrid>
            <w:gridCol w:w="425"/>
            <w:gridCol w:w="567"/>
            <w:gridCol w:w="993"/>
            <w:gridCol w:w="1271"/>
            <w:gridCol w:w="992"/>
            <w:gridCol w:w="1134"/>
            <w:gridCol w:w="1417"/>
            <w:gridCol w:w="1418"/>
          </w:tblGrid>
        </w:tblGridChange>
      </w:tblGrid>
      <w:tr w:rsidR="000D688D" w:rsidRPr="00DF45A8" w14:paraId="2DCCE03E" w14:textId="77777777" w:rsidTr="00DF45A8">
        <w:trPr>
          <w:trPrChange w:id="2782" w:author="Usuario de Windows" w:date="2023-03-20T18:00:00Z">
            <w:trPr>
              <w:jc w:val="center"/>
            </w:trPr>
          </w:trPrChange>
        </w:trPr>
        <w:tc>
          <w:tcPr>
            <w:tcW w:w="425" w:type="dxa"/>
            <w:shd w:val="clear" w:color="auto" w:fill="D9D9D9" w:themeFill="background1" w:themeFillShade="D9"/>
            <w:vAlign w:val="center"/>
            <w:tcPrChange w:id="2783" w:author="Usuario de Windows" w:date="2023-03-20T18:00:00Z">
              <w:tcPr>
                <w:tcW w:w="425" w:type="dxa"/>
                <w:shd w:val="clear" w:color="auto" w:fill="D9D9D9" w:themeFill="background1" w:themeFillShade="D9"/>
              </w:tcPr>
            </w:tcPrChange>
          </w:tcPr>
          <w:p w14:paraId="44EC55A6"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84" w:author="Usuario de Windows" w:date="2023-03-20T18:00:00Z">
                  <w:rPr>
                    <w:rFonts w:ascii="Arial Narrow" w:hAnsi="Arial Narrow" w:cs="Arial"/>
                    <w:b/>
                    <w:sz w:val="20"/>
                    <w:szCs w:val="20"/>
                  </w:rPr>
                </w:rPrChange>
              </w:rPr>
            </w:pPr>
            <w:proofErr w:type="spellStart"/>
            <w:r w:rsidRPr="00DF45A8">
              <w:rPr>
                <w:rFonts w:ascii="Arial Narrow" w:hAnsi="Arial Narrow" w:cs="Arial"/>
                <w:b/>
                <w:sz w:val="18"/>
                <w:szCs w:val="20"/>
                <w:rPrChange w:id="2785" w:author="Usuario de Windows" w:date="2023-03-20T18:00:00Z">
                  <w:rPr>
                    <w:rFonts w:ascii="Arial Narrow" w:hAnsi="Arial Narrow" w:cs="Arial"/>
                    <w:b/>
                    <w:sz w:val="20"/>
                    <w:szCs w:val="20"/>
                  </w:rPr>
                </w:rPrChange>
              </w:rPr>
              <w:t>N°</w:t>
            </w:r>
            <w:proofErr w:type="spellEnd"/>
          </w:p>
        </w:tc>
        <w:tc>
          <w:tcPr>
            <w:tcW w:w="567" w:type="dxa"/>
            <w:shd w:val="clear" w:color="auto" w:fill="D9D9D9" w:themeFill="background1" w:themeFillShade="D9"/>
            <w:vAlign w:val="center"/>
            <w:tcPrChange w:id="2786" w:author="Usuario de Windows" w:date="2023-03-20T18:00:00Z">
              <w:tcPr>
                <w:tcW w:w="567" w:type="dxa"/>
                <w:shd w:val="clear" w:color="auto" w:fill="D9D9D9" w:themeFill="background1" w:themeFillShade="D9"/>
              </w:tcPr>
            </w:tcPrChange>
          </w:tcPr>
          <w:p w14:paraId="399E985F"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87"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788" w:author="Usuario de Windows" w:date="2023-03-20T18:00:00Z">
                  <w:rPr>
                    <w:rFonts w:ascii="Arial Narrow" w:hAnsi="Arial Narrow" w:cs="Arial"/>
                    <w:b/>
                    <w:sz w:val="20"/>
                    <w:szCs w:val="20"/>
                  </w:rPr>
                </w:rPrChange>
              </w:rPr>
              <w:t>O/C</w:t>
            </w:r>
          </w:p>
        </w:tc>
        <w:tc>
          <w:tcPr>
            <w:tcW w:w="993" w:type="dxa"/>
            <w:shd w:val="clear" w:color="auto" w:fill="D9D9D9" w:themeFill="background1" w:themeFillShade="D9"/>
            <w:vAlign w:val="center"/>
            <w:tcPrChange w:id="2789" w:author="Usuario de Windows" w:date="2023-03-20T18:00:00Z">
              <w:tcPr>
                <w:tcW w:w="993" w:type="dxa"/>
                <w:shd w:val="clear" w:color="auto" w:fill="D9D9D9" w:themeFill="background1" w:themeFillShade="D9"/>
              </w:tcPr>
            </w:tcPrChange>
          </w:tcPr>
          <w:p w14:paraId="144850E7"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90"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791" w:author="Usuario de Windows" w:date="2023-03-20T18:00:00Z">
                  <w:rPr>
                    <w:rFonts w:ascii="Arial Narrow" w:hAnsi="Arial Narrow" w:cs="Arial"/>
                    <w:b/>
                    <w:sz w:val="20"/>
                    <w:szCs w:val="20"/>
                  </w:rPr>
                </w:rPrChange>
              </w:rPr>
              <w:t>Proveedor</w:t>
            </w:r>
          </w:p>
        </w:tc>
        <w:tc>
          <w:tcPr>
            <w:tcW w:w="1412" w:type="dxa"/>
            <w:shd w:val="clear" w:color="auto" w:fill="D9D9D9" w:themeFill="background1" w:themeFillShade="D9"/>
            <w:vAlign w:val="center"/>
            <w:tcPrChange w:id="2792" w:author="Usuario de Windows" w:date="2023-03-20T18:00:00Z">
              <w:tcPr>
                <w:tcW w:w="1271" w:type="dxa"/>
                <w:shd w:val="clear" w:color="auto" w:fill="D9D9D9" w:themeFill="background1" w:themeFillShade="D9"/>
              </w:tcPr>
            </w:tcPrChange>
          </w:tcPr>
          <w:p w14:paraId="35545FF9"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93"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794" w:author="Usuario de Windows" w:date="2023-03-20T18:00:00Z">
                  <w:rPr>
                    <w:rFonts w:ascii="Arial Narrow" w:hAnsi="Arial Narrow" w:cs="Arial"/>
                    <w:b/>
                    <w:sz w:val="20"/>
                    <w:szCs w:val="20"/>
                  </w:rPr>
                </w:rPrChange>
              </w:rPr>
              <w:t>Detalle del Bien</w:t>
            </w:r>
          </w:p>
        </w:tc>
        <w:tc>
          <w:tcPr>
            <w:tcW w:w="992" w:type="dxa"/>
            <w:shd w:val="clear" w:color="auto" w:fill="D9D9D9" w:themeFill="background1" w:themeFillShade="D9"/>
            <w:vAlign w:val="center"/>
            <w:tcPrChange w:id="2795" w:author="Usuario de Windows" w:date="2023-03-20T18:00:00Z">
              <w:tcPr>
                <w:tcW w:w="992" w:type="dxa"/>
                <w:shd w:val="clear" w:color="auto" w:fill="D9D9D9" w:themeFill="background1" w:themeFillShade="D9"/>
              </w:tcPr>
            </w:tcPrChange>
          </w:tcPr>
          <w:p w14:paraId="00F293D3"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96"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797" w:author="Usuario de Windows" w:date="2023-03-20T18:00:00Z">
                  <w:rPr>
                    <w:rFonts w:ascii="Arial Narrow" w:hAnsi="Arial Narrow" w:cs="Arial"/>
                    <w:b/>
                    <w:sz w:val="20"/>
                    <w:szCs w:val="20"/>
                  </w:rPr>
                </w:rPrChange>
              </w:rPr>
              <w:t>Importe S/</w:t>
            </w:r>
          </w:p>
        </w:tc>
        <w:tc>
          <w:tcPr>
            <w:tcW w:w="1134" w:type="dxa"/>
            <w:shd w:val="clear" w:color="auto" w:fill="D9D9D9" w:themeFill="background1" w:themeFillShade="D9"/>
            <w:vAlign w:val="center"/>
            <w:tcPrChange w:id="2798" w:author="Usuario de Windows" w:date="2023-03-20T18:00:00Z">
              <w:tcPr>
                <w:tcW w:w="1134" w:type="dxa"/>
                <w:shd w:val="clear" w:color="auto" w:fill="D9D9D9" w:themeFill="background1" w:themeFillShade="D9"/>
              </w:tcPr>
            </w:tcPrChange>
          </w:tcPr>
          <w:p w14:paraId="751DBA40"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799"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800" w:author="Usuario de Windows" w:date="2023-03-20T18:00:00Z">
                  <w:rPr>
                    <w:rFonts w:ascii="Arial Narrow" w:hAnsi="Arial Narrow" w:cs="Arial"/>
                    <w:b/>
                    <w:sz w:val="20"/>
                    <w:szCs w:val="20"/>
                  </w:rPr>
                </w:rPrChange>
              </w:rPr>
              <w:t>Plazo de Entrega</w:t>
            </w:r>
          </w:p>
        </w:tc>
        <w:tc>
          <w:tcPr>
            <w:tcW w:w="1276" w:type="dxa"/>
            <w:shd w:val="clear" w:color="auto" w:fill="D9D9D9" w:themeFill="background1" w:themeFillShade="D9"/>
            <w:vAlign w:val="center"/>
            <w:tcPrChange w:id="2801" w:author="Usuario de Windows" w:date="2023-03-20T18:00:00Z">
              <w:tcPr>
                <w:tcW w:w="1417" w:type="dxa"/>
                <w:shd w:val="clear" w:color="auto" w:fill="D9D9D9" w:themeFill="background1" w:themeFillShade="D9"/>
              </w:tcPr>
            </w:tcPrChange>
          </w:tcPr>
          <w:p w14:paraId="107F16BA"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802"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803" w:author="Usuario de Windows" w:date="2023-03-20T18:00:00Z">
                  <w:rPr>
                    <w:rFonts w:ascii="Arial Narrow" w:hAnsi="Arial Narrow" w:cs="Arial"/>
                    <w:b/>
                    <w:sz w:val="20"/>
                    <w:szCs w:val="20"/>
                  </w:rPr>
                </w:rPrChange>
              </w:rPr>
              <w:t>Fecha de notificación</w:t>
            </w:r>
          </w:p>
        </w:tc>
        <w:tc>
          <w:tcPr>
            <w:tcW w:w="1276" w:type="dxa"/>
            <w:shd w:val="clear" w:color="auto" w:fill="D9D9D9" w:themeFill="background1" w:themeFillShade="D9"/>
            <w:vAlign w:val="center"/>
            <w:tcPrChange w:id="2804" w:author="Usuario de Windows" w:date="2023-03-20T18:00:00Z">
              <w:tcPr>
                <w:tcW w:w="1418" w:type="dxa"/>
                <w:shd w:val="clear" w:color="auto" w:fill="D9D9D9" w:themeFill="background1" w:themeFillShade="D9"/>
              </w:tcPr>
            </w:tcPrChange>
          </w:tcPr>
          <w:p w14:paraId="769784C1"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2805"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2806" w:author="Usuario de Windows" w:date="2023-03-20T18:00:00Z">
                  <w:rPr>
                    <w:rFonts w:ascii="Arial Narrow" w:hAnsi="Arial Narrow" w:cs="Arial"/>
                    <w:b/>
                    <w:sz w:val="20"/>
                    <w:szCs w:val="20"/>
                  </w:rPr>
                </w:rPrChange>
              </w:rPr>
              <w:t>Fecha de Entrega</w:t>
            </w:r>
          </w:p>
        </w:tc>
      </w:tr>
      <w:tr w:rsidR="00AE658A" w:rsidRPr="00DF45A8" w14:paraId="56346F01" w14:textId="77777777" w:rsidTr="00DF45A8">
        <w:trPr>
          <w:trPrChange w:id="2807" w:author="Usuario de Windows" w:date="2023-03-20T18:00:00Z">
            <w:trPr>
              <w:jc w:val="center"/>
            </w:trPr>
          </w:trPrChange>
        </w:trPr>
        <w:tc>
          <w:tcPr>
            <w:tcW w:w="425" w:type="dxa"/>
            <w:vAlign w:val="center"/>
            <w:tcPrChange w:id="2808" w:author="Usuario de Windows" w:date="2023-03-20T18:00:00Z">
              <w:tcPr>
                <w:tcW w:w="425" w:type="dxa"/>
                <w:vAlign w:val="center"/>
              </w:tcPr>
            </w:tcPrChange>
          </w:tcPr>
          <w:p w14:paraId="27C37561" w14:textId="77777777" w:rsidR="00E4062B" w:rsidRPr="00DF45A8" w:rsidRDefault="00E4062B" w:rsidP="00400524">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09" w:author="Usuario de Windows" w:date="2023-03-20T18:00:00Z">
                  <w:rPr>
                    <w:rFonts w:ascii="Arial Narrow" w:hAnsi="Arial Narrow" w:cs="Arial"/>
                    <w:sz w:val="20"/>
                    <w:szCs w:val="20"/>
                  </w:rPr>
                </w:rPrChange>
              </w:rPr>
            </w:pPr>
            <w:r w:rsidRPr="00DF45A8">
              <w:rPr>
                <w:rFonts w:ascii="Arial Narrow" w:hAnsi="Arial Narrow" w:cs="Arial"/>
                <w:sz w:val="18"/>
                <w:szCs w:val="20"/>
                <w:rPrChange w:id="2810" w:author="Usuario de Windows" w:date="2023-03-20T18:00:00Z">
                  <w:rPr>
                    <w:rFonts w:ascii="Arial Narrow" w:hAnsi="Arial Narrow" w:cs="Arial"/>
                    <w:sz w:val="20"/>
                    <w:szCs w:val="20"/>
                  </w:rPr>
                </w:rPrChange>
              </w:rPr>
              <w:t>1</w:t>
            </w:r>
          </w:p>
        </w:tc>
        <w:tc>
          <w:tcPr>
            <w:tcW w:w="567" w:type="dxa"/>
            <w:vAlign w:val="center"/>
            <w:tcPrChange w:id="2811" w:author="Usuario de Windows" w:date="2023-03-20T18:00:00Z">
              <w:tcPr>
                <w:tcW w:w="567" w:type="dxa"/>
                <w:vAlign w:val="center"/>
              </w:tcPr>
            </w:tcPrChange>
          </w:tcPr>
          <w:p w14:paraId="107ACF53" w14:textId="41A48DCD" w:rsidR="00E4062B" w:rsidRPr="00DF45A8" w:rsidRDefault="00AE1489" w:rsidP="00400524">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12" w:author="Usuario de Windows" w:date="2023-03-20T18:00:00Z">
                  <w:rPr>
                    <w:rFonts w:ascii="Arial Narrow" w:hAnsi="Arial Narrow" w:cs="Arial"/>
                    <w:sz w:val="20"/>
                    <w:szCs w:val="20"/>
                  </w:rPr>
                </w:rPrChange>
              </w:rPr>
            </w:pPr>
            <w:r w:rsidRPr="00DF45A8">
              <w:rPr>
                <w:rFonts w:ascii="Arial Narrow" w:hAnsi="Arial Narrow" w:cs="Arial"/>
                <w:sz w:val="18"/>
                <w:szCs w:val="20"/>
                <w:rPrChange w:id="2813" w:author="Usuario de Windows" w:date="2023-03-20T18:00:00Z">
                  <w:rPr>
                    <w:rFonts w:ascii="Arial Narrow" w:hAnsi="Arial Narrow" w:cs="Arial"/>
                    <w:sz w:val="20"/>
                    <w:szCs w:val="20"/>
                  </w:rPr>
                </w:rPrChange>
              </w:rPr>
              <w:t>3961</w:t>
            </w:r>
          </w:p>
        </w:tc>
        <w:tc>
          <w:tcPr>
            <w:tcW w:w="993" w:type="dxa"/>
            <w:vAlign w:val="center"/>
            <w:tcPrChange w:id="2814" w:author="Usuario de Windows" w:date="2023-03-20T18:00:00Z">
              <w:tcPr>
                <w:tcW w:w="993" w:type="dxa"/>
                <w:vAlign w:val="center"/>
              </w:tcPr>
            </w:tcPrChange>
          </w:tcPr>
          <w:p w14:paraId="527068C3" w14:textId="77777777" w:rsidR="00E4062B" w:rsidRPr="00DF45A8" w:rsidRDefault="00E4062B" w:rsidP="00400524">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15" w:author="Usuario de Windows" w:date="2023-03-20T18:00:00Z">
                  <w:rPr>
                    <w:rFonts w:ascii="Arial Narrow" w:hAnsi="Arial Narrow" w:cs="Arial"/>
                    <w:sz w:val="20"/>
                    <w:szCs w:val="20"/>
                  </w:rPr>
                </w:rPrChange>
              </w:rPr>
            </w:pPr>
            <w:r w:rsidRPr="00DF45A8">
              <w:rPr>
                <w:rFonts w:ascii="Arial Narrow" w:hAnsi="Arial Narrow" w:cs="Arial"/>
                <w:sz w:val="18"/>
                <w:szCs w:val="20"/>
                <w:rPrChange w:id="2816" w:author="Usuario de Windows" w:date="2023-03-20T18:00:00Z">
                  <w:rPr>
                    <w:rFonts w:ascii="Arial Narrow" w:hAnsi="Arial Narrow" w:cs="Arial"/>
                    <w:sz w:val="20"/>
                    <w:szCs w:val="20"/>
                  </w:rPr>
                </w:rPrChange>
              </w:rPr>
              <w:t>Industrias Tecnodura S.A.C.</w:t>
            </w:r>
          </w:p>
        </w:tc>
        <w:tc>
          <w:tcPr>
            <w:tcW w:w="1412" w:type="dxa"/>
            <w:vAlign w:val="center"/>
            <w:tcPrChange w:id="2817" w:author="Usuario de Windows" w:date="2023-03-20T18:00:00Z">
              <w:tcPr>
                <w:tcW w:w="1271" w:type="dxa"/>
                <w:vAlign w:val="center"/>
              </w:tcPr>
            </w:tcPrChange>
          </w:tcPr>
          <w:p w14:paraId="05AC87D4" w14:textId="53765367" w:rsidR="00E4062B" w:rsidRPr="00DF45A8" w:rsidRDefault="00AE1489" w:rsidP="00400524">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18" w:author="Usuario de Windows" w:date="2023-03-20T18:00:00Z">
                  <w:rPr>
                    <w:rFonts w:ascii="Arial Narrow" w:hAnsi="Arial Narrow" w:cs="Arial"/>
                    <w:sz w:val="20"/>
                    <w:szCs w:val="20"/>
                  </w:rPr>
                </w:rPrChange>
              </w:rPr>
            </w:pPr>
            <w:r w:rsidRPr="00DF45A8">
              <w:rPr>
                <w:rFonts w:ascii="Arial Narrow" w:hAnsi="Arial Narrow" w:cs="Arial"/>
                <w:sz w:val="18"/>
                <w:szCs w:val="20"/>
                <w:rPrChange w:id="2819" w:author="Usuario de Windows" w:date="2023-03-20T18:00:00Z">
                  <w:rPr>
                    <w:rFonts w:ascii="Arial Narrow" w:hAnsi="Arial Narrow" w:cs="Arial"/>
                    <w:sz w:val="20"/>
                    <w:szCs w:val="20"/>
                  </w:rPr>
                </w:rPrChange>
              </w:rPr>
              <w:t>15 unidades de gabinete de carga de portátiles</w:t>
            </w:r>
          </w:p>
        </w:tc>
        <w:tc>
          <w:tcPr>
            <w:tcW w:w="992" w:type="dxa"/>
            <w:vAlign w:val="center"/>
            <w:tcPrChange w:id="2820" w:author="Usuario de Windows" w:date="2023-03-20T18:00:00Z">
              <w:tcPr>
                <w:tcW w:w="992" w:type="dxa"/>
                <w:vAlign w:val="center"/>
              </w:tcPr>
            </w:tcPrChange>
          </w:tcPr>
          <w:p w14:paraId="46E385D0" w14:textId="635A9E48" w:rsidR="00E4062B" w:rsidRPr="00DF45A8" w:rsidRDefault="00AE1489" w:rsidP="00400524">
            <w:pPr>
              <w:pStyle w:val="Prrafodelista"/>
              <w:tabs>
                <w:tab w:val="left" w:pos="142"/>
                <w:tab w:val="left" w:pos="1276"/>
              </w:tabs>
              <w:autoSpaceDE w:val="0"/>
              <w:autoSpaceDN w:val="0"/>
              <w:adjustRightInd w:val="0"/>
              <w:spacing w:after="0" w:line="240" w:lineRule="auto"/>
              <w:ind w:left="0"/>
              <w:jc w:val="right"/>
              <w:rPr>
                <w:rFonts w:ascii="Arial Narrow" w:hAnsi="Arial Narrow" w:cs="Arial"/>
                <w:sz w:val="18"/>
                <w:szCs w:val="20"/>
                <w:rPrChange w:id="2821" w:author="Usuario de Windows" w:date="2023-03-20T18:00:00Z">
                  <w:rPr>
                    <w:rFonts w:ascii="Arial Narrow" w:hAnsi="Arial Narrow" w:cs="Arial"/>
                    <w:sz w:val="20"/>
                    <w:szCs w:val="20"/>
                  </w:rPr>
                </w:rPrChange>
              </w:rPr>
            </w:pPr>
            <w:r w:rsidRPr="00DF45A8">
              <w:rPr>
                <w:rFonts w:ascii="Arial Narrow" w:hAnsi="Arial Narrow" w:cs="Arial"/>
                <w:sz w:val="18"/>
                <w:szCs w:val="20"/>
                <w:rPrChange w:id="2822" w:author="Usuario de Windows" w:date="2023-03-20T18:00:00Z">
                  <w:rPr>
                    <w:rFonts w:ascii="Arial Narrow" w:hAnsi="Arial Narrow" w:cs="Arial"/>
                    <w:sz w:val="20"/>
                    <w:szCs w:val="20"/>
                  </w:rPr>
                </w:rPrChange>
              </w:rPr>
              <w:t>74</w:t>
            </w:r>
            <w:ins w:id="2823" w:author="Usuario de Windows" w:date="2023-03-20T17:58:00Z">
              <w:r w:rsidR="004756D6" w:rsidRPr="00DF45A8">
                <w:rPr>
                  <w:rFonts w:ascii="Arial Narrow" w:hAnsi="Arial Narrow" w:cs="Arial"/>
                  <w:sz w:val="18"/>
                  <w:szCs w:val="20"/>
                  <w:rPrChange w:id="2824" w:author="Usuario de Windows" w:date="2023-03-20T18:00:00Z">
                    <w:rPr>
                      <w:rFonts w:ascii="Arial Narrow" w:hAnsi="Arial Narrow" w:cs="Arial"/>
                      <w:sz w:val="20"/>
                      <w:szCs w:val="20"/>
                    </w:rPr>
                  </w:rPrChange>
                </w:rPr>
                <w:t xml:space="preserve"> </w:t>
              </w:r>
            </w:ins>
            <w:del w:id="2825" w:author="Usuario de Windows" w:date="2023-03-20T17:58:00Z">
              <w:r w:rsidRPr="00DF45A8" w:rsidDel="004756D6">
                <w:rPr>
                  <w:rFonts w:ascii="Arial Narrow" w:hAnsi="Arial Narrow" w:cs="Arial"/>
                  <w:sz w:val="18"/>
                  <w:szCs w:val="20"/>
                  <w:rPrChange w:id="2826" w:author="Usuario de Windows" w:date="2023-03-20T18:00:00Z">
                    <w:rPr>
                      <w:rFonts w:ascii="Arial Narrow" w:hAnsi="Arial Narrow" w:cs="Arial"/>
                      <w:sz w:val="20"/>
                      <w:szCs w:val="20"/>
                    </w:rPr>
                  </w:rPrChange>
                </w:rPr>
                <w:delText>,</w:delText>
              </w:r>
            </w:del>
            <w:r w:rsidRPr="00DF45A8">
              <w:rPr>
                <w:rFonts w:ascii="Arial Narrow" w:hAnsi="Arial Narrow" w:cs="Arial"/>
                <w:sz w:val="18"/>
                <w:szCs w:val="20"/>
                <w:rPrChange w:id="2827" w:author="Usuario de Windows" w:date="2023-03-20T18:00:00Z">
                  <w:rPr>
                    <w:rFonts w:ascii="Arial Narrow" w:hAnsi="Arial Narrow" w:cs="Arial"/>
                    <w:sz w:val="20"/>
                    <w:szCs w:val="20"/>
                  </w:rPr>
                </w:rPrChange>
              </w:rPr>
              <w:t>000</w:t>
            </w:r>
            <w:r w:rsidR="00E4062B" w:rsidRPr="00DF45A8">
              <w:rPr>
                <w:rFonts w:ascii="Arial Narrow" w:hAnsi="Arial Narrow" w:cs="Arial"/>
                <w:sz w:val="18"/>
                <w:szCs w:val="20"/>
                <w:rPrChange w:id="2828" w:author="Usuario de Windows" w:date="2023-03-20T18:00:00Z">
                  <w:rPr>
                    <w:rFonts w:ascii="Arial Narrow" w:hAnsi="Arial Narrow" w:cs="Arial"/>
                    <w:sz w:val="20"/>
                    <w:szCs w:val="20"/>
                  </w:rPr>
                </w:rPrChange>
              </w:rPr>
              <w:t>,00</w:t>
            </w:r>
          </w:p>
        </w:tc>
        <w:tc>
          <w:tcPr>
            <w:tcW w:w="1134" w:type="dxa"/>
            <w:vAlign w:val="center"/>
            <w:tcPrChange w:id="2829" w:author="Usuario de Windows" w:date="2023-03-20T18:00:00Z">
              <w:tcPr>
                <w:tcW w:w="1134" w:type="dxa"/>
                <w:vAlign w:val="center"/>
              </w:tcPr>
            </w:tcPrChange>
          </w:tcPr>
          <w:p w14:paraId="21916670" w14:textId="77777777" w:rsidR="00E4062B" w:rsidRPr="00DF45A8" w:rsidRDefault="00E4062B" w:rsidP="00400524">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18"/>
                <w:highlight w:val="yellow"/>
              </w:rPr>
            </w:pPr>
            <w:r w:rsidRPr="00DF45A8">
              <w:rPr>
                <w:rFonts w:ascii="Arial Narrow" w:hAnsi="Arial Narrow" w:cs="Arial"/>
                <w:sz w:val="18"/>
                <w:szCs w:val="18"/>
              </w:rPr>
              <w:t>30 días calendarios</w:t>
            </w:r>
          </w:p>
        </w:tc>
        <w:tc>
          <w:tcPr>
            <w:tcW w:w="1276" w:type="dxa"/>
            <w:vAlign w:val="center"/>
            <w:tcPrChange w:id="2830" w:author="Usuario de Windows" w:date="2023-03-20T18:00:00Z">
              <w:tcPr>
                <w:tcW w:w="1417" w:type="dxa"/>
              </w:tcPr>
            </w:tcPrChange>
          </w:tcPr>
          <w:p w14:paraId="6213A36A" w14:textId="24A1DCCA" w:rsidR="00E4062B" w:rsidRPr="00DF45A8" w:rsidRDefault="00AE1489">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31" w:author="Usuario de Windows" w:date="2023-03-20T18:00:00Z">
                  <w:rPr>
                    <w:rFonts w:ascii="Arial Narrow" w:hAnsi="Arial Narrow" w:cs="Arial"/>
                    <w:sz w:val="20"/>
                    <w:szCs w:val="20"/>
                  </w:rPr>
                </w:rPrChange>
              </w:rPr>
            </w:pPr>
            <w:r w:rsidRPr="00DF45A8">
              <w:rPr>
                <w:rFonts w:ascii="Arial Narrow" w:hAnsi="Arial Narrow" w:cs="Arial"/>
                <w:sz w:val="18"/>
                <w:szCs w:val="20"/>
                <w:rPrChange w:id="2832" w:author="Usuario de Windows" w:date="2023-03-20T18:00:00Z">
                  <w:rPr>
                    <w:rFonts w:ascii="Arial Narrow" w:hAnsi="Arial Narrow" w:cs="Arial"/>
                    <w:sz w:val="20"/>
                    <w:szCs w:val="20"/>
                  </w:rPr>
                </w:rPrChange>
              </w:rPr>
              <w:t>4</w:t>
            </w:r>
            <w:r w:rsidR="00E4062B" w:rsidRPr="00DF45A8">
              <w:rPr>
                <w:rFonts w:ascii="Arial Narrow" w:hAnsi="Arial Narrow" w:cs="Arial"/>
                <w:sz w:val="18"/>
                <w:szCs w:val="20"/>
                <w:rPrChange w:id="2833" w:author="Usuario de Windows" w:date="2023-03-20T18:00:00Z">
                  <w:rPr>
                    <w:rFonts w:ascii="Arial Narrow" w:hAnsi="Arial Narrow" w:cs="Arial"/>
                    <w:sz w:val="20"/>
                    <w:szCs w:val="20"/>
                  </w:rPr>
                </w:rPrChange>
              </w:rPr>
              <w:t xml:space="preserve"> de octubre de 2022</w:t>
            </w:r>
          </w:p>
        </w:tc>
        <w:tc>
          <w:tcPr>
            <w:tcW w:w="1276" w:type="dxa"/>
            <w:vAlign w:val="center"/>
            <w:tcPrChange w:id="2834" w:author="Usuario de Windows" w:date="2023-03-20T18:00:00Z">
              <w:tcPr>
                <w:tcW w:w="1418" w:type="dxa"/>
              </w:tcPr>
            </w:tcPrChange>
          </w:tcPr>
          <w:p w14:paraId="2670F359" w14:textId="301805C3" w:rsidR="00E4062B" w:rsidRPr="00DF45A8" w:rsidRDefault="00AE1489">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835" w:author="Usuario de Windows" w:date="2023-03-20T18:00:00Z">
                  <w:rPr>
                    <w:rFonts w:ascii="Arial Narrow" w:hAnsi="Arial Narrow" w:cs="Arial"/>
                    <w:sz w:val="20"/>
                    <w:szCs w:val="20"/>
                  </w:rPr>
                </w:rPrChange>
              </w:rPr>
            </w:pPr>
            <w:r w:rsidRPr="00DF45A8">
              <w:rPr>
                <w:rFonts w:ascii="Arial Narrow" w:hAnsi="Arial Narrow" w:cs="Arial"/>
                <w:sz w:val="18"/>
                <w:szCs w:val="20"/>
                <w:rPrChange w:id="2836" w:author="Usuario de Windows" w:date="2023-03-20T18:00:00Z">
                  <w:rPr>
                    <w:rFonts w:ascii="Arial Narrow" w:hAnsi="Arial Narrow" w:cs="Arial"/>
                    <w:sz w:val="20"/>
                    <w:szCs w:val="20"/>
                  </w:rPr>
                </w:rPrChange>
              </w:rPr>
              <w:t>3 de noviembre de 2022</w:t>
            </w:r>
          </w:p>
        </w:tc>
      </w:tr>
    </w:tbl>
    <w:p w14:paraId="349352C1" w14:textId="5077895C" w:rsidR="00E4062B" w:rsidRPr="00FA1F93" w:rsidRDefault="00E4062B" w:rsidP="00E4062B">
      <w:pPr>
        <w:pStyle w:val="Prrafodelista"/>
        <w:tabs>
          <w:tab w:val="left" w:pos="142"/>
          <w:tab w:val="left" w:pos="1276"/>
        </w:tabs>
        <w:autoSpaceDE w:val="0"/>
        <w:autoSpaceDN w:val="0"/>
        <w:adjustRightInd w:val="0"/>
        <w:spacing w:after="0" w:line="240" w:lineRule="auto"/>
        <w:ind w:left="1276"/>
        <w:jc w:val="both"/>
        <w:rPr>
          <w:rFonts w:ascii="Arial Narrow" w:hAnsi="Arial Narrow" w:cs="Arial"/>
          <w:sz w:val="16"/>
          <w:szCs w:val="16"/>
        </w:rPr>
      </w:pPr>
      <w:r w:rsidRPr="00FA1F93">
        <w:rPr>
          <w:rFonts w:ascii="Arial Narrow" w:hAnsi="Arial Narrow" w:cs="Arial"/>
          <w:b/>
          <w:sz w:val="16"/>
          <w:szCs w:val="16"/>
        </w:rPr>
        <w:t>Fuente:</w:t>
      </w:r>
      <w:r w:rsidRPr="00FA1F93">
        <w:rPr>
          <w:rFonts w:ascii="Arial Narrow" w:hAnsi="Arial Narrow" w:cs="Arial"/>
          <w:sz w:val="16"/>
          <w:szCs w:val="16"/>
        </w:rPr>
        <w:t xml:space="preserve"> O</w:t>
      </w:r>
      <w:r>
        <w:rPr>
          <w:rFonts w:ascii="Arial Narrow" w:hAnsi="Arial Narrow" w:cs="Arial"/>
          <w:sz w:val="16"/>
          <w:szCs w:val="16"/>
        </w:rPr>
        <w:t>rden de Compra</w:t>
      </w:r>
      <w:r w:rsidRPr="00FA1F93">
        <w:rPr>
          <w:rFonts w:ascii="Arial Narrow" w:hAnsi="Arial Narrow" w:cs="Arial"/>
          <w:sz w:val="16"/>
          <w:szCs w:val="16"/>
        </w:rPr>
        <w:t xml:space="preserve"> n.º </w:t>
      </w:r>
      <w:r w:rsidR="00AE1489">
        <w:rPr>
          <w:rFonts w:ascii="Arial Narrow" w:hAnsi="Arial Narrow" w:cs="Arial"/>
          <w:sz w:val="16"/>
          <w:szCs w:val="16"/>
        </w:rPr>
        <w:t>3961</w:t>
      </w:r>
    </w:p>
    <w:p w14:paraId="12DA8457" w14:textId="77777777" w:rsidR="00E4062B" w:rsidRPr="00FA1F93" w:rsidRDefault="00E4062B" w:rsidP="00E4062B">
      <w:pPr>
        <w:pStyle w:val="Prrafodelista"/>
        <w:tabs>
          <w:tab w:val="left" w:pos="142"/>
          <w:tab w:val="left" w:pos="1276"/>
        </w:tabs>
        <w:autoSpaceDE w:val="0"/>
        <w:autoSpaceDN w:val="0"/>
        <w:adjustRightInd w:val="0"/>
        <w:spacing w:after="0" w:line="240" w:lineRule="auto"/>
        <w:ind w:left="1276"/>
        <w:jc w:val="both"/>
        <w:rPr>
          <w:rFonts w:ascii="Arial Narrow" w:hAnsi="Arial Narrow" w:cs="Arial"/>
          <w:sz w:val="16"/>
          <w:szCs w:val="16"/>
        </w:rPr>
      </w:pPr>
      <w:r w:rsidRPr="00FA1F93">
        <w:rPr>
          <w:rFonts w:ascii="Arial Narrow" w:hAnsi="Arial Narrow" w:cs="Arial"/>
          <w:b/>
          <w:sz w:val="16"/>
          <w:szCs w:val="16"/>
        </w:rPr>
        <w:t>Elaborado por:</w:t>
      </w:r>
      <w:r w:rsidRPr="00FA1F93">
        <w:rPr>
          <w:rFonts w:ascii="Arial Narrow" w:hAnsi="Arial Narrow" w:cs="Arial"/>
          <w:sz w:val="16"/>
          <w:szCs w:val="16"/>
        </w:rPr>
        <w:t xml:space="preserve"> Comisión de Control</w:t>
      </w:r>
    </w:p>
    <w:p w14:paraId="4C8A9708" w14:textId="77777777" w:rsidR="00E4062B" w:rsidRDefault="00E4062B" w:rsidP="00E4062B">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p>
    <w:p w14:paraId="29875EF9" w14:textId="7B992CC6" w:rsidR="0008592D" w:rsidRDefault="00E4062B"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Con e</w:t>
      </w:r>
      <w:r w:rsidR="009B205A">
        <w:rPr>
          <w:rFonts w:ascii="Arial Narrow" w:hAnsi="Arial Narrow" w:cs="Arial"/>
        </w:rPr>
        <w:t>l informe</w:t>
      </w:r>
      <w:r w:rsidR="00545382">
        <w:rPr>
          <w:rFonts w:ascii="Arial Narrow" w:hAnsi="Arial Narrow" w:cs="Arial"/>
        </w:rPr>
        <w:t xml:space="preserve"> n. ° 307-2022-</w:t>
      </w:r>
      <w:r w:rsidR="00545382">
        <w:rPr>
          <w:rFonts w:ascii="Arial Narrow" w:hAnsi="Arial Narrow"/>
        </w:rPr>
        <w:t>GFRAP/11/SGSP/R.P/RJBA, de fecha 15 de noviembre de 2022, d</w:t>
      </w:r>
      <w:r w:rsidR="009B205A">
        <w:rPr>
          <w:rFonts w:ascii="Arial Narrow" w:hAnsi="Arial Narrow" w:cs="Arial"/>
        </w:rPr>
        <w:t xml:space="preserve">el residente </w:t>
      </w:r>
      <w:r w:rsidR="00545382">
        <w:rPr>
          <w:rFonts w:ascii="Arial Narrow" w:hAnsi="Arial Narrow" w:cs="Arial"/>
        </w:rPr>
        <w:t>d</w:t>
      </w:r>
      <w:r w:rsidR="009B205A">
        <w:rPr>
          <w:rFonts w:ascii="Arial Narrow" w:hAnsi="Arial Narrow" w:cs="Arial"/>
        </w:rPr>
        <w:t>e obra</w:t>
      </w:r>
      <w:r w:rsidR="00545382">
        <w:rPr>
          <w:rFonts w:ascii="Arial Narrow" w:hAnsi="Arial Narrow" w:cs="Arial"/>
        </w:rPr>
        <w:t xml:space="preserve">, comunica </w:t>
      </w:r>
      <w:r w:rsidR="009B205A">
        <w:rPr>
          <w:rFonts w:ascii="Arial Narrow" w:hAnsi="Arial Narrow" w:cs="Arial"/>
        </w:rPr>
        <w:t xml:space="preserve"> </w:t>
      </w:r>
      <w:r w:rsidR="00545382">
        <w:rPr>
          <w:rFonts w:ascii="Arial Narrow" w:hAnsi="Arial Narrow" w:cs="Arial"/>
        </w:rPr>
        <w:t xml:space="preserve">que la empresa </w:t>
      </w:r>
      <w:r w:rsidR="00700603">
        <w:rPr>
          <w:rFonts w:ascii="Arial Narrow" w:hAnsi="Arial Narrow" w:cs="Arial"/>
        </w:rPr>
        <w:t>hace el ingreso</w:t>
      </w:r>
      <w:r w:rsidR="00545382">
        <w:rPr>
          <w:rFonts w:ascii="Arial Narrow" w:hAnsi="Arial Narrow" w:cs="Arial"/>
        </w:rPr>
        <w:t xml:space="preserve"> de los bienes</w:t>
      </w:r>
      <w:r w:rsidR="00700603">
        <w:rPr>
          <w:rFonts w:ascii="Arial Narrow" w:hAnsi="Arial Narrow" w:cs="Arial"/>
        </w:rPr>
        <w:t xml:space="preserve"> fuera de horario laboral </w:t>
      </w:r>
      <w:r w:rsidR="00545382">
        <w:rPr>
          <w:rFonts w:ascii="Arial Narrow" w:hAnsi="Arial Narrow" w:cs="Arial"/>
        </w:rPr>
        <w:t>aproximadamente a las 17:15 pm dejando los bienes en custodia por estar fuera de horario laboral</w:t>
      </w:r>
      <w:r w:rsidR="00AA5A8A">
        <w:rPr>
          <w:rFonts w:ascii="Arial Narrow" w:hAnsi="Arial Narrow" w:cs="Arial"/>
        </w:rPr>
        <w:t xml:space="preserve">,  a su vez el área usuaria también comunica que no ha autorizado la custodia y la recepción de los bienes, en el mismo informe comunica que el área usuaria recién toma en conocimiento </w:t>
      </w:r>
      <w:r w:rsidR="00484524">
        <w:rPr>
          <w:rFonts w:ascii="Arial Narrow" w:hAnsi="Arial Narrow" w:cs="Arial"/>
        </w:rPr>
        <w:t>el día 09 de noviembre de 2022</w:t>
      </w:r>
      <w:r w:rsidR="000F1834">
        <w:rPr>
          <w:rFonts w:ascii="Arial Narrow" w:hAnsi="Arial Narrow" w:cs="Arial"/>
        </w:rPr>
        <w:t xml:space="preserve">, el mismo día </w:t>
      </w:r>
      <w:r w:rsidR="007E4A66">
        <w:rPr>
          <w:rFonts w:ascii="Arial Narrow" w:hAnsi="Arial Narrow" w:cs="Arial"/>
        </w:rPr>
        <w:t>con presencia del representante de la empresa</w:t>
      </w:r>
      <w:r w:rsidR="000F1834">
        <w:rPr>
          <w:rFonts w:ascii="Arial Narrow" w:hAnsi="Arial Narrow" w:cs="Arial"/>
        </w:rPr>
        <w:t xml:space="preserve"> </w:t>
      </w:r>
      <w:r w:rsidR="007E4A66">
        <w:rPr>
          <w:rFonts w:ascii="Arial Narrow" w:hAnsi="Arial Narrow" w:cs="Arial"/>
        </w:rPr>
        <w:t xml:space="preserve">realizan la verificación </w:t>
      </w:r>
      <w:r w:rsidR="00F75E9F">
        <w:rPr>
          <w:rFonts w:ascii="Arial Narrow" w:hAnsi="Arial Narrow" w:cs="Arial"/>
        </w:rPr>
        <w:t xml:space="preserve">para la recepción </w:t>
      </w:r>
      <w:r w:rsidR="007E4A66">
        <w:rPr>
          <w:rFonts w:ascii="Arial Narrow" w:hAnsi="Arial Narrow" w:cs="Arial"/>
        </w:rPr>
        <w:t xml:space="preserve">de los bienes que </w:t>
      </w:r>
      <w:r w:rsidR="00F75E9F">
        <w:rPr>
          <w:rFonts w:ascii="Arial Narrow" w:hAnsi="Arial Narrow" w:cs="Arial"/>
        </w:rPr>
        <w:t>esté</w:t>
      </w:r>
      <w:r w:rsidR="007E4A66">
        <w:rPr>
          <w:rFonts w:ascii="Arial Narrow" w:hAnsi="Arial Narrow" w:cs="Arial"/>
        </w:rPr>
        <w:t xml:space="preserve"> de acuerdo a las especificaciones técnicas</w:t>
      </w:r>
      <w:r w:rsidR="000E49A4">
        <w:rPr>
          <w:rFonts w:ascii="Arial Narrow" w:hAnsi="Arial Narrow" w:cs="Arial"/>
        </w:rPr>
        <w:t xml:space="preserve"> ofertados por el contratista</w:t>
      </w:r>
      <w:r w:rsidR="007E4A66">
        <w:rPr>
          <w:rFonts w:ascii="Arial Narrow" w:hAnsi="Arial Narrow" w:cs="Arial"/>
        </w:rPr>
        <w:t xml:space="preserve">, concluyendo con la </w:t>
      </w:r>
      <w:r w:rsidR="007E4A66">
        <w:rPr>
          <w:rFonts w:ascii="Arial Narrow" w:hAnsi="Arial Narrow" w:cs="Arial"/>
        </w:rPr>
        <w:lastRenderedPageBreak/>
        <w:t>revisión de los bienes el área usuari</w:t>
      </w:r>
      <w:del w:id="2837" w:author="surieth_uu@hotmail.com" w:date="2023-03-21T14:52:00Z">
        <w:r w:rsidR="007E4A66" w:rsidDel="00EC1262">
          <w:rPr>
            <w:rFonts w:ascii="Arial Narrow" w:hAnsi="Arial Narrow" w:cs="Arial"/>
          </w:rPr>
          <w:delText>o</w:delText>
        </w:r>
      </w:del>
      <w:ins w:id="2838" w:author="surieth_uu@hotmail.com" w:date="2023-03-21T14:52:00Z">
        <w:r w:rsidR="00EC1262">
          <w:rPr>
            <w:rFonts w:ascii="Arial Narrow" w:hAnsi="Arial Narrow" w:cs="Arial"/>
          </w:rPr>
          <w:t>a,</w:t>
        </w:r>
      </w:ins>
      <w:r w:rsidR="007E4A66">
        <w:rPr>
          <w:rFonts w:ascii="Arial Narrow" w:hAnsi="Arial Narrow" w:cs="Arial"/>
        </w:rPr>
        <w:t xml:space="preserve"> informa que los bienes no reúnen los requisitos de</w:t>
      </w:r>
      <w:ins w:id="2839" w:author="surieth_uu@hotmail.com" w:date="2023-03-21T14:47:00Z">
        <w:r w:rsidR="004F1638">
          <w:rPr>
            <w:rFonts w:ascii="Arial Narrow" w:hAnsi="Arial Narrow" w:cs="Arial"/>
          </w:rPr>
          <w:t xml:space="preserve"> las especificaciones técnicas</w:t>
        </w:r>
      </w:ins>
      <w:ins w:id="2840" w:author="surieth_uu@hotmail.com" w:date="2023-03-21T14:52:00Z">
        <w:r w:rsidR="00EC1262">
          <w:rPr>
            <w:rFonts w:ascii="Arial Narrow" w:hAnsi="Arial Narrow" w:cs="Arial"/>
          </w:rPr>
          <w:t xml:space="preserve"> </w:t>
        </w:r>
      </w:ins>
      <w:ins w:id="2841" w:author="surieth_uu@hotmail.com" w:date="2023-03-21T14:47:00Z">
        <w:r w:rsidR="004F1638">
          <w:rPr>
            <w:rFonts w:ascii="Arial Narrow" w:hAnsi="Arial Narrow" w:cs="Arial"/>
          </w:rPr>
          <w:t xml:space="preserve">de </w:t>
        </w:r>
      </w:ins>
      <w:del w:id="2842" w:author="surieth_uu@hotmail.com" w:date="2023-03-21T14:48:00Z">
        <w:r w:rsidR="007E4A66" w:rsidDel="004F1638">
          <w:rPr>
            <w:rFonts w:ascii="Arial Narrow" w:hAnsi="Arial Narrow" w:cs="Arial"/>
          </w:rPr>
          <w:delText xml:space="preserve"> </w:delText>
        </w:r>
      </w:del>
      <w:r w:rsidR="007E4A66">
        <w:rPr>
          <w:rFonts w:ascii="Arial Narrow" w:hAnsi="Arial Narrow" w:cs="Arial"/>
        </w:rPr>
        <w:t>los certificados de calidad ofertados por el contratista</w:t>
      </w:r>
      <w:r>
        <w:rPr>
          <w:rFonts w:ascii="Arial Narrow" w:hAnsi="Arial Narrow" w:cs="Arial"/>
        </w:rPr>
        <w:t>,</w:t>
      </w:r>
      <w:r w:rsidR="007E4A66">
        <w:rPr>
          <w:rFonts w:ascii="Arial Narrow" w:hAnsi="Arial Narrow" w:cs="Arial"/>
        </w:rPr>
        <w:t xml:space="preserve"> </w:t>
      </w:r>
      <w:del w:id="2843" w:author="surieth_uu@hotmail.com" w:date="2023-03-21T14:49:00Z">
        <w:r w:rsidR="00F75E9F" w:rsidDel="004F1638">
          <w:rPr>
            <w:rFonts w:ascii="Arial Narrow" w:hAnsi="Arial Narrow" w:cs="Arial"/>
          </w:rPr>
          <w:delText>a su vez presentan</w:delText>
        </w:r>
        <w:r w:rsidR="007E4A66" w:rsidDel="004F1638">
          <w:rPr>
            <w:rFonts w:ascii="Arial Narrow" w:hAnsi="Arial Narrow" w:cs="Arial"/>
          </w:rPr>
          <w:delText xml:space="preserve"> </w:delText>
        </w:r>
        <w:r w:rsidR="00765AB3" w:rsidDel="004F1638">
          <w:rPr>
            <w:rFonts w:ascii="Arial Narrow" w:hAnsi="Arial Narrow" w:cs="Arial"/>
          </w:rPr>
          <w:delText>deficiencias y daños en las puertas, bisagra con soldadura ineficiente, el nombre del modelo del bien y las etiquetas internas se están despegando</w:delText>
        </w:r>
        <w:r w:rsidDel="004F1638">
          <w:rPr>
            <w:rFonts w:ascii="Arial Narrow" w:hAnsi="Arial Narrow" w:cs="Arial"/>
          </w:rPr>
          <w:delText>,</w:delText>
        </w:r>
        <w:r w:rsidR="00765AB3" w:rsidDel="004F1638">
          <w:rPr>
            <w:rFonts w:ascii="Arial Narrow" w:hAnsi="Arial Narrow" w:cs="Arial"/>
          </w:rPr>
          <w:delText xml:space="preserve"> </w:delText>
        </w:r>
      </w:del>
      <w:r w:rsidR="00765AB3">
        <w:rPr>
          <w:rFonts w:ascii="Arial Narrow" w:hAnsi="Arial Narrow" w:cs="Arial"/>
        </w:rPr>
        <w:t xml:space="preserve">la cual no </w:t>
      </w:r>
      <w:ins w:id="2844" w:author="surieth_uu@hotmail.com" w:date="2023-03-21T14:49:00Z">
        <w:r w:rsidR="004F1638">
          <w:rPr>
            <w:rFonts w:ascii="Arial Narrow" w:hAnsi="Arial Narrow" w:cs="Arial"/>
          </w:rPr>
          <w:t xml:space="preserve">estaría </w:t>
        </w:r>
      </w:ins>
      <w:r w:rsidR="00765AB3">
        <w:rPr>
          <w:rFonts w:ascii="Arial Narrow" w:hAnsi="Arial Narrow" w:cs="Arial"/>
        </w:rPr>
        <w:t>cumpl</w:t>
      </w:r>
      <w:del w:id="2845" w:author="surieth_uu@hotmail.com" w:date="2023-03-21T14:49:00Z">
        <w:r w:rsidR="00765AB3" w:rsidDel="004F1638">
          <w:rPr>
            <w:rFonts w:ascii="Arial Narrow" w:hAnsi="Arial Narrow" w:cs="Arial"/>
          </w:rPr>
          <w:delText>e</w:delText>
        </w:r>
      </w:del>
      <w:ins w:id="2846" w:author="surieth_uu@hotmail.com" w:date="2023-03-21T14:49:00Z">
        <w:r w:rsidR="004F1638">
          <w:rPr>
            <w:rFonts w:ascii="Arial Narrow" w:hAnsi="Arial Narrow" w:cs="Arial"/>
          </w:rPr>
          <w:t>iendo</w:t>
        </w:r>
      </w:ins>
      <w:ins w:id="2847" w:author="surieth_uu@hotmail.com" w:date="2023-03-21T14:50:00Z">
        <w:r w:rsidR="004F1638">
          <w:rPr>
            <w:rFonts w:ascii="Arial Narrow" w:hAnsi="Arial Narrow" w:cs="Arial"/>
          </w:rPr>
          <w:t xml:space="preserve"> </w:t>
        </w:r>
      </w:ins>
      <w:ins w:id="2848" w:author="surieth_uu@hotmail.com" w:date="2023-03-21T14:52:00Z">
        <w:r w:rsidR="004F1638">
          <w:rPr>
            <w:rFonts w:ascii="Arial Narrow" w:hAnsi="Arial Narrow" w:cs="Arial"/>
          </w:rPr>
          <w:t>con la acreditación de</w:t>
        </w:r>
      </w:ins>
      <w:ins w:id="2849" w:author="surieth_uu@hotmail.com" w:date="2023-03-21T14:53:00Z">
        <w:r w:rsidR="00EC1262">
          <w:rPr>
            <w:rFonts w:ascii="Arial Narrow" w:hAnsi="Arial Narrow" w:cs="Arial"/>
          </w:rPr>
          <w:t xml:space="preserve"> las </w:t>
        </w:r>
      </w:ins>
      <w:ins w:id="2850" w:author="surieth_uu@hotmail.com" w:date="2023-03-21T14:54:00Z">
        <w:r w:rsidR="00EC1262">
          <w:rPr>
            <w:rFonts w:ascii="Arial Narrow" w:hAnsi="Arial Narrow" w:cs="Arial"/>
          </w:rPr>
          <w:t>certificación</w:t>
        </w:r>
      </w:ins>
      <w:ins w:id="2851" w:author="surieth_uu@hotmail.com" w:date="2023-03-21T14:53:00Z">
        <w:r w:rsidR="00EC1262">
          <w:rPr>
            <w:rFonts w:ascii="Arial Narrow" w:hAnsi="Arial Narrow" w:cs="Arial"/>
          </w:rPr>
          <w:t>,</w:t>
        </w:r>
      </w:ins>
      <w:ins w:id="2852" w:author="surieth_uu@hotmail.com" w:date="2023-03-21T14:50:00Z">
        <w:r w:rsidR="004F1638">
          <w:rPr>
            <w:rFonts w:ascii="Arial Narrow" w:hAnsi="Arial Narrow" w:cs="Arial"/>
          </w:rPr>
          <w:t xml:space="preserve"> </w:t>
        </w:r>
      </w:ins>
      <w:del w:id="2853" w:author="surieth_uu@hotmail.com" w:date="2023-03-21T14:50:00Z">
        <w:r w:rsidR="00765AB3" w:rsidDel="004F1638">
          <w:rPr>
            <w:rFonts w:ascii="Arial Narrow" w:hAnsi="Arial Narrow" w:cs="Arial"/>
          </w:rPr>
          <w:delText xml:space="preserve"> </w:delText>
        </w:r>
      </w:del>
      <w:del w:id="2854" w:author="surieth_uu@hotmail.com" w:date="2023-03-21T14:51:00Z">
        <w:r w:rsidR="00765AB3" w:rsidDel="004F1638">
          <w:rPr>
            <w:rFonts w:ascii="Arial Narrow" w:hAnsi="Arial Narrow" w:cs="Arial"/>
          </w:rPr>
          <w:delText>por no tener control de calidad</w:delText>
        </w:r>
      </w:del>
      <w:del w:id="2855" w:author="surieth_uu@hotmail.com" w:date="2023-03-21T14:54:00Z">
        <w:r w:rsidR="008347BD" w:rsidDel="00EC1262">
          <w:rPr>
            <w:rFonts w:ascii="Arial Narrow" w:hAnsi="Arial Narrow" w:cs="Arial"/>
          </w:rPr>
          <w:delText xml:space="preserve"> y</w:delText>
        </w:r>
      </w:del>
      <w:r w:rsidR="008347BD">
        <w:rPr>
          <w:rFonts w:ascii="Arial Narrow" w:hAnsi="Arial Narrow" w:cs="Arial"/>
        </w:rPr>
        <w:t xml:space="preserve"> finalmente recomienda al jefe inmediato tomar las acciones pertinentes por incumplimiento por parte del proveedor.</w:t>
      </w:r>
    </w:p>
    <w:p w14:paraId="1842CA11" w14:textId="77777777" w:rsidR="0008592D" w:rsidRDefault="0008592D"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277C0B2F" w14:textId="4F18C29E" w:rsidR="00706C33" w:rsidRDefault="0008592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 xml:space="preserve">Al respecto, el personal que participo de la recepción y conformidad no hace constar que </w:t>
      </w:r>
      <w:r w:rsidR="00952728">
        <w:rPr>
          <w:rFonts w:ascii="Arial Narrow" w:hAnsi="Arial Narrow" w:cs="Arial"/>
        </w:rPr>
        <w:t>dichos equipos queden</w:t>
      </w:r>
      <w:r>
        <w:rPr>
          <w:rFonts w:ascii="Arial Narrow" w:hAnsi="Arial Narrow" w:cs="Arial"/>
        </w:rPr>
        <w:t xml:space="preserve"> en custodia en el almacén del Gobierno Regional de </w:t>
      </w:r>
      <w:r w:rsidR="00952728">
        <w:rPr>
          <w:rFonts w:ascii="Arial Narrow" w:hAnsi="Arial Narrow" w:cs="Arial"/>
        </w:rPr>
        <w:t>Apurímac</w:t>
      </w:r>
      <w:r>
        <w:rPr>
          <w:rFonts w:ascii="Arial Narrow" w:hAnsi="Arial Narrow" w:cs="Arial"/>
        </w:rPr>
        <w:t xml:space="preserve">, sin presuntamente considerar lo establecido en el numeral 168.7 del </w:t>
      </w:r>
      <w:r w:rsidR="00F75E9F">
        <w:rPr>
          <w:rFonts w:ascii="Arial Narrow" w:hAnsi="Arial Narrow" w:cs="Arial"/>
        </w:rPr>
        <w:t>artículo</w:t>
      </w:r>
      <w:r>
        <w:rPr>
          <w:rFonts w:ascii="Arial Narrow" w:hAnsi="Arial Narrow" w:cs="Arial"/>
        </w:rPr>
        <w:t xml:space="preserve"> 168 del Reglament</w:t>
      </w:r>
      <w:ins w:id="2856" w:author="Usuario de Windows" w:date="2023-03-20T18:02:00Z">
        <w:r w:rsidR="00DF45A8">
          <w:rPr>
            <w:rFonts w:ascii="Arial Narrow" w:hAnsi="Arial Narrow" w:cs="Arial"/>
          </w:rPr>
          <w:t>o</w:t>
        </w:r>
      </w:ins>
      <w:del w:id="2857" w:author="Usuario de Windows" w:date="2023-03-20T18:02:00Z">
        <w:r w:rsidDel="00DF45A8">
          <w:rPr>
            <w:rFonts w:ascii="Arial Narrow" w:hAnsi="Arial Narrow" w:cs="Arial"/>
          </w:rPr>
          <w:delText>e</w:delText>
        </w:r>
      </w:del>
      <w:r>
        <w:rPr>
          <w:rFonts w:ascii="Arial Narrow" w:hAnsi="Arial Narrow" w:cs="Arial"/>
        </w:rPr>
        <w:t xml:space="preserve"> de la Ley de Contrataciones vigente, otorgando al contratista que subsane las observaciones en el plazo no menor de 2 </w:t>
      </w:r>
      <w:r w:rsidR="00952728">
        <w:rPr>
          <w:rFonts w:ascii="Arial Narrow" w:hAnsi="Arial Narrow" w:cs="Arial"/>
        </w:rPr>
        <w:t>días</w:t>
      </w:r>
      <w:r>
        <w:rPr>
          <w:rFonts w:ascii="Arial Narrow" w:hAnsi="Arial Narrow" w:cs="Arial"/>
        </w:rPr>
        <w:t xml:space="preserve"> y mayor </w:t>
      </w:r>
      <w:r w:rsidR="00952728">
        <w:rPr>
          <w:rFonts w:ascii="Arial Narrow" w:hAnsi="Arial Narrow" w:cs="Arial"/>
        </w:rPr>
        <w:t xml:space="preserve">a </w:t>
      </w:r>
      <w:r w:rsidR="003018DE">
        <w:rPr>
          <w:rFonts w:ascii="Arial Narrow" w:hAnsi="Arial Narrow" w:cs="Arial"/>
        </w:rPr>
        <w:t>7</w:t>
      </w:r>
      <w:r w:rsidR="00952728">
        <w:rPr>
          <w:rFonts w:ascii="Arial Narrow" w:hAnsi="Arial Narrow" w:cs="Arial"/>
        </w:rPr>
        <w:t xml:space="preserve"> días.</w:t>
      </w:r>
    </w:p>
    <w:p w14:paraId="036C251E" w14:textId="66D8A89E" w:rsidR="00543D2D" w:rsidRDefault="00543D2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20C9A27F" w14:textId="294E2E79" w:rsidR="00543D2D" w:rsidRDefault="00AC717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ins w:id="2858" w:author="Usuario de Windows" w:date="2023-03-21T09:14:00Z">
        <w:r>
          <w:rPr>
            <w:rFonts w:ascii="Arial Narrow" w:hAnsi="Arial Narrow" w:cs="Arial"/>
          </w:rPr>
          <w:t xml:space="preserve">Asimismo, </w:t>
        </w:r>
      </w:ins>
      <w:del w:id="2859" w:author="surieth_uu@hotmail.com" w:date="2023-03-21T14:54:00Z">
        <w:r w:rsidR="000A4C88" w:rsidDel="00EC1262">
          <w:rPr>
            <w:rFonts w:ascii="Arial Narrow" w:hAnsi="Arial Narrow" w:cs="Arial"/>
          </w:rPr>
          <w:delText>D</w:delText>
        </w:r>
      </w:del>
      <w:ins w:id="2860" w:author="surieth_uu@hotmail.com" w:date="2023-03-21T14:54:00Z">
        <w:r w:rsidR="00EC1262">
          <w:rPr>
            <w:rFonts w:ascii="Arial Narrow" w:hAnsi="Arial Narrow" w:cs="Arial"/>
          </w:rPr>
          <w:t>d</w:t>
        </w:r>
      </w:ins>
      <w:r w:rsidR="000A4C88">
        <w:rPr>
          <w:rFonts w:ascii="Arial Narrow" w:hAnsi="Arial Narrow" w:cs="Arial"/>
        </w:rPr>
        <w:t xml:space="preserve">e la verificación al acta de visita </w:t>
      </w:r>
      <w:del w:id="2861" w:author="Usuario de Windows" w:date="2023-03-21T09:13:00Z">
        <w:r w:rsidR="000A4C88" w:rsidDel="00AC717D">
          <w:rPr>
            <w:rFonts w:ascii="Arial Narrow" w:hAnsi="Arial Narrow" w:cs="Arial"/>
          </w:rPr>
          <w:delText xml:space="preserve">de control </w:delText>
        </w:r>
      </w:del>
      <w:proofErr w:type="spellStart"/>
      <w:r w:rsidR="000A4C88">
        <w:rPr>
          <w:rFonts w:ascii="Arial Narrow" w:hAnsi="Arial Narrow" w:cs="Arial"/>
        </w:rPr>
        <w:t>n.</w:t>
      </w:r>
      <w:del w:id="2862" w:author="surieth_uu@hotmail.com" w:date="2023-03-21T15:04:00Z">
        <w:r w:rsidR="000A4C88" w:rsidDel="00372266">
          <w:rPr>
            <w:rFonts w:ascii="Arial Narrow" w:hAnsi="Arial Narrow" w:cs="Arial"/>
          </w:rPr>
          <w:delText xml:space="preserve"> </w:delText>
        </w:r>
      </w:del>
      <w:r w:rsidR="000A4C88">
        <w:rPr>
          <w:rFonts w:ascii="Arial Narrow" w:hAnsi="Arial Narrow" w:cs="Arial"/>
        </w:rPr>
        <w:t>°</w:t>
      </w:r>
      <w:proofErr w:type="spellEnd"/>
      <w:r w:rsidR="000A4C88">
        <w:rPr>
          <w:rFonts w:ascii="Arial Narrow" w:hAnsi="Arial Narrow" w:cs="Arial"/>
        </w:rPr>
        <w:t xml:space="preserve"> 01-2023-CG-OCI-GORE/APURIMAC, suscrito el día 16 de marzo de 2023 a horas 11:25 am</w:t>
      </w:r>
      <w:r w:rsidR="00CF6F10">
        <w:rPr>
          <w:rFonts w:ascii="Arial Narrow" w:hAnsi="Arial Narrow" w:cs="Arial"/>
        </w:rPr>
        <w:t xml:space="preserve"> en las instalaciones del almacén de la entidad, se ha evidenciado el almacenamiento de las 15 unidades de gabinete de metal de carga de portátiles</w:t>
      </w:r>
      <w:r w:rsidR="00C25247">
        <w:rPr>
          <w:rFonts w:ascii="Arial Narrow" w:hAnsi="Arial Narrow" w:cs="Arial"/>
        </w:rPr>
        <w:t>, las mismas que se encuentran embaladas</w:t>
      </w:r>
      <w:ins w:id="2863" w:author="surieth_uu@hotmail.com" w:date="2023-03-21T14:55:00Z">
        <w:r w:rsidR="00EC1262">
          <w:rPr>
            <w:rFonts w:ascii="Arial Narrow" w:hAnsi="Arial Narrow" w:cs="Arial"/>
          </w:rPr>
          <w:t xml:space="preserve">, se verifico que no </w:t>
        </w:r>
      </w:ins>
      <w:ins w:id="2864" w:author="surieth_uu@hotmail.com" w:date="2023-03-21T14:56:00Z">
        <w:r w:rsidR="00EC1262">
          <w:rPr>
            <w:rFonts w:ascii="Arial Narrow" w:hAnsi="Arial Narrow" w:cs="Arial"/>
          </w:rPr>
          <w:t>tiene un control de inventario como un Kardex y bincard</w:t>
        </w:r>
      </w:ins>
      <w:ins w:id="2865" w:author="surieth_uu@hotmail.com" w:date="2023-03-21T14:57:00Z">
        <w:r w:rsidR="00EC1262">
          <w:rPr>
            <w:rFonts w:ascii="Arial Narrow" w:hAnsi="Arial Narrow" w:cs="Arial"/>
          </w:rPr>
          <w:t xml:space="preserve"> por parte de la Entidad, </w:t>
        </w:r>
      </w:ins>
      <w:ins w:id="2866" w:author="surieth_uu@hotmail.com" w:date="2023-03-21T15:04:00Z">
        <w:r w:rsidR="00372266">
          <w:rPr>
            <w:rFonts w:ascii="Arial Narrow" w:hAnsi="Arial Narrow" w:cs="Arial"/>
          </w:rPr>
          <w:t>y</w:t>
        </w:r>
      </w:ins>
      <w:ins w:id="2867" w:author="surieth_uu@hotmail.com" w:date="2023-03-21T15:02:00Z">
        <w:r w:rsidR="00372266">
          <w:rPr>
            <w:rFonts w:ascii="Arial Narrow" w:hAnsi="Arial Narrow" w:cs="Arial"/>
          </w:rPr>
          <w:t xml:space="preserve"> no se evidencia </w:t>
        </w:r>
      </w:ins>
      <w:ins w:id="2868" w:author="surieth_uu@hotmail.com" w:date="2023-03-21T15:01:00Z">
        <w:r w:rsidR="00166BBB">
          <w:rPr>
            <w:rFonts w:ascii="Arial Narrow" w:hAnsi="Arial Narrow" w:cs="Arial"/>
          </w:rPr>
          <w:t xml:space="preserve"> la</w:t>
        </w:r>
      </w:ins>
      <w:ins w:id="2869" w:author="surieth_uu@hotmail.com" w:date="2023-03-21T15:00:00Z">
        <w:r w:rsidR="00166BBB">
          <w:rPr>
            <w:rFonts w:ascii="Arial Narrow" w:hAnsi="Arial Narrow" w:cs="Arial"/>
          </w:rPr>
          <w:t xml:space="preserve"> presencia de un responsable</w:t>
        </w:r>
      </w:ins>
      <w:ins w:id="2870" w:author="surieth_uu@hotmail.com" w:date="2023-03-21T15:03:00Z">
        <w:r w:rsidR="00372266">
          <w:rPr>
            <w:rFonts w:ascii="Arial Narrow" w:hAnsi="Arial Narrow" w:cs="Arial"/>
          </w:rPr>
          <w:t>, dichos bienes</w:t>
        </w:r>
      </w:ins>
      <w:ins w:id="2871" w:author="surieth_uu@hotmail.com" w:date="2023-03-21T15:05:00Z">
        <w:r w:rsidR="00372266">
          <w:rPr>
            <w:rFonts w:ascii="Arial Narrow" w:hAnsi="Arial Narrow" w:cs="Arial"/>
          </w:rPr>
          <w:t xml:space="preserve"> </w:t>
        </w:r>
      </w:ins>
      <w:ins w:id="2872" w:author="surieth_uu@hotmail.com" w:date="2023-03-21T15:08:00Z">
        <w:r w:rsidR="00372266">
          <w:rPr>
            <w:rFonts w:ascii="Arial Narrow" w:hAnsi="Arial Narrow" w:cs="Arial"/>
          </w:rPr>
          <w:t>tiene</w:t>
        </w:r>
      </w:ins>
      <w:ins w:id="2873" w:author="surieth_uu@hotmail.com" w:date="2023-03-21T15:11:00Z">
        <w:r w:rsidR="000C3A03">
          <w:rPr>
            <w:rFonts w:ascii="Arial Narrow" w:hAnsi="Arial Narrow" w:cs="Arial"/>
          </w:rPr>
          <w:t xml:space="preserve"> toda</w:t>
        </w:r>
      </w:ins>
      <w:ins w:id="2874" w:author="surieth_uu@hotmail.com" w:date="2023-03-21T15:08:00Z">
        <w:r w:rsidR="00372266">
          <w:rPr>
            <w:rFonts w:ascii="Arial Narrow" w:hAnsi="Arial Narrow" w:cs="Arial"/>
          </w:rPr>
          <w:t xml:space="preserve"> las condiciones </w:t>
        </w:r>
      </w:ins>
      <w:ins w:id="2875" w:author="surieth_uu@hotmail.com" w:date="2023-03-21T15:05:00Z">
        <w:r w:rsidR="00372266">
          <w:rPr>
            <w:rFonts w:ascii="Arial Narrow" w:hAnsi="Arial Narrow" w:cs="Arial"/>
          </w:rPr>
          <w:t xml:space="preserve">de </w:t>
        </w:r>
      </w:ins>
      <w:ins w:id="2876" w:author="surieth_uu@hotmail.com" w:date="2023-03-21T18:07:00Z">
        <w:r w:rsidR="009F7543">
          <w:rPr>
            <w:rFonts w:ascii="Arial Narrow" w:hAnsi="Arial Narrow" w:cs="Arial"/>
          </w:rPr>
          <w:t>extraviarse</w:t>
        </w:r>
      </w:ins>
      <w:ins w:id="2877" w:author="surieth_uu@hotmail.com" w:date="2023-03-21T15:05:00Z">
        <w:r w:rsidR="00372266">
          <w:rPr>
            <w:rFonts w:ascii="Arial Narrow" w:hAnsi="Arial Narrow" w:cs="Arial"/>
          </w:rPr>
          <w:t xml:space="preserve">, asumiendo responsabilidades posiblemente </w:t>
        </w:r>
      </w:ins>
      <w:ins w:id="2878" w:author="surieth_uu@hotmail.com" w:date="2023-03-21T15:06:00Z">
        <w:r w:rsidR="00372266">
          <w:rPr>
            <w:rFonts w:ascii="Arial Narrow" w:hAnsi="Arial Narrow" w:cs="Arial"/>
          </w:rPr>
          <w:t>por parte de la Entidad</w:t>
        </w:r>
      </w:ins>
      <w:ins w:id="2879" w:author="surieth_uu@hotmail.com" w:date="2023-03-21T15:09:00Z">
        <w:r w:rsidR="00187FCD">
          <w:rPr>
            <w:rFonts w:ascii="Arial Narrow" w:hAnsi="Arial Narrow" w:cs="Arial"/>
          </w:rPr>
          <w:t>.</w:t>
        </w:r>
      </w:ins>
      <w:ins w:id="2880" w:author="surieth_uu@hotmail.com" w:date="2023-03-21T15:04:00Z">
        <w:r w:rsidR="00372266">
          <w:rPr>
            <w:rFonts w:ascii="Arial Narrow" w:hAnsi="Arial Narrow" w:cs="Arial"/>
          </w:rPr>
          <w:t xml:space="preserve"> </w:t>
        </w:r>
      </w:ins>
      <w:ins w:id="2881" w:author="surieth_uu@hotmail.com" w:date="2023-03-21T15:03:00Z">
        <w:r w:rsidR="00372266">
          <w:rPr>
            <w:rFonts w:ascii="Arial Narrow" w:hAnsi="Arial Narrow" w:cs="Arial"/>
          </w:rPr>
          <w:t xml:space="preserve"> </w:t>
        </w:r>
      </w:ins>
      <w:ins w:id="2882" w:author="surieth_uu@hotmail.com" w:date="2023-03-21T15:00:00Z">
        <w:r w:rsidR="00166BBB">
          <w:rPr>
            <w:rFonts w:ascii="Arial Narrow" w:hAnsi="Arial Narrow" w:cs="Arial"/>
          </w:rPr>
          <w:t xml:space="preserve"> </w:t>
        </w:r>
      </w:ins>
      <w:ins w:id="2883" w:author="surieth_uu@hotmail.com" w:date="2023-03-21T14:56:00Z">
        <w:r w:rsidR="00EC1262">
          <w:rPr>
            <w:rFonts w:ascii="Arial Narrow" w:hAnsi="Arial Narrow" w:cs="Arial"/>
          </w:rPr>
          <w:t xml:space="preserve"> </w:t>
        </w:r>
      </w:ins>
      <w:del w:id="2884" w:author="surieth_uu@hotmail.com" w:date="2023-03-21T14:55:00Z">
        <w:r w:rsidR="00C25247" w:rsidDel="00EC1262">
          <w:rPr>
            <w:rFonts w:ascii="Arial Narrow" w:hAnsi="Arial Narrow" w:cs="Arial"/>
          </w:rPr>
          <w:delText xml:space="preserve">. </w:delText>
        </w:r>
        <w:r w:rsidR="00CF6F10" w:rsidDel="00EC1262">
          <w:rPr>
            <w:rFonts w:ascii="Arial Narrow" w:hAnsi="Arial Narrow" w:cs="Arial"/>
          </w:rPr>
          <w:delText xml:space="preserve">  </w:delText>
        </w:r>
      </w:del>
    </w:p>
    <w:p w14:paraId="7060B569" w14:textId="491C81C4" w:rsidR="00952728" w:rsidRDefault="00952728"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65AB2986" w14:textId="2DF5B38F" w:rsidR="00952728" w:rsidRDefault="00952728" w:rsidP="00952728">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rPr>
      </w:pPr>
      <w:r w:rsidRPr="00952728">
        <w:rPr>
          <w:rFonts w:ascii="Arial Narrow" w:hAnsi="Arial Narrow" w:cs="Arial"/>
          <w:b/>
          <w:bCs/>
        </w:rPr>
        <w:t xml:space="preserve">Imagen </w:t>
      </w:r>
      <w:proofErr w:type="spellStart"/>
      <w:r w:rsidRPr="00952728">
        <w:rPr>
          <w:rFonts w:ascii="Arial Narrow" w:hAnsi="Arial Narrow" w:cs="Arial"/>
          <w:b/>
          <w:bCs/>
        </w:rPr>
        <w:t>n.°</w:t>
      </w:r>
      <w:proofErr w:type="spellEnd"/>
      <w:r w:rsidRPr="00952728">
        <w:rPr>
          <w:rFonts w:ascii="Arial Narrow" w:hAnsi="Arial Narrow" w:cs="Arial"/>
          <w:b/>
          <w:bCs/>
        </w:rPr>
        <w:t xml:space="preserve"> 1</w:t>
      </w:r>
    </w:p>
    <w:p w14:paraId="11FE9D74" w14:textId="34BE081D" w:rsidR="00A005E5" w:rsidRPr="00B6246B" w:rsidRDefault="00F6090E" w:rsidP="00952728">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szCs w:val="20"/>
        </w:rPr>
      </w:pPr>
      <w:r w:rsidRPr="00B6246B">
        <w:rPr>
          <w:rFonts w:ascii="Arial Narrow" w:hAnsi="Arial Narrow" w:cs="Arial"/>
          <w:b/>
          <w:bCs/>
          <w:sz w:val="20"/>
          <w:szCs w:val="20"/>
        </w:rPr>
        <w:t>Fotografías</w:t>
      </w:r>
      <w:r w:rsidR="001437D3" w:rsidRPr="00B6246B">
        <w:rPr>
          <w:rFonts w:ascii="Arial Narrow" w:hAnsi="Arial Narrow" w:cs="Arial"/>
          <w:b/>
          <w:bCs/>
          <w:sz w:val="20"/>
          <w:szCs w:val="20"/>
        </w:rPr>
        <w:t xml:space="preserve"> de los bienes</w:t>
      </w:r>
      <w:r w:rsidR="00F63180">
        <w:rPr>
          <w:rFonts w:ascii="Arial Narrow" w:hAnsi="Arial Narrow" w:cs="Arial"/>
          <w:b/>
          <w:bCs/>
          <w:sz w:val="20"/>
          <w:szCs w:val="20"/>
        </w:rPr>
        <w:t xml:space="preserve"> almacenados,</w:t>
      </w:r>
      <w:r w:rsidR="001437D3" w:rsidRPr="00B6246B">
        <w:rPr>
          <w:rFonts w:ascii="Arial Narrow" w:hAnsi="Arial Narrow" w:cs="Arial"/>
          <w:b/>
          <w:bCs/>
          <w:sz w:val="20"/>
          <w:szCs w:val="20"/>
        </w:rPr>
        <w:t xml:space="preserve"> en el </w:t>
      </w:r>
      <w:r w:rsidRPr="00B6246B">
        <w:rPr>
          <w:rFonts w:ascii="Arial Narrow" w:hAnsi="Arial Narrow" w:cs="Arial"/>
          <w:b/>
          <w:bCs/>
          <w:sz w:val="20"/>
          <w:szCs w:val="20"/>
        </w:rPr>
        <w:t>almacén</w:t>
      </w:r>
      <w:r w:rsidR="001437D3" w:rsidRPr="00B6246B">
        <w:rPr>
          <w:rFonts w:ascii="Arial Narrow" w:hAnsi="Arial Narrow" w:cs="Arial"/>
          <w:b/>
          <w:bCs/>
          <w:sz w:val="20"/>
          <w:szCs w:val="20"/>
        </w:rPr>
        <w:t xml:space="preserve"> de la entidad</w:t>
      </w:r>
    </w:p>
    <w:p w14:paraId="4368EA14" w14:textId="2AE8C77A" w:rsidR="00952728" w:rsidRDefault="00952728"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1FB2900D" w14:textId="77777777" w:rsidR="001D5654" w:rsidRDefault="001D5654" w:rsidP="001D5654">
      <w:pPr>
        <w:jc w:val="center"/>
        <w:rPr>
          <w:noProof/>
        </w:rPr>
      </w:pPr>
      <w:r w:rsidRPr="008051D1">
        <w:rPr>
          <w:noProof/>
          <w:lang w:eastAsia="es-PE"/>
        </w:rPr>
        <w:drawing>
          <wp:inline distT="0" distB="0" distL="0" distR="0" wp14:anchorId="4511E2BD" wp14:editId="6036EAAA">
            <wp:extent cx="3903257" cy="2247900"/>
            <wp:effectExtent l="0" t="0" r="2540" b="0"/>
            <wp:docPr id="3" name="Imagen 3" descr="C:\Users\GRAPURIMAC\Downloads\WhatsApp Image 2023-03-20 at 9.27.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PURIMAC\Downloads\WhatsApp Image 2023-03-20 at 9.27.36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866" cy="2285109"/>
                    </a:xfrm>
                    <a:prstGeom prst="rect">
                      <a:avLst/>
                    </a:prstGeom>
                    <a:noFill/>
                    <a:ln>
                      <a:noFill/>
                    </a:ln>
                  </pic:spPr>
                </pic:pic>
              </a:graphicData>
            </a:graphic>
          </wp:inline>
        </w:drawing>
      </w:r>
    </w:p>
    <w:p w14:paraId="204D0051" w14:textId="473D72B9" w:rsidR="001D5654" w:rsidRDefault="001D5654" w:rsidP="001D5654">
      <w:pPr>
        <w:jc w:val="center"/>
        <w:rPr>
          <w:noProof/>
        </w:rPr>
      </w:pPr>
    </w:p>
    <w:p w14:paraId="216C05CB" w14:textId="40560256" w:rsidR="001D5654" w:rsidRDefault="001D5654" w:rsidP="001D5654">
      <w:pPr>
        <w:jc w:val="center"/>
        <w:rPr>
          <w:noProof/>
        </w:rPr>
      </w:pPr>
    </w:p>
    <w:p w14:paraId="3EA465B3" w14:textId="77777777" w:rsidR="001D5654" w:rsidRDefault="001D5654" w:rsidP="001D5654">
      <w:pPr>
        <w:jc w:val="center"/>
        <w:rPr>
          <w:noProof/>
        </w:rPr>
      </w:pPr>
    </w:p>
    <w:p w14:paraId="3BAD11A8" w14:textId="5E69FAF9" w:rsidR="001D5654" w:rsidRDefault="001D5654" w:rsidP="001D5654">
      <w:pPr>
        <w:jc w:val="center"/>
      </w:pPr>
      <w:r w:rsidRPr="008051D1">
        <w:rPr>
          <w:noProof/>
          <w:lang w:eastAsia="es-PE"/>
        </w:rPr>
        <w:lastRenderedPageBreak/>
        <w:drawing>
          <wp:inline distT="0" distB="0" distL="0" distR="0" wp14:anchorId="22CE18B2" wp14:editId="50730243">
            <wp:extent cx="3942306" cy="2514600"/>
            <wp:effectExtent l="0" t="0" r="1270" b="0"/>
            <wp:docPr id="6" name="Imagen 6" descr="C:\Users\GRAPURIMAC\Downloads\WhatsApp Image 2023-03-20 at 9.27.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PURIMAC\Downloads\WhatsApp Image 2023-03-20 at 9.27.40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1739" cy="2552510"/>
                    </a:xfrm>
                    <a:prstGeom prst="rect">
                      <a:avLst/>
                    </a:prstGeom>
                    <a:noFill/>
                    <a:ln>
                      <a:noFill/>
                    </a:ln>
                  </pic:spPr>
                </pic:pic>
              </a:graphicData>
            </a:graphic>
          </wp:inline>
        </w:drawing>
      </w:r>
    </w:p>
    <w:p w14:paraId="3F394E5D" w14:textId="77777777" w:rsidR="00952728" w:rsidRPr="00FA1F93" w:rsidRDefault="00952728" w:rsidP="001D5654">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rPr>
      </w:pPr>
    </w:p>
    <w:p w14:paraId="163EDDC4" w14:textId="72CE7826" w:rsidR="00EA51B9" w:rsidRPr="006432C6" w:rsidRDefault="00EA51B9" w:rsidP="0055269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sidR="003A0A4D" w:rsidRPr="006432C6">
        <w:rPr>
          <w:rFonts w:ascii="Arial Narrow" w:hAnsi="Arial Narrow" w:cs="Arial"/>
        </w:rPr>
        <w:t xml:space="preserve"> </w:t>
      </w:r>
    </w:p>
    <w:p w14:paraId="04CE783B" w14:textId="1E1B80D1" w:rsidR="00EA51B9" w:rsidRDefault="00EA51B9" w:rsidP="0031018E">
      <w:pPr>
        <w:pStyle w:val="Prrafodelista"/>
        <w:tabs>
          <w:tab w:val="left" w:pos="367"/>
        </w:tabs>
        <w:spacing w:after="0" w:line="240" w:lineRule="auto"/>
        <w:ind w:left="1134"/>
        <w:jc w:val="both"/>
        <w:rPr>
          <w:rFonts w:ascii="Arial Narrow" w:hAnsi="Arial Narrow" w:cs="Arial"/>
          <w:b/>
          <w:bCs/>
          <w:color w:val="FF0000"/>
        </w:rPr>
      </w:pPr>
    </w:p>
    <w:p w14:paraId="14FAA5D4" w14:textId="48509521" w:rsidR="00DD048B" w:rsidRPr="00DD048B" w:rsidRDefault="00DD048B" w:rsidP="00DD048B">
      <w:pPr>
        <w:pStyle w:val="Prrafodelista"/>
        <w:numPr>
          <w:ilvl w:val="0"/>
          <w:numId w:val="44"/>
        </w:numPr>
        <w:ind w:left="1134" w:hanging="283"/>
        <w:jc w:val="both"/>
        <w:rPr>
          <w:rFonts w:ascii="Arial Narrow" w:hAnsi="Arial Narrow" w:cs="Arial"/>
        </w:rPr>
      </w:pPr>
      <w:r w:rsidRPr="00DD048B">
        <w:rPr>
          <w:rFonts w:ascii="Arial Narrow" w:hAnsi="Arial Narrow" w:cs="Arial"/>
          <w:b/>
        </w:rPr>
        <w:t>Ley 30225 y el Reglamento de Contrataciones con el Estado</w:t>
      </w:r>
      <w:r w:rsidRPr="00DD048B">
        <w:rPr>
          <w:rFonts w:ascii="Arial Narrow" w:hAnsi="Arial Narrow" w:cs="Arial"/>
          <w:b/>
          <w:bCs/>
        </w:rPr>
        <w:t xml:space="preserve">, </w:t>
      </w:r>
      <w:r w:rsidRPr="00DD048B">
        <w:rPr>
          <w:rFonts w:ascii="Arial Narrow" w:hAnsi="Arial Narrow" w:cs="Arial"/>
        </w:rPr>
        <w:t xml:space="preserve">modificado mediante Decreto Supremo </w:t>
      </w:r>
      <w:proofErr w:type="spellStart"/>
      <w:r w:rsidRPr="00DD048B">
        <w:rPr>
          <w:rFonts w:ascii="Arial Narrow" w:hAnsi="Arial Narrow" w:cs="Arial"/>
        </w:rPr>
        <w:t>n.°</w:t>
      </w:r>
      <w:proofErr w:type="spellEnd"/>
      <w:r w:rsidRPr="00DD048B">
        <w:rPr>
          <w:rFonts w:ascii="Arial Narrow" w:hAnsi="Arial Narrow" w:cs="Arial"/>
        </w:rPr>
        <w:t xml:space="preserve"> </w:t>
      </w:r>
      <w:r>
        <w:rPr>
          <w:rFonts w:ascii="Arial Narrow" w:hAnsi="Arial Narrow" w:cs="Arial"/>
        </w:rPr>
        <w:t>162</w:t>
      </w:r>
      <w:r w:rsidRPr="00DD048B">
        <w:rPr>
          <w:rFonts w:ascii="Arial Narrow" w:hAnsi="Arial Narrow" w:cs="Arial"/>
        </w:rPr>
        <w:t>- 20</w:t>
      </w:r>
      <w:r>
        <w:rPr>
          <w:rFonts w:ascii="Arial Narrow" w:hAnsi="Arial Narrow" w:cs="Arial"/>
        </w:rPr>
        <w:t>21</w:t>
      </w:r>
      <w:r w:rsidRPr="00DD048B">
        <w:rPr>
          <w:rFonts w:ascii="Arial Narrow" w:hAnsi="Arial Narrow" w:cs="Arial"/>
        </w:rPr>
        <w:t xml:space="preserve">- EF. </w:t>
      </w:r>
      <w:r w:rsidRPr="00DD048B">
        <w:t xml:space="preserve"> </w:t>
      </w:r>
      <w:r>
        <w:t>25</w:t>
      </w:r>
      <w:r w:rsidRPr="00DD048B">
        <w:rPr>
          <w:rFonts w:ascii="Arial Narrow" w:hAnsi="Arial Narrow" w:cs="Arial"/>
        </w:rPr>
        <w:t xml:space="preserve"> de </w:t>
      </w:r>
      <w:r>
        <w:rPr>
          <w:rFonts w:ascii="Arial Narrow" w:hAnsi="Arial Narrow" w:cs="Arial"/>
        </w:rPr>
        <w:t>junio</w:t>
      </w:r>
      <w:r w:rsidRPr="00DD048B">
        <w:rPr>
          <w:rFonts w:ascii="Arial Narrow" w:hAnsi="Arial Narrow" w:cs="Arial"/>
        </w:rPr>
        <w:t xml:space="preserve"> de 20</w:t>
      </w:r>
      <w:r>
        <w:rPr>
          <w:rFonts w:ascii="Arial Narrow" w:hAnsi="Arial Narrow" w:cs="Arial"/>
        </w:rPr>
        <w:t>21, que establece lo siguiente:</w:t>
      </w:r>
    </w:p>
    <w:p w14:paraId="7D874784"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t>Artículo 168: Recepción y conformidad</w:t>
      </w:r>
    </w:p>
    <w:p w14:paraId="49CF89DD" w14:textId="77777777" w:rsidR="00DD048B" w:rsidRPr="00DD048B" w:rsidRDefault="00DD048B" w:rsidP="00DD048B">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9E8C751"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t>Articulo 168.1 Responsabilidad de la recepción y conformidad</w:t>
      </w:r>
    </w:p>
    <w:p w14:paraId="323334B6" w14:textId="77777777" w:rsidR="00DD048B" w:rsidRPr="00DD048B" w:rsidRDefault="00DD048B" w:rsidP="00DD048B">
      <w:pPr>
        <w:pStyle w:val="Prrafodelista"/>
        <w:tabs>
          <w:tab w:val="left" w:pos="367"/>
        </w:tabs>
        <w:spacing w:after="0" w:line="240" w:lineRule="auto"/>
        <w:ind w:left="1134"/>
        <w:jc w:val="both"/>
        <w:rPr>
          <w:rFonts w:ascii="Arial Narrow" w:hAnsi="Arial Narrow" w:cs="Arial"/>
          <w:i/>
          <w:iCs/>
          <w:lang w:eastAsia="es-PE"/>
        </w:rPr>
      </w:pPr>
      <w:r w:rsidRPr="00DD048B">
        <w:rPr>
          <w:rFonts w:ascii="Arial Narrow" w:hAnsi="Arial Narrow" w:cs="Arial"/>
          <w:i/>
          <w:iCs/>
          <w:lang w:eastAsia="es-PE"/>
        </w:rPr>
        <w:t>La recepción y conformidad es responsabilidad del área usuaria. En el caso de bienes, la recepción es responsabilidad del área de almacén y la conformidad es responsabilidad de quien se indique en los documentos de procedimiento de selección.</w:t>
      </w:r>
    </w:p>
    <w:p w14:paraId="7179EC20" w14:textId="77777777" w:rsidR="00DD048B" w:rsidRPr="00DD048B" w:rsidRDefault="00DD048B" w:rsidP="00DD048B">
      <w:pPr>
        <w:pStyle w:val="Prrafodelista"/>
        <w:tabs>
          <w:tab w:val="left" w:pos="367"/>
        </w:tabs>
        <w:spacing w:after="0" w:line="240" w:lineRule="auto"/>
        <w:ind w:left="1134"/>
        <w:jc w:val="both"/>
        <w:rPr>
          <w:rFonts w:ascii="Arial Narrow" w:hAnsi="Arial Narrow" w:cs="Arial"/>
          <w:i/>
          <w:iCs/>
          <w:lang w:eastAsia="es-PE"/>
        </w:rPr>
      </w:pPr>
    </w:p>
    <w:p w14:paraId="6D6488CD"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t>Articulo 168.2 Informe de recepción por el responsable del área usuaria después de verificar la naturaleza de la prestación, la calidad, cantidad y cumplimiento de las condiciones contractuales.</w:t>
      </w:r>
    </w:p>
    <w:p w14:paraId="44E10002" w14:textId="77777777" w:rsidR="00DD048B" w:rsidRPr="00DD048B" w:rsidRDefault="00DD048B" w:rsidP="00DD048B">
      <w:pPr>
        <w:pStyle w:val="Prrafodelista"/>
        <w:tabs>
          <w:tab w:val="left" w:pos="367"/>
        </w:tabs>
        <w:spacing w:after="0" w:line="240" w:lineRule="auto"/>
        <w:ind w:left="1134"/>
        <w:jc w:val="both"/>
        <w:rPr>
          <w:rFonts w:ascii="Arial Narrow" w:hAnsi="Arial Narrow" w:cs="Arial"/>
          <w:i/>
          <w:iCs/>
          <w:lang w:eastAsia="es-PE"/>
        </w:rPr>
      </w:pPr>
      <w:r w:rsidRPr="00DD048B">
        <w:rPr>
          <w:rFonts w:ascii="Arial Narrow" w:hAnsi="Arial Narrow" w:cs="Arial"/>
          <w:i/>
          <w:iCs/>
          <w:lang w:eastAsia="es-PE"/>
        </w:rPr>
        <w:t>La conformidad requiere del informe del funcionario responsable del área usuaria, quien verifica, dependiendo de la naturaleza de la prestación, calidad, cantidad y cumplimiento de las condiciones contractuales, debiendo realizar las pruebas que fueran necesaria. Tratándose de órdenes de compra o de servicio, la conformidad puede consignarse en dicho documento.</w:t>
      </w:r>
    </w:p>
    <w:p w14:paraId="06CA16FC" w14:textId="7973F81E" w:rsidR="00DD048B" w:rsidRDefault="00F75E9F" w:rsidP="00DD048B">
      <w:pPr>
        <w:ind w:left="1134"/>
        <w:jc w:val="both"/>
        <w:rPr>
          <w:rFonts w:ascii="Arial Narrow" w:hAnsi="Arial Narrow" w:cs="Arial"/>
          <w:bCs/>
          <w:i/>
          <w:iCs/>
          <w:sz w:val="22"/>
          <w:szCs w:val="22"/>
          <w:lang w:eastAsia="es-PE"/>
        </w:rPr>
      </w:pPr>
      <w:r w:rsidRPr="00DD048B">
        <w:rPr>
          <w:rFonts w:ascii="Arial Narrow" w:hAnsi="Arial Narrow" w:cs="Arial"/>
          <w:b/>
          <w:i/>
          <w:iCs/>
          <w:sz w:val="22"/>
          <w:szCs w:val="22"/>
          <w:lang w:eastAsia="es-PE"/>
        </w:rPr>
        <w:t>Artículo</w:t>
      </w:r>
      <w:r w:rsidR="00DD048B" w:rsidRPr="00DD048B">
        <w:rPr>
          <w:rFonts w:ascii="Arial Narrow" w:hAnsi="Arial Narrow" w:cs="Arial"/>
          <w:b/>
          <w:i/>
          <w:iCs/>
          <w:sz w:val="22"/>
          <w:szCs w:val="22"/>
          <w:lang w:eastAsia="es-PE"/>
        </w:rPr>
        <w:t xml:space="preserve"> 168.</w:t>
      </w:r>
      <w:r w:rsidR="00DD048B">
        <w:rPr>
          <w:rFonts w:ascii="Arial Narrow" w:hAnsi="Arial Narrow" w:cs="Arial"/>
          <w:b/>
          <w:i/>
          <w:iCs/>
          <w:sz w:val="22"/>
          <w:szCs w:val="22"/>
          <w:lang w:eastAsia="es-PE"/>
        </w:rPr>
        <w:t>7.</w:t>
      </w:r>
      <w:r w:rsidR="00DD048B" w:rsidRPr="00DD048B">
        <w:rPr>
          <w:rFonts w:ascii="Arial Narrow" w:hAnsi="Arial Narrow" w:cs="Arial"/>
          <w:b/>
          <w:i/>
          <w:iCs/>
          <w:sz w:val="22"/>
          <w:szCs w:val="22"/>
          <w:lang w:eastAsia="es-PE"/>
        </w:rPr>
        <w:t xml:space="preserve"> </w:t>
      </w:r>
      <w:r w:rsidR="00DD048B">
        <w:rPr>
          <w:rFonts w:ascii="Arial Narrow" w:hAnsi="Arial Narrow" w:cs="Arial"/>
          <w:bCs/>
          <w:i/>
          <w:iCs/>
          <w:sz w:val="22"/>
          <w:szCs w:val="22"/>
          <w:lang w:eastAsia="es-PE"/>
        </w:rPr>
        <w:t xml:space="preserve">Este procedimiento no resulta aplicable cuando los bienes. (…) manifiestamente no cumplan con las características y condiciones ofrecidas, en cuyo caso la Entidad no efectúa la </w:t>
      </w:r>
      <w:r w:rsidR="00543D2D">
        <w:rPr>
          <w:rFonts w:ascii="Arial Narrow" w:hAnsi="Arial Narrow" w:cs="Arial"/>
          <w:bCs/>
          <w:i/>
          <w:iCs/>
          <w:sz w:val="22"/>
          <w:szCs w:val="22"/>
          <w:lang w:eastAsia="es-PE"/>
        </w:rPr>
        <w:t>recepción</w:t>
      </w:r>
      <w:r w:rsidR="00DD048B">
        <w:rPr>
          <w:rFonts w:ascii="Arial Narrow" w:hAnsi="Arial Narrow" w:cs="Arial"/>
          <w:bCs/>
          <w:i/>
          <w:iCs/>
          <w:sz w:val="22"/>
          <w:szCs w:val="22"/>
          <w:lang w:eastAsia="es-PE"/>
        </w:rPr>
        <w:t xml:space="preserve"> o no otorga la conformidad, según corresponda, debiendo considerarse como no ejecutada la prestación, aplicándose la penalidad que corresponda por cada día de atraso.</w:t>
      </w:r>
    </w:p>
    <w:p w14:paraId="148EC64F" w14:textId="445A73AE" w:rsidR="00696763" w:rsidRDefault="00696763" w:rsidP="00DD048B">
      <w:pPr>
        <w:ind w:left="1134"/>
        <w:jc w:val="both"/>
        <w:rPr>
          <w:rFonts w:ascii="Arial Narrow" w:hAnsi="Arial Narrow" w:cs="Arial"/>
          <w:bCs/>
          <w:i/>
          <w:iCs/>
          <w:sz w:val="22"/>
          <w:szCs w:val="22"/>
          <w:lang w:eastAsia="es-PE"/>
        </w:rPr>
      </w:pPr>
    </w:p>
    <w:p w14:paraId="7DA84FC3" w14:textId="2C27D8B2" w:rsidR="00696763" w:rsidRPr="00DD048B" w:rsidRDefault="00696763" w:rsidP="00696763">
      <w:pPr>
        <w:pStyle w:val="Prrafodelista"/>
        <w:numPr>
          <w:ilvl w:val="0"/>
          <w:numId w:val="44"/>
        </w:numPr>
        <w:ind w:left="1134" w:hanging="283"/>
        <w:jc w:val="both"/>
        <w:rPr>
          <w:rFonts w:ascii="Arial Narrow" w:hAnsi="Arial Narrow" w:cs="Arial"/>
        </w:rPr>
      </w:pPr>
      <w:r>
        <w:rPr>
          <w:rFonts w:ascii="Arial Narrow" w:hAnsi="Arial Narrow" w:cs="Arial"/>
          <w:b/>
        </w:rPr>
        <w:t xml:space="preserve">Bases Integradas del proceso Adjudicación Simplificada </w:t>
      </w:r>
      <w:proofErr w:type="spellStart"/>
      <w:r>
        <w:rPr>
          <w:rFonts w:ascii="Arial Narrow" w:hAnsi="Arial Narrow" w:cs="Arial"/>
          <w:b/>
        </w:rPr>
        <w:t>N°</w:t>
      </w:r>
      <w:proofErr w:type="spellEnd"/>
      <w:r>
        <w:rPr>
          <w:rFonts w:ascii="Arial Narrow" w:hAnsi="Arial Narrow" w:cs="Arial"/>
          <w:b/>
        </w:rPr>
        <w:t xml:space="preserve"> 106-2022-GRAP-2</w:t>
      </w:r>
      <w:r w:rsidRPr="00DD048B">
        <w:rPr>
          <w:rFonts w:ascii="Arial Narrow" w:hAnsi="Arial Narrow" w:cs="Arial"/>
          <w:b/>
          <w:bCs/>
        </w:rPr>
        <w:t xml:space="preserve">, </w:t>
      </w:r>
      <w:r>
        <w:rPr>
          <w:rFonts w:ascii="Arial Narrow" w:hAnsi="Arial Narrow" w:cs="Arial"/>
        </w:rPr>
        <w:t>que señala lo siguiente:</w:t>
      </w:r>
    </w:p>
    <w:p w14:paraId="3D08F050" w14:textId="4C59BE3D" w:rsidR="00696763" w:rsidRPr="00DD048B" w:rsidRDefault="00696763" w:rsidP="00696763">
      <w:pPr>
        <w:ind w:left="1134"/>
        <w:jc w:val="both"/>
        <w:rPr>
          <w:rFonts w:ascii="Arial Narrow" w:hAnsi="Arial Narrow" w:cs="Arial"/>
          <w:b/>
          <w:i/>
          <w:iCs/>
          <w:sz w:val="22"/>
          <w:szCs w:val="22"/>
        </w:rPr>
      </w:pPr>
      <w:r>
        <w:rPr>
          <w:rFonts w:ascii="Arial Narrow" w:hAnsi="Arial Narrow" w:cs="Arial"/>
          <w:b/>
          <w:i/>
          <w:iCs/>
          <w:sz w:val="22"/>
          <w:szCs w:val="22"/>
        </w:rPr>
        <w:t>CAPITULO III REQUERIMIENTO</w:t>
      </w:r>
    </w:p>
    <w:p w14:paraId="1AF80C4D" w14:textId="77777777" w:rsidR="00696763" w:rsidRPr="00DD048B" w:rsidRDefault="00696763" w:rsidP="00696763">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8FC9447" w14:textId="09887782" w:rsidR="00696763" w:rsidRDefault="00696763" w:rsidP="00696763">
      <w:pPr>
        <w:ind w:left="1134"/>
        <w:jc w:val="both"/>
        <w:rPr>
          <w:rFonts w:ascii="Arial Narrow" w:hAnsi="Arial Narrow" w:cs="Arial"/>
          <w:b/>
          <w:i/>
          <w:iCs/>
          <w:sz w:val="22"/>
          <w:szCs w:val="22"/>
        </w:rPr>
      </w:pPr>
      <w:r>
        <w:rPr>
          <w:rFonts w:ascii="Arial Narrow" w:hAnsi="Arial Narrow" w:cs="Arial"/>
          <w:b/>
          <w:i/>
          <w:iCs/>
          <w:sz w:val="22"/>
          <w:szCs w:val="22"/>
        </w:rPr>
        <w:t>3.1 ESPECIFIACIONES TECNICAS</w:t>
      </w:r>
    </w:p>
    <w:p w14:paraId="535D5E76" w14:textId="464945D9" w:rsidR="00696763" w:rsidRDefault="00696763" w:rsidP="00696763">
      <w:pPr>
        <w:ind w:left="1134"/>
        <w:jc w:val="both"/>
        <w:rPr>
          <w:rFonts w:ascii="Arial Narrow" w:hAnsi="Arial Narrow" w:cs="Arial"/>
          <w:bCs/>
          <w:i/>
          <w:iCs/>
          <w:sz w:val="22"/>
          <w:szCs w:val="22"/>
        </w:rPr>
      </w:pPr>
      <w:r>
        <w:rPr>
          <w:rFonts w:ascii="Arial Narrow" w:hAnsi="Arial Narrow" w:cs="Arial"/>
          <w:bCs/>
          <w:i/>
          <w:iCs/>
          <w:sz w:val="22"/>
          <w:szCs w:val="22"/>
        </w:rPr>
        <w:t>(…)</w:t>
      </w:r>
    </w:p>
    <w:p w14:paraId="3C75C1FF" w14:textId="74786282" w:rsidR="00696763" w:rsidRDefault="00696763" w:rsidP="00696763">
      <w:pPr>
        <w:ind w:left="1134"/>
        <w:jc w:val="both"/>
        <w:rPr>
          <w:rFonts w:ascii="Arial Narrow" w:hAnsi="Arial Narrow" w:cs="Arial"/>
          <w:b/>
          <w:i/>
          <w:iCs/>
          <w:sz w:val="22"/>
          <w:szCs w:val="22"/>
        </w:rPr>
      </w:pPr>
      <w:r w:rsidRPr="00696763">
        <w:rPr>
          <w:rFonts w:ascii="Arial Narrow" w:hAnsi="Arial Narrow" w:cs="Arial"/>
          <w:b/>
          <w:i/>
          <w:iCs/>
          <w:sz w:val="22"/>
          <w:szCs w:val="22"/>
        </w:rPr>
        <w:t>10. Recepción y Conformidad</w:t>
      </w:r>
    </w:p>
    <w:p w14:paraId="20A1B698" w14:textId="65646EDF" w:rsidR="00696763" w:rsidRDefault="00696763" w:rsidP="00696763">
      <w:pPr>
        <w:ind w:left="1134"/>
        <w:jc w:val="both"/>
        <w:rPr>
          <w:rFonts w:ascii="Arial Narrow" w:hAnsi="Arial Narrow" w:cs="Arial"/>
          <w:bCs/>
          <w:i/>
          <w:iCs/>
          <w:sz w:val="22"/>
          <w:szCs w:val="22"/>
        </w:rPr>
      </w:pPr>
      <w:r w:rsidRPr="00696763">
        <w:rPr>
          <w:rFonts w:ascii="Arial Narrow" w:hAnsi="Arial Narrow" w:cs="Arial"/>
          <w:bCs/>
          <w:i/>
          <w:iCs/>
          <w:sz w:val="22"/>
          <w:szCs w:val="22"/>
        </w:rPr>
        <w:lastRenderedPageBreak/>
        <w:t xml:space="preserve">Los bienes </w:t>
      </w:r>
      <w:r>
        <w:rPr>
          <w:rFonts w:ascii="Arial Narrow" w:hAnsi="Arial Narrow" w:cs="Arial"/>
          <w:bCs/>
          <w:i/>
          <w:iCs/>
          <w:sz w:val="22"/>
          <w:szCs w:val="22"/>
        </w:rPr>
        <w:t xml:space="preserve">serán </w:t>
      </w:r>
      <w:proofErr w:type="spellStart"/>
      <w:r>
        <w:rPr>
          <w:rFonts w:ascii="Arial Narrow" w:hAnsi="Arial Narrow" w:cs="Arial"/>
          <w:bCs/>
          <w:i/>
          <w:iCs/>
          <w:sz w:val="22"/>
          <w:szCs w:val="22"/>
        </w:rPr>
        <w:t>recepcionados</w:t>
      </w:r>
      <w:proofErr w:type="spellEnd"/>
      <w:r>
        <w:rPr>
          <w:rFonts w:ascii="Arial Narrow" w:hAnsi="Arial Narrow" w:cs="Arial"/>
          <w:bCs/>
          <w:i/>
          <w:iCs/>
          <w:sz w:val="22"/>
          <w:szCs w:val="22"/>
        </w:rPr>
        <w:t xml:space="preserve"> por el responsable de almacén del proyecto en coordinación con el coordinador y supervisor del proyecto.</w:t>
      </w:r>
    </w:p>
    <w:p w14:paraId="1B046702" w14:textId="1DD0564F" w:rsidR="00696763" w:rsidRDefault="00696763" w:rsidP="00696763">
      <w:pPr>
        <w:ind w:left="1134"/>
        <w:jc w:val="both"/>
        <w:rPr>
          <w:rFonts w:ascii="Arial Narrow" w:hAnsi="Arial Narrow" w:cs="Arial"/>
          <w:bCs/>
          <w:i/>
          <w:iCs/>
          <w:sz w:val="22"/>
          <w:szCs w:val="22"/>
        </w:rPr>
      </w:pPr>
    </w:p>
    <w:p w14:paraId="2DDFE975" w14:textId="2D61DC28" w:rsidR="00696763" w:rsidRDefault="00696763" w:rsidP="00696763">
      <w:pPr>
        <w:ind w:left="1134"/>
        <w:jc w:val="both"/>
        <w:rPr>
          <w:rFonts w:ascii="Arial Narrow" w:hAnsi="Arial Narrow" w:cs="Arial"/>
          <w:bCs/>
          <w:i/>
          <w:iCs/>
          <w:sz w:val="22"/>
          <w:szCs w:val="22"/>
        </w:rPr>
      </w:pPr>
      <w:r>
        <w:rPr>
          <w:rFonts w:ascii="Arial Narrow" w:hAnsi="Arial Narrow" w:cs="Arial"/>
          <w:bCs/>
          <w:i/>
          <w:iCs/>
          <w:sz w:val="22"/>
          <w:szCs w:val="22"/>
        </w:rPr>
        <w:t xml:space="preserve">El informe de conformidad será remitido por el coordinador y supervisor del proyecto por el monto total, previa recepción y verificación acuerdo a las especificaciones técnicas. Además del informe del contratista </w:t>
      </w:r>
    </w:p>
    <w:p w14:paraId="2162FB63" w14:textId="0AE4D726" w:rsidR="00696763" w:rsidRPr="00696763" w:rsidRDefault="00696763" w:rsidP="00696763">
      <w:pPr>
        <w:ind w:left="1134"/>
        <w:jc w:val="both"/>
        <w:rPr>
          <w:rFonts w:ascii="Arial Narrow" w:hAnsi="Arial Narrow" w:cs="Arial"/>
          <w:bCs/>
          <w:i/>
          <w:iCs/>
          <w:sz w:val="22"/>
          <w:szCs w:val="22"/>
        </w:rPr>
      </w:pPr>
    </w:p>
    <w:p w14:paraId="7129F8FA" w14:textId="793F9547" w:rsidR="00C06A27" w:rsidRDefault="003A3907" w:rsidP="008E3391">
      <w:pPr>
        <w:tabs>
          <w:tab w:val="left" w:pos="142"/>
          <w:tab w:val="left" w:pos="1276"/>
        </w:tabs>
        <w:autoSpaceDE w:val="0"/>
        <w:autoSpaceDN w:val="0"/>
        <w:adjustRightInd w:val="0"/>
        <w:ind w:left="709"/>
        <w:jc w:val="both"/>
        <w:rPr>
          <w:rFonts w:ascii="Arial Narrow" w:hAnsi="Arial Narrow" w:cs="Arial"/>
        </w:rPr>
      </w:pPr>
      <w:r w:rsidRPr="00D840BF">
        <w:rPr>
          <w:rFonts w:ascii="Arial Narrow" w:hAnsi="Arial Narrow" w:cs="Arial"/>
          <w:sz w:val="22"/>
          <w:szCs w:val="22"/>
        </w:rPr>
        <w:t xml:space="preserve">La situación </w:t>
      </w:r>
      <w:r w:rsidR="006101A4" w:rsidRPr="006101A4">
        <w:rPr>
          <w:rFonts w:ascii="Arial Narrow" w:hAnsi="Arial Narrow" w:cs="Arial"/>
          <w:sz w:val="22"/>
          <w:szCs w:val="22"/>
        </w:rPr>
        <w:t>adversa antes descrita, pone en riesgo al cumplimiento del contrato y al fin objetivo del proyecto, generando que la obra no se culmine en la fecha y plazo previsto</w:t>
      </w:r>
      <w:r w:rsidR="006101A4" w:rsidRPr="000F39EE">
        <w:rPr>
          <w:rFonts w:ascii="Arial Narrow" w:hAnsi="Arial Narrow" w:cs="Arial"/>
        </w:rPr>
        <w:t>.</w:t>
      </w:r>
    </w:p>
    <w:p w14:paraId="5DC23BAC" w14:textId="4679EE5C" w:rsidR="00EA1C4E" w:rsidRDefault="00EA1C4E" w:rsidP="00C06A27">
      <w:pPr>
        <w:tabs>
          <w:tab w:val="left" w:pos="142"/>
          <w:tab w:val="left" w:pos="1276"/>
        </w:tabs>
        <w:autoSpaceDE w:val="0"/>
        <w:autoSpaceDN w:val="0"/>
        <w:adjustRightInd w:val="0"/>
        <w:ind w:left="426"/>
        <w:jc w:val="both"/>
        <w:rPr>
          <w:rFonts w:ascii="Arial Narrow" w:hAnsi="Arial Narrow" w:cs="Arial"/>
        </w:rPr>
      </w:pPr>
    </w:p>
    <w:p w14:paraId="51D9BABD" w14:textId="79601DE8" w:rsidR="00EA1C4E" w:rsidRPr="007C6339" w:rsidRDefault="00B74354">
      <w:pPr>
        <w:pStyle w:val="Prrafodelista"/>
        <w:numPr>
          <w:ilvl w:val="0"/>
          <w:numId w:val="49"/>
        </w:numPr>
        <w:tabs>
          <w:tab w:val="left" w:pos="142"/>
          <w:tab w:val="left" w:pos="709"/>
        </w:tabs>
        <w:autoSpaceDE w:val="0"/>
        <w:autoSpaceDN w:val="0"/>
        <w:adjustRightInd w:val="0"/>
        <w:spacing w:after="0" w:line="240" w:lineRule="auto"/>
        <w:ind w:left="993"/>
        <w:jc w:val="both"/>
        <w:rPr>
          <w:rFonts w:ascii="Arial Narrow" w:hAnsi="Arial Narrow" w:cs="Arial"/>
          <w:b/>
          <w:bCs/>
        </w:rPr>
        <w:pPrChange w:id="2885" w:author="Usuario de Windows" w:date="2023-03-20T18:13:00Z">
          <w:pPr>
            <w:pStyle w:val="Prrafodelista"/>
            <w:numPr>
              <w:numId w:val="50"/>
            </w:numPr>
            <w:tabs>
              <w:tab w:val="left" w:pos="142"/>
              <w:tab w:val="left" w:pos="709"/>
            </w:tabs>
            <w:autoSpaceDE w:val="0"/>
            <w:autoSpaceDN w:val="0"/>
            <w:adjustRightInd w:val="0"/>
            <w:spacing w:after="0" w:line="240" w:lineRule="auto"/>
            <w:ind w:left="993" w:hanging="360"/>
            <w:jc w:val="both"/>
          </w:pPr>
        </w:pPrChange>
      </w:pPr>
      <w:r>
        <w:rPr>
          <w:rFonts w:ascii="Arial Narrow" w:hAnsi="Arial Narrow" w:cs="Arial"/>
          <w:b/>
          <w:bCs/>
        </w:rPr>
        <w:t>LA ENTIDAD FORMALIZ</w:t>
      </w:r>
      <w:del w:id="2886" w:author="Usuario de Windows" w:date="2023-03-20T18:13:00Z">
        <w:r w:rsidDel="00330998">
          <w:rPr>
            <w:rFonts w:ascii="Arial Narrow" w:hAnsi="Arial Narrow" w:cs="Arial"/>
            <w:b/>
            <w:bCs/>
          </w:rPr>
          <w:delText>O</w:delText>
        </w:r>
      </w:del>
      <w:ins w:id="2887" w:author="Usuario de Windows" w:date="2023-03-20T18:13:00Z">
        <w:r w:rsidR="00330998">
          <w:rPr>
            <w:rFonts w:ascii="Arial Narrow" w:hAnsi="Arial Narrow" w:cs="Arial"/>
            <w:b/>
            <w:bCs/>
          </w:rPr>
          <w:t>Ó</w:t>
        </w:r>
      </w:ins>
      <w:r>
        <w:rPr>
          <w:rFonts w:ascii="Arial Narrow" w:hAnsi="Arial Narrow" w:cs="Arial"/>
          <w:b/>
          <w:bCs/>
        </w:rPr>
        <w:t>, AUTORIZ</w:t>
      </w:r>
      <w:ins w:id="2888" w:author="Usuario de Windows" w:date="2023-03-20T18:13:00Z">
        <w:r w:rsidR="00330998">
          <w:rPr>
            <w:rFonts w:ascii="Arial Narrow" w:hAnsi="Arial Narrow" w:cs="Arial"/>
            <w:b/>
            <w:bCs/>
          </w:rPr>
          <w:t>Ó</w:t>
        </w:r>
      </w:ins>
      <w:del w:id="2889" w:author="Usuario de Windows" w:date="2023-03-20T18:13:00Z">
        <w:r w:rsidDel="00330998">
          <w:rPr>
            <w:rFonts w:ascii="Arial Narrow" w:hAnsi="Arial Narrow" w:cs="Arial"/>
            <w:b/>
            <w:bCs/>
          </w:rPr>
          <w:delText>O</w:delText>
        </w:r>
      </w:del>
      <w:r>
        <w:rPr>
          <w:rFonts w:ascii="Arial Narrow" w:hAnsi="Arial Narrow" w:cs="Arial"/>
          <w:b/>
          <w:bCs/>
        </w:rPr>
        <w:t xml:space="preserve"> Y REGISTR</w:t>
      </w:r>
      <w:del w:id="2890" w:author="Usuario de Windows" w:date="2023-03-20T18:13:00Z">
        <w:r w:rsidDel="00330998">
          <w:rPr>
            <w:rFonts w:ascii="Arial Narrow" w:hAnsi="Arial Narrow" w:cs="Arial"/>
            <w:b/>
            <w:bCs/>
          </w:rPr>
          <w:delText>O</w:delText>
        </w:r>
      </w:del>
      <w:ins w:id="2891" w:author="Usuario de Windows" w:date="2023-03-20T18:13:00Z">
        <w:r w:rsidR="00330998">
          <w:rPr>
            <w:rFonts w:ascii="Arial Narrow" w:hAnsi="Arial Narrow" w:cs="Arial"/>
            <w:b/>
            <w:bCs/>
          </w:rPr>
          <w:t>Ó</w:t>
        </w:r>
      </w:ins>
      <w:r w:rsidR="00EA1C4E">
        <w:rPr>
          <w:rFonts w:ascii="Arial Narrow" w:hAnsi="Arial Narrow" w:cs="Arial"/>
          <w:b/>
          <w:bCs/>
        </w:rPr>
        <w:t xml:space="preserve"> DEVENG</w:t>
      </w:r>
      <w:r>
        <w:rPr>
          <w:rFonts w:ascii="Arial Narrow" w:hAnsi="Arial Narrow" w:cs="Arial"/>
          <w:b/>
          <w:bCs/>
        </w:rPr>
        <w:t xml:space="preserve">ADO </w:t>
      </w:r>
      <w:r w:rsidR="008F0DE8">
        <w:rPr>
          <w:rFonts w:ascii="Arial Narrow" w:hAnsi="Arial Narrow" w:cs="Arial"/>
          <w:b/>
          <w:bCs/>
        </w:rPr>
        <w:t>E</w:t>
      </w:r>
      <w:r>
        <w:rPr>
          <w:rFonts w:ascii="Arial Narrow" w:hAnsi="Arial Narrow" w:cs="Arial"/>
          <w:b/>
          <w:bCs/>
        </w:rPr>
        <w:t>L 04 DE NOVIEMBRE DE 2022</w:t>
      </w:r>
      <w:r w:rsidR="00EA1C4E">
        <w:rPr>
          <w:rFonts w:ascii="Arial Narrow" w:hAnsi="Arial Narrow" w:cs="Arial"/>
          <w:b/>
          <w:bCs/>
        </w:rPr>
        <w:t xml:space="preserve"> A FAVOR DE LA EMPRESA CONTRATISTA, SIN HABERSE ACREDITADO LA RECEPCION</w:t>
      </w:r>
      <w:r w:rsidR="00AA3B43">
        <w:rPr>
          <w:rFonts w:ascii="Arial Narrow" w:hAnsi="Arial Narrow" w:cs="Arial"/>
          <w:b/>
          <w:bCs/>
        </w:rPr>
        <w:t xml:space="preserve"> Y CONFORMIDAD DEL AREA USUARIA</w:t>
      </w:r>
      <w:r w:rsidR="004F4315">
        <w:rPr>
          <w:rFonts w:ascii="Arial Narrow" w:hAnsi="Arial Narrow" w:cs="Arial"/>
          <w:b/>
          <w:bCs/>
        </w:rPr>
        <w:t xml:space="preserve"> DEL GABINETE DE CARGA DE PORTATILES</w:t>
      </w:r>
      <w:r w:rsidR="00EA1C4E">
        <w:rPr>
          <w:rFonts w:ascii="Arial Narrow" w:hAnsi="Arial Narrow" w:cs="Arial"/>
          <w:b/>
          <w:bCs/>
        </w:rPr>
        <w:t xml:space="preserve">; </w:t>
      </w:r>
      <w:r>
        <w:rPr>
          <w:rFonts w:ascii="Arial Narrow" w:hAnsi="Arial Narrow" w:cs="Arial"/>
          <w:b/>
          <w:bCs/>
        </w:rPr>
        <w:t xml:space="preserve">GENERANDO </w:t>
      </w:r>
      <w:r w:rsidR="00EA1C4E">
        <w:rPr>
          <w:rFonts w:ascii="Arial Narrow" w:hAnsi="Arial Narrow" w:cs="Arial"/>
          <w:b/>
          <w:bCs/>
        </w:rPr>
        <w:t>EL RIESGO DE INADECUADA UTILIZACION DE LOS R</w:t>
      </w:r>
      <w:ins w:id="2892" w:author="Usuario de Windows" w:date="2023-03-21T09:45:00Z">
        <w:r w:rsidR="003C0F7A">
          <w:rPr>
            <w:rFonts w:ascii="Arial Narrow" w:hAnsi="Arial Narrow" w:cs="Arial"/>
            <w:b/>
            <w:bCs/>
          </w:rPr>
          <w:t>E</w:t>
        </w:r>
      </w:ins>
      <w:r w:rsidR="00EA1C4E">
        <w:rPr>
          <w:rFonts w:ascii="Arial Narrow" w:hAnsi="Arial Narrow" w:cs="Arial"/>
          <w:b/>
          <w:bCs/>
        </w:rPr>
        <w:t xml:space="preserve">CURSOS PUBLICOS. </w:t>
      </w:r>
    </w:p>
    <w:p w14:paraId="28DDD235" w14:textId="6B69F577" w:rsidR="00EA1C4E" w:rsidRDefault="00EA1C4E" w:rsidP="008E3391">
      <w:pPr>
        <w:pStyle w:val="Prrafodelista"/>
        <w:tabs>
          <w:tab w:val="left" w:pos="142"/>
          <w:tab w:val="left" w:pos="1276"/>
        </w:tabs>
        <w:autoSpaceDE w:val="0"/>
        <w:autoSpaceDN w:val="0"/>
        <w:adjustRightInd w:val="0"/>
        <w:spacing w:after="0" w:line="240" w:lineRule="auto"/>
        <w:ind w:left="709" w:hanging="142"/>
        <w:jc w:val="both"/>
        <w:rPr>
          <w:rFonts w:ascii="Arial Narrow" w:hAnsi="Arial Narrow" w:cs="Arial"/>
        </w:rPr>
      </w:pPr>
    </w:p>
    <w:p w14:paraId="6FD005DE" w14:textId="03679701" w:rsidR="00955C0B" w:rsidRDefault="00AA3B43"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 xml:space="preserve">Del reporte de la ejecución de devengados, la Comisión de Control selecciono una muestra representativa, del reporte </w:t>
      </w:r>
      <w:r w:rsidR="00430840">
        <w:rPr>
          <w:rFonts w:ascii="Arial Narrow" w:hAnsi="Arial Narrow" w:cs="Arial"/>
          <w:sz w:val="22"/>
          <w:szCs w:val="22"/>
        </w:rPr>
        <w:t xml:space="preserve">del SIAF – Modulo Administrativo del devengado por pagar al 31 de diciembre de 2022, </w:t>
      </w:r>
      <w:r>
        <w:rPr>
          <w:rFonts w:ascii="Arial Narrow" w:hAnsi="Arial Narrow" w:cs="Arial"/>
          <w:sz w:val="22"/>
          <w:szCs w:val="22"/>
        </w:rPr>
        <w:t xml:space="preserve">es así que </w:t>
      </w:r>
      <w:r w:rsidRPr="00AA3B43">
        <w:rPr>
          <w:rFonts w:ascii="Arial Narrow" w:hAnsi="Arial Narrow" w:cs="Arial"/>
          <w:sz w:val="22"/>
          <w:szCs w:val="22"/>
        </w:rPr>
        <w:t xml:space="preserve">mediante </w:t>
      </w:r>
      <w:r w:rsidRPr="00AA3B43">
        <w:rPr>
          <w:rFonts w:ascii="Arial Narrow" w:hAnsi="Arial Narrow"/>
          <w:sz w:val="22"/>
          <w:szCs w:val="22"/>
        </w:rPr>
        <w:t>Oficio n. ° 116-2023-CGR-OCI-GORE/APURIMAC de 10 de marzo de 2023</w:t>
      </w:r>
      <w:r>
        <w:rPr>
          <w:rFonts w:ascii="Arial Narrow" w:hAnsi="Arial Narrow" w:cs="Arial"/>
          <w:sz w:val="22"/>
          <w:szCs w:val="22"/>
        </w:rPr>
        <w:t xml:space="preserve">, </w:t>
      </w:r>
      <w:r w:rsidR="002234F0">
        <w:rPr>
          <w:rFonts w:ascii="Arial Narrow" w:hAnsi="Arial Narrow" w:cs="Arial"/>
          <w:sz w:val="22"/>
          <w:szCs w:val="22"/>
        </w:rPr>
        <w:t xml:space="preserve">la Comisión de Control </w:t>
      </w:r>
      <w:r>
        <w:rPr>
          <w:rFonts w:ascii="Arial Narrow" w:hAnsi="Arial Narrow" w:cs="Arial"/>
          <w:sz w:val="22"/>
          <w:szCs w:val="22"/>
        </w:rPr>
        <w:t>solicit</w:t>
      </w:r>
      <w:del w:id="2893" w:author="Usuario de Windows" w:date="2023-03-21T09:47:00Z">
        <w:r w:rsidR="002234F0" w:rsidDel="003C0F7A">
          <w:rPr>
            <w:rFonts w:ascii="Arial Narrow" w:hAnsi="Arial Narrow" w:cs="Arial"/>
            <w:sz w:val="22"/>
            <w:szCs w:val="22"/>
          </w:rPr>
          <w:delText>a</w:delText>
        </w:r>
      </w:del>
      <w:ins w:id="2894" w:author="Usuario de Windows" w:date="2023-03-21T09:47:00Z">
        <w:r w:rsidR="003C0F7A">
          <w:rPr>
            <w:rFonts w:ascii="Arial Narrow" w:hAnsi="Arial Narrow" w:cs="Arial"/>
            <w:sz w:val="22"/>
            <w:szCs w:val="22"/>
          </w:rPr>
          <w:t>ó</w:t>
        </w:r>
      </w:ins>
      <w:r>
        <w:rPr>
          <w:rFonts w:ascii="Arial Narrow" w:hAnsi="Arial Narrow" w:cs="Arial"/>
          <w:sz w:val="22"/>
          <w:szCs w:val="22"/>
        </w:rPr>
        <w:t xml:space="preserve"> a la Entidad </w:t>
      </w:r>
      <w:del w:id="2895" w:author="Usuario de Windows" w:date="2023-03-21T09:47:00Z">
        <w:r w:rsidDel="003C0F7A">
          <w:rPr>
            <w:rFonts w:ascii="Arial Narrow" w:hAnsi="Arial Narrow" w:cs="Arial"/>
            <w:sz w:val="22"/>
            <w:szCs w:val="22"/>
          </w:rPr>
          <w:delText xml:space="preserve">de </w:delText>
        </w:r>
      </w:del>
      <w:r>
        <w:rPr>
          <w:rFonts w:ascii="Arial Narrow" w:hAnsi="Arial Narrow" w:cs="Arial"/>
          <w:sz w:val="22"/>
          <w:szCs w:val="22"/>
        </w:rPr>
        <w:t xml:space="preserve">la </w:t>
      </w:r>
      <w:r w:rsidR="00EA1C4E" w:rsidRPr="00EA1C4E">
        <w:rPr>
          <w:rFonts w:ascii="Arial Narrow" w:hAnsi="Arial Narrow" w:cs="Arial"/>
          <w:sz w:val="22"/>
          <w:szCs w:val="22"/>
        </w:rPr>
        <w:t>orden de compra</w:t>
      </w:r>
      <w:r>
        <w:rPr>
          <w:rFonts w:ascii="Arial Narrow" w:hAnsi="Arial Narrow" w:cs="Arial"/>
          <w:sz w:val="22"/>
          <w:szCs w:val="22"/>
        </w:rPr>
        <w:t xml:space="preserve"> – guía de Internamiento</w:t>
      </w:r>
      <w:r w:rsidR="00EA1C4E" w:rsidRPr="00EA1C4E">
        <w:rPr>
          <w:rFonts w:ascii="Arial Narrow" w:hAnsi="Arial Narrow" w:cs="Arial"/>
          <w:sz w:val="22"/>
          <w:szCs w:val="22"/>
        </w:rPr>
        <w:t xml:space="preserve"> n.º 3961 de </w:t>
      </w:r>
      <w:del w:id="2896" w:author="Usuario de Windows" w:date="2023-03-21T09:47:00Z">
        <w:r w:rsidR="00EA1C4E" w:rsidRPr="00EA1C4E" w:rsidDel="003C0F7A">
          <w:rPr>
            <w:rFonts w:ascii="Arial Narrow" w:hAnsi="Arial Narrow" w:cs="Arial"/>
            <w:sz w:val="22"/>
            <w:szCs w:val="22"/>
          </w:rPr>
          <w:delText>0</w:delText>
        </w:r>
      </w:del>
      <w:r w:rsidR="00EA1C4E" w:rsidRPr="00EA1C4E">
        <w:rPr>
          <w:rFonts w:ascii="Arial Narrow" w:hAnsi="Arial Narrow" w:cs="Arial"/>
          <w:sz w:val="22"/>
          <w:szCs w:val="22"/>
        </w:rPr>
        <w:t>4 de octubre de 2022</w:t>
      </w:r>
      <w:r>
        <w:rPr>
          <w:rFonts w:ascii="Arial Narrow" w:hAnsi="Arial Narrow" w:cs="Arial"/>
          <w:sz w:val="22"/>
          <w:szCs w:val="22"/>
        </w:rPr>
        <w:t xml:space="preserve"> con la debida documentación </w:t>
      </w:r>
      <w:r w:rsidR="00E24781">
        <w:rPr>
          <w:rFonts w:ascii="Arial Narrow" w:hAnsi="Arial Narrow" w:cs="Arial"/>
          <w:sz w:val="22"/>
          <w:szCs w:val="22"/>
        </w:rPr>
        <w:t>sustentantoria</w:t>
      </w:r>
      <w:r>
        <w:rPr>
          <w:rFonts w:ascii="Arial Narrow" w:hAnsi="Arial Narrow" w:cs="Arial"/>
          <w:sz w:val="22"/>
          <w:szCs w:val="22"/>
        </w:rPr>
        <w:t>,</w:t>
      </w:r>
      <w:r w:rsidR="00955C0B">
        <w:rPr>
          <w:rFonts w:ascii="Arial Narrow" w:hAnsi="Arial Narrow" w:cs="Arial"/>
          <w:sz w:val="22"/>
          <w:szCs w:val="22"/>
        </w:rPr>
        <w:t xml:space="preserve"> de las cuales se verific</w:t>
      </w:r>
      <w:del w:id="2897" w:author="Usuario de Windows" w:date="2023-03-21T09:47:00Z">
        <w:r w:rsidR="00955C0B" w:rsidDel="003C0F7A">
          <w:rPr>
            <w:rFonts w:ascii="Arial Narrow" w:hAnsi="Arial Narrow" w:cs="Arial"/>
            <w:sz w:val="22"/>
            <w:szCs w:val="22"/>
          </w:rPr>
          <w:delText>o</w:delText>
        </w:r>
      </w:del>
      <w:ins w:id="2898" w:author="Usuario de Windows" w:date="2023-03-21T09:47:00Z">
        <w:r w:rsidR="003C0F7A">
          <w:rPr>
            <w:rFonts w:ascii="Arial Narrow" w:hAnsi="Arial Narrow" w:cs="Arial"/>
            <w:sz w:val="22"/>
            <w:szCs w:val="22"/>
          </w:rPr>
          <w:t>ó</w:t>
        </w:r>
      </w:ins>
      <w:r w:rsidR="00955C0B">
        <w:rPr>
          <w:rFonts w:ascii="Arial Narrow" w:hAnsi="Arial Narrow" w:cs="Arial"/>
          <w:sz w:val="22"/>
          <w:szCs w:val="22"/>
        </w:rPr>
        <w:t xml:space="preserve"> que los bienes solicitados han ingresado al almacén de la Entidad dentro del plazo establecido en la orden de compra</w:t>
      </w:r>
      <w:ins w:id="2899" w:author="surieth_uu@hotmail.com" w:date="2023-03-21T16:02:00Z">
        <w:r w:rsidR="0089283C">
          <w:rPr>
            <w:rFonts w:ascii="Arial Narrow" w:hAnsi="Arial Narrow" w:cs="Arial"/>
            <w:sz w:val="22"/>
            <w:szCs w:val="22"/>
          </w:rPr>
          <w:t xml:space="preserve"> – guía de internamiento</w:t>
        </w:r>
      </w:ins>
      <w:r w:rsidR="00955C0B">
        <w:rPr>
          <w:rFonts w:ascii="Arial Narrow" w:hAnsi="Arial Narrow" w:cs="Arial"/>
          <w:sz w:val="22"/>
          <w:szCs w:val="22"/>
        </w:rPr>
        <w:t>,</w:t>
      </w:r>
      <w:ins w:id="2900" w:author="surieth_uu@hotmail.com" w:date="2023-03-21T16:02:00Z">
        <w:r w:rsidR="0089283C">
          <w:rPr>
            <w:rFonts w:ascii="Arial Narrow" w:hAnsi="Arial Narrow" w:cs="Arial"/>
            <w:sz w:val="22"/>
            <w:szCs w:val="22"/>
          </w:rPr>
          <w:t xml:space="preserve"> </w:t>
        </w:r>
      </w:ins>
      <w:ins w:id="2901" w:author="surieth_uu@hotmail.com" w:date="2023-03-21T16:04:00Z">
        <w:r w:rsidR="0089283C">
          <w:rPr>
            <w:rFonts w:ascii="Arial Narrow" w:hAnsi="Arial Narrow" w:cs="Arial"/>
            <w:sz w:val="22"/>
            <w:szCs w:val="22"/>
          </w:rPr>
          <w:t>quien</w:t>
        </w:r>
      </w:ins>
      <w:ins w:id="2902" w:author="surieth_uu@hotmail.com" w:date="2023-03-21T16:03:00Z">
        <w:r w:rsidR="0089283C">
          <w:rPr>
            <w:rFonts w:ascii="Arial Narrow" w:hAnsi="Arial Narrow" w:cs="Arial"/>
            <w:sz w:val="22"/>
            <w:szCs w:val="22"/>
          </w:rPr>
          <w:t xml:space="preserve"> el jefe de almacén </w:t>
        </w:r>
        <w:proofErr w:type="spellStart"/>
        <w:r w:rsidR="0089283C">
          <w:rPr>
            <w:rFonts w:ascii="Arial Narrow" w:hAnsi="Arial Narrow" w:cs="Arial"/>
            <w:sz w:val="22"/>
            <w:szCs w:val="22"/>
          </w:rPr>
          <w:t>Cpc</w:t>
        </w:r>
        <w:proofErr w:type="spellEnd"/>
        <w:r w:rsidR="0089283C">
          <w:rPr>
            <w:rFonts w:ascii="Arial Narrow" w:hAnsi="Arial Narrow" w:cs="Arial"/>
            <w:sz w:val="22"/>
            <w:szCs w:val="22"/>
          </w:rPr>
          <w:t xml:space="preserve">. Ernesto </w:t>
        </w:r>
      </w:ins>
      <w:ins w:id="2903" w:author="surieth_uu@hotmail.com" w:date="2023-03-21T16:04:00Z">
        <w:r w:rsidR="0089283C">
          <w:rPr>
            <w:rFonts w:ascii="Arial Narrow" w:hAnsi="Arial Narrow" w:cs="Arial"/>
            <w:sz w:val="22"/>
            <w:szCs w:val="22"/>
          </w:rPr>
          <w:t xml:space="preserve">Huallpa Gutierrez, </w:t>
        </w:r>
      </w:ins>
      <w:ins w:id="2904" w:author="surieth_uu@hotmail.com" w:date="2023-03-21T16:12:00Z">
        <w:r w:rsidR="00791FE4">
          <w:rPr>
            <w:rFonts w:ascii="Arial Narrow" w:hAnsi="Arial Narrow" w:cs="Arial"/>
            <w:sz w:val="22"/>
            <w:szCs w:val="22"/>
          </w:rPr>
          <w:t xml:space="preserve">quien </w:t>
        </w:r>
      </w:ins>
      <w:ins w:id="2905" w:author="surieth_uu@hotmail.com" w:date="2023-03-21T16:04:00Z">
        <w:r w:rsidR="0089283C">
          <w:rPr>
            <w:rFonts w:ascii="Arial Narrow" w:hAnsi="Arial Narrow" w:cs="Arial"/>
            <w:sz w:val="22"/>
            <w:szCs w:val="22"/>
          </w:rPr>
          <w:t xml:space="preserve">firma </w:t>
        </w:r>
      </w:ins>
      <w:ins w:id="2906" w:author="surieth_uu@hotmail.com" w:date="2023-03-21T16:05:00Z">
        <w:r w:rsidR="0089283C">
          <w:rPr>
            <w:rFonts w:ascii="Arial Narrow" w:hAnsi="Arial Narrow" w:cs="Arial"/>
            <w:sz w:val="22"/>
            <w:szCs w:val="22"/>
          </w:rPr>
          <w:t xml:space="preserve">la conformidad de la orden </w:t>
        </w:r>
      </w:ins>
      <w:ins w:id="2907" w:author="surieth_uu@hotmail.com" w:date="2023-03-21T16:12:00Z">
        <w:r w:rsidR="00791FE4">
          <w:rPr>
            <w:rFonts w:ascii="Arial Narrow" w:hAnsi="Arial Narrow" w:cs="Arial"/>
            <w:sz w:val="22"/>
            <w:szCs w:val="22"/>
          </w:rPr>
          <w:t>d</w:t>
        </w:r>
      </w:ins>
      <w:ins w:id="2908" w:author="surieth_uu@hotmail.com" w:date="2023-03-21T16:05:00Z">
        <w:r w:rsidR="0089283C">
          <w:rPr>
            <w:rFonts w:ascii="Arial Narrow" w:hAnsi="Arial Narrow" w:cs="Arial"/>
            <w:sz w:val="22"/>
            <w:szCs w:val="22"/>
          </w:rPr>
          <w:t>e compra,</w:t>
        </w:r>
      </w:ins>
      <w:ins w:id="2909" w:author="surieth_uu@hotmail.com" w:date="2023-03-21T16:04:00Z">
        <w:r w:rsidR="0089283C">
          <w:rPr>
            <w:rFonts w:ascii="Arial Narrow" w:hAnsi="Arial Narrow" w:cs="Arial"/>
            <w:sz w:val="22"/>
            <w:szCs w:val="22"/>
          </w:rPr>
          <w:t xml:space="preserve"> </w:t>
        </w:r>
      </w:ins>
      <w:r w:rsidR="00955C0B">
        <w:rPr>
          <w:rFonts w:ascii="Arial Narrow" w:hAnsi="Arial Narrow" w:cs="Arial"/>
          <w:sz w:val="22"/>
          <w:szCs w:val="22"/>
        </w:rPr>
        <w:t xml:space="preserve"> </w:t>
      </w:r>
      <w:del w:id="2910" w:author="surieth_uu@hotmail.com" w:date="2023-03-21T16:06:00Z">
        <w:r w:rsidR="00955C0B" w:rsidDel="0089283C">
          <w:rPr>
            <w:rFonts w:ascii="Arial Narrow" w:hAnsi="Arial Narrow" w:cs="Arial"/>
            <w:sz w:val="22"/>
            <w:szCs w:val="22"/>
          </w:rPr>
          <w:delText>seg</w:delText>
        </w:r>
      </w:del>
      <w:del w:id="2911" w:author="surieth_uu@hotmail.com" w:date="2023-03-21T16:05:00Z">
        <w:r w:rsidR="00955C0B" w:rsidDel="0089283C">
          <w:rPr>
            <w:rFonts w:ascii="Arial Narrow" w:hAnsi="Arial Narrow" w:cs="Arial"/>
            <w:sz w:val="22"/>
            <w:szCs w:val="22"/>
          </w:rPr>
          <w:delText>ún</w:delText>
        </w:r>
      </w:del>
      <w:ins w:id="2912" w:author="surieth_uu@hotmail.com" w:date="2023-03-21T16:06:00Z">
        <w:r w:rsidR="0089283C">
          <w:rPr>
            <w:rFonts w:ascii="Arial Narrow" w:hAnsi="Arial Narrow" w:cs="Arial"/>
            <w:sz w:val="22"/>
            <w:szCs w:val="22"/>
          </w:rPr>
          <w:t>seguidamente con</w:t>
        </w:r>
      </w:ins>
      <w:r w:rsidR="00955C0B">
        <w:rPr>
          <w:rFonts w:ascii="Arial Narrow" w:hAnsi="Arial Narrow" w:cs="Arial"/>
          <w:sz w:val="22"/>
          <w:szCs w:val="22"/>
        </w:rPr>
        <w:t xml:space="preserve"> la guía de remisión </w:t>
      </w:r>
      <w:proofErr w:type="spellStart"/>
      <w:r w:rsidR="00955C0B">
        <w:rPr>
          <w:rFonts w:ascii="Arial Narrow" w:hAnsi="Arial Narrow" w:cs="Arial"/>
          <w:sz w:val="22"/>
          <w:szCs w:val="22"/>
        </w:rPr>
        <w:t>n.</w:t>
      </w:r>
      <w:del w:id="2913" w:author="Usuario de Windows" w:date="2023-03-21T09:45:00Z">
        <w:r w:rsidR="00955C0B" w:rsidDel="003C0F7A">
          <w:rPr>
            <w:rFonts w:ascii="Arial Narrow" w:hAnsi="Arial Narrow" w:cs="Arial"/>
            <w:sz w:val="22"/>
            <w:szCs w:val="22"/>
          </w:rPr>
          <w:delText xml:space="preserve"> </w:delText>
        </w:r>
      </w:del>
      <w:r w:rsidR="00955C0B">
        <w:rPr>
          <w:rFonts w:ascii="Arial Narrow" w:hAnsi="Arial Narrow" w:cs="Arial"/>
          <w:sz w:val="22"/>
          <w:szCs w:val="22"/>
        </w:rPr>
        <w:t>°</w:t>
      </w:r>
      <w:proofErr w:type="spellEnd"/>
      <w:r w:rsidR="00955C0B">
        <w:rPr>
          <w:rFonts w:ascii="Arial Narrow" w:hAnsi="Arial Narrow" w:cs="Arial"/>
          <w:sz w:val="22"/>
          <w:szCs w:val="22"/>
        </w:rPr>
        <w:t xml:space="preserve"> 001-837 de 15 unidades de </w:t>
      </w:r>
      <w:r w:rsidR="00A2507E">
        <w:rPr>
          <w:rFonts w:ascii="Arial Narrow" w:hAnsi="Arial Narrow" w:cs="Arial"/>
          <w:sz w:val="22"/>
          <w:szCs w:val="22"/>
        </w:rPr>
        <w:t>G</w:t>
      </w:r>
      <w:r w:rsidR="00955C0B">
        <w:rPr>
          <w:rFonts w:ascii="Arial Narrow" w:hAnsi="Arial Narrow" w:cs="Arial"/>
          <w:sz w:val="22"/>
          <w:szCs w:val="22"/>
        </w:rPr>
        <w:t xml:space="preserve">abinete de </w:t>
      </w:r>
      <w:r w:rsidR="00A2507E">
        <w:rPr>
          <w:rFonts w:ascii="Arial Narrow" w:hAnsi="Arial Narrow" w:cs="Arial"/>
          <w:sz w:val="22"/>
          <w:szCs w:val="22"/>
        </w:rPr>
        <w:t>M</w:t>
      </w:r>
      <w:r w:rsidR="00955C0B">
        <w:rPr>
          <w:rFonts w:ascii="Arial Narrow" w:hAnsi="Arial Narrow" w:cs="Arial"/>
          <w:sz w:val="22"/>
          <w:szCs w:val="22"/>
        </w:rPr>
        <w:t xml:space="preserve">etal de </w:t>
      </w:r>
      <w:r w:rsidR="00A2507E">
        <w:rPr>
          <w:rFonts w:ascii="Arial Narrow" w:hAnsi="Arial Narrow" w:cs="Arial"/>
          <w:sz w:val="22"/>
          <w:szCs w:val="22"/>
        </w:rPr>
        <w:t>C</w:t>
      </w:r>
      <w:r w:rsidR="00955C0B">
        <w:rPr>
          <w:rFonts w:ascii="Arial Narrow" w:hAnsi="Arial Narrow" w:cs="Arial"/>
          <w:sz w:val="22"/>
          <w:szCs w:val="22"/>
        </w:rPr>
        <w:t xml:space="preserve">arga de </w:t>
      </w:r>
      <w:r w:rsidR="00A2507E">
        <w:rPr>
          <w:rFonts w:ascii="Arial Narrow" w:hAnsi="Arial Narrow" w:cs="Arial"/>
          <w:sz w:val="22"/>
          <w:szCs w:val="22"/>
        </w:rPr>
        <w:t>P</w:t>
      </w:r>
      <w:r w:rsidR="00F33434">
        <w:rPr>
          <w:rFonts w:ascii="Arial Narrow" w:hAnsi="Arial Narrow" w:cs="Arial"/>
          <w:sz w:val="22"/>
          <w:szCs w:val="22"/>
        </w:rPr>
        <w:t xml:space="preserve">ortátiles, </w:t>
      </w:r>
      <w:r w:rsidR="002234F0">
        <w:rPr>
          <w:rFonts w:ascii="Arial Narrow" w:hAnsi="Arial Narrow" w:cs="Arial"/>
          <w:sz w:val="22"/>
          <w:szCs w:val="22"/>
        </w:rPr>
        <w:t xml:space="preserve">con fecha de ingreso </w:t>
      </w:r>
      <w:r w:rsidR="00F33434">
        <w:rPr>
          <w:rFonts w:ascii="Arial Narrow" w:hAnsi="Arial Narrow" w:cs="Arial"/>
          <w:sz w:val="22"/>
          <w:szCs w:val="22"/>
        </w:rPr>
        <w:t xml:space="preserve">el </w:t>
      </w:r>
      <w:r w:rsidR="001B6AE1">
        <w:rPr>
          <w:rFonts w:ascii="Arial Narrow" w:hAnsi="Arial Narrow" w:cs="Arial"/>
          <w:sz w:val="22"/>
          <w:szCs w:val="22"/>
        </w:rPr>
        <w:t>día</w:t>
      </w:r>
      <w:r w:rsidR="00F33434">
        <w:rPr>
          <w:rFonts w:ascii="Arial Narrow" w:hAnsi="Arial Narrow" w:cs="Arial"/>
          <w:sz w:val="22"/>
          <w:szCs w:val="22"/>
        </w:rPr>
        <w:t xml:space="preserve"> 28 de octubre de 2022</w:t>
      </w:r>
      <w:r w:rsidR="002234F0">
        <w:rPr>
          <w:rFonts w:ascii="Arial Narrow" w:hAnsi="Arial Narrow" w:cs="Arial"/>
          <w:sz w:val="22"/>
          <w:szCs w:val="22"/>
        </w:rPr>
        <w:t>,</w:t>
      </w:r>
      <w:r w:rsidR="000670C2">
        <w:rPr>
          <w:rFonts w:ascii="Arial Narrow" w:hAnsi="Arial Narrow" w:cs="Arial"/>
          <w:sz w:val="22"/>
          <w:szCs w:val="22"/>
        </w:rPr>
        <w:t xml:space="preserve"> </w:t>
      </w:r>
      <w:ins w:id="2914" w:author="surieth_uu@hotmail.com" w:date="2023-03-21T16:06:00Z">
        <w:r w:rsidR="0089283C">
          <w:rPr>
            <w:rFonts w:ascii="Arial Narrow" w:hAnsi="Arial Narrow" w:cs="Arial"/>
            <w:sz w:val="22"/>
            <w:szCs w:val="22"/>
          </w:rPr>
          <w:t xml:space="preserve">quien recibe el servidor </w:t>
        </w:r>
      </w:ins>
      <w:ins w:id="2915" w:author="surieth_uu@hotmail.com" w:date="2023-03-21T16:08:00Z">
        <w:r w:rsidR="0089283C">
          <w:rPr>
            <w:rFonts w:ascii="Arial Narrow" w:hAnsi="Arial Narrow" w:cs="Arial"/>
            <w:sz w:val="22"/>
            <w:szCs w:val="22"/>
          </w:rPr>
          <w:t>Rubén</w:t>
        </w:r>
      </w:ins>
      <w:ins w:id="2916" w:author="surieth_uu@hotmail.com" w:date="2023-03-21T16:07:00Z">
        <w:r w:rsidR="0089283C">
          <w:rPr>
            <w:rFonts w:ascii="Arial Narrow" w:hAnsi="Arial Narrow" w:cs="Arial"/>
            <w:sz w:val="22"/>
            <w:szCs w:val="22"/>
          </w:rPr>
          <w:t xml:space="preserve"> </w:t>
        </w:r>
      </w:ins>
      <w:ins w:id="2917" w:author="surieth_uu@hotmail.com" w:date="2023-03-21T16:08:00Z">
        <w:r w:rsidR="0089283C">
          <w:rPr>
            <w:rFonts w:ascii="Arial Narrow" w:hAnsi="Arial Narrow" w:cs="Arial"/>
            <w:sz w:val="22"/>
            <w:szCs w:val="22"/>
          </w:rPr>
          <w:t>D</w:t>
        </w:r>
      </w:ins>
      <w:ins w:id="2918" w:author="surieth_uu@hotmail.com" w:date="2023-03-21T16:07:00Z">
        <w:r w:rsidR="0089283C">
          <w:rPr>
            <w:rFonts w:ascii="Arial Narrow" w:hAnsi="Arial Narrow" w:cs="Arial"/>
            <w:sz w:val="22"/>
            <w:szCs w:val="22"/>
          </w:rPr>
          <w:t>iaz</w:t>
        </w:r>
      </w:ins>
      <w:ins w:id="2919" w:author="surieth_uu@hotmail.com" w:date="2023-03-21T16:08:00Z">
        <w:r w:rsidR="0089283C">
          <w:rPr>
            <w:rFonts w:ascii="Arial Narrow" w:hAnsi="Arial Narrow" w:cs="Arial"/>
            <w:sz w:val="22"/>
            <w:szCs w:val="22"/>
          </w:rPr>
          <w:t xml:space="preserve">, </w:t>
        </w:r>
      </w:ins>
      <w:r w:rsidR="000670C2">
        <w:rPr>
          <w:rFonts w:ascii="Arial Narrow" w:hAnsi="Arial Narrow" w:cs="Arial"/>
          <w:sz w:val="22"/>
          <w:szCs w:val="22"/>
        </w:rPr>
        <w:t xml:space="preserve">también se adjunta la factura electrónica </w:t>
      </w:r>
      <w:proofErr w:type="spellStart"/>
      <w:r w:rsidR="000670C2">
        <w:rPr>
          <w:rFonts w:ascii="Arial Narrow" w:hAnsi="Arial Narrow" w:cs="Arial"/>
          <w:sz w:val="22"/>
          <w:szCs w:val="22"/>
        </w:rPr>
        <w:t>n.</w:t>
      </w:r>
      <w:del w:id="2920" w:author="Usuario de Windows" w:date="2023-03-21T10:06:00Z">
        <w:r w:rsidR="000670C2" w:rsidDel="00724770">
          <w:rPr>
            <w:rFonts w:ascii="Arial Narrow" w:hAnsi="Arial Narrow" w:cs="Arial"/>
            <w:sz w:val="22"/>
            <w:szCs w:val="22"/>
          </w:rPr>
          <w:delText xml:space="preserve"> </w:delText>
        </w:r>
      </w:del>
      <w:r w:rsidR="000670C2">
        <w:rPr>
          <w:rFonts w:ascii="Arial Narrow" w:hAnsi="Arial Narrow" w:cs="Arial"/>
          <w:sz w:val="22"/>
          <w:szCs w:val="22"/>
        </w:rPr>
        <w:t>°</w:t>
      </w:r>
      <w:proofErr w:type="spellEnd"/>
      <w:r w:rsidR="000670C2">
        <w:rPr>
          <w:rFonts w:ascii="Arial Narrow" w:hAnsi="Arial Narrow" w:cs="Arial"/>
          <w:sz w:val="22"/>
          <w:szCs w:val="22"/>
        </w:rPr>
        <w:t xml:space="preserve"> E001-387 por el importe de S/ 74 000,00 de fecha 04 de noviembre de 2022,</w:t>
      </w:r>
      <w:r w:rsidR="002234F0">
        <w:rPr>
          <w:rFonts w:ascii="Arial Narrow" w:hAnsi="Arial Narrow" w:cs="Arial"/>
          <w:sz w:val="22"/>
          <w:szCs w:val="22"/>
        </w:rPr>
        <w:t xml:space="preserve"> </w:t>
      </w:r>
      <w:r w:rsidR="000670C2">
        <w:rPr>
          <w:rFonts w:ascii="Arial Narrow" w:hAnsi="Arial Narrow" w:cs="Arial"/>
          <w:sz w:val="22"/>
          <w:szCs w:val="22"/>
        </w:rPr>
        <w:t>luego se verific</w:t>
      </w:r>
      <w:del w:id="2921" w:author="Usuario de Windows" w:date="2023-03-21T09:53:00Z">
        <w:r w:rsidR="000670C2" w:rsidDel="003C0F7A">
          <w:rPr>
            <w:rFonts w:ascii="Arial Narrow" w:hAnsi="Arial Narrow" w:cs="Arial"/>
            <w:sz w:val="22"/>
            <w:szCs w:val="22"/>
          </w:rPr>
          <w:delText>o</w:delText>
        </w:r>
      </w:del>
      <w:ins w:id="2922" w:author="Usuario de Windows" w:date="2023-03-21T09:53:00Z">
        <w:r w:rsidR="003C0F7A">
          <w:rPr>
            <w:rFonts w:ascii="Arial Narrow" w:hAnsi="Arial Narrow" w:cs="Arial"/>
            <w:sz w:val="22"/>
            <w:szCs w:val="22"/>
          </w:rPr>
          <w:t>ó</w:t>
        </w:r>
      </w:ins>
      <w:r w:rsidR="000670C2">
        <w:rPr>
          <w:rFonts w:ascii="Arial Narrow" w:hAnsi="Arial Narrow" w:cs="Arial"/>
          <w:sz w:val="22"/>
          <w:szCs w:val="22"/>
        </w:rPr>
        <w:t xml:space="preserve"> un reporte de acta de conformidad de bienes de ingreso al almacén de fecha 23 de noviembre de 2022, sin el visto bueno de los responsables de la entrega - recepción y conformidad del bien ingresado, </w:t>
      </w:r>
      <w:r w:rsidR="001B6AE1">
        <w:rPr>
          <w:rFonts w:ascii="Arial Narrow" w:hAnsi="Arial Narrow" w:cs="Arial"/>
          <w:sz w:val="22"/>
          <w:szCs w:val="22"/>
        </w:rPr>
        <w:t xml:space="preserve"> </w:t>
      </w:r>
      <w:del w:id="2923" w:author="surieth_uu@hotmail.com" w:date="2023-03-21T16:13:00Z">
        <w:r w:rsidR="002234F0" w:rsidDel="00791FE4">
          <w:rPr>
            <w:rFonts w:ascii="Arial Narrow" w:hAnsi="Arial Narrow" w:cs="Arial"/>
            <w:sz w:val="22"/>
            <w:szCs w:val="22"/>
          </w:rPr>
          <w:delText xml:space="preserve">posteriormente se da la conformidad a la orden de compra por el jefe de almacén el día 30 de diciembre de 2022, </w:delText>
        </w:r>
        <w:r w:rsidR="000670C2" w:rsidDel="00791FE4">
          <w:rPr>
            <w:rFonts w:ascii="Arial Narrow" w:hAnsi="Arial Narrow" w:cs="Arial"/>
            <w:sz w:val="22"/>
            <w:szCs w:val="22"/>
          </w:rPr>
          <w:delText xml:space="preserve">finalmente se ha verificado </w:delText>
        </w:r>
      </w:del>
      <w:r w:rsidR="000670C2">
        <w:rPr>
          <w:rFonts w:ascii="Arial Narrow" w:hAnsi="Arial Narrow" w:cs="Arial"/>
          <w:sz w:val="22"/>
          <w:szCs w:val="22"/>
        </w:rPr>
        <w:t xml:space="preserve">un reporte generado del </w:t>
      </w:r>
      <w:r w:rsidR="00414BEE">
        <w:rPr>
          <w:rFonts w:ascii="Arial Narrow" w:hAnsi="Arial Narrow" w:cs="Arial"/>
          <w:sz w:val="22"/>
          <w:szCs w:val="22"/>
        </w:rPr>
        <w:t xml:space="preserve">pedido </w:t>
      </w:r>
      <w:r w:rsidR="000670C2">
        <w:rPr>
          <w:rFonts w:ascii="Arial Narrow" w:hAnsi="Arial Narrow" w:cs="Arial"/>
          <w:sz w:val="22"/>
          <w:szCs w:val="22"/>
        </w:rPr>
        <w:t>comprobante</w:t>
      </w:r>
      <w:r w:rsidR="009716FE">
        <w:rPr>
          <w:rFonts w:ascii="Arial Narrow" w:hAnsi="Arial Narrow" w:cs="Arial"/>
          <w:sz w:val="22"/>
          <w:szCs w:val="22"/>
        </w:rPr>
        <w:t xml:space="preserve"> </w:t>
      </w:r>
      <w:r w:rsidR="000670C2">
        <w:rPr>
          <w:rFonts w:ascii="Arial Narrow" w:hAnsi="Arial Narrow" w:cs="Arial"/>
          <w:sz w:val="22"/>
          <w:szCs w:val="22"/>
        </w:rPr>
        <w:t>d</w:t>
      </w:r>
      <w:r w:rsidR="009716FE">
        <w:rPr>
          <w:rFonts w:ascii="Arial Narrow" w:hAnsi="Arial Narrow" w:cs="Arial"/>
          <w:sz w:val="22"/>
          <w:szCs w:val="22"/>
        </w:rPr>
        <w:t>e salida de almacén</w:t>
      </w:r>
      <w:r w:rsidR="00414BEE">
        <w:rPr>
          <w:rFonts w:ascii="Arial Narrow" w:hAnsi="Arial Narrow" w:cs="Arial"/>
          <w:sz w:val="22"/>
          <w:szCs w:val="22"/>
        </w:rPr>
        <w:t xml:space="preserve"> </w:t>
      </w:r>
      <w:proofErr w:type="spellStart"/>
      <w:r w:rsidR="00414BEE">
        <w:rPr>
          <w:rFonts w:ascii="Arial Narrow" w:hAnsi="Arial Narrow" w:cs="Arial"/>
          <w:sz w:val="22"/>
          <w:szCs w:val="22"/>
        </w:rPr>
        <w:t>n.°</w:t>
      </w:r>
      <w:proofErr w:type="spellEnd"/>
      <w:r w:rsidR="00414BEE">
        <w:rPr>
          <w:rFonts w:ascii="Arial Narrow" w:hAnsi="Arial Narrow" w:cs="Arial"/>
          <w:sz w:val="22"/>
          <w:szCs w:val="22"/>
        </w:rPr>
        <w:t xml:space="preserve"> 4371-2022</w:t>
      </w:r>
      <w:r w:rsidR="009716FE">
        <w:rPr>
          <w:rFonts w:ascii="Arial Narrow" w:hAnsi="Arial Narrow" w:cs="Arial"/>
          <w:sz w:val="22"/>
          <w:szCs w:val="22"/>
        </w:rPr>
        <w:t xml:space="preserve"> (pecosa) de fecha 23 de noviembre de 2022</w:t>
      </w:r>
      <w:ins w:id="2924" w:author="surieth_uu@hotmail.com" w:date="2023-03-21T15:14:00Z">
        <w:r w:rsidR="008216FC">
          <w:rPr>
            <w:rFonts w:ascii="Arial Narrow" w:hAnsi="Arial Narrow" w:cs="Arial"/>
            <w:sz w:val="22"/>
            <w:szCs w:val="22"/>
          </w:rPr>
          <w:t xml:space="preserve">, </w:t>
        </w:r>
      </w:ins>
      <w:ins w:id="2925" w:author="surieth_uu@hotmail.com" w:date="2023-03-21T15:15:00Z">
        <w:r w:rsidR="008216FC">
          <w:rPr>
            <w:rFonts w:ascii="Arial Narrow" w:hAnsi="Arial Narrow" w:cs="Arial"/>
            <w:sz w:val="22"/>
            <w:szCs w:val="22"/>
          </w:rPr>
          <w:t>de lo citado se adjunta los documentos entregados a la Comisión de Control sien</w:t>
        </w:r>
      </w:ins>
      <w:ins w:id="2926" w:author="surieth_uu@hotmail.com" w:date="2023-03-21T15:16:00Z">
        <w:r w:rsidR="008216FC">
          <w:rPr>
            <w:rFonts w:ascii="Arial Narrow" w:hAnsi="Arial Narrow" w:cs="Arial"/>
            <w:sz w:val="22"/>
            <w:szCs w:val="22"/>
          </w:rPr>
          <w:t>do lo siguiente.</w:t>
        </w:r>
      </w:ins>
      <w:del w:id="2927" w:author="surieth_uu@hotmail.com" w:date="2023-03-21T15:14:00Z">
        <w:r w:rsidR="009716FE" w:rsidDel="008216FC">
          <w:rPr>
            <w:rFonts w:ascii="Arial Narrow" w:hAnsi="Arial Narrow" w:cs="Arial"/>
            <w:sz w:val="22"/>
            <w:szCs w:val="22"/>
          </w:rPr>
          <w:delText>.</w:delText>
        </w:r>
        <w:r w:rsidR="002234F0" w:rsidDel="008216FC">
          <w:rPr>
            <w:rFonts w:ascii="Arial Narrow" w:hAnsi="Arial Narrow" w:cs="Arial"/>
            <w:sz w:val="22"/>
            <w:szCs w:val="22"/>
          </w:rPr>
          <w:delText xml:space="preserve">  </w:delText>
        </w:r>
      </w:del>
    </w:p>
    <w:p w14:paraId="4FC9E877" w14:textId="7BBCCABF" w:rsidR="00160E9B" w:rsidRDefault="00160E9B" w:rsidP="00EA1C4E">
      <w:pPr>
        <w:tabs>
          <w:tab w:val="left" w:pos="142"/>
          <w:tab w:val="left" w:pos="1276"/>
        </w:tabs>
        <w:autoSpaceDE w:val="0"/>
        <w:autoSpaceDN w:val="0"/>
        <w:adjustRightInd w:val="0"/>
        <w:ind w:left="709"/>
        <w:jc w:val="both"/>
        <w:rPr>
          <w:ins w:id="2928" w:author="surieth_uu@hotmail.com" w:date="2023-03-21T17:07:00Z"/>
          <w:rFonts w:ascii="Arial Narrow" w:hAnsi="Arial Narrow" w:cs="Arial"/>
          <w:sz w:val="22"/>
          <w:szCs w:val="22"/>
        </w:rPr>
      </w:pPr>
    </w:p>
    <w:p w14:paraId="14BAF2E8" w14:textId="309FF05F" w:rsidR="00400524" w:rsidRDefault="00400524" w:rsidP="00EA1C4E">
      <w:pPr>
        <w:tabs>
          <w:tab w:val="left" w:pos="142"/>
          <w:tab w:val="left" w:pos="1276"/>
        </w:tabs>
        <w:autoSpaceDE w:val="0"/>
        <w:autoSpaceDN w:val="0"/>
        <w:adjustRightInd w:val="0"/>
        <w:ind w:left="709"/>
        <w:jc w:val="both"/>
        <w:rPr>
          <w:ins w:id="2929" w:author="surieth_uu@hotmail.com" w:date="2023-03-21T17:56:00Z"/>
          <w:rFonts w:ascii="Arial Narrow" w:hAnsi="Arial Narrow" w:cs="Arial"/>
          <w:sz w:val="22"/>
          <w:szCs w:val="22"/>
        </w:rPr>
      </w:pPr>
    </w:p>
    <w:p w14:paraId="02D53E30" w14:textId="5F3EF15E" w:rsidR="00794FCD" w:rsidRDefault="00794FCD" w:rsidP="00EA1C4E">
      <w:pPr>
        <w:tabs>
          <w:tab w:val="left" w:pos="142"/>
          <w:tab w:val="left" w:pos="1276"/>
        </w:tabs>
        <w:autoSpaceDE w:val="0"/>
        <w:autoSpaceDN w:val="0"/>
        <w:adjustRightInd w:val="0"/>
        <w:ind w:left="709"/>
        <w:jc w:val="both"/>
        <w:rPr>
          <w:ins w:id="2930" w:author="surieth_uu@hotmail.com" w:date="2023-03-21T17:56:00Z"/>
          <w:rFonts w:ascii="Arial Narrow" w:hAnsi="Arial Narrow" w:cs="Arial"/>
          <w:sz w:val="22"/>
          <w:szCs w:val="22"/>
        </w:rPr>
      </w:pPr>
    </w:p>
    <w:p w14:paraId="0CBE93FE" w14:textId="2F3CEA29" w:rsidR="00794FCD" w:rsidRDefault="00794FCD" w:rsidP="00EA1C4E">
      <w:pPr>
        <w:tabs>
          <w:tab w:val="left" w:pos="142"/>
          <w:tab w:val="left" w:pos="1276"/>
        </w:tabs>
        <w:autoSpaceDE w:val="0"/>
        <w:autoSpaceDN w:val="0"/>
        <w:adjustRightInd w:val="0"/>
        <w:ind w:left="709"/>
        <w:jc w:val="both"/>
        <w:rPr>
          <w:ins w:id="2931" w:author="surieth_uu@hotmail.com" w:date="2023-03-21T17:56:00Z"/>
          <w:rFonts w:ascii="Arial Narrow" w:hAnsi="Arial Narrow" w:cs="Arial"/>
          <w:sz w:val="22"/>
          <w:szCs w:val="22"/>
        </w:rPr>
      </w:pPr>
    </w:p>
    <w:p w14:paraId="4EEFE90E" w14:textId="59685C63" w:rsidR="00794FCD" w:rsidRDefault="00794FCD" w:rsidP="00EA1C4E">
      <w:pPr>
        <w:tabs>
          <w:tab w:val="left" w:pos="142"/>
          <w:tab w:val="left" w:pos="1276"/>
        </w:tabs>
        <w:autoSpaceDE w:val="0"/>
        <w:autoSpaceDN w:val="0"/>
        <w:adjustRightInd w:val="0"/>
        <w:ind w:left="709"/>
        <w:jc w:val="both"/>
        <w:rPr>
          <w:ins w:id="2932" w:author="surieth_uu@hotmail.com" w:date="2023-03-21T17:56:00Z"/>
          <w:rFonts w:ascii="Arial Narrow" w:hAnsi="Arial Narrow" w:cs="Arial"/>
          <w:sz w:val="22"/>
          <w:szCs w:val="22"/>
        </w:rPr>
      </w:pPr>
    </w:p>
    <w:p w14:paraId="13AD1823" w14:textId="4736237A" w:rsidR="00794FCD" w:rsidRDefault="00794FCD" w:rsidP="00EA1C4E">
      <w:pPr>
        <w:tabs>
          <w:tab w:val="left" w:pos="142"/>
          <w:tab w:val="left" w:pos="1276"/>
        </w:tabs>
        <w:autoSpaceDE w:val="0"/>
        <w:autoSpaceDN w:val="0"/>
        <w:adjustRightInd w:val="0"/>
        <w:ind w:left="709"/>
        <w:jc w:val="both"/>
        <w:rPr>
          <w:ins w:id="2933" w:author="surieth_uu@hotmail.com" w:date="2023-03-21T17:56:00Z"/>
          <w:rFonts w:ascii="Arial Narrow" w:hAnsi="Arial Narrow" w:cs="Arial"/>
          <w:sz w:val="22"/>
          <w:szCs w:val="22"/>
        </w:rPr>
      </w:pPr>
    </w:p>
    <w:p w14:paraId="02FBD14C" w14:textId="3A3B3F5D" w:rsidR="00794FCD" w:rsidRDefault="00794FCD" w:rsidP="00EA1C4E">
      <w:pPr>
        <w:tabs>
          <w:tab w:val="left" w:pos="142"/>
          <w:tab w:val="left" w:pos="1276"/>
        </w:tabs>
        <w:autoSpaceDE w:val="0"/>
        <w:autoSpaceDN w:val="0"/>
        <w:adjustRightInd w:val="0"/>
        <w:ind w:left="709"/>
        <w:jc w:val="both"/>
        <w:rPr>
          <w:ins w:id="2934" w:author="surieth_uu@hotmail.com" w:date="2023-03-21T17:56:00Z"/>
          <w:rFonts w:ascii="Arial Narrow" w:hAnsi="Arial Narrow" w:cs="Arial"/>
          <w:sz w:val="22"/>
          <w:szCs w:val="22"/>
        </w:rPr>
      </w:pPr>
    </w:p>
    <w:p w14:paraId="0DFA9A1F" w14:textId="68CCE77E" w:rsidR="00794FCD" w:rsidRDefault="00794FCD" w:rsidP="00EA1C4E">
      <w:pPr>
        <w:tabs>
          <w:tab w:val="left" w:pos="142"/>
          <w:tab w:val="left" w:pos="1276"/>
        </w:tabs>
        <w:autoSpaceDE w:val="0"/>
        <w:autoSpaceDN w:val="0"/>
        <w:adjustRightInd w:val="0"/>
        <w:ind w:left="709"/>
        <w:jc w:val="both"/>
        <w:rPr>
          <w:ins w:id="2935" w:author="surieth_uu@hotmail.com" w:date="2023-03-21T17:56:00Z"/>
          <w:rFonts w:ascii="Arial Narrow" w:hAnsi="Arial Narrow" w:cs="Arial"/>
          <w:sz w:val="22"/>
          <w:szCs w:val="22"/>
        </w:rPr>
      </w:pPr>
    </w:p>
    <w:p w14:paraId="17D9AF02" w14:textId="3C21D8C8" w:rsidR="00794FCD" w:rsidRDefault="00794FCD" w:rsidP="00EA1C4E">
      <w:pPr>
        <w:tabs>
          <w:tab w:val="left" w:pos="142"/>
          <w:tab w:val="left" w:pos="1276"/>
        </w:tabs>
        <w:autoSpaceDE w:val="0"/>
        <w:autoSpaceDN w:val="0"/>
        <w:adjustRightInd w:val="0"/>
        <w:ind w:left="709"/>
        <w:jc w:val="both"/>
        <w:rPr>
          <w:ins w:id="2936" w:author="surieth_uu@hotmail.com" w:date="2023-03-21T17:56:00Z"/>
          <w:rFonts w:ascii="Arial Narrow" w:hAnsi="Arial Narrow" w:cs="Arial"/>
          <w:sz w:val="22"/>
          <w:szCs w:val="22"/>
        </w:rPr>
      </w:pPr>
    </w:p>
    <w:p w14:paraId="798653B5" w14:textId="4B87FB71" w:rsidR="00794FCD" w:rsidRDefault="00794FCD" w:rsidP="00EA1C4E">
      <w:pPr>
        <w:tabs>
          <w:tab w:val="left" w:pos="142"/>
          <w:tab w:val="left" w:pos="1276"/>
        </w:tabs>
        <w:autoSpaceDE w:val="0"/>
        <w:autoSpaceDN w:val="0"/>
        <w:adjustRightInd w:val="0"/>
        <w:ind w:left="709"/>
        <w:jc w:val="both"/>
        <w:rPr>
          <w:ins w:id="2937" w:author="surieth_uu@hotmail.com" w:date="2023-03-21T17:56:00Z"/>
          <w:rFonts w:ascii="Arial Narrow" w:hAnsi="Arial Narrow" w:cs="Arial"/>
          <w:sz w:val="22"/>
          <w:szCs w:val="22"/>
        </w:rPr>
      </w:pPr>
    </w:p>
    <w:p w14:paraId="3AC6041B" w14:textId="3456F161" w:rsidR="00794FCD" w:rsidRDefault="00794FCD" w:rsidP="00EA1C4E">
      <w:pPr>
        <w:tabs>
          <w:tab w:val="left" w:pos="142"/>
          <w:tab w:val="left" w:pos="1276"/>
        </w:tabs>
        <w:autoSpaceDE w:val="0"/>
        <w:autoSpaceDN w:val="0"/>
        <w:adjustRightInd w:val="0"/>
        <w:ind w:left="709"/>
        <w:jc w:val="both"/>
        <w:rPr>
          <w:ins w:id="2938" w:author="surieth_uu@hotmail.com" w:date="2023-03-21T17:56:00Z"/>
          <w:rFonts w:ascii="Arial Narrow" w:hAnsi="Arial Narrow" w:cs="Arial"/>
          <w:sz w:val="22"/>
          <w:szCs w:val="22"/>
        </w:rPr>
      </w:pPr>
    </w:p>
    <w:p w14:paraId="0676F780" w14:textId="63D5732B" w:rsidR="00794FCD" w:rsidRDefault="00794FCD" w:rsidP="00EA1C4E">
      <w:pPr>
        <w:tabs>
          <w:tab w:val="left" w:pos="142"/>
          <w:tab w:val="left" w:pos="1276"/>
        </w:tabs>
        <w:autoSpaceDE w:val="0"/>
        <w:autoSpaceDN w:val="0"/>
        <w:adjustRightInd w:val="0"/>
        <w:ind w:left="709"/>
        <w:jc w:val="both"/>
        <w:rPr>
          <w:ins w:id="2939" w:author="surieth_uu@hotmail.com" w:date="2023-03-21T17:56:00Z"/>
          <w:rFonts w:ascii="Arial Narrow" w:hAnsi="Arial Narrow" w:cs="Arial"/>
          <w:sz w:val="22"/>
          <w:szCs w:val="22"/>
        </w:rPr>
      </w:pPr>
    </w:p>
    <w:p w14:paraId="0EB025DF" w14:textId="3FC4BE54" w:rsidR="00794FCD" w:rsidRDefault="00794FCD" w:rsidP="00EA1C4E">
      <w:pPr>
        <w:tabs>
          <w:tab w:val="left" w:pos="142"/>
          <w:tab w:val="left" w:pos="1276"/>
        </w:tabs>
        <w:autoSpaceDE w:val="0"/>
        <w:autoSpaceDN w:val="0"/>
        <w:adjustRightInd w:val="0"/>
        <w:ind w:left="709"/>
        <w:jc w:val="both"/>
        <w:rPr>
          <w:ins w:id="2940" w:author="surieth_uu@hotmail.com" w:date="2023-03-21T17:56:00Z"/>
          <w:rFonts w:ascii="Arial Narrow" w:hAnsi="Arial Narrow" w:cs="Arial"/>
          <w:sz w:val="22"/>
          <w:szCs w:val="22"/>
        </w:rPr>
      </w:pPr>
    </w:p>
    <w:p w14:paraId="79C66BC9" w14:textId="44B4B10F" w:rsidR="00794FCD" w:rsidRDefault="00794FCD" w:rsidP="00EA1C4E">
      <w:pPr>
        <w:tabs>
          <w:tab w:val="left" w:pos="142"/>
          <w:tab w:val="left" w:pos="1276"/>
        </w:tabs>
        <w:autoSpaceDE w:val="0"/>
        <w:autoSpaceDN w:val="0"/>
        <w:adjustRightInd w:val="0"/>
        <w:ind w:left="709"/>
        <w:jc w:val="both"/>
        <w:rPr>
          <w:ins w:id="2941" w:author="surieth_uu@hotmail.com" w:date="2023-03-21T17:56:00Z"/>
          <w:rFonts w:ascii="Arial Narrow" w:hAnsi="Arial Narrow" w:cs="Arial"/>
          <w:sz w:val="22"/>
          <w:szCs w:val="22"/>
        </w:rPr>
      </w:pPr>
    </w:p>
    <w:p w14:paraId="62F96D68" w14:textId="02695825" w:rsidR="00794FCD" w:rsidRDefault="00794FCD" w:rsidP="00EA1C4E">
      <w:pPr>
        <w:tabs>
          <w:tab w:val="left" w:pos="142"/>
          <w:tab w:val="left" w:pos="1276"/>
        </w:tabs>
        <w:autoSpaceDE w:val="0"/>
        <w:autoSpaceDN w:val="0"/>
        <w:adjustRightInd w:val="0"/>
        <w:ind w:left="709"/>
        <w:jc w:val="both"/>
        <w:rPr>
          <w:ins w:id="2942" w:author="surieth_uu@hotmail.com" w:date="2023-03-21T17:56:00Z"/>
          <w:rFonts w:ascii="Arial Narrow" w:hAnsi="Arial Narrow" w:cs="Arial"/>
          <w:sz w:val="22"/>
          <w:szCs w:val="22"/>
        </w:rPr>
      </w:pPr>
    </w:p>
    <w:p w14:paraId="1E672829" w14:textId="7CD1A7C7" w:rsidR="00794FCD" w:rsidRDefault="00794FCD" w:rsidP="00EA1C4E">
      <w:pPr>
        <w:tabs>
          <w:tab w:val="left" w:pos="142"/>
          <w:tab w:val="left" w:pos="1276"/>
        </w:tabs>
        <w:autoSpaceDE w:val="0"/>
        <w:autoSpaceDN w:val="0"/>
        <w:adjustRightInd w:val="0"/>
        <w:ind w:left="709"/>
        <w:jc w:val="both"/>
        <w:rPr>
          <w:ins w:id="2943" w:author="surieth_uu@hotmail.com" w:date="2023-03-21T17:56:00Z"/>
          <w:rFonts w:ascii="Arial Narrow" w:hAnsi="Arial Narrow" w:cs="Arial"/>
          <w:sz w:val="22"/>
          <w:szCs w:val="22"/>
        </w:rPr>
      </w:pPr>
    </w:p>
    <w:p w14:paraId="121E812B" w14:textId="380D6D82" w:rsidR="00794FCD" w:rsidRDefault="00794FCD" w:rsidP="00EA1C4E">
      <w:pPr>
        <w:tabs>
          <w:tab w:val="left" w:pos="142"/>
          <w:tab w:val="left" w:pos="1276"/>
        </w:tabs>
        <w:autoSpaceDE w:val="0"/>
        <w:autoSpaceDN w:val="0"/>
        <w:adjustRightInd w:val="0"/>
        <w:ind w:left="709"/>
        <w:jc w:val="both"/>
        <w:rPr>
          <w:ins w:id="2944" w:author="surieth_uu@hotmail.com" w:date="2023-03-21T17:56:00Z"/>
          <w:rFonts w:ascii="Arial Narrow" w:hAnsi="Arial Narrow" w:cs="Arial"/>
          <w:sz w:val="22"/>
          <w:szCs w:val="22"/>
        </w:rPr>
      </w:pPr>
    </w:p>
    <w:p w14:paraId="762ED57C" w14:textId="77777777" w:rsidR="00794FCD" w:rsidRDefault="00794FCD" w:rsidP="00EA1C4E">
      <w:pPr>
        <w:tabs>
          <w:tab w:val="left" w:pos="142"/>
          <w:tab w:val="left" w:pos="1276"/>
        </w:tabs>
        <w:autoSpaceDE w:val="0"/>
        <w:autoSpaceDN w:val="0"/>
        <w:adjustRightInd w:val="0"/>
        <w:ind w:left="709"/>
        <w:jc w:val="both"/>
        <w:rPr>
          <w:ins w:id="2945" w:author="surieth_uu@hotmail.com" w:date="2023-03-21T17:07:00Z"/>
          <w:rFonts w:ascii="Arial Narrow" w:hAnsi="Arial Narrow" w:cs="Arial"/>
          <w:sz w:val="22"/>
          <w:szCs w:val="22"/>
        </w:rPr>
      </w:pPr>
    </w:p>
    <w:p w14:paraId="01019102" w14:textId="77777777" w:rsidR="00400524" w:rsidRDefault="00400524" w:rsidP="00EA1C4E">
      <w:pPr>
        <w:tabs>
          <w:tab w:val="left" w:pos="142"/>
          <w:tab w:val="left" w:pos="1276"/>
        </w:tabs>
        <w:autoSpaceDE w:val="0"/>
        <w:autoSpaceDN w:val="0"/>
        <w:adjustRightInd w:val="0"/>
        <w:ind w:left="709"/>
        <w:jc w:val="both"/>
        <w:rPr>
          <w:rFonts w:ascii="Arial Narrow" w:hAnsi="Arial Narrow" w:cs="Arial"/>
          <w:sz w:val="22"/>
          <w:szCs w:val="22"/>
        </w:rPr>
      </w:pPr>
    </w:p>
    <w:p w14:paraId="34D26378" w14:textId="3F15F6B3" w:rsidR="00986622" w:rsidRDefault="00986622" w:rsidP="00986622">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lastRenderedPageBreak/>
        <w:t>Imagen n. ° 2</w:t>
      </w:r>
    </w:p>
    <w:p w14:paraId="4F2F0060" w14:textId="40A0BE08" w:rsidR="00986622" w:rsidRDefault="00986622" w:rsidP="00986622">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orden de compra </w:t>
      </w:r>
      <w:proofErr w:type="spellStart"/>
      <w:r>
        <w:rPr>
          <w:rFonts w:ascii="Arial Narrow" w:hAnsi="Arial Narrow" w:cs="Arial"/>
          <w:b/>
          <w:bCs/>
        </w:rPr>
        <w:t>n.°</w:t>
      </w:r>
      <w:proofErr w:type="spellEnd"/>
      <w:r>
        <w:rPr>
          <w:rFonts w:ascii="Arial Narrow" w:hAnsi="Arial Narrow" w:cs="Arial"/>
          <w:b/>
          <w:bCs/>
        </w:rPr>
        <w:t xml:space="preserve"> 3961 de 04 de octubre de 2022</w:t>
      </w:r>
    </w:p>
    <w:p w14:paraId="0DEC27D9" w14:textId="1496467E" w:rsidR="004F5B25" w:rsidDel="00400524" w:rsidRDefault="00794FCD" w:rsidP="00986622">
      <w:pPr>
        <w:tabs>
          <w:tab w:val="left" w:pos="142"/>
          <w:tab w:val="left" w:pos="1276"/>
        </w:tabs>
        <w:autoSpaceDE w:val="0"/>
        <w:autoSpaceDN w:val="0"/>
        <w:adjustRightInd w:val="0"/>
        <w:ind w:left="709"/>
        <w:jc w:val="center"/>
        <w:rPr>
          <w:del w:id="2946" w:author="surieth_uu@hotmail.com" w:date="2023-03-21T17:10:00Z"/>
          <w:rFonts w:ascii="Arial Narrow" w:hAnsi="Arial Narrow" w:cs="Arial"/>
          <w:b/>
          <w:bCs/>
        </w:rPr>
      </w:pPr>
      <w:ins w:id="2947" w:author="surieth_uu@hotmail.com" w:date="2023-03-21T17:56:00Z">
        <w:r>
          <w:rPr>
            <w:noProof/>
            <w:lang w:eastAsia="es-PE"/>
          </w:rPr>
          <w:drawing>
            <wp:anchor distT="0" distB="0" distL="0" distR="0" simplePos="0" relativeHeight="251662336" behindDoc="0" locked="0" layoutInCell="1" allowOverlap="1" wp14:anchorId="49353131" wp14:editId="12FF739C">
              <wp:simplePos x="0" y="0"/>
              <wp:positionH relativeFrom="margin">
                <wp:posOffset>510540</wp:posOffset>
              </wp:positionH>
              <wp:positionV relativeFrom="page">
                <wp:posOffset>1762125</wp:posOffset>
              </wp:positionV>
              <wp:extent cx="4924425" cy="5410200"/>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4924425" cy="5410200"/>
                      </a:xfrm>
                      <a:prstGeom prst="rect">
                        <a:avLst/>
                      </a:prstGeom>
                    </pic:spPr>
                  </pic:pic>
                </a:graphicData>
              </a:graphic>
              <wp14:sizeRelH relativeFrom="margin">
                <wp14:pctWidth>0</wp14:pctWidth>
              </wp14:sizeRelH>
              <wp14:sizeRelV relativeFrom="margin">
                <wp14:pctHeight>0</wp14:pctHeight>
              </wp14:sizeRelV>
            </wp:anchor>
          </w:drawing>
        </w:r>
      </w:ins>
    </w:p>
    <w:p w14:paraId="10174A5E" w14:textId="2284335A" w:rsidR="004F5B25" w:rsidDel="0089283C" w:rsidRDefault="004F5B25" w:rsidP="00986622">
      <w:pPr>
        <w:tabs>
          <w:tab w:val="left" w:pos="142"/>
          <w:tab w:val="left" w:pos="1276"/>
        </w:tabs>
        <w:autoSpaceDE w:val="0"/>
        <w:autoSpaceDN w:val="0"/>
        <w:adjustRightInd w:val="0"/>
        <w:ind w:left="709"/>
        <w:jc w:val="center"/>
        <w:rPr>
          <w:del w:id="2948" w:author="surieth_uu@hotmail.com" w:date="2023-03-21T16:02:00Z"/>
          <w:rFonts w:ascii="Arial Narrow" w:hAnsi="Arial Narrow" w:cs="Arial"/>
          <w:b/>
          <w:bCs/>
        </w:rPr>
      </w:pPr>
    </w:p>
    <w:p w14:paraId="785042E8" w14:textId="56D8E89D" w:rsidR="004F5B25" w:rsidDel="000C4F37" w:rsidRDefault="004F5B25" w:rsidP="00986622">
      <w:pPr>
        <w:tabs>
          <w:tab w:val="left" w:pos="142"/>
          <w:tab w:val="left" w:pos="1276"/>
        </w:tabs>
        <w:autoSpaceDE w:val="0"/>
        <w:autoSpaceDN w:val="0"/>
        <w:adjustRightInd w:val="0"/>
        <w:ind w:left="709"/>
        <w:jc w:val="center"/>
        <w:rPr>
          <w:del w:id="2949" w:author="surieth_uu@hotmail.com" w:date="2023-03-21T16:52:00Z"/>
          <w:rFonts w:ascii="Arial Narrow" w:hAnsi="Arial Narrow" w:cs="Arial"/>
          <w:b/>
          <w:bCs/>
        </w:rPr>
      </w:pPr>
    </w:p>
    <w:p w14:paraId="0510B23F" w14:textId="1FB79839" w:rsidR="004F5B25" w:rsidDel="000C4F37" w:rsidRDefault="004F5B25" w:rsidP="00986622">
      <w:pPr>
        <w:tabs>
          <w:tab w:val="left" w:pos="142"/>
          <w:tab w:val="left" w:pos="1276"/>
        </w:tabs>
        <w:autoSpaceDE w:val="0"/>
        <w:autoSpaceDN w:val="0"/>
        <w:adjustRightInd w:val="0"/>
        <w:ind w:left="709"/>
        <w:jc w:val="center"/>
        <w:rPr>
          <w:del w:id="2950" w:author="surieth_uu@hotmail.com" w:date="2023-03-21T16:52:00Z"/>
          <w:rFonts w:ascii="Arial Narrow" w:hAnsi="Arial Narrow" w:cs="Arial"/>
          <w:b/>
          <w:bCs/>
        </w:rPr>
      </w:pPr>
    </w:p>
    <w:p w14:paraId="594B1D34" w14:textId="45BB3174" w:rsidR="004F5B25" w:rsidDel="000C4F37" w:rsidRDefault="004F5B25" w:rsidP="00986622">
      <w:pPr>
        <w:tabs>
          <w:tab w:val="left" w:pos="142"/>
          <w:tab w:val="left" w:pos="1276"/>
        </w:tabs>
        <w:autoSpaceDE w:val="0"/>
        <w:autoSpaceDN w:val="0"/>
        <w:adjustRightInd w:val="0"/>
        <w:ind w:left="709"/>
        <w:jc w:val="center"/>
        <w:rPr>
          <w:del w:id="2951" w:author="surieth_uu@hotmail.com" w:date="2023-03-21T16:52:00Z"/>
          <w:rFonts w:ascii="Arial Narrow" w:hAnsi="Arial Narrow" w:cs="Arial"/>
          <w:b/>
          <w:bCs/>
        </w:rPr>
      </w:pPr>
    </w:p>
    <w:p w14:paraId="36716473" w14:textId="71036FEA" w:rsidR="004F5B25" w:rsidDel="000C4F37" w:rsidRDefault="004F5B25">
      <w:pPr>
        <w:tabs>
          <w:tab w:val="left" w:pos="142"/>
          <w:tab w:val="left" w:pos="1276"/>
        </w:tabs>
        <w:autoSpaceDE w:val="0"/>
        <w:autoSpaceDN w:val="0"/>
        <w:adjustRightInd w:val="0"/>
        <w:rPr>
          <w:del w:id="2952" w:author="surieth_uu@hotmail.com" w:date="2023-03-21T16:52:00Z"/>
          <w:rFonts w:ascii="Arial Narrow" w:hAnsi="Arial Narrow" w:cs="Arial"/>
          <w:b/>
          <w:bCs/>
        </w:rPr>
        <w:pPrChange w:id="2953" w:author="surieth_uu@hotmail.com" w:date="2023-03-21T16:52:00Z">
          <w:pPr>
            <w:tabs>
              <w:tab w:val="left" w:pos="142"/>
              <w:tab w:val="left" w:pos="1276"/>
            </w:tabs>
            <w:autoSpaceDE w:val="0"/>
            <w:autoSpaceDN w:val="0"/>
            <w:adjustRightInd w:val="0"/>
            <w:ind w:left="709"/>
            <w:jc w:val="center"/>
          </w:pPr>
        </w:pPrChange>
      </w:pPr>
    </w:p>
    <w:p w14:paraId="7D6AAB4F" w14:textId="1E032A67" w:rsidR="004F5B25" w:rsidDel="000C4F37" w:rsidRDefault="004F5B25" w:rsidP="00986622">
      <w:pPr>
        <w:tabs>
          <w:tab w:val="left" w:pos="142"/>
          <w:tab w:val="left" w:pos="1276"/>
        </w:tabs>
        <w:autoSpaceDE w:val="0"/>
        <w:autoSpaceDN w:val="0"/>
        <w:adjustRightInd w:val="0"/>
        <w:ind w:left="709"/>
        <w:jc w:val="center"/>
        <w:rPr>
          <w:del w:id="2954" w:author="surieth_uu@hotmail.com" w:date="2023-03-21T16:52:00Z"/>
          <w:rFonts w:ascii="Arial Narrow" w:hAnsi="Arial Narrow" w:cs="Arial"/>
          <w:b/>
          <w:bCs/>
        </w:rPr>
      </w:pPr>
    </w:p>
    <w:p w14:paraId="70FE3067" w14:textId="1BDE5A8F" w:rsidR="004F5B25" w:rsidDel="000C4F37" w:rsidRDefault="004F5B25" w:rsidP="00986622">
      <w:pPr>
        <w:tabs>
          <w:tab w:val="left" w:pos="142"/>
          <w:tab w:val="left" w:pos="1276"/>
        </w:tabs>
        <w:autoSpaceDE w:val="0"/>
        <w:autoSpaceDN w:val="0"/>
        <w:adjustRightInd w:val="0"/>
        <w:ind w:left="709"/>
        <w:jc w:val="center"/>
        <w:rPr>
          <w:del w:id="2955" w:author="surieth_uu@hotmail.com" w:date="2023-03-21T16:52:00Z"/>
          <w:rFonts w:ascii="Arial Narrow" w:hAnsi="Arial Narrow" w:cs="Arial"/>
          <w:b/>
          <w:bCs/>
        </w:rPr>
      </w:pPr>
    </w:p>
    <w:p w14:paraId="5DB499CB" w14:textId="5918E985" w:rsidR="004F5B25" w:rsidDel="000C4F37" w:rsidRDefault="004F5B25">
      <w:pPr>
        <w:tabs>
          <w:tab w:val="left" w:pos="142"/>
          <w:tab w:val="left" w:pos="1276"/>
          <w:tab w:val="left" w:pos="5820"/>
        </w:tabs>
        <w:autoSpaceDE w:val="0"/>
        <w:autoSpaceDN w:val="0"/>
        <w:adjustRightInd w:val="0"/>
        <w:ind w:left="709"/>
        <w:rPr>
          <w:del w:id="2956" w:author="surieth_uu@hotmail.com" w:date="2023-03-21T16:52:00Z"/>
          <w:rFonts w:ascii="Arial Narrow" w:hAnsi="Arial Narrow" w:cs="Arial"/>
          <w:b/>
          <w:bCs/>
        </w:rPr>
        <w:pPrChange w:id="2957" w:author="surieth_uu@hotmail.com" w:date="2023-03-21T15:16:00Z">
          <w:pPr>
            <w:tabs>
              <w:tab w:val="left" w:pos="142"/>
              <w:tab w:val="left" w:pos="1276"/>
            </w:tabs>
            <w:autoSpaceDE w:val="0"/>
            <w:autoSpaceDN w:val="0"/>
            <w:adjustRightInd w:val="0"/>
            <w:ind w:left="709"/>
            <w:jc w:val="center"/>
          </w:pPr>
        </w:pPrChange>
      </w:pPr>
    </w:p>
    <w:p w14:paraId="76C6080C" w14:textId="0E7FEFFD" w:rsidR="004F5B25" w:rsidDel="000C4F37" w:rsidRDefault="004F5B25" w:rsidP="00986622">
      <w:pPr>
        <w:tabs>
          <w:tab w:val="left" w:pos="142"/>
          <w:tab w:val="left" w:pos="1276"/>
        </w:tabs>
        <w:autoSpaceDE w:val="0"/>
        <w:autoSpaceDN w:val="0"/>
        <w:adjustRightInd w:val="0"/>
        <w:ind w:left="709"/>
        <w:jc w:val="center"/>
        <w:rPr>
          <w:del w:id="2958" w:author="surieth_uu@hotmail.com" w:date="2023-03-21T16:52:00Z"/>
          <w:rFonts w:ascii="Arial Narrow" w:hAnsi="Arial Narrow" w:cs="Arial"/>
          <w:b/>
          <w:bCs/>
        </w:rPr>
      </w:pPr>
    </w:p>
    <w:p w14:paraId="0D012327" w14:textId="05B7A858" w:rsidR="004F5B25" w:rsidDel="000C4F37" w:rsidRDefault="004F5B25" w:rsidP="00986622">
      <w:pPr>
        <w:tabs>
          <w:tab w:val="left" w:pos="142"/>
          <w:tab w:val="left" w:pos="1276"/>
        </w:tabs>
        <w:autoSpaceDE w:val="0"/>
        <w:autoSpaceDN w:val="0"/>
        <w:adjustRightInd w:val="0"/>
        <w:ind w:left="709"/>
        <w:jc w:val="center"/>
        <w:rPr>
          <w:del w:id="2959" w:author="surieth_uu@hotmail.com" w:date="2023-03-21T16:52:00Z"/>
          <w:rFonts w:ascii="Arial Narrow" w:hAnsi="Arial Narrow" w:cs="Arial"/>
          <w:b/>
          <w:bCs/>
        </w:rPr>
      </w:pPr>
    </w:p>
    <w:p w14:paraId="5B4DE4F7" w14:textId="07F3E0C3" w:rsidR="004F5B25" w:rsidDel="000C4F37" w:rsidRDefault="004F5B25" w:rsidP="00986622">
      <w:pPr>
        <w:tabs>
          <w:tab w:val="left" w:pos="142"/>
          <w:tab w:val="left" w:pos="1276"/>
        </w:tabs>
        <w:autoSpaceDE w:val="0"/>
        <w:autoSpaceDN w:val="0"/>
        <w:adjustRightInd w:val="0"/>
        <w:ind w:left="709"/>
        <w:jc w:val="center"/>
        <w:rPr>
          <w:del w:id="2960" w:author="surieth_uu@hotmail.com" w:date="2023-03-21T16:52:00Z"/>
          <w:rFonts w:ascii="Arial Narrow" w:hAnsi="Arial Narrow" w:cs="Arial"/>
          <w:b/>
          <w:bCs/>
        </w:rPr>
      </w:pPr>
    </w:p>
    <w:p w14:paraId="3324E1B5" w14:textId="2EC9A610" w:rsidR="004F5B25" w:rsidDel="000C4F37" w:rsidRDefault="004F5B25" w:rsidP="00986622">
      <w:pPr>
        <w:tabs>
          <w:tab w:val="left" w:pos="142"/>
          <w:tab w:val="left" w:pos="1276"/>
        </w:tabs>
        <w:autoSpaceDE w:val="0"/>
        <w:autoSpaceDN w:val="0"/>
        <w:adjustRightInd w:val="0"/>
        <w:ind w:left="709"/>
        <w:jc w:val="center"/>
        <w:rPr>
          <w:del w:id="2961" w:author="surieth_uu@hotmail.com" w:date="2023-03-21T16:52:00Z"/>
          <w:rFonts w:ascii="Arial Narrow" w:hAnsi="Arial Narrow" w:cs="Arial"/>
          <w:b/>
          <w:bCs/>
        </w:rPr>
      </w:pPr>
    </w:p>
    <w:p w14:paraId="2912727F" w14:textId="73717DC1" w:rsidR="004F5B25" w:rsidDel="000C4F37" w:rsidRDefault="004F5B25" w:rsidP="00986622">
      <w:pPr>
        <w:tabs>
          <w:tab w:val="left" w:pos="142"/>
          <w:tab w:val="left" w:pos="1276"/>
        </w:tabs>
        <w:autoSpaceDE w:val="0"/>
        <w:autoSpaceDN w:val="0"/>
        <w:adjustRightInd w:val="0"/>
        <w:ind w:left="709"/>
        <w:jc w:val="center"/>
        <w:rPr>
          <w:del w:id="2962" w:author="surieth_uu@hotmail.com" w:date="2023-03-21T16:52:00Z"/>
          <w:rFonts w:ascii="Arial Narrow" w:hAnsi="Arial Narrow" w:cs="Arial"/>
          <w:b/>
          <w:bCs/>
        </w:rPr>
      </w:pPr>
    </w:p>
    <w:p w14:paraId="19013377" w14:textId="1B3D8CF2" w:rsidR="004F5B25" w:rsidDel="000C4F37" w:rsidRDefault="004F5B25" w:rsidP="00986622">
      <w:pPr>
        <w:tabs>
          <w:tab w:val="left" w:pos="142"/>
          <w:tab w:val="left" w:pos="1276"/>
        </w:tabs>
        <w:autoSpaceDE w:val="0"/>
        <w:autoSpaceDN w:val="0"/>
        <w:adjustRightInd w:val="0"/>
        <w:ind w:left="709"/>
        <w:jc w:val="center"/>
        <w:rPr>
          <w:del w:id="2963" w:author="surieth_uu@hotmail.com" w:date="2023-03-21T16:52:00Z"/>
          <w:rFonts w:ascii="Arial Narrow" w:hAnsi="Arial Narrow" w:cs="Arial"/>
          <w:b/>
          <w:bCs/>
        </w:rPr>
      </w:pPr>
    </w:p>
    <w:p w14:paraId="11F8828C" w14:textId="3DA2BD50" w:rsidR="004F5B25" w:rsidDel="000C4F37" w:rsidRDefault="004F5B25" w:rsidP="00986622">
      <w:pPr>
        <w:tabs>
          <w:tab w:val="left" w:pos="142"/>
          <w:tab w:val="left" w:pos="1276"/>
        </w:tabs>
        <w:autoSpaceDE w:val="0"/>
        <w:autoSpaceDN w:val="0"/>
        <w:adjustRightInd w:val="0"/>
        <w:ind w:left="709"/>
        <w:jc w:val="center"/>
        <w:rPr>
          <w:del w:id="2964" w:author="surieth_uu@hotmail.com" w:date="2023-03-21T16:52:00Z"/>
          <w:rFonts w:ascii="Arial Narrow" w:hAnsi="Arial Narrow" w:cs="Arial"/>
          <w:b/>
          <w:bCs/>
        </w:rPr>
      </w:pPr>
    </w:p>
    <w:p w14:paraId="075C0744" w14:textId="04CB2DBF" w:rsidR="004F5B25" w:rsidDel="000C4F37" w:rsidRDefault="004F5B25" w:rsidP="00986622">
      <w:pPr>
        <w:tabs>
          <w:tab w:val="left" w:pos="142"/>
          <w:tab w:val="left" w:pos="1276"/>
        </w:tabs>
        <w:autoSpaceDE w:val="0"/>
        <w:autoSpaceDN w:val="0"/>
        <w:adjustRightInd w:val="0"/>
        <w:ind w:left="709"/>
        <w:jc w:val="center"/>
        <w:rPr>
          <w:del w:id="2965" w:author="surieth_uu@hotmail.com" w:date="2023-03-21T16:52:00Z"/>
          <w:rFonts w:ascii="Arial Narrow" w:hAnsi="Arial Narrow" w:cs="Arial"/>
          <w:b/>
          <w:bCs/>
        </w:rPr>
      </w:pPr>
    </w:p>
    <w:p w14:paraId="4741E50F" w14:textId="50F00D11" w:rsidR="004F5B25" w:rsidDel="000C4F37" w:rsidRDefault="004F5B25" w:rsidP="00986622">
      <w:pPr>
        <w:tabs>
          <w:tab w:val="left" w:pos="142"/>
          <w:tab w:val="left" w:pos="1276"/>
        </w:tabs>
        <w:autoSpaceDE w:val="0"/>
        <w:autoSpaceDN w:val="0"/>
        <w:adjustRightInd w:val="0"/>
        <w:ind w:left="709"/>
        <w:jc w:val="center"/>
        <w:rPr>
          <w:del w:id="2966" w:author="surieth_uu@hotmail.com" w:date="2023-03-21T16:52:00Z"/>
          <w:rFonts w:ascii="Arial Narrow" w:hAnsi="Arial Narrow" w:cs="Arial"/>
          <w:b/>
          <w:bCs/>
        </w:rPr>
      </w:pPr>
    </w:p>
    <w:p w14:paraId="20F54C1C" w14:textId="674BB589" w:rsidR="004F5B25" w:rsidDel="000C4F37" w:rsidRDefault="004F5B25" w:rsidP="00986622">
      <w:pPr>
        <w:tabs>
          <w:tab w:val="left" w:pos="142"/>
          <w:tab w:val="left" w:pos="1276"/>
        </w:tabs>
        <w:autoSpaceDE w:val="0"/>
        <w:autoSpaceDN w:val="0"/>
        <w:adjustRightInd w:val="0"/>
        <w:ind w:left="709"/>
        <w:jc w:val="center"/>
        <w:rPr>
          <w:del w:id="2967" w:author="surieth_uu@hotmail.com" w:date="2023-03-21T16:51:00Z"/>
          <w:rFonts w:ascii="Arial Narrow" w:hAnsi="Arial Narrow" w:cs="Arial"/>
          <w:b/>
          <w:bCs/>
        </w:rPr>
      </w:pPr>
    </w:p>
    <w:p w14:paraId="2193BC9D" w14:textId="344B64D8" w:rsidR="004F5B25" w:rsidDel="000C4F37" w:rsidRDefault="004F5B25" w:rsidP="00986622">
      <w:pPr>
        <w:tabs>
          <w:tab w:val="left" w:pos="142"/>
          <w:tab w:val="left" w:pos="1276"/>
        </w:tabs>
        <w:autoSpaceDE w:val="0"/>
        <w:autoSpaceDN w:val="0"/>
        <w:adjustRightInd w:val="0"/>
        <w:ind w:left="709"/>
        <w:jc w:val="center"/>
        <w:rPr>
          <w:del w:id="2968" w:author="surieth_uu@hotmail.com" w:date="2023-03-21T16:51:00Z"/>
          <w:rFonts w:ascii="Arial Narrow" w:hAnsi="Arial Narrow" w:cs="Arial"/>
          <w:b/>
          <w:bCs/>
        </w:rPr>
      </w:pPr>
    </w:p>
    <w:p w14:paraId="0EE8F0A3" w14:textId="7AC4FF25" w:rsidR="004F5B25" w:rsidDel="000C4F37" w:rsidRDefault="004F5B25" w:rsidP="00986622">
      <w:pPr>
        <w:tabs>
          <w:tab w:val="left" w:pos="142"/>
          <w:tab w:val="left" w:pos="1276"/>
        </w:tabs>
        <w:autoSpaceDE w:val="0"/>
        <w:autoSpaceDN w:val="0"/>
        <w:adjustRightInd w:val="0"/>
        <w:ind w:left="709"/>
        <w:jc w:val="center"/>
        <w:rPr>
          <w:del w:id="2969" w:author="surieth_uu@hotmail.com" w:date="2023-03-21T16:51:00Z"/>
          <w:rFonts w:ascii="Arial Narrow" w:hAnsi="Arial Narrow" w:cs="Arial"/>
          <w:b/>
          <w:bCs/>
        </w:rPr>
      </w:pPr>
    </w:p>
    <w:p w14:paraId="3BE80066" w14:textId="13404639" w:rsidR="004F5B25" w:rsidDel="000C4F37" w:rsidRDefault="004F5B25" w:rsidP="00986622">
      <w:pPr>
        <w:tabs>
          <w:tab w:val="left" w:pos="142"/>
          <w:tab w:val="left" w:pos="1276"/>
        </w:tabs>
        <w:autoSpaceDE w:val="0"/>
        <w:autoSpaceDN w:val="0"/>
        <w:adjustRightInd w:val="0"/>
        <w:ind w:left="709"/>
        <w:jc w:val="center"/>
        <w:rPr>
          <w:del w:id="2970" w:author="surieth_uu@hotmail.com" w:date="2023-03-21T16:51:00Z"/>
          <w:rFonts w:ascii="Arial Narrow" w:hAnsi="Arial Narrow" w:cs="Arial"/>
          <w:b/>
          <w:bCs/>
        </w:rPr>
      </w:pPr>
    </w:p>
    <w:p w14:paraId="7347F51A" w14:textId="09E8EAF0" w:rsidR="004F5B25" w:rsidDel="000C4F37" w:rsidRDefault="004F5B25" w:rsidP="00986622">
      <w:pPr>
        <w:tabs>
          <w:tab w:val="left" w:pos="142"/>
          <w:tab w:val="left" w:pos="1276"/>
        </w:tabs>
        <w:autoSpaceDE w:val="0"/>
        <w:autoSpaceDN w:val="0"/>
        <w:adjustRightInd w:val="0"/>
        <w:ind w:left="709"/>
        <w:jc w:val="center"/>
        <w:rPr>
          <w:del w:id="2971" w:author="surieth_uu@hotmail.com" w:date="2023-03-21T16:51:00Z"/>
          <w:rFonts w:ascii="Arial Narrow" w:hAnsi="Arial Narrow" w:cs="Arial"/>
          <w:b/>
          <w:bCs/>
        </w:rPr>
      </w:pPr>
    </w:p>
    <w:p w14:paraId="5E069E50" w14:textId="10561339" w:rsidR="004F5B25" w:rsidDel="000C4F37" w:rsidRDefault="004F5B25" w:rsidP="00986622">
      <w:pPr>
        <w:tabs>
          <w:tab w:val="left" w:pos="142"/>
          <w:tab w:val="left" w:pos="1276"/>
        </w:tabs>
        <w:autoSpaceDE w:val="0"/>
        <w:autoSpaceDN w:val="0"/>
        <w:adjustRightInd w:val="0"/>
        <w:ind w:left="709"/>
        <w:jc w:val="center"/>
        <w:rPr>
          <w:del w:id="2972" w:author="surieth_uu@hotmail.com" w:date="2023-03-21T16:51:00Z"/>
          <w:rFonts w:ascii="Arial Narrow" w:hAnsi="Arial Narrow" w:cs="Arial"/>
          <w:b/>
          <w:bCs/>
        </w:rPr>
      </w:pPr>
    </w:p>
    <w:p w14:paraId="501FBC57" w14:textId="5CE670D5" w:rsidR="008216FC" w:rsidDel="008216FC" w:rsidRDefault="008216FC" w:rsidP="00986622">
      <w:pPr>
        <w:tabs>
          <w:tab w:val="left" w:pos="142"/>
          <w:tab w:val="left" w:pos="1276"/>
        </w:tabs>
        <w:autoSpaceDE w:val="0"/>
        <w:autoSpaceDN w:val="0"/>
        <w:adjustRightInd w:val="0"/>
        <w:ind w:left="709"/>
        <w:jc w:val="center"/>
        <w:rPr>
          <w:del w:id="2973" w:author="surieth_uu@hotmail.com" w:date="2023-03-21T15:16:00Z"/>
          <w:rFonts w:ascii="Arial Narrow" w:hAnsi="Arial Narrow" w:cs="Arial"/>
          <w:b/>
          <w:bCs/>
        </w:rPr>
      </w:pPr>
    </w:p>
    <w:p w14:paraId="6CB913F2" w14:textId="5F2E7881" w:rsidR="004F5B25" w:rsidDel="008216FC" w:rsidRDefault="004F5B25" w:rsidP="00986622">
      <w:pPr>
        <w:tabs>
          <w:tab w:val="left" w:pos="142"/>
          <w:tab w:val="left" w:pos="1276"/>
        </w:tabs>
        <w:autoSpaceDE w:val="0"/>
        <w:autoSpaceDN w:val="0"/>
        <w:adjustRightInd w:val="0"/>
        <w:ind w:left="709"/>
        <w:jc w:val="center"/>
        <w:rPr>
          <w:del w:id="2974" w:author="surieth_uu@hotmail.com" w:date="2023-03-21T15:16:00Z"/>
          <w:rFonts w:ascii="Arial Narrow" w:hAnsi="Arial Narrow" w:cs="Arial"/>
          <w:b/>
          <w:bCs/>
        </w:rPr>
      </w:pPr>
    </w:p>
    <w:p w14:paraId="74EB032B" w14:textId="4144DC66" w:rsidR="004F5B25" w:rsidDel="003C0F7A" w:rsidRDefault="004F5B25" w:rsidP="00986622">
      <w:pPr>
        <w:tabs>
          <w:tab w:val="left" w:pos="142"/>
          <w:tab w:val="left" w:pos="1276"/>
        </w:tabs>
        <w:autoSpaceDE w:val="0"/>
        <w:autoSpaceDN w:val="0"/>
        <w:adjustRightInd w:val="0"/>
        <w:ind w:left="709"/>
        <w:jc w:val="center"/>
        <w:rPr>
          <w:del w:id="2975" w:author="Usuario de Windows" w:date="2023-03-21T09:46:00Z"/>
          <w:rFonts w:ascii="Arial Narrow" w:hAnsi="Arial Narrow" w:cs="Arial"/>
          <w:b/>
          <w:bCs/>
        </w:rPr>
      </w:pPr>
    </w:p>
    <w:p w14:paraId="5DE1826E" w14:textId="43FC4DE3" w:rsidR="004F5B25" w:rsidDel="003C0F7A" w:rsidRDefault="004F5B25" w:rsidP="00986622">
      <w:pPr>
        <w:tabs>
          <w:tab w:val="left" w:pos="142"/>
          <w:tab w:val="left" w:pos="1276"/>
        </w:tabs>
        <w:autoSpaceDE w:val="0"/>
        <w:autoSpaceDN w:val="0"/>
        <w:adjustRightInd w:val="0"/>
        <w:ind w:left="709"/>
        <w:jc w:val="center"/>
        <w:rPr>
          <w:del w:id="2976" w:author="Usuario de Windows" w:date="2023-03-21T09:46:00Z"/>
          <w:rFonts w:ascii="Arial Narrow" w:hAnsi="Arial Narrow" w:cs="Arial"/>
          <w:b/>
          <w:bCs/>
        </w:rPr>
      </w:pPr>
    </w:p>
    <w:p w14:paraId="04913090" w14:textId="7B98EC78" w:rsidR="006E0280" w:rsidRDefault="004F5B25" w:rsidP="004F5B25">
      <w:pPr>
        <w:tabs>
          <w:tab w:val="left" w:pos="142"/>
          <w:tab w:val="left" w:pos="1276"/>
        </w:tabs>
        <w:autoSpaceDE w:val="0"/>
        <w:autoSpaceDN w:val="0"/>
        <w:adjustRightInd w:val="0"/>
        <w:ind w:left="709"/>
        <w:rPr>
          <w:ins w:id="2977" w:author="surieth_uu@hotmail.com" w:date="2023-03-21T15:38:00Z"/>
          <w:rFonts w:ascii="Arial Narrow" w:hAnsi="Arial Narrow" w:cs="Arial"/>
          <w:b/>
          <w:bCs/>
          <w:sz w:val="16"/>
          <w:szCs w:val="16"/>
        </w:rPr>
      </w:pPr>
      <w:del w:id="2978" w:author="surieth_uu@hotmail.com" w:date="2023-03-21T16:51:00Z">
        <w:r w:rsidRPr="004F5B25" w:rsidDel="000C4F37">
          <w:rPr>
            <w:rFonts w:ascii="Arial Narrow" w:hAnsi="Arial Narrow" w:cs="Arial"/>
            <w:b/>
            <w:bCs/>
            <w:sz w:val="16"/>
            <w:szCs w:val="16"/>
          </w:rPr>
          <w:delText xml:space="preserve">    </w:delText>
        </w:r>
      </w:del>
      <w:del w:id="2979" w:author="surieth_uu@hotmail.com" w:date="2023-03-21T16:52:00Z">
        <w:r w:rsidRPr="004F5B25" w:rsidDel="000C4F37">
          <w:rPr>
            <w:rFonts w:ascii="Arial Narrow" w:hAnsi="Arial Narrow" w:cs="Arial"/>
            <w:b/>
            <w:bCs/>
            <w:sz w:val="16"/>
            <w:szCs w:val="16"/>
          </w:rPr>
          <w:delText xml:space="preserve">  </w:delText>
        </w:r>
      </w:del>
      <w:r w:rsidRPr="004F5B25">
        <w:rPr>
          <w:rFonts w:ascii="Arial Narrow" w:hAnsi="Arial Narrow" w:cs="Arial"/>
          <w:b/>
          <w:bCs/>
          <w:sz w:val="16"/>
          <w:szCs w:val="16"/>
        </w:rPr>
        <w:t xml:space="preserve">     </w:t>
      </w:r>
    </w:p>
    <w:p w14:paraId="3768D81A" w14:textId="5043476D" w:rsidR="004F5B25" w:rsidRPr="004F5B25" w:rsidDel="00400524" w:rsidRDefault="00400524">
      <w:pPr>
        <w:tabs>
          <w:tab w:val="left" w:pos="142"/>
          <w:tab w:val="left" w:pos="1276"/>
        </w:tabs>
        <w:autoSpaceDE w:val="0"/>
        <w:autoSpaceDN w:val="0"/>
        <w:adjustRightInd w:val="0"/>
        <w:ind w:left="709"/>
        <w:rPr>
          <w:moveFrom w:id="2980" w:author="surieth_uu@hotmail.com" w:date="2023-03-21T17:07:00Z"/>
          <w:rFonts w:ascii="Arial Narrow" w:hAnsi="Arial Narrow" w:cs="Arial"/>
          <w:sz w:val="16"/>
          <w:szCs w:val="16"/>
        </w:rPr>
      </w:pPr>
      <w:del w:id="2981" w:author="surieth_uu@hotmail.com" w:date="2023-03-21T17:56:00Z">
        <w:r w:rsidDel="00794FCD">
          <w:rPr>
            <w:noProof/>
            <w:lang w:eastAsia="es-PE"/>
          </w:rPr>
          <w:drawing>
            <wp:anchor distT="0" distB="0" distL="0" distR="0" simplePos="0" relativeHeight="251654144" behindDoc="0" locked="0" layoutInCell="1" allowOverlap="1" wp14:anchorId="1CAD4543" wp14:editId="2F2F23BE">
              <wp:simplePos x="0" y="0"/>
              <wp:positionH relativeFrom="margin">
                <wp:align>right</wp:align>
              </wp:positionH>
              <wp:positionV relativeFrom="page">
                <wp:posOffset>2009775</wp:posOffset>
              </wp:positionV>
              <wp:extent cx="4924425" cy="5305425"/>
              <wp:effectExtent l="0" t="0" r="9525" b="952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4924425" cy="5305425"/>
                      </a:xfrm>
                      <a:prstGeom prst="rect">
                        <a:avLst/>
                      </a:prstGeom>
                    </pic:spPr>
                  </pic:pic>
                </a:graphicData>
              </a:graphic>
              <wp14:sizeRelH relativeFrom="margin">
                <wp14:pctWidth>0</wp14:pctWidth>
              </wp14:sizeRelH>
              <wp14:sizeRelV relativeFrom="margin">
                <wp14:pctHeight>0</wp14:pctHeight>
              </wp14:sizeRelV>
            </wp:anchor>
          </w:drawing>
        </w:r>
      </w:del>
      <w:del w:id="2982" w:author="surieth_uu@hotmail.com" w:date="2023-03-21T16:51:00Z">
        <w:r w:rsidR="004F5B25" w:rsidRPr="004F5B25" w:rsidDel="000C4F37">
          <w:rPr>
            <w:rFonts w:ascii="Arial Narrow" w:hAnsi="Arial Narrow" w:cs="Arial"/>
            <w:b/>
            <w:bCs/>
            <w:sz w:val="16"/>
            <w:szCs w:val="16"/>
          </w:rPr>
          <w:delText xml:space="preserve"> </w:delText>
        </w:r>
      </w:del>
      <w:del w:id="2983" w:author="surieth_uu@hotmail.com" w:date="2023-03-21T17:07:00Z">
        <w:r w:rsidR="004F5B25" w:rsidRPr="004F5B25" w:rsidDel="00400524">
          <w:rPr>
            <w:rFonts w:ascii="Arial Narrow" w:hAnsi="Arial Narrow" w:cs="Arial"/>
            <w:b/>
            <w:bCs/>
            <w:sz w:val="16"/>
            <w:szCs w:val="16"/>
          </w:rPr>
          <w:delText xml:space="preserve"> </w:delText>
        </w:r>
      </w:del>
      <w:moveFromRangeStart w:id="2984" w:author="surieth_uu@hotmail.com" w:date="2023-03-21T17:07:00Z" w:name="move130310872"/>
      <w:moveFrom w:id="2985" w:author="surieth_uu@hotmail.com" w:date="2023-03-21T17:07:00Z">
        <w:r w:rsidR="004F5B25" w:rsidRPr="004F5B25" w:rsidDel="000C4F37">
          <w:rPr>
            <w:rFonts w:ascii="Arial Narrow" w:hAnsi="Arial Narrow" w:cs="Arial"/>
            <w:b/>
            <w:bCs/>
            <w:sz w:val="16"/>
            <w:szCs w:val="16"/>
          </w:rPr>
          <w:t xml:space="preserve"> </w:t>
        </w:r>
        <w:r w:rsidR="004F5B25" w:rsidRPr="004F5B25" w:rsidDel="00400524">
          <w:rPr>
            <w:rFonts w:ascii="Arial Narrow" w:hAnsi="Arial Narrow" w:cs="Arial"/>
            <w:b/>
            <w:bCs/>
            <w:sz w:val="16"/>
            <w:szCs w:val="16"/>
          </w:rPr>
          <w:t xml:space="preserve">Fuente: </w:t>
        </w:r>
        <w:r w:rsidR="004F5B25" w:rsidRPr="004F5B25" w:rsidDel="00400524">
          <w:rPr>
            <w:rFonts w:ascii="Arial Narrow" w:hAnsi="Arial Narrow" w:cs="Arial"/>
            <w:sz w:val="16"/>
            <w:szCs w:val="16"/>
          </w:rPr>
          <w:t>Orden de com</w:t>
        </w:r>
        <w:r w:rsidR="004F5B25" w:rsidDel="00400524">
          <w:rPr>
            <w:rFonts w:ascii="Arial Narrow" w:hAnsi="Arial Narrow" w:cs="Arial"/>
            <w:sz w:val="16"/>
            <w:szCs w:val="16"/>
          </w:rPr>
          <w:t>p</w:t>
        </w:r>
        <w:r w:rsidR="004F5B25" w:rsidRPr="004F5B25" w:rsidDel="00400524">
          <w:rPr>
            <w:rFonts w:ascii="Arial Narrow" w:hAnsi="Arial Narrow" w:cs="Arial"/>
            <w:sz w:val="16"/>
            <w:szCs w:val="16"/>
          </w:rPr>
          <w:t>ra 3961-2022</w:t>
        </w:r>
      </w:moveFrom>
    </w:p>
    <w:moveFromRangeEnd w:id="2984"/>
    <w:p w14:paraId="736F47D6" w14:textId="5A2008F2" w:rsidR="004F5B25" w:rsidDel="00400524" w:rsidRDefault="004F5B25" w:rsidP="00986622">
      <w:pPr>
        <w:tabs>
          <w:tab w:val="left" w:pos="142"/>
          <w:tab w:val="left" w:pos="1276"/>
        </w:tabs>
        <w:autoSpaceDE w:val="0"/>
        <w:autoSpaceDN w:val="0"/>
        <w:adjustRightInd w:val="0"/>
        <w:ind w:left="709"/>
        <w:jc w:val="center"/>
        <w:rPr>
          <w:del w:id="2986" w:author="surieth_uu@hotmail.com" w:date="2023-03-21T17:07:00Z"/>
          <w:rFonts w:ascii="Arial Narrow" w:hAnsi="Arial Narrow" w:cs="Arial"/>
          <w:b/>
          <w:bCs/>
        </w:rPr>
      </w:pPr>
    </w:p>
    <w:p w14:paraId="4A40D0C1" w14:textId="22D0A9FC" w:rsidR="000C4F37" w:rsidRDefault="000C4F37" w:rsidP="00986622">
      <w:pPr>
        <w:tabs>
          <w:tab w:val="left" w:pos="142"/>
          <w:tab w:val="left" w:pos="1276"/>
        </w:tabs>
        <w:autoSpaceDE w:val="0"/>
        <w:autoSpaceDN w:val="0"/>
        <w:adjustRightInd w:val="0"/>
        <w:ind w:left="709"/>
        <w:jc w:val="center"/>
        <w:rPr>
          <w:ins w:id="2987" w:author="surieth_uu@hotmail.com" w:date="2023-03-21T16:56:00Z"/>
          <w:rFonts w:ascii="Arial Narrow" w:hAnsi="Arial Narrow" w:cs="Arial"/>
          <w:sz w:val="22"/>
          <w:szCs w:val="22"/>
        </w:rPr>
      </w:pPr>
    </w:p>
    <w:p w14:paraId="084DACE0" w14:textId="40DE94BF" w:rsidR="000C4F37" w:rsidRDefault="000C4F37" w:rsidP="00986622">
      <w:pPr>
        <w:tabs>
          <w:tab w:val="left" w:pos="142"/>
          <w:tab w:val="left" w:pos="1276"/>
        </w:tabs>
        <w:autoSpaceDE w:val="0"/>
        <w:autoSpaceDN w:val="0"/>
        <w:adjustRightInd w:val="0"/>
        <w:ind w:left="709"/>
        <w:jc w:val="center"/>
        <w:rPr>
          <w:ins w:id="2988" w:author="surieth_uu@hotmail.com" w:date="2023-03-21T16:56:00Z"/>
          <w:rFonts w:ascii="Arial Narrow" w:hAnsi="Arial Narrow" w:cs="Arial"/>
          <w:sz w:val="22"/>
          <w:szCs w:val="22"/>
        </w:rPr>
      </w:pPr>
    </w:p>
    <w:p w14:paraId="7B84E385" w14:textId="79BB109E" w:rsidR="000C4F37" w:rsidRDefault="000C4F37" w:rsidP="00986622">
      <w:pPr>
        <w:tabs>
          <w:tab w:val="left" w:pos="142"/>
          <w:tab w:val="left" w:pos="1276"/>
        </w:tabs>
        <w:autoSpaceDE w:val="0"/>
        <w:autoSpaceDN w:val="0"/>
        <w:adjustRightInd w:val="0"/>
        <w:ind w:left="709"/>
        <w:jc w:val="center"/>
        <w:rPr>
          <w:ins w:id="2989" w:author="surieth_uu@hotmail.com" w:date="2023-03-21T16:56:00Z"/>
          <w:rFonts w:ascii="Arial Narrow" w:hAnsi="Arial Narrow" w:cs="Arial"/>
          <w:sz w:val="22"/>
          <w:szCs w:val="22"/>
        </w:rPr>
      </w:pPr>
    </w:p>
    <w:p w14:paraId="427E3C48" w14:textId="267A23F6" w:rsidR="000C4F37" w:rsidRDefault="000C4F37" w:rsidP="00986622">
      <w:pPr>
        <w:tabs>
          <w:tab w:val="left" w:pos="142"/>
          <w:tab w:val="left" w:pos="1276"/>
        </w:tabs>
        <w:autoSpaceDE w:val="0"/>
        <w:autoSpaceDN w:val="0"/>
        <w:adjustRightInd w:val="0"/>
        <w:ind w:left="709"/>
        <w:jc w:val="center"/>
        <w:rPr>
          <w:ins w:id="2990" w:author="surieth_uu@hotmail.com" w:date="2023-03-21T16:56:00Z"/>
          <w:rFonts w:ascii="Arial Narrow" w:hAnsi="Arial Narrow" w:cs="Arial"/>
          <w:sz w:val="22"/>
          <w:szCs w:val="22"/>
        </w:rPr>
      </w:pPr>
    </w:p>
    <w:p w14:paraId="6144B623" w14:textId="002880DC" w:rsidR="000C4F37" w:rsidRDefault="000C4F37" w:rsidP="00986622">
      <w:pPr>
        <w:tabs>
          <w:tab w:val="left" w:pos="142"/>
          <w:tab w:val="left" w:pos="1276"/>
        </w:tabs>
        <w:autoSpaceDE w:val="0"/>
        <w:autoSpaceDN w:val="0"/>
        <w:adjustRightInd w:val="0"/>
        <w:ind w:left="709"/>
        <w:jc w:val="center"/>
        <w:rPr>
          <w:ins w:id="2991" w:author="surieth_uu@hotmail.com" w:date="2023-03-21T16:56:00Z"/>
          <w:rFonts w:ascii="Arial Narrow" w:hAnsi="Arial Narrow" w:cs="Arial"/>
          <w:sz w:val="22"/>
          <w:szCs w:val="22"/>
        </w:rPr>
      </w:pPr>
    </w:p>
    <w:p w14:paraId="30D3BE6D" w14:textId="60D71680" w:rsidR="000C4F37" w:rsidRDefault="000C4F37" w:rsidP="00986622">
      <w:pPr>
        <w:tabs>
          <w:tab w:val="left" w:pos="142"/>
          <w:tab w:val="left" w:pos="1276"/>
        </w:tabs>
        <w:autoSpaceDE w:val="0"/>
        <w:autoSpaceDN w:val="0"/>
        <w:adjustRightInd w:val="0"/>
        <w:ind w:left="709"/>
        <w:jc w:val="center"/>
        <w:rPr>
          <w:ins w:id="2992" w:author="surieth_uu@hotmail.com" w:date="2023-03-21T16:56:00Z"/>
          <w:rFonts w:ascii="Arial Narrow" w:hAnsi="Arial Narrow" w:cs="Arial"/>
          <w:sz w:val="22"/>
          <w:szCs w:val="22"/>
        </w:rPr>
      </w:pPr>
    </w:p>
    <w:p w14:paraId="3692F657" w14:textId="16DCABE3" w:rsidR="000C4F37" w:rsidRDefault="000C4F37" w:rsidP="00986622">
      <w:pPr>
        <w:tabs>
          <w:tab w:val="left" w:pos="142"/>
          <w:tab w:val="left" w:pos="1276"/>
        </w:tabs>
        <w:autoSpaceDE w:val="0"/>
        <w:autoSpaceDN w:val="0"/>
        <w:adjustRightInd w:val="0"/>
        <w:ind w:left="709"/>
        <w:jc w:val="center"/>
        <w:rPr>
          <w:ins w:id="2993" w:author="surieth_uu@hotmail.com" w:date="2023-03-21T16:56:00Z"/>
          <w:rFonts w:ascii="Arial Narrow" w:hAnsi="Arial Narrow" w:cs="Arial"/>
          <w:sz w:val="22"/>
          <w:szCs w:val="22"/>
        </w:rPr>
      </w:pPr>
    </w:p>
    <w:p w14:paraId="2CE9C330" w14:textId="5F16516D" w:rsidR="000C4F37" w:rsidRDefault="000C4F37" w:rsidP="00986622">
      <w:pPr>
        <w:tabs>
          <w:tab w:val="left" w:pos="142"/>
          <w:tab w:val="left" w:pos="1276"/>
        </w:tabs>
        <w:autoSpaceDE w:val="0"/>
        <w:autoSpaceDN w:val="0"/>
        <w:adjustRightInd w:val="0"/>
        <w:ind w:left="709"/>
        <w:jc w:val="center"/>
        <w:rPr>
          <w:ins w:id="2994" w:author="surieth_uu@hotmail.com" w:date="2023-03-21T16:56:00Z"/>
          <w:rFonts w:ascii="Arial Narrow" w:hAnsi="Arial Narrow" w:cs="Arial"/>
          <w:sz w:val="22"/>
          <w:szCs w:val="22"/>
        </w:rPr>
      </w:pPr>
    </w:p>
    <w:p w14:paraId="763EA294" w14:textId="6FE09ADF" w:rsidR="000C4F37" w:rsidRDefault="000C4F37" w:rsidP="00986622">
      <w:pPr>
        <w:tabs>
          <w:tab w:val="left" w:pos="142"/>
          <w:tab w:val="left" w:pos="1276"/>
        </w:tabs>
        <w:autoSpaceDE w:val="0"/>
        <w:autoSpaceDN w:val="0"/>
        <w:adjustRightInd w:val="0"/>
        <w:ind w:left="709"/>
        <w:jc w:val="center"/>
        <w:rPr>
          <w:ins w:id="2995" w:author="surieth_uu@hotmail.com" w:date="2023-03-21T16:56:00Z"/>
          <w:rFonts w:ascii="Arial Narrow" w:hAnsi="Arial Narrow" w:cs="Arial"/>
          <w:sz w:val="22"/>
          <w:szCs w:val="22"/>
        </w:rPr>
      </w:pPr>
    </w:p>
    <w:p w14:paraId="16A257D2" w14:textId="18FC101B" w:rsidR="000C4F37" w:rsidRDefault="000C4F37" w:rsidP="00986622">
      <w:pPr>
        <w:tabs>
          <w:tab w:val="left" w:pos="142"/>
          <w:tab w:val="left" w:pos="1276"/>
        </w:tabs>
        <w:autoSpaceDE w:val="0"/>
        <w:autoSpaceDN w:val="0"/>
        <w:adjustRightInd w:val="0"/>
        <w:ind w:left="709"/>
        <w:jc w:val="center"/>
        <w:rPr>
          <w:ins w:id="2996" w:author="surieth_uu@hotmail.com" w:date="2023-03-21T16:56:00Z"/>
          <w:rFonts w:ascii="Arial Narrow" w:hAnsi="Arial Narrow" w:cs="Arial"/>
          <w:sz w:val="22"/>
          <w:szCs w:val="22"/>
        </w:rPr>
      </w:pPr>
    </w:p>
    <w:p w14:paraId="6252F13E" w14:textId="4CED3749" w:rsidR="000C4F37" w:rsidRDefault="000C4F37" w:rsidP="00986622">
      <w:pPr>
        <w:tabs>
          <w:tab w:val="left" w:pos="142"/>
          <w:tab w:val="left" w:pos="1276"/>
        </w:tabs>
        <w:autoSpaceDE w:val="0"/>
        <w:autoSpaceDN w:val="0"/>
        <w:adjustRightInd w:val="0"/>
        <w:ind w:left="709"/>
        <w:jc w:val="center"/>
        <w:rPr>
          <w:ins w:id="2997" w:author="surieth_uu@hotmail.com" w:date="2023-03-21T16:56:00Z"/>
          <w:rFonts w:ascii="Arial Narrow" w:hAnsi="Arial Narrow" w:cs="Arial"/>
          <w:sz w:val="22"/>
          <w:szCs w:val="22"/>
        </w:rPr>
      </w:pPr>
    </w:p>
    <w:p w14:paraId="3403503A" w14:textId="47671FBF" w:rsidR="000C4F37" w:rsidRDefault="000C4F37" w:rsidP="00986622">
      <w:pPr>
        <w:tabs>
          <w:tab w:val="left" w:pos="142"/>
          <w:tab w:val="left" w:pos="1276"/>
        </w:tabs>
        <w:autoSpaceDE w:val="0"/>
        <w:autoSpaceDN w:val="0"/>
        <w:adjustRightInd w:val="0"/>
        <w:ind w:left="709"/>
        <w:jc w:val="center"/>
        <w:rPr>
          <w:ins w:id="2998" w:author="surieth_uu@hotmail.com" w:date="2023-03-21T16:56:00Z"/>
          <w:rFonts w:ascii="Arial Narrow" w:hAnsi="Arial Narrow" w:cs="Arial"/>
          <w:sz w:val="22"/>
          <w:szCs w:val="22"/>
        </w:rPr>
      </w:pPr>
    </w:p>
    <w:p w14:paraId="5005A776" w14:textId="3F2EF7CE" w:rsidR="000C4F37" w:rsidRDefault="000C4F37" w:rsidP="00986622">
      <w:pPr>
        <w:tabs>
          <w:tab w:val="left" w:pos="142"/>
          <w:tab w:val="left" w:pos="1276"/>
        </w:tabs>
        <w:autoSpaceDE w:val="0"/>
        <w:autoSpaceDN w:val="0"/>
        <w:adjustRightInd w:val="0"/>
        <w:ind w:left="709"/>
        <w:jc w:val="center"/>
        <w:rPr>
          <w:ins w:id="2999" w:author="surieth_uu@hotmail.com" w:date="2023-03-21T16:56:00Z"/>
          <w:rFonts w:ascii="Arial Narrow" w:hAnsi="Arial Narrow" w:cs="Arial"/>
          <w:sz w:val="22"/>
          <w:szCs w:val="22"/>
        </w:rPr>
      </w:pPr>
    </w:p>
    <w:p w14:paraId="22BF4E87" w14:textId="0EE6F2EC" w:rsidR="000C4F37" w:rsidRDefault="000C4F37" w:rsidP="00986622">
      <w:pPr>
        <w:tabs>
          <w:tab w:val="left" w:pos="142"/>
          <w:tab w:val="left" w:pos="1276"/>
        </w:tabs>
        <w:autoSpaceDE w:val="0"/>
        <w:autoSpaceDN w:val="0"/>
        <w:adjustRightInd w:val="0"/>
        <w:ind w:left="709"/>
        <w:jc w:val="center"/>
        <w:rPr>
          <w:ins w:id="3000" w:author="surieth_uu@hotmail.com" w:date="2023-03-21T16:56:00Z"/>
          <w:rFonts w:ascii="Arial Narrow" w:hAnsi="Arial Narrow" w:cs="Arial"/>
          <w:sz w:val="22"/>
          <w:szCs w:val="22"/>
        </w:rPr>
      </w:pPr>
    </w:p>
    <w:p w14:paraId="7D394C3B" w14:textId="4D0A7E05" w:rsidR="000C4F37" w:rsidRDefault="000C4F37" w:rsidP="00986622">
      <w:pPr>
        <w:tabs>
          <w:tab w:val="left" w:pos="142"/>
          <w:tab w:val="left" w:pos="1276"/>
        </w:tabs>
        <w:autoSpaceDE w:val="0"/>
        <w:autoSpaceDN w:val="0"/>
        <w:adjustRightInd w:val="0"/>
        <w:ind w:left="709"/>
        <w:jc w:val="center"/>
        <w:rPr>
          <w:ins w:id="3001" w:author="surieth_uu@hotmail.com" w:date="2023-03-21T16:56:00Z"/>
          <w:rFonts w:ascii="Arial Narrow" w:hAnsi="Arial Narrow" w:cs="Arial"/>
          <w:sz w:val="22"/>
          <w:szCs w:val="22"/>
        </w:rPr>
      </w:pPr>
    </w:p>
    <w:p w14:paraId="73C74346" w14:textId="378C188A" w:rsidR="000C4F37" w:rsidRDefault="000C4F37" w:rsidP="00986622">
      <w:pPr>
        <w:tabs>
          <w:tab w:val="left" w:pos="142"/>
          <w:tab w:val="left" w:pos="1276"/>
        </w:tabs>
        <w:autoSpaceDE w:val="0"/>
        <w:autoSpaceDN w:val="0"/>
        <w:adjustRightInd w:val="0"/>
        <w:ind w:left="709"/>
        <w:jc w:val="center"/>
        <w:rPr>
          <w:ins w:id="3002" w:author="surieth_uu@hotmail.com" w:date="2023-03-21T16:56:00Z"/>
          <w:rFonts w:ascii="Arial Narrow" w:hAnsi="Arial Narrow" w:cs="Arial"/>
          <w:sz w:val="22"/>
          <w:szCs w:val="22"/>
        </w:rPr>
      </w:pPr>
    </w:p>
    <w:p w14:paraId="41CB38D6" w14:textId="17D1DEAE" w:rsidR="000C4F37" w:rsidRDefault="000C4F37" w:rsidP="00986622">
      <w:pPr>
        <w:tabs>
          <w:tab w:val="left" w:pos="142"/>
          <w:tab w:val="left" w:pos="1276"/>
        </w:tabs>
        <w:autoSpaceDE w:val="0"/>
        <w:autoSpaceDN w:val="0"/>
        <w:adjustRightInd w:val="0"/>
        <w:ind w:left="709"/>
        <w:jc w:val="center"/>
        <w:rPr>
          <w:ins w:id="3003" w:author="surieth_uu@hotmail.com" w:date="2023-03-21T16:56:00Z"/>
          <w:rFonts w:ascii="Arial Narrow" w:hAnsi="Arial Narrow" w:cs="Arial"/>
          <w:sz w:val="22"/>
          <w:szCs w:val="22"/>
        </w:rPr>
      </w:pPr>
    </w:p>
    <w:p w14:paraId="695875D3" w14:textId="2C73F03F" w:rsidR="000C4F37" w:rsidRDefault="000C4F37" w:rsidP="00986622">
      <w:pPr>
        <w:tabs>
          <w:tab w:val="left" w:pos="142"/>
          <w:tab w:val="left" w:pos="1276"/>
        </w:tabs>
        <w:autoSpaceDE w:val="0"/>
        <w:autoSpaceDN w:val="0"/>
        <w:adjustRightInd w:val="0"/>
        <w:ind w:left="709"/>
        <w:jc w:val="center"/>
        <w:rPr>
          <w:ins w:id="3004" w:author="surieth_uu@hotmail.com" w:date="2023-03-21T16:56:00Z"/>
          <w:rFonts w:ascii="Arial Narrow" w:hAnsi="Arial Narrow" w:cs="Arial"/>
          <w:sz w:val="22"/>
          <w:szCs w:val="22"/>
        </w:rPr>
      </w:pPr>
    </w:p>
    <w:p w14:paraId="5F4F78C7" w14:textId="303D1448" w:rsidR="000C4F37" w:rsidRDefault="000C4F37" w:rsidP="00986622">
      <w:pPr>
        <w:tabs>
          <w:tab w:val="left" w:pos="142"/>
          <w:tab w:val="left" w:pos="1276"/>
        </w:tabs>
        <w:autoSpaceDE w:val="0"/>
        <w:autoSpaceDN w:val="0"/>
        <w:adjustRightInd w:val="0"/>
        <w:ind w:left="709"/>
        <w:jc w:val="center"/>
        <w:rPr>
          <w:ins w:id="3005" w:author="surieth_uu@hotmail.com" w:date="2023-03-21T16:56:00Z"/>
          <w:rFonts w:ascii="Arial Narrow" w:hAnsi="Arial Narrow" w:cs="Arial"/>
          <w:sz w:val="22"/>
          <w:szCs w:val="22"/>
        </w:rPr>
      </w:pPr>
    </w:p>
    <w:p w14:paraId="323FEC44" w14:textId="278E35CB" w:rsidR="000C4F37" w:rsidRDefault="000C4F37" w:rsidP="00986622">
      <w:pPr>
        <w:tabs>
          <w:tab w:val="left" w:pos="142"/>
          <w:tab w:val="left" w:pos="1276"/>
        </w:tabs>
        <w:autoSpaceDE w:val="0"/>
        <w:autoSpaceDN w:val="0"/>
        <w:adjustRightInd w:val="0"/>
        <w:ind w:left="709"/>
        <w:jc w:val="center"/>
        <w:rPr>
          <w:ins w:id="3006" w:author="surieth_uu@hotmail.com" w:date="2023-03-21T16:56:00Z"/>
          <w:rFonts w:ascii="Arial Narrow" w:hAnsi="Arial Narrow" w:cs="Arial"/>
          <w:sz w:val="22"/>
          <w:szCs w:val="22"/>
        </w:rPr>
      </w:pPr>
    </w:p>
    <w:p w14:paraId="449B59BA" w14:textId="063A9A62" w:rsidR="000C4F37" w:rsidRDefault="000C4F37" w:rsidP="00986622">
      <w:pPr>
        <w:tabs>
          <w:tab w:val="left" w:pos="142"/>
          <w:tab w:val="left" w:pos="1276"/>
        </w:tabs>
        <w:autoSpaceDE w:val="0"/>
        <w:autoSpaceDN w:val="0"/>
        <w:adjustRightInd w:val="0"/>
        <w:ind w:left="709"/>
        <w:jc w:val="center"/>
        <w:rPr>
          <w:ins w:id="3007" w:author="surieth_uu@hotmail.com" w:date="2023-03-21T16:56:00Z"/>
          <w:rFonts w:ascii="Arial Narrow" w:hAnsi="Arial Narrow" w:cs="Arial"/>
          <w:sz w:val="22"/>
          <w:szCs w:val="22"/>
        </w:rPr>
      </w:pPr>
    </w:p>
    <w:p w14:paraId="114158C1" w14:textId="0A468D9A" w:rsidR="000C4F37" w:rsidRDefault="000C4F37" w:rsidP="00986622">
      <w:pPr>
        <w:tabs>
          <w:tab w:val="left" w:pos="142"/>
          <w:tab w:val="left" w:pos="1276"/>
        </w:tabs>
        <w:autoSpaceDE w:val="0"/>
        <w:autoSpaceDN w:val="0"/>
        <w:adjustRightInd w:val="0"/>
        <w:ind w:left="709"/>
        <w:jc w:val="center"/>
        <w:rPr>
          <w:ins w:id="3008" w:author="surieth_uu@hotmail.com" w:date="2023-03-21T16:56:00Z"/>
          <w:rFonts w:ascii="Arial Narrow" w:hAnsi="Arial Narrow" w:cs="Arial"/>
          <w:sz w:val="22"/>
          <w:szCs w:val="22"/>
        </w:rPr>
      </w:pPr>
    </w:p>
    <w:p w14:paraId="7CE41990" w14:textId="41BB1BEB" w:rsidR="000C4F37" w:rsidRDefault="000C4F37" w:rsidP="00986622">
      <w:pPr>
        <w:tabs>
          <w:tab w:val="left" w:pos="142"/>
          <w:tab w:val="left" w:pos="1276"/>
        </w:tabs>
        <w:autoSpaceDE w:val="0"/>
        <w:autoSpaceDN w:val="0"/>
        <w:adjustRightInd w:val="0"/>
        <w:ind w:left="709"/>
        <w:jc w:val="center"/>
        <w:rPr>
          <w:ins w:id="3009" w:author="surieth_uu@hotmail.com" w:date="2023-03-21T16:59:00Z"/>
          <w:rFonts w:ascii="Arial Narrow" w:hAnsi="Arial Narrow" w:cs="Arial"/>
          <w:sz w:val="22"/>
          <w:szCs w:val="22"/>
        </w:rPr>
      </w:pPr>
    </w:p>
    <w:p w14:paraId="5A490E27" w14:textId="3E47842B" w:rsidR="00400524" w:rsidRDefault="00400524" w:rsidP="00400524">
      <w:pPr>
        <w:tabs>
          <w:tab w:val="left" w:pos="142"/>
          <w:tab w:val="left" w:pos="1276"/>
        </w:tabs>
        <w:autoSpaceDE w:val="0"/>
        <w:autoSpaceDN w:val="0"/>
        <w:adjustRightInd w:val="0"/>
        <w:ind w:left="709"/>
        <w:rPr>
          <w:ins w:id="3010" w:author="surieth_uu@hotmail.com" w:date="2023-03-21T17:56:00Z"/>
          <w:rFonts w:ascii="Arial Narrow" w:hAnsi="Arial Narrow" w:cs="Arial"/>
          <w:b/>
          <w:bCs/>
          <w:sz w:val="16"/>
          <w:szCs w:val="16"/>
        </w:rPr>
      </w:pPr>
    </w:p>
    <w:p w14:paraId="58A64827" w14:textId="414FFEDC" w:rsidR="00794FCD" w:rsidRDefault="00794FCD" w:rsidP="00400524">
      <w:pPr>
        <w:tabs>
          <w:tab w:val="left" w:pos="142"/>
          <w:tab w:val="left" w:pos="1276"/>
        </w:tabs>
        <w:autoSpaceDE w:val="0"/>
        <w:autoSpaceDN w:val="0"/>
        <w:adjustRightInd w:val="0"/>
        <w:ind w:left="709"/>
        <w:rPr>
          <w:ins w:id="3011" w:author="surieth_uu@hotmail.com" w:date="2023-03-21T17:56:00Z"/>
          <w:rFonts w:ascii="Arial Narrow" w:hAnsi="Arial Narrow" w:cs="Arial"/>
          <w:b/>
          <w:bCs/>
          <w:sz w:val="16"/>
          <w:szCs w:val="16"/>
        </w:rPr>
      </w:pPr>
    </w:p>
    <w:p w14:paraId="34F12327" w14:textId="4F151AC8" w:rsidR="00794FCD" w:rsidRDefault="00794FCD" w:rsidP="00400524">
      <w:pPr>
        <w:tabs>
          <w:tab w:val="left" w:pos="142"/>
          <w:tab w:val="left" w:pos="1276"/>
        </w:tabs>
        <w:autoSpaceDE w:val="0"/>
        <w:autoSpaceDN w:val="0"/>
        <w:adjustRightInd w:val="0"/>
        <w:ind w:left="709"/>
        <w:rPr>
          <w:ins w:id="3012" w:author="surieth_uu@hotmail.com" w:date="2023-03-21T17:56:00Z"/>
          <w:rFonts w:ascii="Arial Narrow" w:hAnsi="Arial Narrow" w:cs="Arial"/>
          <w:b/>
          <w:bCs/>
          <w:sz w:val="16"/>
          <w:szCs w:val="16"/>
        </w:rPr>
      </w:pPr>
    </w:p>
    <w:p w14:paraId="77B14A30" w14:textId="18F31C00" w:rsidR="00794FCD" w:rsidRDefault="00794FCD" w:rsidP="00400524">
      <w:pPr>
        <w:tabs>
          <w:tab w:val="left" w:pos="142"/>
          <w:tab w:val="left" w:pos="1276"/>
        </w:tabs>
        <w:autoSpaceDE w:val="0"/>
        <w:autoSpaceDN w:val="0"/>
        <w:adjustRightInd w:val="0"/>
        <w:ind w:left="709"/>
        <w:rPr>
          <w:ins w:id="3013" w:author="surieth_uu@hotmail.com" w:date="2023-03-21T17:56:00Z"/>
          <w:rFonts w:ascii="Arial Narrow" w:hAnsi="Arial Narrow" w:cs="Arial"/>
          <w:b/>
          <w:bCs/>
          <w:sz w:val="16"/>
          <w:szCs w:val="16"/>
        </w:rPr>
      </w:pPr>
    </w:p>
    <w:p w14:paraId="4185FAFA" w14:textId="4BECAF0A" w:rsidR="00794FCD" w:rsidRDefault="00794FCD" w:rsidP="00400524">
      <w:pPr>
        <w:tabs>
          <w:tab w:val="left" w:pos="142"/>
          <w:tab w:val="left" w:pos="1276"/>
        </w:tabs>
        <w:autoSpaceDE w:val="0"/>
        <w:autoSpaceDN w:val="0"/>
        <w:adjustRightInd w:val="0"/>
        <w:ind w:left="709"/>
        <w:rPr>
          <w:ins w:id="3014" w:author="surieth_uu@hotmail.com" w:date="2023-03-21T17:56:00Z"/>
          <w:rFonts w:ascii="Arial Narrow" w:hAnsi="Arial Narrow" w:cs="Arial"/>
          <w:b/>
          <w:bCs/>
          <w:sz w:val="16"/>
          <w:szCs w:val="16"/>
        </w:rPr>
      </w:pPr>
    </w:p>
    <w:p w14:paraId="5203F7DC" w14:textId="3F168AC6" w:rsidR="00794FCD" w:rsidRDefault="00794FCD" w:rsidP="00400524">
      <w:pPr>
        <w:tabs>
          <w:tab w:val="left" w:pos="142"/>
          <w:tab w:val="left" w:pos="1276"/>
        </w:tabs>
        <w:autoSpaceDE w:val="0"/>
        <w:autoSpaceDN w:val="0"/>
        <w:adjustRightInd w:val="0"/>
        <w:ind w:left="709"/>
        <w:rPr>
          <w:ins w:id="3015" w:author="surieth_uu@hotmail.com" w:date="2023-03-21T17:56:00Z"/>
          <w:rFonts w:ascii="Arial Narrow" w:hAnsi="Arial Narrow" w:cs="Arial"/>
          <w:b/>
          <w:bCs/>
          <w:sz w:val="16"/>
          <w:szCs w:val="16"/>
        </w:rPr>
      </w:pPr>
    </w:p>
    <w:p w14:paraId="5ED698A2" w14:textId="69AA5C5C" w:rsidR="00794FCD" w:rsidRDefault="00794FCD" w:rsidP="00400524">
      <w:pPr>
        <w:tabs>
          <w:tab w:val="left" w:pos="142"/>
          <w:tab w:val="left" w:pos="1276"/>
        </w:tabs>
        <w:autoSpaceDE w:val="0"/>
        <w:autoSpaceDN w:val="0"/>
        <w:adjustRightInd w:val="0"/>
        <w:ind w:left="709"/>
        <w:rPr>
          <w:ins w:id="3016" w:author="surieth_uu@hotmail.com" w:date="2023-03-21T17:56:00Z"/>
          <w:rFonts w:ascii="Arial Narrow" w:hAnsi="Arial Narrow" w:cs="Arial"/>
          <w:b/>
          <w:bCs/>
          <w:sz w:val="16"/>
          <w:szCs w:val="16"/>
        </w:rPr>
      </w:pPr>
    </w:p>
    <w:p w14:paraId="47A629A3" w14:textId="4C98217D" w:rsidR="00794FCD" w:rsidRDefault="00794FCD" w:rsidP="00400524">
      <w:pPr>
        <w:tabs>
          <w:tab w:val="left" w:pos="142"/>
          <w:tab w:val="left" w:pos="1276"/>
        </w:tabs>
        <w:autoSpaceDE w:val="0"/>
        <w:autoSpaceDN w:val="0"/>
        <w:adjustRightInd w:val="0"/>
        <w:ind w:left="709"/>
        <w:rPr>
          <w:ins w:id="3017" w:author="surieth_uu@hotmail.com" w:date="2023-03-21T17:56:00Z"/>
          <w:rFonts w:ascii="Arial Narrow" w:hAnsi="Arial Narrow" w:cs="Arial"/>
          <w:b/>
          <w:bCs/>
          <w:sz w:val="16"/>
          <w:szCs w:val="16"/>
        </w:rPr>
      </w:pPr>
    </w:p>
    <w:p w14:paraId="034998FF" w14:textId="397F2749" w:rsidR="00794FCD" w:rsidRDefault="00794FCD" w:rsidP="00400524">
      <w:pPr>
        <w:tabs>
          <w:tab w:val="left" w:pos="142"/>
          <w:tab w:val="left" w:pos="1276"/>
        </w:tabs>
        <w:autoSpaceDE w:val="0"/>
        <w:autoSpaceDN w:val="0"/>
        <w:adjustRightInd w:val="0"/>
        <w:ind w:left="709"/>
        <w:rPr>
          <w:ins w:id="3018" w:author="surieth_uu@hotmail.com" w:date="2023-03-21T17:56:00Z"/>
          <w:rFonts w:ascii="Arial Narrow" w:hAnsi="Arial Narrow" w:cs="Arial"/>
          <w:b/>
          <w:bCs/>
          <w:sz w:val="16"/>
          <w:szCs w:val="16"/>
        </w:rPr>
      </w:pPr>
    </w:p>
    <w:p w14:paraId="5E12DB49" w14:textId="097FFE05" w:rsidR="00794FCD" w:rsidRDefault="00794FCD" w:rsidP="00400524">
      <w:pPr>
        <w:tabs>
          <w:tab w:val="left" w:pos="142"/>
          <w:tab w:val="left" w:pos="1276"/>
        </w:tabs>
        <w:autoSpaceDE w:val="0"/>
        <w:autoSpaceDN w:val="0"/>
        <w:adjustRightInd w:val="0"/>
        <w:ind w:left="709"/>
        <w:rPr>
          <w:ins w:id="3019" w:author="surieth_uu@hotmail.com" w:date="2023-03-21T17:56:00Z"/>
          <w:rFonts w:ascii="Arial Narrow" w:hAnsi="Arial Narrow" w:cs="Arial"/>
          <w:b/>
          <w:bCs/>
          <w:sz w:val="16"/>
          <w:szCs w:val="16"/>
        </w:rPr>
      </w:pPr>
    </w:p>
    <w:p w14:paraId="0E40C4D6" w14:textId="4E5B8BB7" w:rsidR="00794FCD" w:rsidRDefault="00794FCD" w:rsidP="00400524">
      <w:pPr>
        <w:tabs>
          <w:tab w:val="left" w:pos="142"/>
          <w:tab w:val="left" w:pos="1276"/>
        </w:tabs>
        <w:autoSpaceDE w:val="0"/>
        <w:autoSpaceDN w:val="0"/>
        <w:adjustRightInd w:val="0"/>
        <w:ind w:left="709"/>
        <w:rPr>
          <w:ins w:id="3020" w:author="surieth_uu@hotmail.com" w:date="2023-03-21T17:56:00Z"/>
          <w:rFonts w:ascii="Arial Narrow" w:hAnsi="Arial Narrow" w:cs="Arial"/>
          <w:b/>
          <w:bCs/>
          <w:sz w:val="16"/>
          <w:szCs w:val="16"/>
        </w:rPr>
      </w:pPr>
    </w:p>
    <w:p w14:paraId="290BD176" w14:textId="3B50E402" w:rsidR="00794FCD" w:rsidRDefault="00794FCD" w:rsidP="00400524">
      <w:pPr>
        <w:tabs>
          <w:tab w:val="left" w:pos="142"/>
          <w:tab w:val="left" w:pos="1276"/>
        </w:tabs>
        <w:autoSpaceDE w:val="0"/>
        <w:autoSpaceDN w:val="0"/>
        <w:adjustRightInd w:val="0"/>
        <w:ind w:left="709"/>
        <w:rPr>
          <w:ins w:id="3021" w:author="surieth_uu@hotmail.com" w:date="2023-03-21T17:56:00Z"/>
          <w:rFonts w:ascii="Arial Narrow" w:hAnsi="Arial Narrow" w:cs="Arial"/>
          <w:b/>
          <w:bCs/>
          <w:sz w:val="16"/>
          <w:szCs w:val="16"/>
        </w:rPr>
      </w:pPr>
    </w:p>
    <w:p w14:paraId="2947E164" w14:textId="07E776CC" w:rsidR="00794FCD" w:rsidRDefault="00794FCD" w:rsidP="00400524">
      <w:pPr>
        <w:tabs>
          <w:tab w:val="left" w:pos="142"/>
          <w:tab w:val="left" w:pos="1276"/>
        </w:tabs>
        <w:autoSpaceDE w:val="0"/>
        <w:autoSpaceDN w:val="0"/>
        <w:adjustRightInd w:val="0"/>
        <w:ind w:left="709"/>
        <w:rPr>
          <w:ins w:id="3022" w:author="surieth_uu@hotmail.com" w:date="2023-03-21T17:56:00Z"/>
          <w:rFonts w:ascii="Arial Narrow" w:hAnsi="Arial Narrow" w:cs="Arial"/>
          <w:b/>
          <w:bCs/>
          <w:sz w:val="16"/>
          <w:szCs w:val="16"/>
        </w:rPr>
      </w:pPr>
    </w:p>
    <w:p w14:paraId="7EEF9322" w14:textId="77777777" w:rsidR="00400524" w:rsidRDefault="00400524" w:rsidP="00400524">
      <w:pPr>
        <w:tabs>
          <w:tab w:val="left" w:pos="142"/>
          <w:tab w:val="left" w:pos="1276"/>
        </w:tabs>
        <w:autoSpaceDE w:val="0"/>
        <w:autoSpaceDN w:val="0"/>
        <w:adjustRightInd w:val="0"/>
        <w:ind w:left="709"/>
        <w:rPr>
          <w:ins w:id="3023" w:author="surieth_uu@hotmail.com" w:date="2023-03-21T17:10:00Z"/>
          <w:rFonts w:ascii="Arial Narrow" w:hAnsi="Arial Narrow" w:cs="Arial"/>
          <w:b/>
          <w:bCs/>
          <w:sz w:val="16"/>
          <w:szCs w:val="16"/>
        </w:rPr>
      </w:pPr>
    </w:p>
    <w:p w14:paraId="429B8606" w14:textId="7874C46E" w:rsidR="00400524" w:rsidRPr="004F5B25" w:rsidRDefault="00400524" w:rsidP="00400524">
      <w:pPr>
        <w:tabs>
          <w:tab w:val="left" w:pos="142"/>
          <w:tab w:val="left" w:pos="1276"/>
        </w:tabs>
        <w:autoSpaceDE w:val="0"/>
        <w:autoSpaceDN w:val="0"/>
        <w:adjustRightInd w:val="0"/>
        <w:ind w:left="709"/>
        <w:rPr>
          <w:moveTo w:id="3024" w:author="surieth_uu@hotmail.com" w:date="2023-03-21T17:07:00Z"/>
          <w:rFonts w:ascii="Arial Narrow" w:hAnsi="Arial Narrow" w:cs="Arial"/>
          <w:sz w:val="16"/>
          <w:szCs w:val="16"/>
        </w:rPr>
      </w:pPr>
      <w:moveToRangeStart w:id="3025" w:author="surieth_uu@hotmail.com" w:date="2023-03-21T17:07:00Z" w:name="move130310872"/>
      <w:moveTo w:id="3026" w:author="surieth_uu@hotmail.com" w:date="2023-03-21T17:07:00Z">
        <w:r w:rsidRPr="004F5B25">
          <w:rPr>
            <w:rFonts w:ascii="Arial Narrow" w:hAnsi="Arial Narrow" w:cs="Arial"/>
            <w:b/>
            <w:bCs/>
            <w:sz w:val="16"/>
            <w:szCs w:val="16"/>
          </w:rPr>
          <w:t xml:space="preserve">Fuente: </w:t>
        </w:r>
        <w:r w:rsidRPr="004F5B25">
          <w:rPr>
            <w:rFonts w:ascii="Arial Narrow" w:hAnsi="Arial Narrow" w:cs="Arial"/>
            <w:sz w:val="16"/>
            <w:szCs w:val="16"/>
          </w:rPr>
          <w:t>Orden de com</w:t>
        </w:r>
        <w:r>
          <w:rPr>
            <w:rFonts w:ascii="Arial Narrow" w:hAnsi="Arial Narrow" w:cs="Arial"/>
            <w:sz w:val="16"/>
            <w:szCs w:val="16"/>
          </w:rPr>
          <w:t>p</w:t>
        </w:r>
        <w:r w:rsidRPr="004F5B25">
          <w:rPr>
            <w:rFonts w:ascii="Arial Narrow" w:hAnsi="Arial Narrow" w:cs="Arial"/>
            <w:sz w:val="16"/>
            <w:szCs w:val="16"/>
          </w:rPr>
          <w:t>ra 3961-2022</w:t>
        </w:r>
      </w:moveTo>
    </w:p>
    <w:moveToRangeEnd w:id="3025"/>
    <w:p w14:paraId="2481C54D" w14:textId="28BE7C22" w:rsidR="00400524" w:rsidRDefault="00400524">
      <w:pPr>
        <w:tabs>
          <w:tab w:val="left" w:pos="142"/>
          <w:tab w:val="left" w:pos="1276"/>
        </w:tabs>
        <w:autoSpaceDE w:val="0"/>
        <w:autoSpaceDN w:val="0"/>
        <w:adjustRightInd w:val="0"/>
        <w:ind w:left="709"/>
        <w:rPr>
          <w:ins w:id="3027" w:author="surieth_uu@hotmail.com" w:date="2023-03-21T17:02:00Z"/>
          <w:rFonts w:ascii="Arial Narrow" w:hAnsi="Arial Narrow" w:cs="Arial"/>
          <w:sz w:val="22"/>
          <w:szCs w:val="22"/>
        </w:rPr>
        <w:pPrChange w:id="3028" w:author="surieth_uu@hotmail.com" w:date="2023-03-21T17:07:00Z">
          <w:pPr>
            <w:tabs>
              <w:tab w:val="left" w:pos="142"/>
              <w:tab w:val="left" w:pos="1276"/>
            </w:tabs>
            <w:autoSpaceDE w:val="0"/>
            <w:autoSpaceDN w:val="0"/>
            <w:adjustRightInd w:val="0"/>
            <w:ind w:left="709"/>
            <w:jc w:val="center"/>
          </w:pPr>
        </w:pPrChange>
      </w:pPr>
    </w:p>
    <w:p w14:paraId="7BA55504" w14:textId="156FB48B" w:rsidR="00400524" w:rsidRDefault="00400524" w:rsidP="00986622">
      <w:pPr>
        <w:tabs>
          <w:tab w:val="left" w:pos="142"/>
          <w:tab w:val="left" w:pos="1276"/>
        </w:tabs>
        <w:autoSpaceDE w:val="0"/>
        <w:autoSpaceDN w:val="0"/>
        <w:adjustRightInd w:val="0"/>
        <w:ind w:left="709"/>
        <w:jc w:val="center"/>
        <w:rPr>
          <w:ins w:id="3029" w:author="surieth_uu@hotmail.com" w:date="2023-03-21T17:57:00Z"/>
          <w:rFonts w:ascii="Arial Narrow" w:hAnsi="Arial Narrow" w:cs="Arial"/>
          <w:sz w:val="22"/>
          <w:szCs w:val="22"/>
        </w:rPr>
      </w:pPr>
    </w:p>
    <w:p w14:paraId="796DEDB1" w14:textId="2475FEAD" w:rsidR="00794FCD" w:rsidRDefault="00794FCD" w:rsidP="00986622">
      <w:pPr>
        <w:tabs>
          <w:tab w:val="left" w:pos="142"/>
          <w:tab w:val="left" w:pos="1276"/>
        </w:tabs>
        <w:autoSpaceDE w:val="0"/>
        <w:autoSpaceDN w:val="0"/>
        <w:adjustRightInd w:val="0"/>
        <w:ind w:left="709"/>
        <w:jc w:val="center"/>
        <w:rPr>
          <w:ins w:id="3030" w:author="surieth_uu@hotmail.com" w:date="2023-03-21T17:57:00Z"/>
          <w:rFonts w:ascii="Arial Narrow" w:hAnsi="Arial Narrow" w:cs="Arial"/>
          <w:sz w:val="22"/>
          <w:szCs w:val="22"/>
        </w:rPr>
      </w:pPr>
    </w:p>
    <w:p w14:paraId="5DB7FA54" w14:textId="3134A63E" w:rsidR="00794FCD" w:rsidRDefault="00794FCD" w:rsidP="00986622">
      <w:pPr>
        <w:tabs>
          <w:tab w:val="left" w:pos="142"/>
          <w:tab w:val="left" w:pos="1276"/>
        </w:tabs>
        <w:autoSpaceDE w:val="0"/>
        <w:autoSpaceDN w:val="0"/>
        <w:adjustRightInd w:val="0"/>
        <w:ind w:left="709"/>
        <w:jc w:val="center"/>
        <w:rPr>
          <w:ins w:id="3031" w:author="surieth_uu@hotmail.com" w:date="2023-03-21T17:57:00Z"/>
          <w:rFonts w:ascii="Arial Narrow" w:hAnsi="Arial Narrow" w:cs="Arial"/>
          <w:sz w:val="22"/>
          <w:szCs w:val="22"/>
        </w:rPr>
      </w:pPr>
    </w:p>
    <w:p w14:paraId="4BDA617F" w14:textId="6D33EDC0" w:rsidR="00794FCD" w:rsidRDefault="00794FCD" w:rsidP="00986622">
      <w:pPr>
        <w:tabs>
          <w:tab w:val="left" w:pos="142"/>
          <w:tab w:val="left" w:pos="1276"/>
        </w:tabs>
        <w:autoSpaceDE w:val="0"/>
        <w:autoSpaceDN w:val="0"/>
        <w:adjustRightInd w:val="0"/>
        <w:ind w:left="709"/>
        <w:jc w:val="center"/>
        <w:rPr>
          <w:ins w:id="3032" w:author="surieth_uu@hotmail.com" w:date="2023-03-21T17:57:00Z"/>
          <w:rFonts w:ascii="Arial Narrow" w:hAnsi="Arial Narrow" w:cs="Arial"/>
          <w:sz w:val="22"/>
          <w:szCs w:val="22"/>
        </w:rPr>
      </w:pPr>
    </w:p>
    <w:p w14:paraId="7C34C77F" w14:textId="63AC7855" w:rsidR="00794FCD" w:rsidRDefault="00794FCD" w:rsidP="00986622">
      <w:pPr>
        <w:tabs>
          <w:tab w:val="left" w:pos="142"/>
          <w:tab w:val="left" w:pos="1276"/>
        </w:tabs>
        <w:autoSpaceDE w:val="0"/>
        <w:autoSpaceDN w:val="0"/>
        <w:adjustRightInd w:val="0"/>
        <w:ind w:left="709"/>
        <w:jc w:val="center"/>
        <w:rPr>
          <w:ins w:id="3033" w:author="surieth_uu@hotmail.com" w:date="2023-03-21T17:57:00Z"/>
          <w:rFonts w:ascii="Arial Narrow" w:hAnsi="Arial Narrow" w:cs="Arial"/>
          <w:sz w:val="22"/>
          <w:szCs w:val="22"/>
        </w:rPr>
      </w:pPr>
    </w:p>
    <w:p w14:paraId="6A913100" w14:textId="16AAE977" w:rsidR="00794FCD" w:rsidRDefault="00794FCD" w:rsidP="00986622">
      <w:pPr>
        <w:tabs>
          <w:tab w:val="left" w:pos="142"/>
          <w:tab w:val="left" w:pos="1276"/>
        </w:tabs>
        <w:autoSpaceDE w:val="0"/>
        <w:autoSpaceDN w:val="0"/>
        <w:adjustRightInd w:val="0"/>
        <w:ind w:left="709"/>
        <w:jc w:val="center"/>
        <w:rPr>
          <w:ins w:id="3034" w:author="surieth_uu@hotmail.com" w:date="2023-03-21T17:57:00Z"/>
          <w:rFonts w:ascii="Arial Narrow" w:hAnsi="Arial Narrow" w:cs="Arial"/>
          <w:sz w:val="22"/>
          <w:szCs w:val="22"/>
        </w:rPr>
      </w:pPr>
    </w:p>
    <w:p w14:paraId="35CB490E" w14:textId="1DD0D45A" w:rsidR="00794FCD" w:rsidRDefault="00794FCD" w:rsidP="00986622">
      <w:pPr>
        <w:tabs>
          <w:tab w:val="left" w:pos="142"/>
          <w:tab w:val="left" w:pos="1276"/>
        </w:tabs>
        <w:autoSpaceDE w:val="0"/>
        <w:autoSpaceDN w:val="0"/>
        <w:adjustRightInd w:val="0"/>
        <w:ind w:left="709"/>
        <w:jc w:val="center"/>
        <w:rPr>
          <w:ins w:id="3035" w:author="surieth_uu@hotmail.com" w:date="2023-03-21T17:57:00Z"/>
          <w:rFonts w:ascii="Arial Narrow" w:hAnsi="Arial Narrow" w:cs="Arial"/>
          <w:sz w:val="22"/>
          <w:szCs w:val="22"/>
        </w:rPr>
      </w:pPr>
    </w:p>
    <w:p w14:paraId="6F6F4181" w14:textId="4A3D297D" w:rsidR="00794FCD" w:rsidRDefault="00794FCD" w:rsidP="00986622">
      <w:pPr>
        <w:tabs>
          <w:tab w:val="left" w:pos="142"/>
          <w:tab w:val="left" w:pos="1276"/>
        </w:tabs>
        <w:autoSpaceDE w:val="0"/>
        <w:autoSpaceDN w:val="0"/>
        <w:adjustRightInd w:val="0"/>
        <w:ind w:left="709"/>
        <w:jc w:val="center"/>
        <w:rPr>
          <w:ins w:id="3036" w:author="surieth_uu@hotmail.com" w:date="2023-03-21T17:57:00Z"/>
          <w:rFonts w:ascii="Arial Narrow" w:hAnsi="Arial Narrow" w:cs="Arial"/>
          <w:sz w:val="22"/>
          <w:szCs w:val="22"/>
        </w:rPr>
      </w:pPr>
    </w:p>
    <w:p w14:paraId="276D815F" w14:textId="3D6D5593" w:rsidR="00794FCD" w:rsidRDefault="00794FCD" w:rsidP="00986622">
      <w:pPr>
        <w:tabs>
          <w:tab w:val="left" w:pos="142"/>
          <w:tab w:val="left" w:pos="1276"/>
        </w:tabs>
        <w:autoSpaceDE w:val="0"/>
        <w:autoSpaceDN w:val="0"/>
        <w:adjustRightInd w:val="0"/>
        <w:ind w:left="709"/>
        <w:jc w:val="center"/>
        <w:rPr>
          <w:ins w:id="3037" w:author="surieth_uu@hotmail.com" w:date="2023-03-21T17:57:00Z"/>
          <w:rFonts w:ascii="Arial Narrow" w:hAnsi="Arial Narrow" w:cs="Arial"/>
          <w:sz w:val="22"/>
          <w:szCs w:val="22"/>
        </w:rPr>
      </w:pPr>
    </w:p>
    <w:p w14:paraId="2678BE46" w14:textId="45BA510F" w:rsidR="00794FCD" w:rsidRDefault="00794FCD" w:rsidP="00986622">
      <w:pPr>
        <w:tabs>
          <w:tab w:val="left" w:pos="142"/>
          <w:tab w:val="left" w:pos="1276"/>
        </w:tabs>
        <w:autoSpaceDE w:val="0"/>
        <w:autoSpaceDN w:val="0"/>
        <w:adjustRightInd w:val="0"/>
        <w:ind w:left="709"/>
        <w:jc w:val="center"/>
        <w:rPr>
          <w:ins w:id="3038" w:author="surieth_uu@hotmail.com" w:date="2023-03-21T17:57:00Z"/>
          <w:rFonts w:ascii="Arial Narrow" w:hAnsi="Arial Narrow" w:cs="Arial"/>
          <w:sz w:val="22"/>
          <w:szCs w:val="22"/>
        </w:rPr>
      </w:pPr>
    </w:p>
    <w:p w14:paraId="17C48744" w14:textId="38B4B3EE" w:rsidR="00794FCD" w:rsidRDefault="00794FCD" w:rsidP="00986622">
      <w:pPr>
        <w:tabs>
          <w:tab w:val="left" w:pos="142"/>
          <w:tab w:val="left" w:pos="1276"/>
        </w:tabs>
        <w:autoSpaceDE w:val="0"/>
        <w:autoSpaceDN w:val="0"/>
        <w:adjustRightInd w:val="0"/>
        <w:ind w:left="709"/>
        <w:jc w:val="center"/>
        <w:rPr>
          <w:ins w:id="3039" w:author="surieth_uu@hotmail.com" w:date="2023-03-21T17:57:00Z"/>
          <w:rFonts w:ascii="Arial Narrow" w:hAnsi="Arial Narrow" w:cs="Arial"/>
          <w:sz w:val="22"/>
          <w:szCs w:val="22"/>
        </w:rPr>
      </w:pPr>
    </w:p>
    <w:p w14:paraId="07677EDE" w14:textId="37957055" w:rsidR="00794FCD" w:rsidRDefault="00794FCD" w:rsidP="00986622">
      <w:pPr>
        <w:tabs>
          <w:tab w:val="left" w:pos="142"/>
          <w:tab w:val="left" w:pos="1276"/>
        </w:tabs>
        <w:autoSpaceDE w:val="0"/>
        <w:autoSpaceDN w:val="0"/>
        <w:adjustRightInd w:val="0"/>
        <w:ind w:left="709"/>
        <w:jc w:val="center"/>
        <w:rPr>
          <w:ins w:id="3040" w:author="surieth_uu@hotmail.com" w:date="2023-03-21T17:57:00Z"/>
          <w:rFonts w:ascii="Arial Narrow" w:hAnsi="Arial Narrow" w:cs="Arial"/>
          <w:sz w:val="22"/>
          <w:szCs w:val="22"/>
        </w:rPr>
      </w:pPr>
    </w:p>
    <w:p w14:paraId="7B033E79" w14:textId="0A637660" w:rsidR="00794FCD" w:rsidRDefault="00794FCD" w:rsidP="00986622">
      <w:pPr>
        <w:tabs>
          <w:tab w:val="left" w:pos="142"/>
          <w:tab w:val="left" w:pos="1276"/>
        </w:tabs>
        <w:autoSpaceDE w:val="0"/>
        <w:autoSpaceDN w:val="0"/>
        <w:adjustRightInd w:val="0"/>
        <w:ind w:left="709"/>
        <w:jc w:val="center"/>
        <w:rPr>
          <w:ins w:id="3041" w:author="surieth_uu@hotmail.com" w:date="2023-03-21T17:57:00Z"/>
          <w:rFonts w:ascii="Arial Narrow" w:hAnsi="Arial Narrow" w:cs="Arial"/>
          <w:sz w:val="22"/>
          <w:szCs w:val="22"/>
        </w:rPr>
      </w:pPr>
    </w:p>
    <w:p w14:paraId="24C0F8C6" w14:textId="77777777" w:rsidR="00794FCD" w:rsidRDefault="00794FCD" w:rsidP="00986622">
      <w:pPr>
        <w:tabs>
          <w:tab w:val="left" w:pos="142"/>
          <w:tab w:val="left" w:pos="1276"/>
        </w:tabs>
        <w:autoSpaceDE w:val="0"/>
        <w:autoSpaceDN w:val="0"/>
        <w:adjustRightInd w:val="0"/>
        <w:ind w:left="709"/>
        <w:jc w:val="center"/>
        <w:rPr>
          <w:ins w:id="3042" w:author="surieth_uu@hotmail.com" w:date="2023-03-21T17:02:00Z"/>
          <w:rFonts w:ascii="Arial Narrow" w:hAnsi="Arial Narrow" w:cs="Arial"/>
          <w:sz w:val="22"/>
          <w:szCs w:val="22"/>
        </w:rPr>
      </w:pPr>
    </w:p>
    <w:p w14:paraId="111168EF" w14:textId="77777777" w:rsidR="00400524" w:rsidRDefault="00400524" w:rsidP="00400524">
      <w:pPr>
        <w:tabs>
          <w:tab w:val="left" w:pos="142"/>
          <w:tab w:val="left" w:pos="1276"/>
        </w:tabs>
        <w:autoSpaceDE w:val="0"/>
        <w:autoSpaceDN w:val="0"/>
        <w:adjustRightInd w:val="0"/>
        <w:ind w:left="709"/>
        <w:jc w:val="center"/>
        <w:rPr>
          <w:ins w:id="3043" w:author="surieth_uu@hotmail.com" w:date="2023-03-21T17:09:00Z"/>
          <w:rFonts w:ascii="Arial Narrow" w:hAnsi="Arial Narrow" w:cs="Arial"/>
          <w:b/>
          <w:bCs/>
        </w:rPr>
      </w:pPr>
      <w:ins w:id="3044" w:author="surieth_uu@hotmail.com" w:date="2023-03-21T17:09:00Z">
        <w:r w:rsidRPr="00986622">
          <w:rPr>
            <w:rFonts w:ascii="Arial Narrow" w:hAnsi="Arial Narrow" w:cs="Arial"/>
            <w:b/>
            <w:bCs/>
          </w:rPr>
          <w:lastRenderedPageBreak/>
          <w:t xml:space="preserve">Imagen n. ° </w:t>
        </w:r>
        <w:r>
          <w:rPr>
            <w:rFonts w:ascii="Arial Narrow" w:hAnsi="Arial Narrow" w:cs="Arial"/>
            <w:b/>
            <w:bCs/>
          </w:rPr>
          <w:t>3</w:t>
        </w:r>
      </w:ins>
    </w:p>
    <w:p w14:paraId="63F34422" w14:textId="77777777" w:rsidR="00400524" w:rsidRDefault="00400524" w:rsidP="00400524">
      <w:pPr>
        <w:tabs>
          <w:tab w:val="left" w:pos="142"/>
          <w:tab w:val="left" w:pos="1276"/>
        </w:tabs>
        <w:autoSpaceDE w:val="0"/>
        <w:autoSpaceDN w:val="0"/>
        <w:adjustRightInd w:val="0"/>
        <w:ind w:left="709"/>
        <w:jc w:val="center"/>
        <w:rPr>
          <w:ins w:id="3045" w:author="surieth_uu@hotmail.com" w:date="2023-03-21T17:09:00Z"/>
          <w:rFonts w:ascii="Arial Narrow" w:hAnsi="Arial Narrow" w:cs="Arial"/>
          <w:b/>
          <w:bCs/>
        </w:rPr>
      </w:pPr>
      <w:ins w:id="3046" w:author="surieth_uu@hotmail.com" w:date="2023-03-21T17:09:00Z">
        <w:r>
          <w:rPr>
            <w:rFonts w:ascii="Arial Narrow" w:hAnsi="Arial Narrow" w:cs="Arial"/>
            <w:b/>
            <w:bCs/>
          </w:rPr>
          <w:t xml:space="preserve">Captura de acta de conformidad de bienes </w:t>
        </w:r>
        <w:proofErr w:type="spellStart"/>
        <w:r>
          <w:rPr>
            <w:rFonts w:ascii="Arial Narrow" w:hAnsi="Arial Narrow" w:cs="Arial"/>
            <w:b/>
            <w:bCs/>
          </w:rPr>
          <w:t>n.°</w:t>
        </w:r>
        <w:proofErr w:type="spellEnd"/>
        <w:r>
          <w:rPr>
            <w:rFonts w:ascii="Arial Narrow" w:hAnsi="Arial Narrow" w:cs="Arial"/>
            <w:b/>
            <w:bCs/>
          </w:rPr>
          <w:t xml:space="preserve"> 19-2022 de 23 de noviembre de 2022</w:t>
        </w:r>
      </w:ins>
    </w:p>
    <w:p w14:paraId="21AFA70A" w14:textId="3C73F431" w:rsidR="000C4F37" w:rsidRDefault="00794FCD" w:rsidP="00986622">
      <w:pPr>
        <w:tabs>
          <w:tab w:val="left" w:pos="142"/>
          <w:tab w:val="left" w:pos="1276"/>
        </w:tabs>
        <w:autoSpaceDE w:val="0"/>
        <w:autoSpaceDN w:val="0"/>
        <w:adjustRightInd w:val="0"/>
        <w:ind w:left="709"/>
        <w:jc w:val="center"/>
        <w:rPr>
          <w:ins w:id="3047" w:author="surieth_uu@hotmail.com" w:date="2023-03-21T16:57:00Z"/>
          <w:rFonts w:ascii="Arial Narrow" w:hAnsi="Arial Narrow" w:cs="Arial"/>
          <w:sz w:val="22"/>
          <w:szCs w:val="22"/>
        </w:rPr>
      </w:pPr>
      <w:ins w:id="3048" w:author="surieth_uu@hotmail.com" w:date="2023-03-21T17:55:00Z">
        <w:r w:rsidRPr="00D64DB8">
          <w:rPr>
            <w:noProof/>
          </w:rPr>
          <w:drawing>
            <wp:anchor distT="0" distB="0" distL="114300" distR="114300" simplePos="0" relativeHeight="251660288" behindDoc="0" locked="0" layoutInCell="1" allowOverlap="1" wp14:anchorId="672B4F61" wp14:editId="2849F29E">
              <wp:simplePos x="0" y="0"/>
              <wp:positionH relativeFrom="margin">
                <wp:posOffset>-3810</wp:posOffset>
              </wp:positionH>
              <wp:positionV relativeFrom="paragraph">
                <wp:posOffset>160020</wp:posOffset>
              </wp:positionV>
              <wp:extent cx="5905500" cy="5067300"/>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3545" t="11823" r="32228" b="311"/>
                      <a:stretch/>
                    </pic:blipFill>
                    <pic:spPr bwMode="auto">
                      <a:xfrm>
                        <a:off x="0" y="0"/>
                        <a:ext cx="5905500" cy="506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ins>
    </w:p>
    <w:p w14:paraId="262260FD" w14:textId="7BE933C5" w:rsidR="00400524" w:rsidRDefault="00400524" w:rsidP="00986622">
      <w:pPr>
        <w:tabs>
          <w:tab w:val="left" w:pos="142"/>
          <w:tab w:val="left" w:pos="1276"/>
        </w:tabs>
        <w:autoSpaceDE w:val="0"/>
        <w:autoSpaceDN w:val="0"/>
        <w:adjustRightInd w:val="0"/>
        <w:ind w:left="709"/>
        <w:jc w:val="center"/>
        <w:rPr>
          <w:ins w:id="3049" w:author="surieth_uu@hotmail.com" w:date="2023-03-21T17:01:00Z"/>
          <w:rFonts w:ascii="Arial Narrow" w:hAnsi="Arial Narrow" w:cs="Arial"/>
          <w:sz w:val="22"/>
          <w:szCs w:val="22"/>
        </w:rPr>
      </w:pPr>
    </w:p>
    <w:p w14:paraId="5691CD17" w14:textId="3396EAF2" w:rsidR="00400524" w:rsidRDefault="00400524" w:rsidP="00986622">
      <w:pPr>
        <w:tabs>
          <w:tab w:val="left" w:pos="142"/>
          <w:tab w:val="left" w:pos="1276"/>
        </w:tabs>
        <w:autoSpaceDE w:val="0"/>
        <w:autoSpaceDN w:val="0"/>
        <w:adjustRightInd w:val="0"/>
        <w:ind w:left="709"/>
        <w:jc w:val="center"/>
        <w:rPr>
          <w:ins w:id="3050" w:author="surieth_uu@hotmail.com" w:date="2023-03-21T17:01:00Z"/>
          <w:rFonts w:ascii="Arial Narrow" w:hAnsi="Arial Narrow" w:cs="Arial"/>
          <w:sz w:val="22"/>
          <w:szCs w:val="22"/>
        </w:rPr>
      </w:pPr>
    </w:p>
    <w:p w14:paraId="3FC007B4" w14:textId="65008E46" w:rsidR="00400524" w:rsidRDefault="00400524" w:rsidP="00986622">
      <w:pPr>
        <w:tabs>
          <w:tab w:val="left" w:pos="142"/>
          <w:tab w:val="left" w:pos="1276"/>
        </w:tabs>
        <w:autoSpaceDE w:val="0"/>
        <w:autoSpaceDN w:val="0"/>
        <w:adjustRightInd w:val="0"/>
        <w:ind w:left="709"/>
        <w:jc w:val="center"/>
        <w:rPr>
          <w:ins w:id="3051" w:author="surieth_uu@hotmail.com" w:date="2023-03-21T17:01:00Z"/>
          <w:rFonts w:ascii="Arial Narrow" w:hAnsi="Arial Narrow" w:cs="Arial"/>
          <w:sz w:val="22"/>
          <w:szCs w:val="22"/>
        </w:rPr>
      </w:pPr>
    </w:p>
    <w:p w14:paraId="615F00C0" w14:textId="77777777" w:rsidR="00400524" w:rsidRDefault="00400524" w:rsidP="00986622">
      <w:pPr>
        <w:tabs>
          <w:tab w:val="left" w:pos="142"/>
          <w:tab w:val="left" w:pos="1276"/>
        </w:tabs>
        <w:autoSpaceDE w:val="0"/>
        <w:autoSpaceDN w:val="0"/>
        <w:adjustRightInd w:val="0"/>
        <w:ind w:left="709"/>
        <w:jc w:val="center"/>
        <w:rPr>
          <w:ins w:id="3052" w:author="surieth_uu@hotmail.com" w:date="2023-03-21T17:00:00Z"/>
          <w:rFonts w:ascii="Arial Narrow" w:hAnsi="Arial Narrow" w:cs="Arial"/>
          <w:sz w:val="22"/>
          <w:szCs w:val="22"/>
        </w:rPr>
      </w:pPr>
    </w:p>
    <w:p w14:paraId="054266BC" w14:textId="2C510236" w:rsidR="00400524" w:rsidRDefault="00400524" w:rsidP="00986622">
      <w:pPr>
        <w:tabs>
          <w:tab w:val="left" w:pos="142"/>
          <w:tab w:val="left" w:pos="1276"/>
        </w:tabs>
        <w:autoSpaceDE w:val="0"/>
        <w:autoSpaceDN w:val="0"/>
        <w:adjustRightInd w:val="0"/>
        <w:ind w:left="709"/>
        <w:jc w:val="center"/>
        <w:rPr>
          <w:ins w:id="3053" w:author="surieth_uu@hotmail.com" w:date="2023-03-21T17:00:00Z"/>
          <w:rFonts w:ascii="Arial Narrow" w:hAnsi="Arial Narrow" w:cs="Arial"/>
          <w:sz w:val="22"/>
          <w:szCs w:val="22"/>
        </w:rPr>
      </w:pPr>
    </w:p>
    <w:p w14:paraId="3ACE985A" w14:textId="7389C955" w:rsidR="00400524" w:rsidRDefault="00400524" w:rsidP="00986622">
      <w:pPr>
        <w:tabs>
          <w:tab w:val="left" w:pos="142"/>
          <w:tab w:val="left" w:pos="1276"/>
        </w:tabs>
        <w:autoSpaceDE w:val="0"/>
        <w:autoSpaceDN w:val="0"/>
        <w:adjustRightInd w:val="0"/>
        <w:ind w:left="709"/>
        <w:jc w:val="center"/>
        <w:rPr>
          <w:ins w:id="3054" w:author="surieth_uu@hotmail.com" w:date="2023-03-21T17:00:00Z"/>
          <w:rFonts w:ascii="Arial Narrow" w:hAnsi="Arial Narrow" w:cs="Arial"/>
          <w:sz w:val="22"/>
          <w:szCs w:val="22"/>
        </w:rPr>
      </w:pPr>
    </w:p>
    <w:p w14:paraId="07FDB054" w14:textId="5B3CE128" w:rsidR="00400524" w:rsidRDefault="00400524" w:rsidP="00986622">
      <w:pPr>
        <w:tabs>
          <w:tab w:val="left" w:pos="142"/>
          <w:tab w:val="left" w:pos="1276"/>
        </w:tabs>
        <w:autoSpaceDE w:val="0"/>
        <w:autoSpaceDN w:val="0"/>
        <w:adjustRightInd w:val="0"/>
        <w:ind w:left="709"/>
        <w:jc w:val="center"/>
        <w:rPr>
          <w:ins w:id="3055" w:author="surieth_uu@hotmail.com" w:date="2023-03-21T17:54:00Z"/>
          <w:rFonts w:ascii="Arial Narrow" w:hAnsi="Arial Narrow" w:cs="Arial"/>
          <w:sz w:val="22"/>
          <w:szCs w:val="22"/>
        </w:rPr>
      </w:pPr>
    </w:p>
    <w:p w14:paraId="499690A6" w14:textId="2BC4D7F4" w:rsidR="00794FCD" w:rsidRDefault="00794FCD" w:rsidP="00986622">
      <w:pPr>
        <w:tabs>
          <w:tab w:val="left" w:pos="142"/>
          <w:tab w:val="left" w:pos="1276"/>
        </w:tabs>
        <w:autoSpaceDE w:val="0"/>
        <w:autoSpaceDN w:val="0"/>
        <w:adjustRightInd w:val="0"/>
        <w:ind w:left="709"/>
        <w:jc w:val="center"/>
        <w:rPr>
          <w:ins w:id="3056" w:author="surieth_uu@hotmail.com" w:date="2023-03-21T17:54:00Z"/>
          <w:rFonts w:ascii="Arial Narrow" w:hAnsi="Arial Narrow" w:cs="Arial"/>
          <w:sz w:val="22"/>
          <w:szCs w:val="22"/>
        </w:rPr>
      </w:pPr>
    </w:p>
    <w:p w14:paraId="399D83F2" w14:textId="755CA8FD" w:rsidR="00794FCD" w:rsidRDefault="00794FCD" w:rsidP="00986622">
      <w:pPr>
        <w:tabs>
          <w:tab w:val="left" w:pos="142"/>
          <w:tab w:val="left" w:pos="1276"/>
        </w:tabs>
        <w:autoSpaceDE w:val="0"/>
        <w:autoSpaceDN w:val="0"/>
        <w:adjustRightInd w:val="0"/>
        <w:ind w:left="709"/>
        <w:jc w:val="center"/>
        <w:rPr>
          <w:ins w:id="3057" w:author="surieth_uu@hotmail.com" w:date="2023-03-21T17:54:00Z"/>
          <w:rFonts w:ascii="Arial Narrow" w:hAnsi="Arial Narrow" w:cs="Arial"/>
          <w:sz w:val="22"/>
          <w:szCs w:val="22"/>
        </w:rPr>
      </w:pPr>
    </w:p>
    <w:p w14:paraId="7ECBD7A9" w14:textId="3058DDB7" w:rsidR="00794FCD" w:rsidRDefault="00794FCD" w:rsidP="00986622">
      <w:pPr>
        <w:tabs>
          <w:tab w:val="left" w:pos="142"/>
          <w:tab w:val="left" w:pos="1276"/>
        </w:tabs>
        <w:autoSpaceDE w:val="0"/>
        <w:autoSpaceDN w:val="0"/>
        <w:adjustRightInd w:val="0"/>
        <w:ind w:left="709"/>
        <w:jc w:val="center"/>
        <w:rPr>
          <w:ins w:id="3058" w:author="surieth_uu@hotmail.com" w:date="2023-03-21T17:54:00Z"/>
          <w:rFonts w:ascii="Arial Narrow" w:hAnsi="Arial Narrow" w:cs="Arial"/>
          <w:sz w:val="22"/>
          <w:szCs w:val="22"/>
        </w:rPr>
      </w:pPr>
    </w:p>
    <w:p w14:paraId="5C3E7924" w14:textId="332261A1" w:rsidR="00794FCD" w:rsidRDefault="00794FCD" w:rsidP="00986622">
      <w:pPr>
        <w:tabs>
          <w:tab w:val="left" w:pos="142"/>
          <w:tab w:val="left" w:pos="1276"/>
        </w:tabs>
        <w:autoSpaceDE w:val="0"/>
        <w:autoSpaceDN w:val="0"/>
        <w:adjustRightInd w:val="0"/>
        <w:ind w:left="709"/>
        <w:jc w:val="center"/>
        <w:rPr>
          <w:ins w:id="3059" w:author="surieth_uu@hotmail.com" w:date="2023-03-21T17:54:00Z"/>
          <w:rFonts w:ascii="Arial Narrow" w:hAnsi="Arial Narrow" w:cs="Arial"/>
          <w:sz w:val="22"/>
          <w:szCs w:val="22"/>
        </w:rPr>
      </w:pPr>
    </w:p>
    <w:p w14:paraId="49083860" w14:textId="103237FC" w:rsidR="00794FCD" w:rsidRDefault="00794FCD" w:rsidP="00986622">
      <w:pPr>
        <w:tabs>
          <w:tab w:val="left" w:pos="142"/>
          <w:tab w:val="left" w:pos="1276"/>
        </w:tabs>
        <w:autoSpaceDE w:val="0"/>
        <w:autoSpaceDN w:val="0"/>
        <w:adjustRightInd w:val="0"/>
        <w:ind w:left="709"/>
        <w:jc w:val="center"/>
        <w:rPr>
          <w:ins w:id="3060" w:author="surieth_uu@hotmail.com" w:date="2023-03-21T17:54:00Z"/>
          <w:rFonts w:ascii="Arial Narrow" w:hAnsi="Arial Narrow" w:cs="Arial"/>
          <w:sz w:val="22"/>
          <w:szCs w:val="22"/>
        </w:rPr>
      </w:pPr>
    </w:p>
    <w:p w14:paraId="719A70F9" w14:textId="17DC595C" w:rsidR="00794FCD" w:rsidRDefault="00794FCD" w:rsidP="00986622">
      <w:pPr>
        <w:tabs>
          <w:tab w:val="left" w:pos="142"/>
          <w:tab w:val="left" w:pos="1276"/>
        </w:tabs>
        <w:autoSpaceDE w:val="0"/>
        <w:autoSpaceDN w:val="0"/>
        <w:adjustRightInd w:val="0"/>
        <w:ind w:left="709"/>
        <w:jc w:val="center"/>
        <w:rPr>
          <w:ins w:id="3061" w:author="surieth_uu@hotmail.com" w:date="2023-03-21T17:54:00Z"/>
          <w:rFonts w:ascii="Arial Narrow" w:hAnsi="Arial Narrow" w:cs="Arial"/>
          <w:sz w:val="22"/>
          <w:szCs w:val="22"/>
        </w:rPr>
      </w:pPr>
    </w:p>
    <w:p w14:paraId="7B5CCB87" w14:textId="4AD03CA9" w:rsidR="00794FCD" w:rsidRDefault="00794FCD" w:rsidP="00986622">
      <w:pPr>
        <w:tabs>
          <w:tab w:val="left" w:pos="142"/>
          <w:tab w:val="left" w:pos="1276"/>
        </w:tabs>
        <w:autoSpaceDE w:val="0"/>
        <w:autoSpaceDN w:val="0"/>
        <w:adjustRightInd w:val="0"/>
        <w:ind w:left="709"/>
        <w:jc w:val="center"/>
        <w:rPr>
          <w:ins w:id="3062" w:author="surieth_uu@hotmail.com" w:date="2023-03-21T17:54:00Z"/>
          <w:rFonts w:ascii="Arial Narrow" w:hAnsi="Arial Narrow" w:cs="Arial"/>
          <w:sz w:val="22"/>
          <w:szCs w:val="22"/>
        </w:rPr>
      </w:pPr>
    </w:p>
    <w:p w14:paraId="31B3FBEF" w14:textId="211332A3" w:rsidR="00794FCD" w:rsidRDefault="00794FCD" w:rsidP="00986622">
      <w:pPr>
        <w:tabs>
          <w:tab w:val="left" w:pos="142"/>
          <w:tab w:val="left" w:pos="1276"/>
        </w:tabs>
        <w:autoSpaceDE w:val="0"/>
        <w:autoSpaceDN w:val="0"/>
        <w:adjustRightInd w:val="0"/>
        <w:ind w:left="709"/>
        <w:jc w:val="center"/>
        <w:rPr>
          <w:ins w:id="3063" w:author="surieth_uu@hotmail.com" w:date="2023-03-21T17:54:00Z"/>
          <w:rFonts w:ascii="Arial Narrow" w:hAnsi="Arial Narrow" w:cs="Arial"/>
          <w:sz w:val="22"/>
          <w:szCs w:val="22"/>
        </w:rPr>
      </w:pPr>
    </w:p>
    <w:p w14:paraId="788A5C12" w14:textId="77777777" w:rsidR="00794FCD" w:rsidRDefault="00794FCD" w:rsidP="00986622">
      <w:pPr>
        <w:tabs>
          <w:tab w:val="left" w:pos="142"/>
          <w:tab w:val="left" w:pos="1276"/>
        </w:tabs>
        <w:autoSpaceDE w:val="0"/>
        <w:autoSpaceDN w:val="0"/>
        <w:adjustRightInd w:val="0"/>
        <w:ind w:left="709"/>
        <w:jc w:val="center"/>
        <w:rPr>
          <w:ins w:id="3064" w:author="surieth_uu@hotmail.com" w:date="2023-03-21T17:00:00Z"/>
          <w:rFonts w:ascii="Arial Narrow" w:hAnsi="Arial Narrow" w:cs="Arial"/>
          <w:sz w:val="22"/>
          <w:szCs w:val="22"/>
        </w:rPr>
      </w:pPr>
    </w:p>
    <w:p w14:paraId="572AB543" w14:textId="77777777" w:rsidR="00400524" w:rsidRDefault="00400524" w:rsidP="00986622">
      <w:pPr>
        <w:tabs>
          <w:tab w:val="left" w:pos="142"/>
          <w:tab w:val="left" w:pos="1276"/>
        </w:tabs>
        <w:autoSpaceDE w:val="0"/>
        <w:autoSpaceDN w:val="0"/>
        <w:adjustRightInd w:val="0"/>
        <w:ind w:left="709"/>
        <w:jc w:val="center"/>
        <w:rPr>
          <w:ins w:id="3065" w:author="surieth_uu@hotmail.com" w:date="2023-03-21T16:56:00Z"/>
          <w:rFonts w:ascii="Arial Narrow" w:hAnsi="Arial Narrow" w:cs="Arial"/>
          <w:sz w:val="22"/>
          <w:szCs w:val="22"/>
        </w:rPr>
      </w:pPr>
    </w:p>
    <w:p w14:paraId="1857994D" w14:textId="6E8BD055" w:rsidR="000C4F37" w:rsidRDefault="000C4F37" w:rsidP="00986622">
      <w:pPr>
        <w:tabs>
          <w:tab w:val="left" w:pos="142"/>
          <w:tab w:val="left" w:pos="1276"/>
        </w:tabs>
        <w:autoSpaceDE w:val="0"/>
        <w:autoSpaceDN w:val="0"/>
        <w:adjustRightInd w:val="0"/>
        <w:ind w:left="709"/>
        <w:jc w:val="center"/>
        <w:rPr>
          <w:ins w:id="3066" w:author="surieth_uu@hotmail.com" w:date="2023-03-21T17:02:00Z"/>
          <w:rFonts w:ascii="Arial Narrow" w:hAnsi="Arial Narrow" w:cs="Arial"/>
          <w:sz w:val="22"/>
          <w:szCs w:val="22"/>
        </w:rPr>
      </w:pPr>
    </w:p>
    <w:p w14:paraId="04C42FCA" w14:textId="060432CE" w:rsidR="00400524" w:rsidRDefault="00400524" w:rsidP="00986622">
      <w:pPr>
        <w:tabs>
          <w:tab w:val="left" w:pos="142"/>
          <w:tab w:val="left" w:pos="1276"/>
        </w:tabs>
        <w:autoSpaceDE w:val="0"/>
        <w:autoSpaceDN w:val="0"/>
        <w:adjustRightInd w:val="0"/>
        <w:ind w:left="709"/>
        <w:jc w:val="center"/>
        <w:rPr>
          <w:ins w:id="3067" w:author="surieth_uu@hotmail.com" w:date="2023-03-21T17:54:00Z"/>
          <w:rFonts w:ascii="Arial Narrow" w:hAnsi="Arial Narrow" w:cs="Arial"/>
          <w:sz w:val="22"/>
          <w:szCs w:val="22"/>
        </w:rPr>
      </w:pPr>
    </w:p>
    <w:p w14:paraId="6A1DB711" w14:textId="32A0B935" w:rsidR="00794FCD" w:rsidRDefault="00794FCD" w:rsidP="00986622">
      <w:pPr>
        <w:tabs>
          <w:tab w:val="left" w:pos="142"/>
          <w:tab w:val="left" w:pos="1276"/>
        </w:tabs>
        <w:autoSpaceDE w:val="0"/>
        <w:autoSpaceDN w:val="0"/>
        <w:adjustRightInd w:val="0"/>
        <w:ind w:left="709"/>
        <w:jc w:val="center"/>
        <w:rPr>
          <w:ins w:id="3068" w:author="surieth_uu@hotmail.com" w:date="2023-03-21T17:54:00Z"/>
          <w:rFonts w:ascii="Arial Narrow" w:hAnsi="Arial Narrow" w:cs="Arial"/>
          <w:sz w:val="22"/>
          <w:szCs w:val="22"/>
        </w:rPr>
      </w:pPr>
    </w:p>
    <w:p w14:paraId="5AEDF0A8" w14:textId="074556A6" w:rsidR="00794FCD" w:rsidRDefault="00794FCD" w:rsidP="00986622">
      <w:pPr>
        <w:tabs>
          <w:tab w:val="left" w:pos="142"/>
          <w:tab w:val="left" w:pos="1276"/>
        </w:tabs>
        <w:autoSpaceDE w:val="0"/>
        <w:autoSpaceDN w:val="0"/>
        <w:adjustRightInd w:val="0"/>
        <w:ind w:left="709"/>
        <w:jc w:val="center"/>
        <w:rPr>
          <w:ins w:id="3069" w:author="surieth_uu@hotmail.com" w:date="2023-03-21T17:54:00Z"/>
          <w:rFonts w:ascii="Arial Narrow" w:hAnsi="Arial Narrow" w:cs="Arial"/>
          <w:sz w:val="22"/>
          <w:szCs w:val="22"/>
        </w:rPr>
      </w:pPr>
    </w:p>
    <w:p w14:paraId="0A19D142" w14:textId="63E5B86E" w:rsidR="00794FCD" w:rsidRDefault="00794FCD" w:rsidP="00986622">
      <w:pPr>
        <w:tabs>
          <w:tab w:val="left" w:pos="142"/>
          <w:tab w:val="left" w:pos="1276"/>
        </w:tabs>
        <w:autoSpaceDE w:val="0"/>
        <w:autoSpaceDN w:val="0"/>
        <w:adjustRightInd w:val="0"/>
        <w:ind w:left="709"/>
        <w:jc w:val="center"/>
        <w:rPr>
          <w:ins w:id="3070" w:author="surieth_uu@hotmail.com" w:date="2023-03-21T17:54:00Z"/>
          <w:rFonts w:ascii="Arial Narrow" w:hAnsi="Arial Narrow" w:cs="Arial"/>
          <w:sz w:val="22"/>
          <w:szCs w:val="22"/>
        </w:rPr>
      </w:pPr>
    </w:p>
    <w:p w14:paraId="7EE149F8" w14:textId="67E37858" w:rsidR="00794FCD" w:rsidRDefault="00794FCD" w:rsidP="00986622">
      <w:pPr>
        <w:tabs>
          <w:tab w:val="left" w:pos="142"/>
          <w:tab w:val="left" w:pos="1276"/>
        </w:tabs>
        <w:autoSpaceDE w:val="0"/>
        <w:autoSpaceDN w:val="0"/>
        <w:adjustRightInd w:val="0"/>
        <w:ind w:left="709"/>
        <w:jc w:val="center"/>
        <w:rPr>
          <w:ins w:id="3071" w:author="surieth_uu@hotmail.com" w:date="2023-03-21T17:54:00Z"/>
          <w:rFonts w:ascii="Arial Narrow" w:hAnsi="Arial Narrow" w:cs="Arial"/>
          <w:sz w:val="22"/>
          <w:szCs w:val="22"/>
        </w:rPr>
      </w:pPr>
    </w:p>
    <w:p w14:paraId="1C8CAC86" w14:textId="0E872C26" w:rsidR="00794FCD" w:rsidRDefault="00794FCD" w:rsidP="00986622">
      <w:pPr>
        <w:tabs>
          <w:tab w:val="left" w:pos="142"/>
          <w:tab w:val="left" w:pos="1276"/>
        </w:tabs>
        <w:autoSpaceDE w:val="0"/>
        <w:autoSpaceDN w:val="0"/>
        <w:adjustRightInd w:val="0"/>
        <w:ind w:left="709"/>
        <w:jc w:val="center"/>
        <w:rPr>
          <w:ins w:id="3072" w:author="surieth_uu@hotmail.com" w:date="2023-03-21T17:54:00Z"/>
          <w:rFonts w:ascii="Arial Narrow" w:hAnsi="Arial Narrow" w:cs="Arial"/>
          <w:sz w:val="22"/>
          <w:szCs w:val="22"/>
        </w:rPr>
      </w:pPr>
    </w:p>
    <w:p w14:paraId="72B5725C" w14:textId="1CF212EC" w:rsidR="00794FCD" w:rsidRDefault="00794FCD" w:rsidP="00986622">
      <w:pPr>
        <w:tabs>
          <w:tab w:val="left" w:pos="142"/>
          <w:tab w:val="left" w:pos="1276"/>
        </w:tabs>
        <w:autoSpaceDE w:val="0"/>
        <w:autoSpaceDN w:val="0"/>
        <w:adjustRightInd w:val="0"/>
        <w:ind w:left="709"/>
        <w:jc w:val="center"/>
        <w:rPr>
          <w:ins w:id="3073" w:author="surieth_uu@hotmail.com" w:date="2023-03-21T17:54:00Z"/>
          <w:rFonts w:ascii="Arial Narrow" w:hAnsi="Arial Narrow" w:cs="Arial"/>
          <w:sz w:val="22"/>
          <w:szCs w:val="22"/>
        </w:rPr>
      </w:pPr>
    </w:p>
    <w:p w14:paraId="0DCCB2D1" w14:textId="51A8B34C" w:rsidR="00794FCD" w:rsidRDefault="00794FCD" w:rsidP="00986622">
      <w:pPr>
        <w:tabs>
          <w:tab w:val="left" w:pos="142"/>
          <w:tab w:val="left" w:pos="1276"/>
        </w:tabs>
        <w:autoSpaceDE w:val="0"/>
        <w:autoSpaceDN w:val="0"/>
        <w:adjustRightInd w:val="0"/>
        <w:ind w:left="709"/>
        <w:jc w:val="center"/>
        <w:rPr>
          <w:ins w:id="3074" w:author="surieth_uu@hotmail.com" w:date="2023-03-21T17:54:00Z"/>
          <w:rFonts w:ascii="Arial Narrow" w:hAnsi="Arial Narrow" w:cs="Arial"/>
          <w:sz w:val="22"/>
          <w:szCs w:val="22"/>
        </w:rPr>
      </w:pPr>
    </w:p>
    <w:p w14:paraId="4FF34F76" w14:textId="0B186D49" w:rsidR="00794FCD" w:rsidRDefault="00794FCD" w:rsidP="00986622">
      <w:pPr>
        <w:tabs>
          <w:tab w:val="left" w:pos="142"/>
          <w:tab w:val="left" w:pos="1276"/>
        </w:tabs>
        <w:autoSpaceDE w:val="0"/>
        <w:autoSpaceDN w:val="0"/>
        <w:adjustRightInd w:val="0"/>
        <w:ind w:left="709"/>
        <w:jc w:val="center"/>
        <w:rPr>
          <w:ins w:id="3075" w:author="surieth_uu@hotmail.com" w:date="2023-03-21T17:54:00Z"/>
          <w:rFonts w:ascii="Arial Narrow" w:hAnsi="Arial Narrow" w:cs="Arial"/>
          <w:sz w:val="22"/>
          <w:szCs w:val="22"/>
        </w:rPr>
      </w:pPr>
    </w:p>
    <w:p w14:paraId="432541DE" w14:textId="0668B629" w:rsidR="00794FCD" w:rsidRDefault="00794FCD" w:rsidP="00986622">
      <w:pPr>
        <w:tabs>
          <w:tab w:val="left" w:pos="142"/>
          <w:tab w:val="left" w:pos="1276"/>
        </w:tabs>
        <w:autoSpaceDE w:val="0"/>
        <w:autoSpaceDN w:val="0"/>
        <w:adjustRightInd w:val="0"/>
        <w:ind w:left="709"/>
        <w:jc w:val="center"/>
        <w:rPr>
          <w:ins w:id="3076" w:author="surieth_uu@hotmail.com" w:date="2023-03-21T17:54:00Z"/>
          <w:rFonts w:ascii="Arial Narrow" w:hAnsi="Arial Narrow" w:cs="Arial"/>
          <w:sz w:val="22"/>
          <w:szCs w:val="22"/>
        </w:rPr>
      </w:pPr>
    </w:p>
    <w:p w14:paraId="7A20EEB9" w14:textId="735A5A76" w:rsidR="00794FCD" w:rsidRDefault="00794FCD" w:rsidP="00986622">
      <w:pPr>
        <w:tabs>
          <w:tab w:val="left" w:pos="142"/>
          <w:tab w:val="left" w:pos="1276"/>
        </w:tabs>
        <w:autoSpaceDE w:val="0"/>
        <w:autoSpaceDN w:val="0"/>
        <w:adjustRightInd w:val="0"/>
        <w:ind w:left="709"/>
        <w:jc w:val="center"/>
        <w:rPr>
          <w:ins w:id="3077" w:author="surieth_uu@hotmail.com" w:date="2023-03-21T17:54:00Z"/>
          <w:rFonts w:ascii="Arial Narrow" w:hAnsi="Arial Narrow" w:cs="Arial"/>
          <w:sz w:val="22"/>
          <w:szCs w:val="22"/>
        </w:rPr>
      </w:pPr>
    </w:p>
    <w:p w14:paraId="6C4D5B86" w14:textId="1F51C3A9" w:rsidR="00794FCD" w:rsidRDefault="00794FCD" w:rsidP="00986622">
      <w:pPr>
        <w:tabs>
          <w:tab w:val="left" w:pos="142"/>
          <w:tab w:val="left" w:pos="1276"/>
        </w:tabs>
        <w:autoSpaceDE w:val="0"/>
        <w:autoSpaceDN w:val="0"/>
        <w:adjustRightInd w:val="0"/>
        <w:ind w:left="709"/>
        <w:jc w:val="center"/>
        <w:rPr>
          <w:ins w:id="3078" w:author="surieth_uu@hotmail.com" w:date="2023-03-21T17:54:00Z"/>
          <w:rFonts w:ascii="Arial Narrow" w:hAnsi="Arial Narrow" w:cs="Arial"/>
          <w:sz w:val="22"/>
          <w:szCs w:val="22"/>
        </w:rPr>
      </w:pPr>
    </w:p>
    <w:p w14:paraId="1ECBF88C" w14:textId="6950EBD9" w:rsidR="00794FCD" w:rsidRDefault="00794FCD" w:rsidP="00986622">
      <w:pPr>
        <w:tabs>
          <w:tab w:val="left" w:pos="142"/>
          <w:tab w:val="left" w:pos="1276"/>
        </w:tabs>
        <w:autoSpaceDE w:val="0"/>
        <w:autoSpaceDN w:val="0"/>
        <w:adjustRightInd w:val="0"/>
        <w:ind w:left="709"/>
        <w:jc w:val="center"/>
        <w:rPr>
          <w:ins w:id="3079" w:author="surieth_uu@hotmail.com" w:date="2023-03-21T17:54:00Z"/>
          <w:rFonts w:ascii="Arial Narrow" w:hAnsi="Arial Narrow" w:cs="Arial"/>
          <w:sz w:val="22"/>
          <w:szCs w:val="22"/>
        </w:rPr>
      </w:pPr>
    </w:p>
    <w:p w14:paraId="4E1E72A9" w14:textId="36528A4D" w:rsidR="00794FCD" w:rsidRDefault="00794FCD" w:rsidP="00986622">
      <w:pPr>
        <w:tabs>
          <w:tab w:val="left" w:pos="142"/>
          <w:tab w:val="left" w:pos="1276"/>
        </w:tabs>
        <w:autoSpaceDE w:val="0"/>
        <w:autoSpaceDN w:val="0"/>
        <w:adjustRightInd w:val="0"/>
        <w:ind w:left="709"/>
        <w:jc w:val="center"/>
        <w:rPr>
          <w:ins w:id="3080" w:author="surieth_uu@hotmail.com" w:date="2023-03-21T17:54:00Z"/>
          <w:rFonts w:ascii="Arial Narrow" w:hAnsi="Arial Narrow" w:cs="Arial"/>
          <w:sz w:val="22"/>
          <w:szCs w:val="22"/>
        </w:rPr>
      </w:pPr>
    </w:p>
    <w:p w14:paraId="04AAB7EB" w14:textId="77777777" w:rsidR="00400524" w:rsidRPr="004A73E0" w:rsidRDefault="00400524" w:rsidP="00400524">
      <w:pPr>
        <w:tabs>
          <w:tab w:val="left" w:pos="142"/>
          <w:tab w:val="left" w:pos="1276"/>
        </w:tabs>
        <w:autoSpaceDE w:val="0"/>
        <w:autoSpaceDN w:val="0"/>
        <w:adjustRightInd w:val="0"/>
        <w:ind w:left="709"/>
        <w:rPr>
          <w:ins w:id="3081" w:author="surieth_uu@hotmail.com" w:date="2023-03-21T17:03:00Z"/>
          <w:rFonts w:ascii="Arial Narrow" w:hAnsi="Arial Narrow" w:cs="Arial"/>
          <w:sz w:val="22"/>
          <w:szCs w:val="22"/>
        </w:rPr>
      </w:pPr>
      <w:ins w:id="3082" w:author="surieth_uu@hotmail.com" w:date="2023-03-21T17:03:00Z">
        <w:r w:rsidRPr="004F5B25">
          <w:rPr>
            <w:rFonts w:ascii="Arial Narrow" w:hAnsi="Arial Narrow" w:cs="Arial"/>
            <w:b/>
            <w:bCs/>
            <w:sz w:val="16"/>
            <w:szCs w:val="16"/>
          </w:rPr>
          <w:t xml:space="preserve">Fuente: </w:t>
        </w:r>
        <w:r w:rsidRPr="00113FB2">
          <w:rPr>
            <w:rFonts w:ascii="Arial Narrow" w:hAnsi="Arial Narrow" w:cs="Arial"/>
            <w:sz w:val="16"/>
            <w:szCs w:val="16"/>
          </w:rPr>
          <w:t xml:space="preserve">Acta de conformidad de ingreso de bienes almacén </w:t>
        </w:r>
        <w:proofErr w:type="spellStart"/>
        <w:r w:rsidRPr="00113FB2">
          <w:rPr>
            <w:rFonts w:ascii="Arial Narrow" w:hAnsi="Arial Narrow" w:cs="Arial"/>
            <w:sz w:val="16"/>
            <w:szCs w:val="16"/>
          </w:rPr>
          <w:t>n.°</w:t>
        </w:r>
        <w:proofErr w:type="spellEnd"/>
        <w:r w:rsidRPr="00113FB2">
          <w:rPr>
            <w:rFonts w:ascii="Arial Narrow" w:hAnsi="Arial Narrow" w:cs="Arial"/>
            <w:sz w:val="16"/>
            <w:szCs w:val="16"/>
          </w:rPr>
          <w:t xml:space="preserve"> 19-2022</w:t>
        </w:r>
      </w:ins>
    </w:p>
    <w:p w14:paraId="0EEFFCD7" w14:textId="77777777" w:rsidR="00400524" w:rsidRDefault="00400524">
      <w:pPr>
        <w:tabs>
          <w:tab w:val="left" w:pos="142"/>
          <w:tab w:val="left" w:pos="1276"/>
        </w:tabs>
        <w:autoSpaceDE w:val="0"/>
        <w:autoSpaceDN w:val="0"/>
        <w:adjustRightInd w:val="0"/>
        <w:ind w:left="709"/>
        <w:rPr>
          <w:ins w:id="3083" w:author="surieth_uu@hotmail.com" w:date="2023-03-21T17:02:00Z"/>
          <w:rFonts w:ascii="Arial Narrow" w:hAnsi="Arial Narrow" w:cs="Arial"/>
          <w:sz w:val="22"/>
          <w:szCs w:val="22"/>
        </w:rPr>
        <w:pPrChange w:id="3084" w:author="surieth_uu@hotmail.com" w:date="2023-03-21T17:03:00Z">
          <w:pPr>
            <w:tabs>
              <w:tab w:val="left" w:pos="142"/>
              <w:tab w:val="left" w:pos="1276"/>
            </w:tabs>
            <w:autoSpaceDE w:val="0"/>
            <w:autoSpaceDN w:val="0"/>
            <w:adjustRightInd w:val="0"/>
            <w:ind w:left="709"/>
            <w:jc w:val="center"/>
          </w:pPr>
        </w:pPrChange>
      </w:pPr>
    </w:p>
    <w:p w14:paraId="6237CAEC" w14:textId="4EDB4A78" w:rsidR="00400524" w:rsidRDefault="00400524" w:rsidP="00986622">
      <w:pPr>
        <w:tabs>
          <w:tab w:val="left" w:pos="142"/>
          <w:tab w:val="left" w:pos="1276"/>
        </w:tabs>
        <w:autoSpaceDE w:val="0"/>
        <w:autoSpaceDN w:val="0"/>
        <w:adjustRightInd w:val="0"/>
        <w:ind w:left="709"/>
        <w:jc w:val="center"/>
        <w:rPr>
          <w:ins w:id="3085" w:author="surieth_uu@hotmail.com" w:date="2023-03-21T17:02:00Z"/>
          <w:rFonts w:ascii="Arial Narrow" w:hAnsi="Arial Narrow" w:cs="Arial"/>
          <w:sz w:val="22"/>
          <w:szCs w:val="22"/>
        </w:rPr>
      </w:pPr>
    </w:p>
    <w:p w14:paraId="4DC4D003" w14:textId="40F5AE76" w:rsidR="00400524" w:rsidRDefault="00400524">
      <w:pPr>
        <w:tabs>
          <w:tab w:val="left" w:pos="142"/>
          <w:tab w:val="left" w:pos="1276"/>
        </w:tabs>
        <w:autoSpaceDE w:val="0"/>
        <w:autoSpaceDN w:val="0"/>
        <w:adjustRightInd w:val="0"/>
        <w:ind w:left="709"/>
        <w:rPr>
          <w:ins w:id="3086" w:author="surieth_uu@hotmail.com" w:date="2023-03-21T17:02:00Z"/>
          <w:rFonts w:ascii="Arial Narrow" w:hAnsi="Arial Narrow" w:cs="Arial"/>
          <w:sz w:val="22"/>
          <w:szCs w:val="22"/>
        </w:rPr>
        <w:pPrChange w:id="3087" w:author="surieth_uu@hotmail.com" w:date="2023-03-21T17:03:00Z">
          <w:pPr>
            <w:tabs>
              <w:tab w:val="left" w:pos="142"/>
              <w:tab w:val="left" w:pos="1276"/>
            </w:tabs>
            <w:autoSpaceDE w:val="0"/>
            <w:autoSpaceDN w:val="0"/>
            <w:adjustRightInd w:val="0"/>
            <w:ind w:left="709"/>
            <w:jc w:val="center"/>
          </w:pPr>
        </w:pPrChange>
      </w:pPr>
    </w:p>
    <w:p w14:paraId="2C32BE8F" w14:textId="2B513D20" w:rsidR="00400524" w:rsidRDefault="00400524" w:rsidP="00986622">
      <w:pPr>
        <w:tabs>
          <w:tab w:val="left" w:pos="142"/>
          <w:tab w:val="left" w:pos="1276"/>
        </w:tabs>
        <w:autoSpaceDE w:val="0"/>
        <w:autoSpaceDN w:val="0"/>
        <w:adjustRightInd w:val="0"/>
        <w:ind w:left="709"/>
        <w:jc w:val="center"/>
        <w:rPr>
          <w:ins w:id="3088" w:author="surieth_uu@hotmail.com" w:date="2023-03-21T17:02:00Z"/>
          <w:rFonts w:ascii="Arial Narrow" w:hAnsi="Arial Narrow" w:cs="Arial"/>
          <w:sz w:val="22"/>
          <w:szCs w:val="22"/>
        </w:rPr>
      </w:pPr>
    </w:p>
    <w:p w14:paraId="66A2CFA9" w14:textId="30DA51B0" w:rsidR="00400524" w:rsidRDefault="00400524" w:rsidP="00986622">
      <w:pPr>
        <w:tabs>
          <w:tab w:val="left" w:pos="142"/>
          <w:tab w:val="left" w:pos="1276"/>
        </w:tabs>
        <w:autoSpaceDE w:val="0"/>
        <w:autoSpaceDN w:val="0"/>
        <w:adjustRightInd w:val="0"/>
        <w:ind w:left="709"/>
        <w:jc w:val="center"/>
        <w:rPr>
          <w:ins w:id="3089" w:author="surieth_uu@hotmail.com" w:date="2023-03-21T17:02:00Z"/>
          <w:rFonts w:ascii="Arial Narrow" w:hAnsi="Arial Narrow" w:cs="Arial"/>
          <w:sz w:val="22"/>
          <w:szCs w:val="22"/>
        </w:rPr>
      </w:pPr>
    </w:p>
    <w:p w14:paraId="427C8E0D" w14:textId="4EC87FE7" w:rsidR="00400524" w:rsidRDefault="00400524" w:rsidP="00986622">
      <w:pPr>
        <w:tabs>
          <w:tab w:val="left" w:pos="142"/>
          <w:tab w:val="left" w:pos="1276"/>
        </w:tabs>
        <w:autoSpaceDE w:val="0"/>
        <w:autoSpaceDN w:val="0"/>
        <w:adjustRightInd w:val="0"/>
        <w:ind w:left="709"/>
        <w:jc w:val="center"/>
        <w:rPr>
          <w:ins w:id="3090" w:author="surieth_uu@hotmail.com" w:date="2023-03-21T17:02:00Z"/>
          <w:rFonts w:ascii="Arial Narrow" w:hAnsi="Arial Narrow" w:cs="Arial"/>
          <w:sz w:val="22"/>
          <w:szCs w:val="22"/>
        </w:rPr>
      </w:pPr>
    </w:p>
    <w:p w14:paraId="7CDFA518" w14:textId="47FB9B30" w:rsidR="00400524" w:rsidRDefault="00400524" w:rsidP="00986622">
      <w:pPr>
        <w:tabs>
          <w:tab w:val="left" w:pos="142"/>
          <w:tab w:val="left" w:pos="1276"/>
        </w:tabs>
        <w:autoSpaceDE w:val="0"/>
        <w:autoSpaceDN w:val="0"/>
        <w:adjustRightInd w:val="0"/>
        <w:ind w:left="709"/>
        <w:jc w:val="center"/>
        <w:rPr>
          <w:ins w:id="3091" w:author="surieth_uu@hotmail.com" w:date="2023-03-21T17:55:00Z"/>
          <w:rFonts w:ascii="Arial Narrow" w:hAnsi="Arial Narrow" w:cs="Arial"/>
          <w:sz w:val="22"/>
          <w:szCs w:val="22"/>
        </w:rPr>
      </w:pPr>
    </w:p>
    <w:p w14:paraId="1A7D6A9D" w14:textId="55CF373B" w:rsidR="00794FCD" w:rsidRDefault="00794FCD" w:rsidP="00986622">
      <w:pPr>
        <w:tabs>
          <w:tab w:val="left" w:pos="142"/>
          <w:tab w:val="left" w:pos="1276"/>
        </w:tabs>
        <w:autoSpaceDE w:val="0"/>
        <w:autoSpaceDN w:val="0"/>
        <w:adjustRightInd w:val="0"/>
        <w:ind w:left="709"/>
        <w:jc w:val="center"/>
        <w:rPr>
          <w:ins w:id="3092" w:author="surieth_uu@hotmail.com" w:date="2023-03-21T17:55:00Z"/>
          <w:rFonts w:ascii="Arial Narrow" w:hAnsi="Arial Narrow" w:cs="Arial"/>
          <w:sz w:val="22"/>
          <w:szCs w:val="22"/>
        </w:rPr>
      </w:pPr>
    </w:p>
    <w:p w14:paraId="0986AE86" w14:textId="3C1C0F20" w:rsidR="00794FCD" w:rsidRDefault="00794FCD" w:rsidP="00986622">
      <w:pPr>
        <w:tabs>
          <w:tab w:val="left" w:pos="142"/>
          <w:tab w:val="left" w:pos="1276"/>
        </w:tabs>
        <w:autoSpaceDE w:val="0"/>
        <w:autoSpaceDN w:val="0"/>
        <w:adjustRightInd w:val="0"/>
        <w:ind w:left="709"/>
        <w:jc w:val="center"/>
        <w:rPr>
          <w:ins w:id="3093" w:author="surieth_uu@hotmail.com" w:date="2023-03-21T17:55:00Z"/>
          <w:rFonts w:ascii="Arial Narrow" w:hAnsi="Arial Narrow" w:cs="Arial"/>
          <w:sz w:val="22"/>
          <w:szCs w:val="22"/>
        </w:rPr>
      </w:pPr>
    </w:p>
    <w:p w14:paraId="1B7D1D56" w14:textId="2A13E4F5" w:rsidR="00794FCD" w:rsidRDefault="00794FCD" w:rsidP="00986622">
      <w:pPr>
        <w:tabs>
          <w:tab w:val="left" w:pos="142"/>
          <w:tab w:val="left" w:pos="1276"/>
        </w:tabs>
        <w:autoSpaceDE w:val="0"/>
        <w:autoSpaceDN w:val="0"/>
        <w:adjustRightInd w:val="0"/>
        <w:ind w:left="709"/>
        <w:jc w:val="center"/>
        <w:rPr>
          <w:ins w:id="3094" w:author="surieth_uu@hotmail.com" w:date="2023-03-21T17:55:00Z"/>
          <w:rFonts w:ascii="Arial Narrow" w:hAnsi="Arial Narrow" w:cs="Arial"/>
          <w:sz w:val="22"/>
          <w:szCs w:val="22"/>
        </w:rPr>
      </w:pPr>
    </w:p>
    <w:p w14:paraId="58435AA7" w14:textId="2E81CA5B" w:rsidR="00794FCD" w:rsidRDefault="00794FCD" w:rsidP="00986622">
      <w:pPr>
        <w:tabs>
          <w:tab w:val="left" w:pos="142"/>
          <w:tab w:val="left" w:pos="1276"/>
        </w:tabs>
        <w:autoSpaceDE w:val="0"/>
        <w:autoSpaceDN w:val="0"/>
        <w:adjustRightInd w:val="0"/>
        <w:ind w:left="709"/>
        <w:jc w:val="center"/>
        <w:rPr>
          <w:ins w:id="3095" w:author="surieth_uu@hotmail.com" w:date="2023-03-21T17:55:00Z"/>
          <w:rFonts w:ascii="Arial Narrow" w:hAnsi="Arial Narrow" w:cs="Arial"/>
          <w:sz w:val="22"/>
          <w:szCs w:val="22"/>
        </w:rPr>
      </w:pPr>
    </w:p>
    <w:p w14:paraId="443CDDB3" w14:textId="554C3955" w:rsidR="00794FCD" w:rsidRDefault="00794FCD" w:rsidP="00986622">
      <w:pPr>
        <w:tabs>
          <w:tab w:val="left" w:pos="142"/>
          <w:tab w:val="left" w:pos="1276"/>
        </w:tabs>
        <w:autoSpaceDE w:val="0"/>
        <w:autoSpaceDN w:val="0"/>
        <w:adjustRightInd w:val="0"/>
        <w:ind w:left="709"/>
        <w:jc w:val="center"/>
        <w:rPr>
          <w:ins w:id="3096" w:author="surieth_uu@hotmail.com" w:date="2023-03-21T17:55:00Z"/>
          <w:rFonts w:ascii="Arial Narrow" w:hAnsi="Arial Narrow" w:cs="Arial"/>
          <w:sz w:val="22"/>
          <w:szCs w:val="22"/>
        </w:rPr>
      </w:pPr>
    </w:p>
    <w:p w14:paraId="684062CC" w14:textId="2C1F3E35" w:rsidR="00794FCD" w:rsidRDefault="00794FCD" w:rsidP="00986622">
      <w:pPr>
        <w:tabs>
          <w:tab w:val="left" w:pos="142"/>
          <w:tab w:val="left" w:pos="1276"/>
        </w:tabs>
        <w:autoSpaceDE w:val="0"/>
        <w:autoSpaceDN w:val="0"/>
        <w:adjustRightInd w:val="0"/>
        <w:ind w:left="709"/>
        <w:jc w:val="center"/>
        <w:rPr>
          <w:ins w:id="3097" w:author="surieth_uu@hotmail.com" w:date="2023-03-21T17:55:00Z"/>
          <w:rFonts w:ascii="Arial Narrow" w:hAnsi="Arial Narrow" w:cs="Arial"/>
          <w:sz w:val="22"/>
          <w:szCs w:val="22"/>
        </w:rPr>
      </w:pPr>
    </w:p>
    <w:p w14:paraId="45A2367E" w14:textId="77777777" w:rsidR="00794FCD" w:rsidRDefault="00794FCD" w:rsidP="00986622">
      <w:pPr>
        <w:tabs>
          <w:tab w:val="left" w:pos="142"/>
          <w:tab w:val="left" w:pos="1276"/>
        </w:tabs>
        <w:autoSpaceDE w:val="0"/>
        <w:autoSpaceDN w:val="0"/>
        <w:adjustRightInd w:val="0"/>
        <w:ind w:left="709"/>
        <w:jc w:val="center"/>
        <w:rPr>
          <w:ins w:id="3098" w:author="surieth_uu@hotmail.com" w:date="2023-03-21T17:02:00Z"/>
          <w:rFonts w:ascii="Arial Narrow" w:hAnsi="Arial Narrow" w:cs="Arial"/>
          <w:sz w:val="22"/>
          <w:szCs w:val="22"/>
        </w:rPr>
      </w:pPr>
    </w:p>
    <w:p w14:paraId="21F5ED2F" w14:textId="7036C9BB" w:rsidR="00400524" w:rsidRDefault="00400524" w:rsidP="00986622">
      <w:pPr>
        <w:tabs>
          <w:tab w:val="left" w:pos="142"/>
          <w:tab w:val="left" w:pos="1276"/>
        </w:tabs>
        <w:autoSpaceDE w:val="0"/>
        <w:autoSpaceDN w:val="0"/>
        <w:adjustRightInd w:val="0"/>
        <w:ind w:left="709"/>
        <w:jc w:val="center"/>
        <w:rPr>
          <w:ins w:id="3099" w:author="surieth_uu@hotmail.com" w:date="2023-03-21T17:02:00Z"/>
          <w:rFonts w:ascii="Arial Narrow" w:hAnsi="Arial Narrow" w:cs="Arial"/>
          <w:sz w:val="22"/>
          <w:szCs w:val="22"/>
        </w:rPr>
      </w:pPr>
    </w:p>
    <w:p w14:paraId="00E5F350" w14:textId="4F72A9D9" w:rsidR="00400524" w:rsidRDefault="00400524" w:rsidP="00986622">
      <w:pPr>
        <w:tabs>
          <w:tab w:val="left" w:pos="142"/>
          <w:tab w:val="left" w:pos="1276"/>
        </w:tabs>
        <w:autoSpaceDE w:val="0"/>
        <w:autoSpaceDN w:val="0"/>
        <w:adjustRightInd w:val="0"/>
        <w:ind w:left="709"/>
        <w:jc w:val="center"/>
        <w:rPr>
          <w:ins w:id="3100" w:author="surieth_uu@hotmail.com" w:date="2023-03-21T17:02:00Z"/>
          <w:rFonts w:ascii="Arial Narrow" w:hAnsi="Arial Narrow" w:cs="Arial"/>
          <w:sz w:val="22"/>
          <w:szCs w:val="22"/>
        </w:rPr>
      </w:pPr>
    </w:p>
    <w:p w14:paraId="2D5C806D" w14:textId="59B8D5E3" w:rsidR="006E0280" w:rsidRDefault="006E0280" w:rsidP="006E0280">
      <w:pPr>
        <w:tabs>
          <w:tab w:val="left" w:pos="142"/>
          <w:tab w:val="left" w:pos="1276"/>
        </w:tabs>
        <w:autoSpaceDE w:val="0"/>
        <w:autoSpaceDN w:val="0"/>
        <w:adjustRightInd w:val="0"/>
        <w:ind w:left="709"/>
        <w:jc w:val="center"/>
        <w:rPr>
          <w:ins w:id="3101" w:author="surieth_uu@hotmail.com" w:date="2023-03-21T15:39:00Z"/>
          <w:rFonts w:ascii="Arial Narrow" w:hAnsi="Arial Narrow" w:cs="Arial"/>
          <w:b/>
          <w:bCs/>
        </w:rPr>
      </w:pPr>
      <w:ins w:id="3102" w:author="surieth_uu@hotmail.com" w:date="2023-03-21T15:39:00Z">
        <w:r w:rsidRPr="00986622">
          <w:rPr>
            <w:rFonts w:ascii="Arial Narrow" w:hAnsi="Arial Narrow" w:cs="Arial"/>
            <w:b/>
            <w:bCs/>
          </w:rPr>
          <w:lastRenderedPageBreak/>
          <w:t xml:space="preserve">Imagen n. ° </w:t>
        </w:r>
        <w:r>
          <w:rPr>
            <w:rFonts w:ascii="Arial Narrow" w:hAnsi="Arial Narrow" w:cs="Arial"/>
            <w:b/>
            <w:bCs/>
          </w:rPr>
          <w:t>4</w:t>
        </w:r>
      </w:ins>
    </w:p>
    <w:p w14:paraId="50B7B402" w14:textId="1111DBCC" w:rsidR="006E0280" w:rsidRDefault="006E0280" w:rsidP="006E0280">
      <w:pPr>
        <w:tabs>
          <w:tab w:val="left" w:pos="142"/>
          <w:tab w:val="left" w:pos="1276"/>
        </w:tabs>
        <w:autoSpaceDE w:val="0"/>
        <w:autoSpaceDN w:val="0"/>
        <w:adjustRightInd w:val="0"/>
        <w:ind w:left="709"/>
        <w:jc w:val="center"/>
        <w:rPr>
          <w:ins w:id="3103" w:author="surieth_uu@hotmail.com" w:date="2023-03-21T15:39:00Z"/>
          <w:rFonts w:ascii="Arial Narrow" w:hAnsi="Arial Narrow" w:cs="Arial"/>
          <w:b/>
          <w:bCs/>
        </w:rPr>
      </w:pPr>
      <w:ins w:id="3104" w:author="surieth_uu@hotmail.com" w:date="2023-03-21T15:39:00Z">
        <w:r>
          <w:rPr>
            <w:rFonts w:ascii="Arial Narrow" w:hAnsi="Arial Narrow" w:cs="Arial"/>
            <w:b/>
            <w:bCs/>
          </w:rPr>
          <w:t xml:space="preserve">Captura de factura </w:t>
        </w:r>
      </w:ins>
      <w:ins w:id="3105" w:author="surieth_uu@hotmail.com" w:date="2023-03-21T15:42:00Z">
        <w:r>
          <w:rPr>
            <w:rFonts w:ascii="Arial Narrow" w:hAnsi="Arial Narrow" w:cs="Arial"/>
            <w:b/>
            <w:bCs/>
          </w:rPr>
          <w:t>electrónica</w:t>
        </w:r>
      </w:ins>
      <w:ins w:id="3106" w:author="surieth_uu@hotmail.com" w:date="2023-03-21T15:39:00Z">
        <w:r>
          <w:rPr>
            <w:rFonts w:ascii="Arial Narrow" w:hAnsi="Arial Narrow" w:cs="Arial"/>
            <w:b/>
            <w:bCs/>
          </w:rPr>
          <w:t xml:space="preserve"> </w:t>
        </w:r>
      </w:ins>
      <w:proofErr w:type="spellStart"/>
      <w:ins w:id="3107" w:author="surieth_uu@hotmail.com" w:date="2023-03-21T15:42:00Z">
        <w:r w:rsidR="004A73E0">
          <w:rPr>
            <w:rFonts w:ascii="Arial Narrow" w:hAnsi="Arial Narrow" w:cs="Arial"/>
            <w:b/>
            <w:bCs/>
          </w:rPr>
          <w:t>n.°</w:t>
        </w:r>
        <w:proofErr w:type="spellEnd"/>
        <w:r w:rsidR="004A73E0">
          <w:rPr>
            <w:rFonts w:ascii="Arial Narrow" w:hAnsi="Arial Narrow" w:cs="Arial"/>
            <w:b/>
            <w:bCs/>
          </w:rPr>
          <w:t xml:space="preserve"> E001-387</w:t>
        </w:r>
      </w:ins>
      <w:ins w:id="3108" w:author="surieth_uu@hotmail.com" w:date="2023-03-21T15:39:00Z">
        <w:r>
          <w:rPr>
            <w:rFonts w:ascii="Arial Narrow" w:hAnsi="Arial Narrow" w:cs="Arial"/>
            <w:b/>
            <w:bCs/>
          </w:rPr>
          <w:t xml:space="preserve"> de </w:t>
        </w:r>
      </w:ins>
      <w:ins w:id="3109" w:author="surieth_uu@hotmail.com" w:date="2023-03-21T15:42:00Z">
        <w:r w:rsidR="004A73E0">
          <w:rPr>
            <w:rFonts w:ascii="Arial Narrow" w:hAnsi="Arial Narrow" w:cs="Arial"/>
            <w:b/>
            <w:bCs/>
          </w:rPr>
          <w:t>04</w:t>
        </w:r>
      </w:ins>
      <w:ins w:id="3110" w:author="surieth_uu@hotmail.com" w:date="2023-03-21T15:39:00Z">
        <w:r>
          <w:rPr>
            <w:rFonts w:ascii="Arial Narrow" w:hAnsi="Arial Narrow" w:cs="Arial"/>
            <w:b/>
            <w:bCs/>
          </w:rPr>
          <w:t xml:space="preserve"> de noviembre de 2022</w:t>
        </w:r>
      </w:ins>
    </w:p>
    <w:p w14:paraId="1DAF2DAF" w14:textId="7C8B7359" w:rsidR="008216FC" w:rsidRDefault="008216FC" w:rsidP="00986622">
      <w:pPr>
        <w:tabs>
          <w:tab w:val="left" w:pos="142"/>
          <w:tab w:val="left" w:pos="1276"/>
        </w:tabs>
        <w:autoSpaceDE w:val="0"/>
        <w:autoSpaceDN w:val="0"/>
        <w:adjustRightInd w:val="0"/>
        <w:ind w:left="709"/>
        <w:jc w:val="center"/>
        <w:rPr>
          <w:ins w:id="3111" w:author="surieth_uu@hotmail.com" w:date="2023-03-21T15:18:00Z"/>
          <w:rFonts w:ascii="Arial Narrow" w:hAnsi="Arial Narrow" w:cs="Arial"/>
          <w:sz w:val="22"/>
          <w:szCs w:val="22"/>
        </w:rPr>
      </w:pPr>
    </w:p>
    <w:p w14:paraId="0CD52974" w14:textId="69878995" w:rsidR="008216FC" w:rsidRDefault="006E0280" w:rsidP="00986622">
      <w:pPr>
        <w:tabs>
          <w:tab w:val="left" w:pos="142"/>
          <w:tab w:val="left" w:pos="1276"/>
        </w:tabs>
        <w:autoSpaceDE w:val="0"/>
        <w:autoSpaceDN w:val="0"/>
        <w:adjustRightInd w:val="0"/>
        <w:ind w:left="709"/>
        <w:jc w:val="center"/>
        <w:rPr>
          <w:ins w:id="3112" w:author="surieth_uu@hotmail.com" w:date="2023-03-21T15:18:00Z"/>
          <w:rFonts w:ascii="Arial Narrow" w:hAnsi="Arial Narrow" w:cs="Arial"/>
          <w:sz w:val="22"/>
          <w:szCs w:val="22"/>
        </w:rPr>
      </w:pPr>
      <w:ins w:id="3113" w:author="surieth_uu@hotmail.com" w:date="2023-03-21T15:41:00Z">
        <w:r w:rsidRPr="00D64DB8">
          <w:rPr>
            <w:noProof/>
          </w:rPr>
          <w:drawing>
            <wp:inline distT="0" distB="0" distL="0" distR="0" wp14:anchorId="0FB616F0" wp14:editId="36C50F91">
              <wp:extent cx="5685790" cy="4810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399" t="13221" r="23624" b="-721"/>
                      <a:stretch/>
                    </pic:blipFill>
                    <pic:spPr bwMode="auto">
                      <a:xfrm>
                        <a:off x="0" y="0"/>
                        <a:ext cx="5691800" cy="4815209"/>
                      </a:xfrm>
                      <a:prstGeom prst="rect">
                        <a:avLst/>
                      </a:prstGeom>
                      <a:ln>
                        <a:noFill/>
                      </a:ln>
                      <a:extLst>
                        <a:ext uri="{53640926-AAD7-44D8-BBD7-CCE9431645EC}">
                          <a14:shadowObscured xmlns:a14="http://schemas.microsoft.com/office/drawing/2010/main"/>
                        </a:ext>
                      </a:extLst>
                    </pic:spPr>
                  </pic:pic>
                </a:graphicData>
              </a:graphic>
            </wp:inline>
          </w:drawing>
        </w:r>
      </w:ins>
    </w:p>
    <w:p w14:paraId="09C582E4" w14:textId="6E02384D" w:rsidR="008216FC" w:rsidRDefault="004A73E0">
      <w:pPr>
        <w:tabs>
          <w:tab w:val="left" w:pos="142"/>
          <w:tab w:val="left" w:pos="1276"/>
        </w:tabs>
        <w:autoSpaceDE w:val="0"/>
        <w:autoSpaceDN w:val="0"/>
        <w:adjustRightInd w:val="0"/>
        <w:ind w:left="709"/>
        <w:rPr>
          <w:ins w:id="3114" w:author="surieth_uu@hotmail.com" w:date="2023-03-21T15:18:00Z"/>
          <w:rFonts w:ascii="Arial Narrow" w:hAnsi="Arial Narrow" w:cs="Arial"/>
          <w:sz w:val="22"/>
          <w:szCs w:val="22"/>
        </w:rPr>
        <w:pPrChange w:id="3115" w:author="surieth_uu@hotmail.com" w:date="2023-03-21T15:44:00Z">
          <w:pPr>
            <w:tabs>
              <w:tab w:val="left" w:pos="142"/>
              <w:tab w:val="left" w:pos="1276"/>
            </w:tabs>
            <w:autoSpaceDE w:val="0"/>
            <w:autoSpaceDN w:val="0"/>
            <w:adjustRightInd w:val="0"/>
            <w:ind w:left="709"/>
            <w:jc w:val="center"/>
          </w:pPr>
        </w:pPrChange>
      </w:pPr>
      <w:ins w:id="3116" w:author="surieth_uu@hotmail.com" w:date="2023-03-21T15:44:00Z">
        <w:r w:rsidRPr="004F5B25">
          <w:rPr>
            <w:rFonts w:ascii="Arial Narrow" w:hAnsi="Arial Narrow" w:cs="Arial"/>
            <w:b/>
            <w:bCs/>
            <w:sz w:val="16"/>
            <w:szCs w:val="16"/>
          </w:rPr>
          <w:t xml:space="preserve">Fuente: </w:t>
        </w:r>
      </w:ins>
      <w:ins w:id="3117" w:author="surieth_uu@hotmail.com" w:date="2023-03-21T15:45:00Z">
        <w:r>
          <w:rPr>
            <w:rFonts w:ascii="Arial Narrow" w:hAnsi="Arial Narrow" w:cs="Arial"/>
            <w:sz w:val="16"/>
            <w:szCs w:val="16"/>
          </w:rPr>
          <w:t xml:space="preserve">Factura </w:t>
        </w:r>
      </w:ins>
      <w:ins w:id="3118" w:author="surieth_uu@hotmail.com" w:date="2023-03-21T15:52:00Z">
        <w:r w:rsidR="00101EB2">
          <w:rPr>
            <w:rFonts w:ascii="Arial Narrow" w:hAnsi="Arial Narrow" w:cs="Arial"/>
            <w:sz w:val="16"/>
            <w:szCs w:val="16"/>
          </w:rPr>
          <w:t>electrónica</w:t>
        </w:r>
        <w:r w:rsidR="00101EB2" w:rsidRPr="004F5B25">
          <w:rPr>
            <w:rFonts w:ascii="Arial Narrow" w:hAnsi="Arial Narrow" w:cs="Arial"/>
            <w:sz w:val="16"/>
            <w:szCs w:val="16"/>
          </w:rPr>
          <w:t xml:space="preserve"> </w:t>
        </w:r>
        <w:r w:rsidR="00101EB2">
          <w:rPr>
            <w:rFonts w:ascii="Arial Narrow" w:hAnsi="Arial Narrow" w:cs="Arial"/>
            <w:sz w:val="16"/>
            <w:szCs w:val="16"/>
          </w:rPr>
          <w:t>E</w:t>
        </w:r>
      </w:ins>
      <w:ins w:id="3119" w:author="surieth_uu@hotmail.com" w:date="2023-03-21T15:45:00Z">
        <w:r>
          <w:rPr>
            <w:rFonts w:ascii="Arial Narrow" w:hAnsi="Arial Narrow" w:cs="Arial"/>
            <w:sz w:val="16"/>
            <w:szCs w:val="16"/>
          </w:rPr>
          <w:t>001-387</w:t>
        </w:r>
      </w:ins>
    </w:p>
    <w:p w14:paraId="598228C7" w14:textId="3A0A887C" w:rsidR="008216FC" w:rsidRDefault="008216FC">
      <w:pPr>
        <w:tabs>
          <w:tab w:val="left" w:pos="142"/>
          <w:tab w:val="left" w:pos="1276"/>
        </w:tabs>
        <w:autoSpaceDE w:val="0"/>
        <w:autoSpaceDN w:val="0"/>
        <w:adjustRightInd w:val="0"/>
        <w:ind w:left="709"/>
        <w:rPr>
          <w:ins w:id="3120" w:author="surieth_uu@hotmail.com" w:date="2023-03-21T17:58:00Z"/>
          <w:rFonts w:ascii="Arial Narrow" w:hAnsi="Arial Narrow" w:cs="Arial"/>
          <w:sz w:val="22"/>
          <w:szCs w:val="22"/>
        </w:rPr>
      </w:pPr>
    </w:p>
    <w:p w14:paraId="4122D636" w14:textId="2F6AEC1C" w:rsidR="00794FCD" w:rsidRDefault="00794FCD">
      <w:pPr>
        <w:tabs>
          <w:tab w:val="left" w:pos="142"/>
          <w:tab w:val="left" w:pos="1276"/>
        </w:tabs>
        <w:autoSpaceDE w:val="0"/>
        <w:autoSpaceDN w:val="0"/>
        <w:adjustRightInd w:val="0"/>
        <w:ind w:left="709"/>
        <w:rPr>
          <w:ins w:id="3121" w:author="surieth_uu@hotmail.com" w:date="2023-03-21T17:58:00Z"/>
          <w:rFonts w:ascii="Arial Narrow" w:hAnsi="Arial Narrow" w:cs="Arial"/>
          <w:sz w:val="22"/>
          <w:szCs w:val="22"/>
        </w:rPr>
      </w:pPr>
    </w:p>
    <w:p w14:paraId="33F0A818" w14:textId="6B65FE16" w:rsidR="00794FCD" w:rsidRDefault="00794FCD">
      <w:pPr>
        <w:tabs>
          <w:tab w:val="left" w:pos="142"/>
          <w:tab w:val="left" w:pos="1276"/>
        </w:tabs>
        <w:autoSpaceDE w:val="0"/>
        <w:autoSpaceDN w:val="0"/>
        <w:adjustRightInd w:val="0"/>
        <w:ind w:left="709"/>
        <w:rPr>
          <w:ins w:id="3122" w:author="surieth_uu@hotmail.com" w:date="2023-03-21T17:58:00Z"/>
          <w:rFonts w:ascii="Arial Narrow" w:hAnsi="Arial Narrow" w:cs="Arial"/>
          <w:sz w:val="22"/>
          <w:szCs w:val="22"/>
        </w:rPr>
      </w:pPr>
    </w:p>
    <w:p w14:paraId="42D18A1A" w14:textId="72CBEC2B" w:rsidR="00794FCD" w:rsidRDefault="00794FCD">
      <w:pPr>
        <w:tabs>
          <w:tab w:val="left" w:pos="142"/>
          <w:tab w:val="left" w:pos="1276"/>
        </w:tabs>
        <w:autoSpaceDE w:val="0"/>
        <w:autoSpaceDN w:val="0"/>
        <w:adjustRightInd w:val="0"/>
        <w:ind w:left="709"/>
        <w:rPr>
          <w:ins w:id="3123" w:author="surieth_uu@hotmail.com" w:date="2023-03-21T17:58:00Z"/>
          <w:rFonts w:ascii="Arial Narrow" w:hAnsi="Arial Narrow" w:cs="Arial"/>
          <w:sz w:val="22"/>
          <w:szCs w:val="22"/>
        </w:rPr>
      </w:pPr>
    </w:p>
    <w:p w14:paraId="143019D2" w14:textId="4B6543DC" w:rsidR="00794FCD" w:rsidRDefault="00794FCD">
      <w:pPr>
        <w:tabs>
          <w:tab w:val="left" w:pos="142"/>
          <w:tab w:val="left" w:pos="1276"/>
        </w:tabs>
        <w:autoSpaceDE w:val="0"/>
        <w:autoSpaceDN w:val="0"/>
        <w:adjustRightInd w:val="0"/>
        <w:ind w:left="709"/>
        <w:rPr>
          <w:ins w:id="3124" w:author="surieth_uu@hotmail.com" w:date="2023-03-21T17:58:00Z"/>
          <w:rFonts w:ascii="Arial Narrow" w:hAnsi="Arial Narrow" w:cs="Arial"/>
          <w:sz w:val="22"/>
          <w:szCs w:val="22"/>
        </w:rPr>
      </w:pPr>
    </w:p>
    <w:p w14:paraId="06E91FD9" w14:textId="2625F3D7" w:rsidR="00794FCD" w:rsidRDefault="00794FCD">
      <w:pPr>
        <w:tabs>
          <w:tab w:val="left" w:pos="142"/>
          <w:tab w:val="left" w:pos="1276"/>
        </w:tabs>
        <w:autoSpaceDE w:val="0"/>
        <w:autoSpaceDN w:val="0"/>
        <w:adjustRightInd w:val="0"/>
        <w:ind w:left="709"/>
        <w:rPr>
          <w:ins w:id="3125" w:author="surieth_uu@hotmail.com" w:date="2023-03-21T17:58:00Z"/>
          <w:rFonts w:ascii="Arial Narrow" w:hAnsi="Arial Narrow" w:cs="Arial"/>
          <w:sz w:val="22"/>
          <w:szCs w:val="22"/>
        </w:rPr>
      </w:pPr>
    </w:p>
    <w:p w14:paraId="19084DDC" w14:textId="4496D5CF" w:rsidR="00794FCD" w:rsidRDefault="00794FCD">
      <w:pPr>
        <w:tabs>
          <w:tab w:val="left" w:pos="142"/>
          <w:tab w:val="left" w:pos="1276"/>
        </w:tabs>
        <w:autoSpaceDE w:val="0"/>
        <w:autoSpaceDN w:val="0"/>
        <w:adjustRightInd w:val="0"/>
        <w:ind w:left="709"/>
        <w:rPr>
          <w:ins w:id="3126" w:author="surieth_uu@hotmail.com" w:date="2023-03-21T17:58:00Z"/>
          <w:rFonts w:ascii="Arial Narrow" w:hAnsi="Arial Narrow" w:cs="Arial"/>
          <w:sz w:val="22"/>
          <w:szCs w:val="22"/>
        </w:rPr>
      </w:pPr>
    </w:p>
    <w:p w14:paraId="69953984" w14:textId="00369828" w:rsidR="00794FCD" w:rsidRDefault="00794FCD">
      <w:pPr>
        <w:tabs>
          <w:tab w:val="left" w:pos="142"/>
          <w:tab w:val="left" w:pos="1276"/>
        </w:tabs>
        <w:autoSpaceDE w:val="0"/>
        <w:autoSpaceDN w:val="0"/>
        <w:adjustRightInd w:val="0"/>
        <w:ind w:left="709"/>
        <w:rPr>
          <w:ins w:id="3127" w:author="surieth_uu@hotmail.com" w:date="2023-03-21T17:58:00Z"/>
          <w:rFonts w:ascii="Arial Narrow" w:hAnsi="Arial Narrow" w:cs="Arial"/>
          <w:sz w:val="22"/>
          <w:szCs w:val="22"/>
        </w:rPr>
      </w:pPr>
    </w:p>
    <w:p w14:paraId="4977E270" w14:textId="5A00CC32" w:rsidR="00794FCD" w:rsidRDefault="00794FCD">
      <w:pPr>
        <w:tabs>
          <w:tab w:val="left" w:pos="142"/>
          <w:tab w:val="left" w:pos="1276"/>
        </w:tabs>
        <w:autoSpaceDE w:val="0"/>
        <w:autoSpaceDN w:val="0"/>
        <w:adjustRightInd w:val="0"/>
        <w:ind w:left="709"/>
        <w:rPr>
          <w:ins w:id="3128" w:author="surieth_uu@hotmail.com" w:date="2023-03-21T17:58:00Z"/>
          <w:rFonts w:ascii="Arial Narrow" w:hAnsi="Arial Narrow" w:cs="Arial"/>
          <w:sz w:val="22"/>
          <w:szCs w:val="22"/>
        </w:rPr>
      </w:pPr>
    </w:p>
    <w:p w14:paraId="6BA6848D" w14:textId="1BB783EF" w:rsidR="00794FCD" w:rsidRDefault="00794FCD">
      <w:pPr>
        <w:tabs>
          <w:tab w:val="left" w:pos="142"/>
          <w:tab w:val="left" w:pos="1276"/>
        </w:tabs>
        <w:autoSpaceDE w:val="0"/>
        <w:autoSpaceDN w:val="0"/>
        <w:adjustRightInd w:val="0"/>
        <w:ind w:left="709"/>
        <w:rPr>
          <w:ins w:id="3129" w:author="surieth_uu@hotmail.com" w:date="2023-03-21T17:58:00Z"/>
          <w:rFonts w:ascii="Arial Narrow" w:hAnsi="Arial Narrow" w:cs="Arial"/>
          <w:sz w:val="22"/>
          <w:szCs w:val="22"/>
        </w:rPr>
      </w:pPr>
    </w:p>
    <w:p w14:paraId="6A4D2663" w14:textId="10079E86" w:rsidR="00794FCD" w:rsidRDefault="00794FCD">
      <w:pPr>
        <w:tabs>
          <w:tab w:val="left" w:pos="142"/>
          <w:tab w:val="left" w:pos="1276"/>
        </w:tabs>
        <w:autoSpaceDE w:val="0"/>
        <w:autoSpaceDN w:val="0"/>
        <w:adjustRightInd w:val="0"/>
        <w:ind w:left="709"/>
        <w:rPr>
          <w:ins w:id="3130" w:author="surieth_uu@hotmail.com" w:date="2023-03-21T17:58:00Z"/>
          <w:rFonts w:ascii="Arial Narrow" w:hAnsi="Arial Narrow" w:cs="Arial"/>
          <w:sz w:val="22"/>
          <w:szCs w:val="22"/>
        </w:rPr>
      </w:pPr>
    </w:p>
    <w:p w14:paraId="0F593953" w14:textId="42900193" w:rsidR="00794FCD" w:rsidRDefault="00794FCD">
      <w:pPr>
        <w:tabs>
          <w:tab w:val="left" w:pos="142"/>
          <w:tab w:val="left" w:pos="1276"/>
        </w:tabs>
        <w:autoSpaceDE w:val="0"/>
        <w:autoSpaceDN w:val="0"/>
        <w:adjustRightInd w:val="0"/>
        <w:ind w:left="709"/>
        <w:rPr>
          <w:ins w:id="3131" w:author="surieth_uu@hotmail.com" w:date="2023-03-21T17:58:00Z"/>
          <w:rFonts w:ascii="Arial Narrow" w:hAnsi="Arial Narrow" w:cs="Arial"/>
          <w:sz w:val="22"/>
          <w:szCs w:val="22"/>
        </w:rPr>
      </w:pPr>
    </w:p>
    <w:p w14:paraId="299946DC" w14:textId="70F976A8" w:rsidR="00794FCD" w:rsidRDefault="00794FCD">
      <w:pPr>
        <w:tabs>
          <w:tab w:val="left" w:pos="142"/>
          <w:tab w:val="left" w:pos="1276"/>
        </w:tabs>
        <w:autoSpaceDE w:val="0"/>
        <w:autoSpaceDN w:val="0"/>
        <w:adjustRightInd w:val="0"/>
        <w:ind w:left="709"/>
        <w:rPr>
          <w:ins w:id="3132" w:author="surieth_uu@hotmail.com" w:date="2023-03-21T17:58:00Z"/>
          <w:rFonts w:ascii="Arial Narrow" w:hAnsi="Arial Narrow" w:cs="Arial"/>
          <w:sz w:val="22"/>
          <w:szCs w:val="22"/>
        </w:rPr>
      </w:pPr>
    </w:p>
    <w:p w14:paraId="2D49EDAD" w14:textId="129FA07A" w:rsidR="00794FCD" w:rsidRDefault="00794FCD">
      <w:pPr>
        <w:tabs>
          <w:tab w:val="left" w:pos="142"/>
          <w:tab w:val="left" w:pos="1276"/>
        </w:tabs>
        <w:autoSpaceDE w:val="0"/>
        <w:autoSpaceDN w:val="0"/>
        <w:adjustRightInd w:val="0"/>
        <w:ind w:left="709"/>
        <w:rPr>
          <w:ins w:id="3133" w:author="surieth_uu@hotmail.com" w:date="2023-03-21T17:58:00Z"/>
          <w:rFonts w:ascii="Arial Narrow" w:hAnsi="Arial Narrow" w:cs="Arial"/>
          <w:sz w:val="22"/>
          <w:szCs w:val="22"/>
        </w:rPr>
      </w:pPr>
    </w:p>
    <w:p w14:paraId="10DC2A8F" w14:textId="1AF267E6" w:rsidR="00794FCD" w:rsidRDefault="00794FCD">
      <w:pPr>
        <w:tabs>
          <w:tab w:val="left" w:pos="142"/>
          <w:tab w:val="left" w:pos="1276"/>
        </w:tabs>
        <w:autoSpaceDE w:val="0"/>
        <w:autoSpaceDN w:val="0"/>
        <w:adjustRightInd w:val="0"/>
        <w:ind w:left="709"/>
        <w:rPr>
          <w:ins w:id="3134" w:author="surieth_uu@hotmail.com" w:date="2023-03-21T17:58:00Z"/>
          <w:rFonts w:ascii="Arial Narrow" w:hAnsi="Arial Narrow" w:cs="Arial"/>
          <w:sz w:val="22"/>
          <w:szCs w:val="22"/>
        </w:rPr>
      </w:pPr>
    </w:p>
    <w:p w14:paraId="60889248" w14:textId="6D9141D4" w:rsidR="00794FCD" w:rsidRDefault="00794FCD">
      <w:pPr>
        <w:tabs>
          <w:tab w:val="left" w:pos="142"/>
          <w:tab w:val="left" w:pos="1276"/>
        </w:tabs>
        <w:autoSpaceDE w:val="0"/>
        <w:autoSpaceDN w:val="0"/>
        <w:adjustRightInd w:val="0"/>
        <w:ind w:left="709"/>
        <w:rPr>
          <w:ins w:id="3135" w:author="surieth_uu@hotmail.com" w:date="2023-03-21T17:58:00Z"/>
          <w:rFonts w:ascii="Arial Narrow" w:hAnsi="Arial Narrow" w:cs="Arial"/>
          <w:sz w:val="22"/>
          <w:szCs w:val="22"/>
        </w:rPr>
      </w:pPr>
    </w:p>
    <w:p w14:paraId="789760DE" w14:textId="1A24CFB9" w:rsidR="00794FCD" w:rsidRDefault="00794FCD">
      <w:pPr>
        <w:tabs>
          <w:tab w:val="left" w:pos="142"/>
          <w:tab w:val="left" w:pos="1276"/>
        </w:tabs>
        <w:autoSpaceDE w:val="0"/>
        <w:autoSpaceDN w:val="0"/>
        <w:adjustRightInd w:val="0"/>
        <w:ind w:left="709"/>
        <w:rPr>
          <w:ins w:id="3136" w:author="surieth_uu@hotmail.com" w:date="2023-03-21T17:58:00Z"/>
          <w:rFonts w:ascii="Arial Narrow" w:hAnsi="Arial Narrow" w:cs="Arial"/>
          <w:sz w:val="22"/>
          <w:szCs w:val="22"/>
        </w:rPr>
      </w:pPr>
    </w:p>
    <w:p w14:paraId="1141A95A" w14:textId="012F0DA1" w:rsidR="00794FCD" w:rsidRDefault="00794FCD">
      <w:pPr>
        <w:tabs>
          <w:tab w:val="left" w:pos="142"/>
          <w:tab w:val="left" w:pos="1276"/>
        </w:tabs>
        <w:autoSpaceDE w:val="0"/>
        <w:autoSpaceDN w:val="0"/>
        <w:adjustRightInd w:val="0"/>
        <w:ind w:left="709"/>
        <w:rPr>
          <w:ins w:id="3137" w:author="surieth_uu@hotmail.com" w:date="2023-03-21T17:58:00Z"/>
          <w:rFonts w:ascii="Arial Narrow" w:hAnsi="Arial Narrow" w:cs="Arial"/>
          <w:sz w:val="22"/>
          <w:szCs w:val="22"/>
        </w:rPr>
      </w:pPr>
    </w:p>
    <w:p w14:paraId="052A82DA" w14:textId="62366A31" w:rsidR="00794FCD" w:rsidRDefault="00794FCD">
      <w:pPr>
        <w:tabs>
          <w:tab w:val="left" w:pos="142"/>
          <w:tab w:val="left" w:pos="1276"/>
        </w:tabs>
        <w:autoSpaceDE w:val="0"/>
        <w:autoSpaceDN w:val="0"/>
        <w:adjustRightInd w:val="0"/>
        <w:ind w:left="709"/>
        <w:rPr>
          <w:ins w:id="3138" w:author="surieth_uu@hotmail.com" w:date="2023-03-21T17:58:00Z"/>
          <w:rFonts w:ascii="Arial Narrow" w:hAnsi="Arial Narrow" w:cs="Arial"/>
          <w:sz w:val="22"/>
          <w:szCs w:val="22"/>
        </w:rPr>
      </w:pPr>
    </w:p>
    <w:p w14:paraId="5C94CB2A" w14:textId="31AE5872" w:rsidR="00794FCD" w:rsidRDefault="00794FCD">
      <w:pPr>
        <w:tabs>
          <w:tab w:val="left" w:pos="142"/>
          <w:tab w:val="left" w:pos="1276"/>
        </w:tabs>
        <w:autoSpaceDE w:val="0"/>
        <w:autoSpaceDN w:val="0"/>
        <w:adjustRightInd w:val="0"/>
        <w:ind w:left="709"/>
        <w:rPr>
          <w:ins w:id="3139" w:author="surieth_uu@hotmail.com" w:date="2023-03-21T17:58:00Z"/>
          <w:rFonts w:ascii="Arial Narrow" w:hAnsi="Arial Narrow" w:cs="Arial"/>
          <w:sz w:val="22"/>
          <w:szCs w:val="22"/>
        </w:rPr>
      </w:pPr>
    </w:p>
    <w:p w14:paraId="0CCFE716" w14:textId="0AB17C39" w:rsidR="004B743A" w:rsidRDefault="004B743A" w:rsidP="004B743A">
      <w:pPr>
        <w:tabs>
          <w:tab w:val="left" w:pos="142"/>
          <w:tab w:val="left" w:pos="1276"/>
        </w:tabs>
        <w:autoSpaceDE w:val="0"/>
        <w:autoSpaceDN w:val="0"/>
        <w:adjustRightInd w:val="0"/>
        <w:ind w:left="709"/>
        <w:jc w:val="center"/>
        <w:rPr>
          <w:ins w:id="3140" w:author="surieth_uu@hotmail.com" w:date="2023-03-21T15:48:00Z"/>
          <w:rFonts w:ascii="Arial Narrow" w:hAnsi="Arial Narrow" w:cs="Arial"/>
          <w:b/>
          <w:bCs/>
        </w:rPr>
      </w:pPr>
      <w:ins w:id="3141" w:author="surieth_uu@hotmail.com" w:date="2023-03-21T15:48:00Z">
        <w:r w:rsidRPr="00986622">
          <w:rPr>
            <w:rFonts w:ascii="Arial Narrow" w:hAnsi="Arial Narrow" w:cs="Arial"/>
            <w:b/>
            <w:bCs/>
          </w:rPr>
          <w:t xml:space="preserve">Imagen n. ° </w:t>
        </w:r>
        <w:r>
          <w:rPr>
            <w:rFonts w:ascii="Arial Narrow" w:hAnsi="Arial Narrow" w:cs="Arial"/>
            <w:b/>
            <w:bCs/>
          </w:rPr>
          <w:t>5</w:t>
        </w:r>
      </w:ins>
    </w:p>
    <w:p w14:paraId="1EE0E334" w14:textId="71965678" w:rsidR="004B743A" w:rsidRDefault="004B743A" w:rsidP="004B743A">
      <w:pPr>
        <w:tabs>
          <w:tab w:val="left" w:pos="142"/>
          <w:tab w:val="left" w:pos="1276"/>
        </w:tabs>
        <w:autoSpaceDE w:val="0"/>
        <w:autoSpaceDN w:val="0"/>
        <w:adjustRightInd w:val="0"/>
        <w:ind w:left="709"/>
        <w:jc w:val="center"/>
        <w:rPr>
          <w:ins w:id="3142" w:author="surieth_uu@hotmail.com" w:date="2023-03-21T15:48:00Z"/>
          <w:rFonts w:ascii="Arial Narrow" w:hAnsi="Arial Narrow" w:cs="Arial"/>
          <w:b/>
          <w:bCs/>
        </w:rPr>
      </w:pPr>
      <w:ins w:id="3143" w:author="surieth_uu@hotmail.com" w:date="2023-03-21T15:48:00Z">
        <w:r>
          <w:rPr>
            <w:rFonts w:ascii="Arial Narrow" w:hAnsi="Arial Narrow" w:cs="Arial"/>
            <w:b/>
            <w:bCs/>
          </w:rPr>
          <w:t xml:space="preserve">Captura de </w:t>
        </w:r>
      </w:ins>
      <w:ins w:id="3144" w:author="surieth_uu@hotmail.com" w:date="2023-03-21T15:53:00Z">
        <w:r w:rsidR="00101EB2">
          <w:rPr>
            <w:rFonts w:ascii="Arial Narrow" w:hAnsi="Arial Narrow" w:cs="Arial"/>
            <w:b/>
            <w:bCs/>
          </w:rPr>
          <w:t>Guía</w:t>
        </w:r>
      </w:ins>
      <w:ins w:id="3145" w:author="surieth_uu@hotmail.com" w:date="2023-03-21T15:52:00Z">
        <w:r w:rsidR="00101EB2">
          <w:rPr>
            <w:rFonts w:ascii="Arial Narrow" w:hAnsi="Arial Narrow" w:cs="Arial"/>
            <w:b/>
            <w:bCs/>
          </w:rPr>
          <w:t xml:space="preserve"> de </w:t>
        </w:r>
      </w:ins>
      <w:ins w:id="3146" w:author="surieth_uu@hotmail.com" w:date="2023-03-21T15:53:00Z">
        <w:r w:rsidR="00101EB2">
          <w:rPr>
            <w:rFonts w:ascii="Arial Narrow" w:hAnsi="Arial Narrow" w:cs="Arial"/>
            <w:b/>
            <w:bCs/>
          </w:rPr>
          <w:t>remisión</w:t>
        </w:r>
      </w:ins>
      <w:ins w:id="3147" w:author="surieth_uu@hotmail.com" w:date="2023-03-21T15:48:00Z">
        <w:r>
          <w:rPr>
            <w:rFonts w:ascii="Arial Narrow" w:hAnsi="Arial Narrow" w:cs="Arial"/>
            <w:b/>
            <w:bCs/>
          </w:rPr>
          <w:t xml:space="preserve"> </w:t>
        </w:r>
        <w:proofErr w:type="spellStart"/>
        <w:r>
          <w:rPr>
            <w:rFonts w:ascii="Arial Narrow" w:hAnsi="Arial Narrow" w:cs="Arial"/>
            <w:b/>
            <w:bCs/>
          </w:rPr>
          <w:t>n.°</w:t>
        </w:r>
        <w:proofErr w:type="spellEnd"/>
        <w:r>
          <w:rPr>
            <w:rFonts w:ascii="Arial Narrow" w:hAnsi="Arial Narrow" w:cs="Arial"/>
            <w:b/>
            <w:bCs/>
          </w:rPr>
          <w:t xml:space="preserve"> 001-</w:t>
        </w:r>
      </w:ins>
      <w:ins w:id="3148" w:author="surieth_uu@hotmail.com" w:date="2023-03-21T15:53:00Z">
        <w:r w:rsidR="00101EB2">
          <w:rPr>
            <w:rFonts w:ascii="Arial Narrow" w:hAnsi="Arial Narrow" w:cs="Arial"/>
            <w:b/>
            <w:bCs/>
          </w:rPr>
          <w:t>837</w:t>
        </w:r>
      </w:ins>
      <w:ins w:id="3149" w:author="surieth_uu@hotmail.com" w:date="2023-03-21T15:48:00Z">
        <w:r>
          <w:rPr>
            <w:rFonts w:ascii="Arial Narrow" w:hAnsi="Arial Narrow" w:cs="Arial"/>
            <w:b/>
            <w:bCs/>
          </w:rPr>
          <w:t xml:space="preserve"> de </w:t>
        </w:r>
      </w:ins>
      <w:ins w:id="3150" w:author="surieth_uu@hotmail.com" w:date="2023-03-21T15:53:00Z">
        <w:r w:rsidR="00101EB2">
          <w:rPr>
            <w:rFonts w:ascii="Arial Narrow" w:hAnsi="Arial Narrow" w:cs="Arial"/>
            <w:b/>
            <w:bCs/>
          </w:rPr>
          <w:t>28</w:t>
        </w:r>
      </w:ins>
      <w:ins w:id="3151" w:author="surieth_uu@hotmail.com" w:date="2023-03-21T15:48:00Z">
        <w:r>
          <w:rPr>
            <w:rFonts w:ascii="Arial Narrow" w:hAnsi="Arial Narrow" w:cs="Arial"/>
            <w:b/>
            <w:bCs/>
          </w:rPr>
          <w:t xml:space="preserve"> de </w:t>
        </w:r>
      </w:ins>
      <w:ins w:id="3152" w:author="surieth_uu@hotmail.com" w:date="2023-03-21T15:53:00Z">
        <w:r w:rsidR="00101EB2">
          <w:rPr>
            <w:rFonts w:ascii="Arial Narrow" w:hAnsi="Arial Narrow" w:cs="Arial"/>
            <w:b/>
            <w:bCs/>
          </w:rPr>
          <w:t>octu</w:t>
        </w:r>
      </w:ins>
      <w:ins w:id="3153" w:author="surieth_uu@hotmail.com" w:date="2023-03-21T15:48:00Z">
        <w:r>
          <w:rPr>
            <w:rFonts w:ascii="Arial Narrow" w:hAnsi="Arial Narrow" w:cs="Arial"/>
            <w:b/>
            <w:bCs/>
          </w:rPr>
          <w:t>bre de 2022</w:t>
        </w:r>
      </w:ins>
    </w:p>
    <w:p w14:paraId="4362B512" w14:textId="386BFE33" w:rsidR="008216FC" w:rsidRDefault="00101EB2" w:rsidP="00986622">
      <w:pPr>
        <w:tabs>
          <w:tab w:val="left" w:pos="142"/>
          <w:tab w:val="left" w:pos="1276"/>
        </w:tabs>
        <w:autoSpaceDE w:val="0"/>
        <w:autoSpaceDN w:val="0"/>
        <w:adjustRightInd w:val="0"/>
        <w:ind w:left="709"/>
        <w:jc w:val="center"/>
        <w:rPr>
          <w:ins w:id="3154" w:author="surieth_uu@hotmail.com" w:date="2023-03-21T15:18:00Z"/>
          <w:rFonts w:ascii="Arial Narrow" w:hAnsi="Arial Narrow" w:cs="Arial"/>
          <w:sz w:val="22"/>
          <w:szCs w:val="22"/>
        </w:rPr>
      </w:pPr>
      <w:ins w:id="3155" w:author="surieth_uu@hotmail.com" w:date="2023-03-21T15:51:00Z">
        <w:r w:rsidRPr="00D64DB8">
          <w:rPr>
            <w:noProof/>
          </w:rPr>
          <w:drawing>
            <wp:inline distT="0" distB="0" distL="0" distR="0" wp14:anchorId="2203BD7A" wp14:editId="6C30E26C">
              <wp:extent cx="5337810" cy="5672798"/>
              <wp:effectExtent l="171450" t="0" r="1485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045" t="11505" r="26447" b="442"/>
                      <a:stretch/>
                    </pic:blipFill>
                    <pic:spPr bwMode="auto">
                      <a:xfrm rot="16200000">
                        <a:off x="0" y="0"/>
                        <a:ext cx="5484975" cy="5829198"/>
                      </a:xfrm>
                      <a:prstGeom prst="rect">
                        <a:avLst/>
                      </a:prstGeom>
                      <a:ln>
                        <a:noFill/>
                      </a:ln>
                      <a:extLst>
                        <a:ext uri="{53640926-AAD7-44D8-BBD7-CCE9431645EC}">
                          <a14:shadowObscured xmlns:a14="http://schemas.microsoft.com/office/drawing/2010/main"/>
                        </a:ext>
                      </a:extLst>
                    </pic:spPr>
                  </pic:pic>
                </a:graphicData>
              </a:graphic>
            </wp:inline>
          </w:drawing>
        </w:r>
      </w:ins>
    </w:p>
    <w:p w14:paraId="1910BF22" w14:textId="3A28CE5A" w:rsidR="00101EB2" w:rsidRDefault="00101EB2" w:rsidP="00101EB2">
      <w:pPr>
        <w:tabs>
          <w:tab w:val="left" w:pos="142"/>
          <w:tab w:val="left" w:pos="1276"/>
        </w:tabs>
        <w:autoSpaceDE w:val="0"/>
        <w:autoSpaceDN w:val="0"/>
        <w:adjustRightInd w:val="0"/>
        <w:ind w:left="709"/>
        <w:rPr>
          <w:ins w:id="3156" w:author="surieth_uu@hotmail.com" w:date="2023-03-21T15:51:00Z"/>
          <w:rFonts w:ascii="Arial Narrow" w:hAnsi="Arial Narrow" w:cs="Arial"/>
          <w:sz w:val="22"/>
          <w:szCs w:val="22"/>
        </w:rPr>
      </w:pPr>
      <w:ins w:id="3157" w:author="surieth_uu@hotmail.com" w:date="2023-03-21T15:51:00Z">
        <w:r w:rsidRPr="004F5B25">
          <w:rPr>
            <w:rFonts w:ascii="Arial Narrow" w:hAnsi="Arial Narrow" w:cs="Arial"/>
            <w:b/>
            <w:bCs/>
            <w:sz w:val="16"/>
            <w:szCs w:val="16"/>
          </w:rPr>
          <w:t xml:space="preserve">Fuente: </w:t>
        </w:r>
      </w:ins>
      <w:ins w:id="3158" w:author="surieth_uu@hotmail.com" w:date="2023-03-21T15:52:00Z">
        <w:r>
          <w:rPr>
            <w:rFonts w:ascii="Arial Narrow" w:hAnsi="Arial Narrow" w:cs="Arial"/>
            <w:b/>
            <w:bCs/>
            <w:sz w:val="16"/>
            <w:szCs w:val="16"/>
          </w:rPr>
          <w:t>Guía</w:t>
        </w:r>
      </w:ins>
      <w:ins w:id="3159" w:author="surieth_uu@hotmail.com" w:date="2023-03-21T15:51:00Z">
        <w:r>
          <w:rPr>
            <w:rFonts w:ascii="Arial Narrow" w:hAnsi="Arial Narrow" w:cs="Arial"/>
            <w:b/>
            <w:bCs/>
            <w:sz w:val="16"/>
            <w:szCs w:val="16"/>
          </w:rPr>
          <w:t xml:space="preserve"> de </w:t>
        </w:r>
      </w:ins>
      <w:ins w:id="3160" w:author="surieth_uu@hotmail.com" w:date="2023-03-21T15:53:00Z">
        <w:r w:rsidR="002F4B70">
          <w:rPr>
            <w:rFonts w:ascii="Arial Narrow" w:hAnsi="Arial Narrow" w:cs="Arial"/>
            <w:b/>
            <w:bCs/>
            <w:sz w:val="16"/>
            <w:szCs w:val="16"/>
          </w:rPr>
          <w:t>remisión</w:t>
        </w:r>
        <w:r w:rsidR="002F4B70" w:rsidRPr="004F5B25">
          <w:rPr>
            <w:rFonts w:ascii="Arial Narrow" w:hAnsi="Arial Narrow" w:cs="Arial"/>
            <w:sz w:val="16"/>
            <w:szCs w:val="16"/>
          </w:rPr>
          <w:t xml:space="preserve"> </w:t>
        </w:r>
        <w:r w:rsidR="002F4B70">
          <w:rPr>
            <w:rFonts w:ascii="Arial Narrow" w:hAnsi="Arial Narrow" w:cs="Arial"/>
            <w:sz w:val="16"/>
            <w:szCs w:val="16"/>
          </w:rPr>
          <w:t>001</w:t>
        </w:r>
      </w:ins>
      <w:ins w:id="3161" w:author="surieth_uu@hotmail.com" w:date="2023-03-21T15:51:00Z">
        <w:r>
          <w:rPr>
            <w:rFonts w:ascii="Arial Narrow" w:hAnsi="Arial Narrow" w:cs="Arial"/>
            <w:sz w:val="16"/>
            <w:szCs w:val="16"/>
          </w:rPr>
          <w:t>-</w:t>
        </w:r>
      </w:ins>
      <w:ins w:id="3162" w:author="surieth_uu@hotmail.com" w:date="2023-03-21T15:52:00Z">
        <w:r>
          <w:rPr>
            <w:rFonts w:ascii="Arial Narrow" w:hAnsi="Arial Narrow" w:cs="Arial"/>
            <w:sz w:val="16"/>
            <w:szCs w:val="16"/>
          </w:rPr>
          <w:t>837</w:t>
        </w:r>
      </w:ins>
    </w:p>
    <w:p w14:paraId="67F253FE" w14:textId="77777777" w:rsidR="000C4F37" w:rsidRDefault="000C4F37" w:rsidP="002F4B70">
      <w:pPr>
        <w:tabs>
          <w:tab w:val="left" w:pos="142"/>
          <w:tab w:val="left" w:pos="1276"/>
        </w:tabs>
        <w:autoSpaceDE w:val="0"/>
        <w:autoSpaceDN w:val="0"/>
        <w:adjustRightInd w:val="0"/>
        <w:ind w:left="709"/>
        <w:jc w:val="center"/>
        <w:rPr>
          <w:ins w:id="3163" w:author="surieth_uu@hotmail.com" w:date="2023-03-21T16:55:00Z"/>
          <w:rFonts w:ascii="Arial Narrow" w:hAnsi="Arial Narrow" w:cs="Arial"/>
          <w:b/>
          <w:bCs/>
        </w:rPr>
      </w:pPr>
    </w:p>
    <w:p w14:paraId="3A04394D" w14:textId="77777777" w:rsidR="000C4F37" w:rsidRDefault="000C4F37" w:rsidP="002F4B70">
      <w:pPr>
        <w:tabs>
          <w:tab w:val="left" w:pos="142"/>
          <w:tab w:val="left" w:pos="1276"/>
        </w:tabs>
        <w:autoSpaceDE w:val="0"/>
        <w:autoSpaceDN w:val="0"/>
        <w:adjustRightInd w:val="0"/>
        <w:ind w:left="709"/>
        <w:jc w:val="center"/>
        <w:rPr>
          <w:ins w:id="3164" w:author="surieth_uu@hotmail.com" w:date="2023-03-21T16:55:00Z"/>
          <w:rFonts w:ascii="Arial Narrow" w:hAnsi="Arial Narrow" w:cs="Arial"/>
          <w:b/>
          <w:bCs/>
        </w:rPr>
      </w:pPr>
    </w:p>
    <w:p w14:paraId="426B6F3D" w14:textId="77777777" w:rsidR="000C4F37" w:rsidRDefault="000C4F37" w:rsidP="002F4B70">
      <w:pPr>
        <w:tabs>
          <w:tab w:val="left" w:pos="142"/>
          <w:tab w:val="left" w:pos="1276"/>
        </w:tabs>
        <w:autoSpaceDE w:val="0"/>
        <w:autoSpaceDN w:val="0"/>
        <w:adjustRightInd w:val="0"/>
        <w:ind w:left="709"/>
        <w:jc w:val="center"/>
        <w:rPr>
          <w:ins w:id="3165" w:author="surieth_uu@hotmail.com" w:date="2023-03-21T16:55:00Z"/>
          <w:rFonts w:ascii="Arial Narrow" w:hAnsi="Arial Narrow" w:cs="Arial"/>
          <w:b/>
          <w:bCs/>
        </w:rPr>
      </w:pPr>
    </w:p>
    <w:p w14:paraId="48F33C6D" w14:textId="77777777" w:rsidR="000C4F37" w:rsidRDefault="000C4F37" w:rsidP="002F4B70">
      <w:pPr>
        <w:tabs>
          <w:tab w:val="left" w:pos="142"/>
          <w:tab w:val="left" w:pos="1276"/>
        </w:tabs>
        <w:autoSpaceDE w:val="0"/>
        <w:autoSpaceDN w:val="0"/>
        <w:adjustRightInd w:val="0"/>
        <w:ind w:left="709"/>
        <w:jc w:val="center"/>
        <w:rPr>
          <w:ins w:id="3166" w:author="surieth_uu@hotmail.com" w:date="2023-03-21T16:55:00Z"/>
          <w:rFonts w:ascii="Arial Narrow" w:hAnsi="Arial Narrow" w:cs="Arial"/>
          <w:b/>
          <w:bCs/>
        </w:rPr>
      </w:pPr>
    </w:p>
    <w:p w14:paraId="250E9047" w14:textId="77777777" w:rsidR="000C4F37" w:rsidRDefault="000C4F37" w:rsidP="002F4B70">
      <w:pPr>
        <w:tabs>
          <w:tab w:val="left" w:pos="142"/>
          <w:tab w:val="left" w:pos="1276"/>
        </w:tabs>
        <w:autoSpaceDE w:val="0"/>
        <w:autoSpaceDN w:val="0"/>
        <w:adjustRightInd w:val="0"/>
        <w:ind w:left="709"/>
        <w:jc w:val="center"/>
        <w:rPr>
          <w:ins w:id="3167" w:author="surieth_uu@hotmail.com" w:date="2023-03-21T16:55:00Z"/>
          <w:rFonts w:ascii="Arial Narrow" w:hAnsi="Arial Narrow" w:cs="Arial"/>
          <w:b/>
          <w:bCs/>
        </w:rPr>
      </w:pPr>
    </w:p>
    <w:p w14:paraId="1A84EFFF" w14:textId="77777777" w:rsidR="000C4F37" w:rsidRDefault="000C4F37" w:rsidP="002F4B70">
      <w:pPr>
        <w:tabs>
          <w:tab w:val="left" w:pos="142"/>
          <w:tab w:val="left" w:pos="1276"/>
        </w:tabs>
        <w:autoSpaceDE w:val="0"/>
        <w:autoSpaceDN w:val="0"/>
        <w:adjustRightInd w:val="0"/>
        <w:ind w:left="709"/>
        <w:jc w:val="center"/>
        <w:rPr>
          <w:ins w:id="3168" w:author="surieth_uu@hotmail.com" w:date="2023-03-21T16:55:00Z"/>
          <w:rFonts w:ascii="Arial Narrow" w:hAnsi="Arial Narrow" w:cs="Arial"/>
          <w:b/>
          <w:bCs/>
        </w:rPr>
      </w:pPr>
    </w:p>
    <w:p w14:paraId="5E6B0524" w14:textId="77777777" w:rsidR="000C4F37" w:rsidRDefault="000C4F37" w:rsidP="002F4B70">
      <w:pPr>
        <w:tabs>
          <w:tab w:val="left" w:pos="142"/>
          <w:tab w:val="left" w:pos="1276"/>
        </w:tabs>
        <w:autoSpaceDE w:val="0"/>
        <w:autoSpaceDN w:val="0"/>
        <w:adjustRightInd w:val="0"/>
        <w:ind w:left="709"/>
        <w:jc w:val="center"/>
        <w:rPr>
          <w:ins w:id="3169" w:author="surieth_uu@hotmail.com" w:date="2023-03-21T16:55:00Z"/>
          <w:rFonts w:ascii="Arial Narrow" w:hAnsi="Arial Narrow" w:cs="Arial"/>
          <w:b/>
          <w:bCs/>
        </w:rPr>
      </w:pPr>
    </w:p>
    <w:p w14:paraId="60E9BF11" w14:textId="77777777" w:rsidR="000C4F37" w:rsidRDefault="000C4F37" w:rsidP="002F4B70">
      <w:pPr>
        <w:tabs>
          <w:tab w:val="left" w:pos="142"/>
          <w:tab w:val="left" w:pos="1276"/>
        </w:tabs>
        <w:autoSpaceDE w:val="0"/>
        <w:autoSpaceDN w:val="0"/>
        <w:adjustRightInd w:val="0"/>
        <w:ind w:left="709"/>
        <w:jc w:val="center"/>
        <w:rPr>
          <w:ins w:id="3170" w:author="surieth_uu@hotmail.com" w:date="2023-03-21T16:55:00Z"/>
          <w:rFonts w:ascii="Arial Narrow" w:hAnsi="Arial Narrow" w:cs="Arial"/>
          <w:b/>
          <w:bCs/>
        </w:rPr>
      </w:pPr>
    </w:p>
    <w:p w14:paraId="738BA467" w14:textId="77777777" w:rsidR="000C4F37" w:rsidRDefault="000C4F37" w:rsidP="002F4B70">
      <w:pPr>
        <w:tabs>
          <w:tab w:val="left" w:pos="142"/>
          <w:tab w:val="left" w:pos="1276"/>
        </w:tabs>
        <w:autoSpaceDE w:val="0"/>
        <w:autoSpaceDN w:val="0"/>
        <w:adjustRightInd w:val="0"/>
        <w:ind w:left="709"/>
        <w:jc w:val="center"/>
        <w:rPr>
          <w:ins w:id="3171" w:author="surieth_uu@hotmail.com" w:date="2023-03-21T16:55:00Z"/>
          <w:rFonts w:ascii="Arial Narrow" w:hAnsi="Arial Narrow" w:cs="Arial"/>
          <w:b/>
          <w:bCs/>
        </w:rPr>
      </w:pPr>
    </w:p>
    <w:p w14:paraId="3C2FDDBA" w14:textId="77777777" w:rsidR="000C4F37" w:rsidRDefault="000C4F37" w:rsidP="002F4B70">
      <w:pPr>
        <w:tabs>
          <w:tab w:val="left" w:pos="142"/>
          <w:tab w:val="left" w:pos="1276"/>
        </w:tabs>
        <w:autoSpaceDE w:val="0"/>
        <w:autoSpaceDN w:val="0"/>
        <w:adjustRightInd w:val="0"/>
        <w:ind w:left="709"/>
        <w:jc w:val="center"/>
        <w:rPr>
          <w:ins w:id="3172" w:author="surieth_uu@hotmail.com" w:date="2023-03-21T16:55:00Z"/>
          <w:rFonts w:ascii="Arial Narrow" w:hAnsi="Arial Narrow" w:cs="Arial"/>
          <w:b/>
          <w:bCs/>
        </w:rPr>
      </w:pPr>
    </w:p>
    <w:p w14:paraId="7D1E7EB4" w14:textId="77777777" w:rsidR="000C4F37" w:rsidRDefault="000C4F37" w:rsidP="002F4B70">
      <w:pPr>
        <w:tabs>
          <w:tab w:val="left" w:pos="142"/>
          <w:tab w:val="left" w:pos="1276"/>
        </w:tabs>
        <w:autoSpaceDE w:val="0"/>
        <w:autoSpaceDN w:val="0"/>
        <w:adjustRightInd w:val="0"/>
        <w:ind w:left="709"/>
        <w:jc w:val="center"/>
        <w:rPr>
          <w:ins w:id="3173" w:author="surieth_uu@hotmail.com" w:date="2023-03-21T16:55:00Z"/>
          <w:rFonts w:ascii="Arial Narrow" w:hAnsi="Arial Narrow" w:cs="Arial"/>
          <w:b/>
          <w:bCs/>
        </w:rPr>
      </w:pPr>
    </w:p>
    <w:p w14:paraId="1EEDDDA4" w14:textId="77777777" w:rsidR="000C4F37" w:rsidRDefault="000C4F37" w:rsidP="002F4B70">
      <w:pPr>
        <w:tabs>
          <w:tab w:val="left" w:pos="142"/>
          <w:tab w:val="left" w:pos="1276"/>
        </w:tabs>
        <w:autoSpaceDE w:val="0"/>
        <w:autoSpaceDN w:val="0"/>
        <w:adjustRightInd w:val="0"/>
        <w:ind w:left="709"/>
        <w:jc w:val="center"/>
        <w:rPr>
          <w:ins w:id="3174" w:author="surieth_uu@hotmail.com" w:date="2023-03-21T16:55:00Z"/>
          <w:rFonts w:ascii="Arial Narrow" w:hAnsi="Arial Narrow" w:cs="Arial"/>
          <w:b/>
          <w:bCs/>
        </w:rPr>
      </w:pPr>
    </w:p>
    <w:p w14:paraId="1C0E1C76" w14:textId="77777777" w:rsidR="000C4F37" w:rsidRDefault="000C4F37" w:rsidP="002F4B70">
      <w:pPr>
        <w:tabs>
          <w:tab w:val="left" w:pos="142"/>
          <w:tab w:val="left" w:pos="1276"/>
        </w:tabs>
        <w:autoSpaceDE w:val="0"/>
        <w:autoSpaceDN w:val="0"/>
        <w:adjustRightInd w:val="0"/>
        <w:ind w:left="709"/>
        <w:jc w:val="center"/>
        <w:rPr>
          <w:ins w:id="3175" w:author="surieth_uu@hotmail.com" w:date="2023-03-21T16:55:00Z"/>
          <w:rFonts w:ascii="Arial Narrow" w:hAnsi="Arial Narrow" w:cs="Arial"/>
          <w:b/>
          <w:bCs/>
        </w:rPr>
      </w:pPr>
    </w:p>
    <w:p w14:paraId="3F5FA656" w14:textId="77777777" w:rsidR="000C4F37" w:rsidRDefault="000C4F37" w:rsidP="002F4B70">
      <w:pPr>
        <w:tabs>
          <w:tab w:val="left" w:pos="142"/>
          <w:tab w:val="left" w:pos="1276"/>
        </w:tabs>
        <w:autoSpaceDE w:val="0"/>
        <w:autoSpaceDN w:val="0"/>
        <w:adjustRightInd w:val="0"/>
        <w:ind w:left="709"/>
        <w:jc w:val="center"/>
        <w:rPr>
          <w:ins w:id="3176" w:author="surieth_uu@hotmail.com" w:date="2023-03-21T16:55:00Z"/>
          <w:rFonts w:ascii="Arial Narrow" w:hAnsi="Arial Narrow" w:cs="Arial"/>
          <w:b/>
          <w:bCs/>
        </w:rPr>
      </w:pPr>
    </w:p>
    <w:p w14:paraId="3CB42C3B" w14:textId="21643356" w:rsidR="002F4B70" w:rsidRDefault="002F4B70" w:rsidP="002F4B70">
      <w:pPr>
        <w:tabs>
          <w:tab w:val="left" w:pos="142"/>
          <w:tab w:val="left" w:pos="1276"/>
        </w:tabs>
        <w:autoSpaceDE w:val="0"/>
        <w:autoSpaceDN w:val="0"/>
        <w:adjustRightInd w:val="0"/>
        <w:ind w:left="709"/>
        <w:jc w:val="center"/>
        <w:rPr>
          <w:ins w:id="3177" w:author="surieth_uu@hotmail.com" w:date="2023-03-21T15:56:00Z"/>
          <w:rFonts w:ascii="Arial Narrow" w:hAnsi="Arial Narrow" w:cs="Arial"/>
          <w:b/>
          <w:bCs/>
        </w:rPr>
      </w:pPr>
      <w:ins w:id="3178" w:author="surieth_uu@hotmail.com" w:date="2023-03-21T15:56:00Z">
        <w:r w:rsidRPr="00986622">
          <w:rPr>
            <w:rFonts w:ascii="Arial Narrow" w:hAnsi="Arial Narrow" w:cs="Arial"/>
            <w:b/>
            <w:bCs/>
          </w:rPr>
          <w:t xml:space="preserve">Imagen n. ° </w:t>
        </w:r>
      </w:ins>
      <w:ins w:id="3179" w:author="surieth_uu@hotmail.com" w:date="2023-03-21T15:57:00Z">
        <w:r>
          <w:rPr>
            <w:rFonts w:ascii="Arial Narrow" w:hAnsi="Arial Narrow" w:cs="Arial"/>
            <w:b/>
            <w:bCs/>
          </w:rPr>
          <w:t>6</w:t>
        </w:r>
      </w:ins>
    </w:p>
    <w:p w14:paraId="6711A8C6" w14:textId="11821843" w:rsidR="002F4B70" w:rsidRDefault="002F4B70" w:rsidP="002F4B70">
      <w:pPr>
        <w:tabs>
          <w:tab w:val="left" w:pos="142"/>
          <w:tab w:val="left" w:pos="1276"/>
        </w:tabs>
        <w:autoSpaceDE w:val="0"/>
        <w:autoSpaceDN w:val="0"/>
        <w:adjustRightInd w:val="0"/>
        <w:ind w:left="709"/>
        <w:jc w:val="center"/>
        <w:rPr>
          <w:ins w:id="3180" w:author="surieth_uu@hotmail.com" w:date="2023-03-21T15:56:00Z"/>
          <w:rFonts w:ascii="Arial Narrow" w:hAnsi="Arial Narrow" w:cs="Arial"/>
          <w:b/>
          <w:bCs/>
        </w:rPr>
      </w:pPr>
      <w:ins w:id="3181" w:author="surieth_uu@hotmail.com" w:date="2023-03-21T15:56:00Z">
        <w:r>
          <w:rPr>
            <w:rFonts w:ascii="Arial Narrow" w:hAnsi="Arial Narrow" w:cs="Arial"/>
            <w:b/>
            <w:bCs/>
          </w:rPr>
          <w:t xml:space="preserve">Captura de </w:t>
        </w:r>
      </w:ins>
      <w:ins w:id="3182" w:author="surieth_uu@hotmail.com" w:date="2023-03-21T15:57:00Z">
        <w:r>
          <w:rPr>
            <w:rFonts w:ascii="Arial Narrow" w:hAnsi="Arial Narrow" w:cs="Arial"/>
            <w:b/>
            <w:bCs/>
          </w:rPr>
          <w:t>pedido de com</w:t>
        </w:r>
      </w:ins>
      <w:ins w:id="3183" w:author="surieth_uu@hotmail.com" w:date="2023-03-21T15:58:00Z">
        <w:r>
          <w:rPr>
            <w:rFonts w:ascii="Arial Narrow" w:hAnsi="Arial Narrow" w:cs="Arial"/>
            <w:b/>
            <w:bCs/>
          </w:rPr>
          <w:t>probante de salida</w:t>
        </w:r>
      </w:ins>
      <w:ins w:id="3184" w:author="surieth_uu@hotmail.com" w:date="2023-03-21T15:56:00Z">
        <w:r>
          <w:rPr>
            <w:rFonts w:ascii="Arial Narrow" w:hAnsi="Arial Narrow" w:cs="Arial"/>
            <w:b/>
            <w:bCs/>
          </w:rPr>
          <w:t xml:space="preserve"> </w:t>
        </w:r>
        <w:proofErr w:type="spellStart"/>
        <w:r>
          <w:rPr>
            <w:rFonts w:ascii="Arial Narrow" w:hAnsi="Arial Narrow" w:cs="Arial"/>
            <w:b/>
            <w:bCs/>
          </w:rPr>
          <w:t>n.°</w:t>
        </w:r>
        <w:proofErr w:type="spellEnd"/>
        <w:r>
          <w:rPr>
            <w:rFonts w:ascii="Arial Narrow" w:hAnsi="Arial Narrow" w:cs="Arial"/>
            <w:b/>
            <w:bCs/>
          </w:rPr>
          <w:t xml:space="preserve"> </w:t>
        </w:r>
      </w:ins>
      <w:ins w:id="3185" w:author="surieth_uu@hotmail.com" w:date="2023-03-21T15:58:00Z">
        <w:r>
          <w:rPr>
            <w:rFonts w:ascii="Arial Narrow" w:hAnsi="Arial Narrow" w:cs="Arial"/>
            <w:b/>
            <w:bCs/>
          </w:rPr>
          <w:t>4371</w:t>
        </w:r>
      </w:ins>
      <w:ins w:id="3186" w:author="surieth_uu@hotmail.com" w:date="2023-03-21T15:56:00Z">
        <w:r>
          <w:rPr>
            <w:rFonts w:ascii="Arial Narrow" w:hAnsi="Arial Narrow" w:cs="Arial"/>
            <w:b/>
            <w:bCs/>
          </w:rPr>
          <w:t xml:space="preserve"> de </w:t>
        </w:r>
      </w:ins>
      <w:ins w:id="3187" w:author="surieth_uu@hotmail.com" w:date="2023-03-21T15:58:00Z">
        <w:r>
          <w:rPr>
            <w:rFonts w:ascii="Arial Narrow" w:hAnsi="Arial Narrow" w:cs="Arial"/>
            <w:b/>
            <w:bCs/>
          </w:rPr>
          <w:t>23</w:t>
        </w:r>
      </w:ins>
      <w:ins w:id="3188" w:author="surieth_uu@hotmail.com" w:date="2023-03-21T15:56:00Z">
        <w:r>
          <w:rPr>
            <w:rFonts w:ascii="Arial Narrow" w:hAnsi="Arial Narrow" w:cs="Arial"/>
            <w:b/>
            <w:bCs/>
          </w:rPr>
          <w:t xml:space="preserve"> de </w:t>
        </w:r>
      </w:ins>
      <w:ins w:id="3189" w:author="surieth_uu@hotmail.com" w:date="2023-03-21T15:58:00Z">
        <w:r>
          <w:rPr>
            <w:rFonts w:ascii="Arial Narrow" w:hAnsi="Arial Narrow" w:cs="Arial"/>
            <w:b/>
            <w:bCs/>
          </w:rPr>
          <w:t>noviem</w:t>
        </w:r>
      </w:ins>
      <w:ins w:id="3190" w:author="surieth_uu@hotmail.com" w:date="2023-03-21T15:56:00Z">
        <w:r>
          <w:rPr>
            <w:rFonts w:ascii="Arial Narrow" w:hAnsi="Arial Narrow" w:cs="Arial"/>
            <w:b/>
            <w:bCs/>
          </w:rPr>
          <w:t>bre de 2022</w:t>
        </w:r>
      </w:ins>
    </w:p>
    <w:p w14:paraId="47EAF5B7" w14:textId="232F282E" w:rsidR="002F4B70" w:rsidRDefault="002F4B70">
      <w:pPr>
        <w:tabs>
          <w:tab w:val="left" w:pos="142"/>
          <w:tab w:val="left" w:pos="1276"/>
        </w:tabs>
        <w:autoSpaceDE w:val="0"/>
        <w:autoSpaceDN w:val="0"/>
        <w:adjustRightInd w:val="0"/>
        <w:ind w:left="709"/>
        <w:jc w:val="center"/>
        <w:rPr>
          <w:ins w:id="3191" w:author="surieth_uu@hotmail.com" w:date="2023-03-21T15:51:00Z"/>
          <w:rFonts w:ascii="Arial Narrow" w:hAnsi="Arial Narrow" w:cs="Arial"/>
          <w:sz w:val="22"/>
          <w:szCs w:val="22"/>
        </w:rPr>
        <w:pPrChange w:id="3192" w:author="surieth_uu@hotmail.com" w:date="2023-03-21T15:56:00Z">
          <w:pPr>
            <w:tabs>
              <w:tab w:val="left" w:pos="142"/>
              <w:tab w:val="left" w:pos="1276"/>
            </w:tabs>
            <w:autoSpaceDE w:val="0"/>
            <w:autoSpaceDN w:val="0"/>
            <w:adjustRightInd w:val="0"/>
            <w:ind w:left="709"/>
          </w:pPr>
        </w:pPrChange>
      </w:pPr>
      <w:ins w:id="3193" w:author="surieth_uu@hotmail.com" w:date="2023-03-21T15:56:00Z">
        <w:r w:rsidRPr="00D64DB8">
          <w:rPr>
            <w:noProof/>
          </w:rPr>
          <w:drawing>
            <wp:inline distT="0" distB="0" distL="0" distR="0" wp14:anchorId="63253D8F" wp14:editId="525F11F8">
              <wp:extent cx="5618953" cy="5819464"/>
              <wp:effectExtent l="95250" t="0" r="774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90" t="11029" r="32091"/>
                      <a:stretch/>
                    </pic:blipFill>
                    <pic:spPr bwMode="auto">
                      <a:xfrm rot="5400000">
                        <a:off x="0" y="0"/>
                        <a:ext cx="5701930" cy="5905402"/>
                      </a:xfrm>
                      <a:prstGeom prst="rect">
                        <a:avLst/>
                      </a:prstGeom>
                      <a:ln>
                        <a:noFill/>
                      </a:ln>
                      <a:extLst>
                        <a:ext uri="{53640926-AAD7-44D8-BBD7-CCE9431645EC}">
                          <a14:shadowObscured xmlns:a14="http://schemas.microsoft.com/office/drawing/2010/main"/>
                        </a:ext>
                      </a:extLst>
                    </pic:spPr>
                  </pic:pic>
                </a:graphicData>
              </a:graphic>
            </wp:inline>
          </w:drawing>
        </w:r>
      </w:ins>
    </w:p>
    <w:p w14:paraId="1D2C068C" w14:textId="77777777" w:rsidR="00794FCD" w:rsidRDefault="00794FCD" w:rsidP="00794FCD">
      <w:pPr>
        <w:tabs>
          <w:tab w:val="left" w:pos="142"/>
          <w:tab w:val="left" w:pos="1276"/>
        </w:tabs>
        <w:autoSpaceDE w:val="0"/>
        <w:autoSpaceDN w:val="0"/>
        <w:adjustRightInd w:val="0"/>
        <w:ind w:left="709"/>
        <w:rPr>
          <w:ins w:id="3194" w:author="surieth_uu@hotmail.com" w:date="2023-03-21T18:00:00Z"/>
          <w:rFonts w:ascii="Arial Narrow" w:hAnsi="Arial Narrow" w:cs="Arial"/>
          <w:sz w:val="22"/>
          <w:szCs w:val="22"/>
        </w:rPr>
      </w:pPr>
      <w:ins w:id="3195" w:author="surieth_uu@hotmail.com" w:date="2023-03-21T18:00:00Z">
        <w:r w:rsidRPr="004F5B25">
          <w:rPr>
            <w:rFonts w:ascii="Arial Narrow" w:hAnsi="Arial Narrow" w:cs="Arial"/>
            <w:b/>
            <w:bCs/>
            <w:sz w:val="16"/>
            <w:szCs w:val="16"/>
          </w:rPr>
          <w:t xml:space="preserve">Fuente: </w:t>
        </w:r>
        <w:r w:rsidRPr="00997E35">
          <w:rPr>
            <w:rFonts w:ascii="Arial Narrow" w:hAnsi="Arial Narrow" w:cs="Arial"/>
            <w:sz w:val="16"/>
            <w:szCs w:val="16"/>
          </w:rPr>
          <w:t>Pedido de comprobante de salida</w:t>
        </w:r>
        <w:r w:rsidRPr="004F5B25">
          <w:rPr>
            <w:rFonts w:ascii="Arial Narrow" w:hAnsi="Arial Narrow" w:cs="Arial"/>
            <w:sz w:val="16"/>
            <w:szCs w:val="16"/>
          </w:rPr>
          <w:t xml:space="preserve"> </w:t>
        </w:r>
        <w:proofErr w:type="spellStart"/>
        <w:r>
          <w:rPr>
            <w:rFonts w:ascii="Arial Narrow" w:hAnsi="Arial Narrow" w:cs="Arial"/>
            <w:sz w:val="16"/>
            <w:szCs w:val="16"/>
          </w:rPr>
          <w:t>n.°</w:t>
        </w:r>
        <w:proofErr w:type="spellEnd"/>
        <w:r>
          <w:rPr>
            <w:rFonts w:ascii="Arial Narrow" w:hAnsi="Arial Narrow" w:cs="Arial"/>
            <w:sz w:val="16"/>
            <w:szCs w:val="16"/>
          </w:rPr>
          <w:t xml:space="preserve"> 4371</w:t>
        </w:r>
      </w:ins>
    </w:p>
    <w:p w14:paraId="3D03E3FA" w14:textId="77777777" w:rsidR="00794FCD" w:rsidRDefault="00794FCD" w:rsidP="00794FCD">
      <w:pPr>
        <w:tabs>
          <w:tab w:val="left" w:pos="142"/>
          <w:tab w:val="left" w:pos="1276"/>
        </w:tabs>
        <w:autoSpaceDE w:val="0"/>
        <w:autoSpaceDN w:val="0"/>
        <w:adjustRightInd w:val="0"/>
        <w:ind w:left="709"/>
        <w:rPr>
          <w:ins w:id="3196" w:author="surieth_uu@hotmail.com" w:date="2023-03-21T18:00:00Z"/>
          <w:rFonts w:ascii="Arial Narrow" w:hAnsi="Arial Narrow" w:cs="Arial"/>
          <w:sz w:val="22"/>
          <w:szCs w:val="22"/>
        </w:rPr>
      </w:pPr>
    </w:p>
    <w:p w14:paraId="608509D3" w14:textId="77777777" w:rsidR="000C4F37" w:rsidRDefault="000C4F37" w:rsidP="002F4B70">
      <w:pPr>
        <w:tabs>
          <w:tab w:val="left" w:pos="142"/>
          <w:tab w:val="left" w:pos="1276"/>
        </w:tabs>
        <w:autoSpaceDE w:val="0"/>
        <w:autoSpaceDN w:val="0"/>
        <w:adjustRightInd w:val="0"/>
        <w:ind w:left="709"/>
        <w:rPr>
          <w:ins w:id="3197" w:author="surieth_uu@hotmail.com" w:date="2023-03-21T16:54:00Z"/>
          <w:rFonts w:ascii="Arial Narrow" w:hAnsi="Arial Narrow" w:cs="Arial"/>
          <w:b/>
          <w:bCs/>
          <w:sz w:val="16"/>
          <w:szCs w:val="16"/>
        </w:rPr>
      </w:pPr>
    </w:p>
    <w:p w14:paraId="0C4D70B9" w14:textId="77777777" w:rsidR="000C4F37" w:rsidRDefault="000C4F37" w:rsidP="002F4B70">
      <w:pPr>
        <w:tabs>
          <w:tab w:val="left" w:pos="142"/>
          <w:tab w:val="left" w:pos="1276"/>
        </w:tabs>
        <w:autoSpaceDE w:val="0"/>
        <w:autoSpaceDN w:val="0"/>
        <w:adjustRightInd w:val="0"/>
        <w:ind w:left="709"/>
        <w:rPr>
          <w:ins w:id="3198" w:author="surieth_uu@hotmail.com" w:date="2023-03-21T16:54:00Z"/>
          <w:rFonts w:ascii="Arial Narrow" w:hAnsi="Arial Narrow" w:cs="Arial"/>
          <w:b/>
          <w:bCs/>
          <w:sz w:val="16"/>
          <w:szCs w:val="16"/>
        </w:rPr>
      </w:pPr>
    </w:p>
    <w:p w14:paraId="3D6D51F2" w14:textId="77777777" w:rsidR="000C4F37" w:rsidRDefault="000C4F37" w:rsidP="002F4B70">
      <w:pPr>
        <w:tabs>
          <w:tab w:val="left" w:pos="142"/>
          <w:tab w:val="left" w:pos="1276"/>
        </w:tabs>
        <w:autoSpaceDE w:val="0"/>
        <w:autoSpaceDN w:val="0"/>
        <w:adjustRightInd w:val="0"/>
        <w:ind w:left="709"/>
        <w:rPr>
          <w:ins w:id="3199" w:author="surieth_uu@hotmail.com" w:date="2023-03-21T16:54:00Z"/>
          <w:rFonts w:ascii="Arial Narrow" w:hAnsi="Arial Narrow" w:cs="Arial"/>
          <w:b/>
          <w:bCs/>
          <w:sz w:val="16"/>
          <w:szCs w:val="16"/>
        </w:rPr>
      </w:pPr>
    </w:p>
    <w:p w14:paraId="3CD8D696" w14:textId="77777777" w:rsidR="000C4F37" w:rsidRDefault="000C4F37" w:rsidP="002F4B70">
      <w:pPr>
        <w:tabs>
          <w:tab w:val="left" w:pos="142"/>
          <w:tab w:val="left" w:pos="1276"/>
        </w:tabs>
        <w:autoSpaceDE w:val="0"/>
        <w:autoSpaceDN w:val="0"/>
        <w:adjustRightInd w:val="0"/>
        <w:ind w:left="709"/>
        <w:rPr>
          <w:ins w:id="3200" w:author="surieth_uu@hotmail.com" w:date="2023-03-21T16:54:00Z"/>
          <w:rFonts w:ascii="Arial Narrow" w:hAnsi="Arial Narrow" w:cs="Arial"/>
          <w:b/>
          <w:bCs/>
          <w:sz w:val="16"/>
          <w:szCs w:val="16"/>
        </w:rPr>
      </w:pPr>
    </w:p>
    <w:p w14:paraId="7BDBF5D9" w14:textId="77777777" w:rsidR="000C4F37" w:rsidRDefault="000C4F37" w:rsidP="002F4B70">
      <w:pPr>
        <w:tabs>
          <w:tab w:val="left" w:pos="142"/>
          <w:tab w:val="left" w:pos="1276"/>
        </w:tabs>
        <w:autoSpaceDE w:val="0"/>
        <w:autoSpaceDN w:val="0"/>
        <w:adjustRightInd w:val="0"/>
        <w:ind w:left="709"/>
        <w:rPr>
          <w:ins w:id="3201" w:author="surieth_uu@hotmail.com" w:date="2023-03-21T16:54:00Z"/>
          <w:rFonts w:ascii="Arial Narrow" w:hAnsi="Arial Narrow" w:cs="Arial"/>
          <w:b/>
          <w:bCs/>
          <w:sz w:val="16"/>
          <w:szCs w:val="16"/>
        </w:rPr>
      </w:pPr>
    </w:p>
    <w:p w14:paraId="0FD93715" w14:textId="77777777" w:rsidR="000C4F37" w:rsidRDefault="000C4F37" w:rsidP="002F4B70">
      <w:pPr>
        <w:tabs>
          <w:tab w:val="left" w:pos="142"/>
          <w:tab w:val="left" w:pos="1276"/>
        </w:tabs>
        <w:autoSpaceDE w:val="0"/>
        <w:autoSpaceDN w:val="0"/>
        <w:adjustRightInd w:val="0"/>
        <w:ind w:left="709"/>
        <w:rPr>
          <w:ins w:id="3202" w:author="surieth_uu@hotmail.com" w:date="2023-03-21T16:54:00Z"/>
          <w:rFonts w:ascii="Arial Narrow" w:hAnsi="Arial Narrow" w:cs="Arial"/>
          <w:b/>
          <w:bCs/>
          <w:sz w:val="16"/>
          <w:szCs w:val="16"/>
        </w:rPr>
      </w:pPr>
    </w:p>
    <w:p w14:paraId="33DBA091" w14:textId="77777777" w:rsidR="000C4F37" w:rsidRDefault="000C4F37" w:rsidP="002F4B70">
      <w:pPr>
        <w:tabs>
          <w:tab w:val="left" w:pos="142"/>
          <w:tab w:val="left" w:pos="1276"/>
        </w:tabs>
        <w:autoSpaceDE w:val="0"/>
        <w:autoSpaceDN w:val="0"/>
        <w:adjustRightInd w:val="0"/>
        <w:ind w:left="709"/>
        <w:rPr>
          <w:ins w:id="3203" w:author="surieth_uu@hotmail.com" w:date="2023-03-21T16:54:00Z"/>
          <w:rFonts w:ascii="Arial Narrow" w:hAnsi="Arial Narrow" w:cs="Arial"/>
          <w:b/>
          <w:bCs/>
          <w:sz w:val="16"/>
          <w:szCs w:val="16"/>
        </w:rPr>
      </w:pPr>
    </w:p>
    <w:p w14:paraId="51452B26" w14:textId="77777777" w:rsidR="000C4F37" w:rsidRDefault="000C4F37" w:rsidP="002F4B70">
      <w:pPr>
        <w:tabs>
          <w:tab w:val="left" w:pos="142"/>
          <w:tab w:val="left" w:pos="1276"/>
        </w:tabs>
        <w:autoSpaceDE w:val="0"/>
        <w:autoSpaceDN w:val="0"/>
        <w:adjustRightInd w:val="0"/>
        <w:ind w:left="709"/>
        <w:rPr>
          <w:ins w:id="3204" w:author="surieth_uu@hotmail.com" w:date="2023-03-21T16:54:00Z"/>
          <w:rFonts w:ascii="Arial Narrow" w:hAnsi="Arial Narrow" w:cs="Arial"/>
          <w:b/>
          <w:bCs/>
          <w:sz w:val="16"/>
          <w:szCs w:val="16"/>
        </w:rPr>
      </w:pPr>
    </w:p>
    <w:p w14:paraId="256C9ACE" w14:textId="77777777" w:rsidR="000C4F37" w:rsidRDefault="000C4F37" w:rsidP="002F4B70">
      <w:pPr>
        <w:tabs>
          <w:tab w:val="left" w:pos="142"/>
          <w:tab w:val="left" w:pos="1276"/>
        </w:tabs>
        <w:autoSpaceDE w:val="0"/>
        <w:autoSpaceDN w:val="0"/>
        <w:adjustRightInd w:val="0"/>
        <w:ind w:left="709"/>
        <w:rPr>
          <w:ins w:id="3205" w:author="surieth_uu@hotmail.com" w:date="2023-03-21T16:54:00Z"/>
          <w:rFonts w:ascii="Arial Narrow" w:hAnsi="Arial Narrow" w:cs="Arial"/>
          <w:b/>
          <w:bCs/>
          <w:sz w:val="16"/>
          <w:szCs w:val="16"/>
        </w:rPr>
      </w:pPr>
    </w:p>
    <w:p w14:paraId="6CFF0423" w14:textId="77777777" w:rsidR="000C4F37" w:rsidRDefault="000C4F37" w:rsidP="002F4B70">
      <w:pPr>
        <w:tabs>
          <w:tab w:val="left" w:pos="142"/>
          <w:tab w:val="left" w:pos="1276"/>
        </w:tabs>
        <w:autoSpaceDE w:val="0"/>
        <w:autoSpaceDN w:val="0"/>
        <w:adjustRightInd w:val="0"/>
        <w:ind w:left="709"/>
        <w:rPr>
          <w:ins w:id="3206" w:author="surieth_uu@hotmail.com" w:date="2023-03-21T16:54:00Z"/>
          <w:rFonts w:ascii="Arial Narrow" w:hAnsi="Arial Narrow" w:cs="Arial"/>
          <w:b/>
          <w:bCs/>
          <w:sz w:val="16"/>
          <w:szCs w:val="16"/>
        </w:rPr>
      </w:pPr>
    </w:p>
    <w:p w14:paraId="7C2CF360" w14:textId="77777777" w:rsidR="000C4F37" w:rsidRDefault="000C4F37" w:rsidP="002F4B70">
      <w:pPr>
        <w:tabs>
          <w:tab w:val="left" w:pos="142"/>
          <w:tab w:val="left" w:pos="1276"/>
        </w:tabs>
        <w:autoSpaceDE w:val="0"/>
        <w:autoSpaceDN w:val="0"/>
        <w:adjustRightInd w:val="0"/>
        <w:ind w:left="709"/>
        <w:rPr>
          <w:ins w:id="3207" w:author="surieth_uu@hotmail.com" w:date="2023-03-21T16:54:00Z"/>
          <w:rFonts w:ascii="Arial Narrow" w:hAnsi="Arial Narrow" w:cs="Arial"/>
          <w:b/>
          <w:bCs/>
          <w:sz w:val="16"/>
          <w:szCs w:val="16"/>
        </w:rPr>
      </w:pPr>
    </w:p>
    <w:p w14:paraId="7CDD1BAC" w14:textId="77777777" w:rsidR="000C4F37" w:rsidRDefault="000C4F37" w:rsidP="002F4B70">
      <w:pPr>
        <w:tabs>
          <w:tab w:val="left" w:pos="142"/>
          <w:tab w:val="left" w:pos="1276"/>
        </w:tabs>
        <w:autoSpaceDE w:val="0"/>
        <w:autoSpaceDN w:val="0"/>
        <w:adjustRightInd w:val="0"/>
        <w:ind w:left="709"/>
        <w:rPr>
          <w:ins w:id="3208" w:author="surieth_uu@hotmail.com" w:date="2023-03-21T16:54:00Z"/>
          <w:rFonts w:ascii="Arial Narrow" w:hAnsi="Arial Narrow" w:cs="Arial"/>
          <w:b/>
          <w:bCs/>
          <w:sz w:val="16"/>
          <w:szCs w:val="16"/>
        </w:rPr>
      </w:pPr>
    </w:p>
    <w:p w14:paraId="242A7E45" w14:textId="77777777" w:rsidR="000C4F37" w:rsidRDefault="000C4F37" w:rsidP="002F4B70">
      <w:pPr>
        <w:tabs>
          <w:tab w:val="left" w:pos="142"/>
          <w:tab w:val="left" w:pos="1276"/>
        </w:tabs>
        <w:autoSpaceDE w:val="0"/>
        <w:autoSpaceDN w:val="0"/>
        <w:adjustRightInd w:val="0"/>
        <w:ind w:left="709"/>
        <w:rPr>
          <w:ins w:id="3209" w:author="surieth_uu@hotmail.com" w:date="2023-03-21T16:54:00Z"/>
          <w:rFonts w:ascii="Arial Narrow" w:hAnsi="Arial Narrow" w:cs="Arial"/>
          <w:b/>
          <w:bCs/>
          <w:sz w:val="16"/>
          <w:szCs w:val="16"/>
        </w:rPr>
      </w:pPr>
    </w:p>
    <w:p w14:paraId="299D99C6" w14:textId="77777777" w:rsidR="000C4F37" w:rsidRDefault="000C4F37" w:rsidP="002F4B70">
      <w:pPr>
        <w:tabs>
          <w:tab w:val="left" w:pos="142"/>
          <w:tab w:val="left" w:pos="1276"/>
        </w:tabs>
        <w:autoSpaceDE w:val="0"/>
        <w:autoSpaceDN w:val="0"/>
        <w:adjustRightInd w:val="0"/>
        <w:ind w:left="709"/>
        <w:rPr>
          <w:ins w:id="3210" w:author="surieth_uu@hotmail.com" w:date="2023-03-21T16:54:00Z"/>
          <w:rFonts w:ascii="Arial Narrow" w:hAnsi="Arial Narrow" w:cs="Arial"/>
          <w:b/>
          <w:bCs/>
          <w:sz w:val="16"/>
          <w:szCs w:val="16"/>
        </w:rPr>
      </w:pPr>
    </w:p>
    <w:p w14:paraId="76073501" w14:textId="77777777" w:rsidR="000C4F37" w:rsidRDefault="000C4F37" w:rsidP="002F4B70">
      <w:pPr>
        <w:tabs>
          <w:tab w:val="left" w:pos="142"/>
          <w:tab w:val="left" w:pos="1276"/>
        </w:tabs>
        <w:autoSpaceDE w:val="0"/>
        <w:autoSpaceDN w:val="0"/>
        <w:adjustRightInd w:val="0"/>
        <w:ind w:left="709"/>
        <w:rPr>
          <w:ins w:id="3211" w:author="surieth_uu@hotmail.com" w:date="2023-03-21T16:54:00Z"/>
          <w:rFonts w:ascii="Arial Narrow" w:hAnsi="Arial Narrow" w:cs="Arial"/>
          <w:b/>
          <w:bCs/>
          <w:sz w:val="16"/>
          <w:szCs w:val="16"/>
        </w:rPr>
      </w:pPr>
    </w:p>
    <w:p w14:paraId="1E2CB055" w14:textId="083C56ED" w:rsidR="008216FC" w:rsidDel="0089283C" w:rsidRDefault="00794FCD" w:rsidP="00986622">
      <w:pPr>
        <w:tabs>
          <w:tab w:val="left" w:pos="142"/>
          <w:tab w:val="left" w:pos="1276"/>
        </w:tabs>
        <w:autoSpaceDE w:val="0"/>
        <w:autoSpaceDN w:val="0"/>
        <w:adjustRightInd w:val="0"/>
        <w:ind w:left="709"/>
        <w:jc w:val="center"/>
        <w:rPr>
          <w:del w:id="3212" w:author="surieth_uu@hotmail.com" w:date="2023-03-21T16:00:00Z"/>
          <w:rFonts w:ascii="Arial Narrow" w:hAnsi="Arial Narrow" w:cs="Arial"/>
          <w:sz w:val="22"/>
          <w:szCs w:val="22"/>
        </w:rPr>
      </w:pPr>
      <w:ins w:id="3213" w:author="surieth_uu@hotmail.com" w:date="2023-03-21T18:02:00Z">
        <w:r>
          <w:rPr>
            <w:rFonts w:ascii="Arial Narrow" w:hAnsi="Arial Narrow" w:cs="Arial"/>
            <w:sz w:val="22"/>
            <w:szCs w:val="22"/>
          </w:rPr>
          <w:lastRenderedPageBreak/>
          <w:t>A</w:t>
        </w:r>
      </w:ins>
    </w:p>
    <w:p w14:paraId="548DDCC0" w14:textId="06013028" w:rsidR="00430840" w:rsidRDefault="008875BF" w:rsidP="008E3391">
      <w:pPr>
        <w:tabs>
          <w:tab w:val="left" w:pos="142"/>
          <w:tab w:val="left" w:pos="1276"/>
        </w:tabs>
        <w:autoSpaceDE w:val="0"/>
        <w:autoSpaceDN w:val="0"/>
        <w:adjustRightInd w:val="0"/>
        <w:ind w:left="993"/>
        <w:jc w:val="both"/>
        <w:rPr>
          <w:rFonts w:ascii="Arial Narrow" w:hAnsi="Arial Narrow" w:cs="Arial"/>
          <w:sz w:val="22"/>
          <w:szCs w:val="22"/>
        </w:rPr>
      </w:pPr>
      <w:del w:id="3214" w:author="surieth_uu@hotmail.com" w:date="2023-03-21T18:01:00Z">
        <w:r w:rsidDel="00794FCD">
          <w:rPr>
            <w:rFonts w:ascii="Arial Narrow" w:hAnsi="Arial Narrow" w:cs="Arial"/>
            <w:sz w:val="22"/>
            <w:szCs w:val="22"/>
          </w:rPr>
          <w:delText>A</w:delText>
        </w:r>
      </w:del>
      <w:r>
        <w:rPr>
          <w:rFonts w:ascii="Arial Narrow" w:hAnsi="Arial Narrow" w:cs="Arial"/>
          <w:sz w:val="22"/>
          <w:szCs w:val="22"/>
        </w:rPr>
        <w:t>l respecto la Comisión de Control verifico</w:t>
      </w:r>
      <w:r w:rsidR="00430840">
        <w:rPr>
          <w:rFonts w:ascii="Arial Narrow" w:hAnsi="Arial Narrow" w:cs="Arial"/>
          <w:sz w:val="22"/>
          <w:szCs w:val="22"/>
        </w:rPr>
        <w:t xml:space="preserve"> que la Entidad, realizo la fase del devengado con </w:t>
      </w:r>
      <w:r w:rsidR="00986622">
        <w:rPr>
          <w:rFonts w:ascii="Arial Narrow" w:hAnsi="Arial Narrow" w:cs="Arial"/>
          <w:sz w:val="22"/>
          <w:szCs w:val="22"/>
        </w:rPr>
        <w:t>e</w:t>
      </w:r>
      <w:r w:rsidR="00430840">
        <w:rPr>
          <w:rFonts w:ascii="Arial Narrow" w:hAnsi="Arial Narrow" w:cs="Arial"/>
          <w:sz w:val="22"/>
          <w:szCs w:val="22"/>
        </w:rPr>
        <w:t xml:space="preserve">l registro SIAF </w:t>
      </w:r>
      <w:proofErr w:type="spellStart"/>
      <w:r w:rsidR="00430840">
        <w:rPr>
          <w:rFonts w:ascii="Arial Narrow" w:hAnsi="Arial Narrow" w:cs="Arial"/>
          <w:sz w:val="22"/>
          <w:szCs w:val="22"/>
        </w:rPr>
        <w:t>n.°</w:t>
      </w:r>
      <w:proofErr w:type="spellEnd"/>
      <w:r w:rsidR="00430840">
        <w:rPr>
          <w:rFonts w:ascii="Arial Narrow" w:hAnsi="Arial Narrow" w:cs="Arial"/>
          <w:sz w:val="22"/>
          <w:szCs w:val="22"/>
        </w:rPr>
        <w:t xml:space="preserve"> 10440</w:t>
      </w:r>
      <w:r w:rsidR="00435B99">
        <w:rPr>
          <w:rFonts w:ascii="Arial Narrow" w:hAnsi="Arial Narrow" w:cs="Arial"/>
          <w:sz w:val="22"/>
          <w:szCs w:val="22"/>
        </w:rPr>
        <w:t xml:space="preserve"> de fecha de registro 4 de noviembre de 2022, </w:t>
      </w:r>
      <w:r w:rsidR="00430840">
        <w:rPr>
          <w:rFonts w:ascii="Arial Narrow" w:hAnsi="Arial Narrow" w:cs="Arial"/>
          <w:sz w:val="22"/>
          <w:szCs w:val="22"/>
        </w:rPr>
        <w:t>sin que estos previamente cuenten con los documentos sustentatorios (informe del funcionario responsable emitiendo la conformidad), documentos con los cuales se acredita la formalización del devengado, siendo el plazo para el giro el 31 de enero de 2023 conforme al siguiente detalle:</w:t>
      </w:r>
    </w:p>
    <w:p w14:paraId="6D3088EB" w14:textId="77777777" w:rsidR="00430840" w:rsidRDefault="00430840" w:rsidP="00EA1C4E">
      <w:pPr>
        <w:tabs>
          <w:tab w:val="left" w:pos="142"/>
          <w:tab w:val="left" w:pos="1276"/>
        </w:tabs>
        <w:autoSpaceDE w:val="0"/>
        <w:autoSpaceDN w:val="0"/>
        <w:adjustRightInd w:val="0"/>
        <w:ind w:left="709"/>
        <w:jc w:val="both"/>
        <w:rPr>
          <w:rFonts w:ascii="Arial Narrow" w:hAnsi="Arial Narrow" w:cs="Arial"/>
          <w:sz w:val="22"/>
          <w:szCs w:val="22"/>
        </w:rPr>
      </w:pPr>
    </w:p>
    <w:p w14:paraId="21791CF4" w14:textId="19175766" w:rsidR="00AA3B43" w:rsidRPr="00A95B86" w:rsidRDefault="00A95B86" w:rsidP="00430840">
      <w:pPr>
        <w:tabs>
          <w:tab w:val="left" w:pos="142"/>
          <w:tab w:val="left" w:pos="1276"/>
        </w:tabs>
        <w:autoSpaceDE w:val="0"/>
        <w:autoSpaceDN w:val="0"/>
        <w:adjustRightInd w:val="0"/>
        <w:ind w:left="709"/>
        <w:jc w:val="center"/>
        <w:rPr>
          <w:rFonts w:ascii="Arial Narrow" w:hAnsi="Arial Narrow" w:cs="Arial"/>
          <w:b/>
          <w:bCs/>
        </w:rPr>
      </w:pPr>
      <w:r w:rsidRPr="00A95B86">
        <w:rPr>
          <w:rFonts w:ascii="Arial Narrow" w:hAnsi="Arial Narrow" w:cs="Arial"/>
          <w:b/>
          <w:bCs/>
        </w:rPr>
        <w:t xml:space="preserve">Cuadro n. ° </w:t>
      </w:r>
      <w:r w:rsidR="00A44079">
        <w:rPr>
          <w:rFonts w:ascii="Arial Narrow" w:hAnsi="Arial Narrow" w:cs="Arial"/>
          <w:b/>
          <w:bCs/>
        </w:rPr>
        <w:t>2</w:t>
      </w:r>
    </w:p>
    <w:tbl>
      <w:tblPr>
        <w:tblStyle w:val="Tablaconcuadrcula"/>
        <w:tblW w:w="0" w:type="auto"/>
        <w:tblInd w:w="709" w:type="dxa"/>
        <w:tblLook w:val="04A0" w:firstRow="1" w:lastRow="0" w:firstColumn="1" w:lastColumn="0" w:noHBand="0" w:noVBand="1"/>
      </w:tblPr>
      <w:tblGrid>
        <w:gridCol w:w="414"/>
        <w:gridCol w:w="627"/>
        <w:gridCol w:w="1149"/>
        <w:gridCol w:w="545"/>
        <w:gridCol w:w="1273"/>
        <w:gridCol w:w="948"/>
        <w:gridCol w:w="2830"/>
      </w:tblGrid>
      <w:tr w:rsidR="00A95B86" w14:paraId="25C3C515" w14:textId="77777777" w:rsidTr="00A95B86">
        <w:tc>
          <w:tcPr>
            <w:tcW w:w="414" w:type="dxa"/>
          </w:tcPr>
          <w:p w14:paraId="084AB67A" w14:textId="77777777" w:rsid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
          <w:p w14:paraId="3EC12F96" w14:textId="387C014D" w:rsidR="00A95B86" w:rsidRP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roofErr w:type="spellStart"/>
            <w:r w:rsidRPr="00A95B86">
              <w:rPr>
                <w:rFonts w:ascii="Arial Narrow" w:hAnsi="Arial Narrow" w:cs="Arial"/>
                <w:b/>
                <w:bCs/>
                <w:sz w:val="16"/>
                <w:szCs w:val="16"/>
              </w:rPr>
              <w:t>N°</w:t>
            </w:r>
            <w:proofErr w:type="spellEnd"/>
          </w:p>
        </w:tc>
        <w:tc>
          <w:tcPr>
            <w:tcW w:w="627" w:type="dxa"/>
          </w:tcPr>
          <w:p w14:paraId="46A5CF6B" w14:textId="77777777" w:rsid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
          <w:p w14:paraId="144B549A" w14:textId="0E860621" w:rsidR="00A95B86" w:rsidRP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r w:rsidRPr="00A95B86">
              <w:rPr>
                <w:rFonts w:ascii="Arial Narrow" w:hAnsi="Arial Narrow" w:cs="Arial"/>
                <w:b/>
                <w:bCs/>
                <w:sz w:val="16"/>
                <w:szCs w:val="16"/>
              </w:rPr>
              <w:t>EXP SIAF</w:t>
            </w:r>
          </w:p>
        </w:tc>
        <w:tc>
          <w:tcPr>
            <w:tcW w:w="1149" w:type="dxa"/>
          </w:tcPr>
          <w:p w14:paraId="11151A37"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28F959E2" w14:textId="621314E2"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sidRPr="00A95B86">
              <w:rPr>
                <w:rFonts w:ascii="Arial Narrow" w:hAnsi="Arial Narrow" w:cs="Arial"/>
                <w:b/>
                <w:bCs/>
                <w:sz w:val="16"/>
                <w:szCs w:val="16"/>
              </w:rPr>
              <w:t>TIPO DE DOCUMENTO</w:t>
            </w:r>
          </w:p>
        </w:tc>
        <w:tc>
          <w:tcPr>
            <w:tcW w:w="545" w:type="dxa"/>
          </w:tcPr>
          <w:p w14:paraId="723D65EC"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00FA06F3" w14:textId="719B69F9"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roofErr w:type="spellStart"/>
            <w:r>
              <w:rPr>
                <w:rFonts w:ascii="Arial Narrow" w:hAnsi="Arial Narrow" w:cs="Arial"/>
                <w:b/>
                <w:bCs/>
                <w:sz w:val="16"/>
                <w:szCs w:val="16"/>
              </w:rPr>
              <w:t>N°</w:t>
            </w:r>
            <w:proofErr w:type="spellEnd"/>
            <w:r>
              <w:rPr>
                <w:rFonts w:ascii="Arial Narrow" w:hAnsi="Arial Narrow" w:cs="Arial"/>
                <w:b/>
                <w:bCs/>
                <w:sz w:val="16"/>
                <w:szCs w:val="16"/>
              </w:rPr>
              <w:t xml:space="preserve"> DOC</w:t>
            </w:r>
          </w:p>
        </w:tc>
        <w:tc>
          <w:tcPr>
            <w:tcW w:w="1273" w:type="dxa"/>
          </w:tcPr>
          <w:p w14:paraId="681D9D96"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12E95592" w14:textId="20D00A08"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PROVEEDOR</w:t>
            </w:r>
          </w:p>
        </w:tc>
        <w:tc>
          <w:tcPr>
            <w:tcW w:w="948" w:type="dxa"/>
          </w:tcPr>
          <w:p w14:paraId="75AA0AE0"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1C848BD9" w14:textId="533364AC"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IMPORTE S/</w:t>
            </w:r>
          </w:p>
        </w:tc>
        <w:tc>
          <w:tcPr>
            <w:tcW w:w="2830" w:type="dxa"/>
          </w:tcPr>
          <w:p w14:paraId="435E2A35"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23F5BF97" w14:textId="17701EE6"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OBSERVACION</w:t>
            </w:r>
          </w:p>
        </w:tc>
      </w:tr>
      <w:tr w:rsidR="00A95B86" w14:paraId="02211D31" w14:textId="77777777" w:rsidTr="00A95B86">
        <w:tc>
          <w:tcPr>
            <w:tcW w:w="414" w:type="dxa"/>
          </w:tcPr>
          <w:p w14:paraId="626C81D1" w14:textId="50442624"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w:t>
            </w:r>
          </w:p>
        </w:tc>
        <w:tc>
          <w:tcPr>
            <w:tcW w:w="627" w:type="dxa"/>
          </w:tcPr>
          <w:p w14:paraId="77BD268C" w14:textId="67E4FB2A"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10440</w:t>
            </w:r>
          </w:p>
        </w:tc>
        <w:tc>
          <w:tcPr>
            <w:tcW w:w="1149" w:type="dxa"/>
          </w:tcPr>
          <w:p w14:paraId="2E7CB582" w14:textId="6CDAE572"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Orden de Compra</w:t>
            </w:r>
          </w:p>
        </w:tc>
        <w:tc>
          <w:tcPr>
            <w:tcW w:w="545" w:type="dxa"/>
          </w:tcPr>
          <w:p w14:paraId="014BFE64" w14:textId="4BAE1299"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3961</w:t>
            </w:r>
          </w:p>
        </w:tc>
        <w:tc>
          <w:tcPr>
            <w:tcW w:w="1273" w:type="dxa"/>
          </w:tcPr>
          <w:p w14:paraId="5B6B04B7" w14:textId="1C765D18" w:rsidR="00A95B86" w:rsidRPr="00A95B86" w:rsidRDefault="00A95B86" w:rsidP="00A95B86">
            <w:pPr>
              <w:tabs>
                <w:tab w:val="left" w:pos="142"/>
                <w:tab w:val="left" w:pos="1276"/>
              </w:tabs>
              <w:autoSpaceDE w:val="0"/>
              <w:autoSpaceDN w:val="0"/>
              <w:adjustRightInd w:val="0"/>
              <w:rPr>
                <w:rFonts w:ascii="Arial Narrow" w:hAnsi="Arial Narrow" w:cs="Arial"/>
                <w:sz w:val="18"/>
                <w:szCs w:val="18"/>
              </w:rPr>
            </w:pPr>
            <w:r w:rsidRPr="00A95B86">
              <w:rPr>
                <w:rFonts w:ascii="Arial Narrow" w:hAnsi="Arial Narrow" w:cs="Arial"/>
                <w:sz w:val="18"/>
                <w:szCs w:val="18"/>
              </w:rPr>
              <w:t xml:space="preserve">Industrias </w:t>
            </w:r>
            <w:proofErr w:type="spellStart"/>
            <w:r w:rsidRPr="00A95B86">
              <w:rPr>
                <w:rFonts w:ascii="Arial Narrow" w:hAnsi="Arial Narrow" w:cs="Arial"/>
                <w:sz w:val="18"/>
                <w:szCs w:val="18"/>
              </w:rPr>
              <w:t>Tenocdura</w:t>
            </w:r>
            <w:proofErr w:type="spellEnd"/>
            <w:r w:rsidRPr="00A95B86">
              <w:rPr>
                <w:rFonts w:ascii="Arial Narrow" w:hAnsi="Arial Narrow" w:cs="Arial"/>
                <w:sz w:val="18"/>
                <w:szCs w:val="18"/>
              </w:rPr>
              <w:t xml:space="preserve"> SAC</w:t>
            </w:r>
          </w:p>
        </w:tc>
        <w:tc>
          <w:tcPr>
            <w:tcW w:w="948" w:type="dxa"/>
          </w:tcPr>
          <w:p w14:paraId="46CF7BE0" w14:textId="77777777" w:rsidR="00A95B86" w:rsidRDefault="00A95B86" w:rsidP="00076282">
            <w:pPr>
              <w:tabs>
                <w:tab w:val="left" w:pos="142"/>
                <w:tab w:val="left" w:pos="1276"/>
              </w:tabs>
              <w:autoSpaceDE w:val="0"/>
              <w:autoSpaceDN w:val="0"/>
              <w:adjustRightInd w:val="0"/>
              <w:jc w:val="right"/>
              <w:rPr>
                <w:rFonts w:ascii="Arial Narrow" w:hAnsi="Arial Narrow" w:cs="Arial"/>
                <w:sz w:val="18"/>
                <w:szCs w:val="18"/>
              </w:rPr>
            </w:pPr>
          </w:p>
          <w:p w14:paraId="33A0B7C6" w14:textId="098823BB" w:rsidR="00A95B86" w:rsidRPr="00A95B86" w:rsidRDefault="00A95B86" w:rsidP="00076282">
            <w:pPr>
              <w:tabs>
                <w:tab w:val="left" w:pos="142"/>
                <w:tab w:val="left" w:pos="1276"/>
              </w:tabs>
              <w:autoSpaceDE w:val="0"/>
              <w:autoSpaceDN w:val="0"/>
              <w:adjustRightInd w:val="0"/>
              <w:jc w:val="right"/>
              <w:rPr>
                <w:rFonts w:ascii="Arial Narrow" w:hAnsi="Arial Narrow" w:cs="Arial"/>
                <w:sz w:val="18"/>
                <w:szCs w:val="18"/>
              </w:rPr>
            </w:pPr>
            <w:r>
              <w:rPr>
                <w:rFonts w:ascii="Arial Narrow" w:hAnsi="Arial Narrow" w:cs="Arial"/>
                <w:sz w:val="18"/>
                <w:szCs w:val="18"/>
              </w:rPr>
              <w:t>74,000.00</w:t>
            </w:r>
          </w:p>
        </w:tc>
        <w:tc>
          <w:tcPr>
            <w:tcW w:w="2830" w:type="dxa"/>
          </w:tcPr>
          <w:p w14:paraId="37B6FD53" w14:textId="313641D4"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Pr>
                <w:rFonts w:ascii="Arial Narrow" w:hAnsi="Arial Narrow" w:cs="Arial"/>
                <w:sz w:val="18"/>
                <w:szCs w:val="18"/>
              </w:rPr>
              <w:t>No cuenta con el informe de conformidad del área usuaria, Residente de obra y Supervisor.</w:t>
            </w:r>
          </w:p>
        </w:tc>
      </w:tr>
      <w:tr w:rsidR="00A95B86" w14:paraId="1A189649" w14:textId="77777777" w:rsidTr="00400524">
        <w:tc>
          <w:tcPr>
            <w:tcW w:w="4008" w:type="dxa"/>
            <w:gridSpan w:val="5"/>
          </w:tcPr>
          <w:p w14:paraId="5061A0D0" w14:textId="2B96A417" w:rsidR="00A95B86" w:rsidRPr="00076282" w:rsidRDefault="00422801" w:rsidP="00076282">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TOTAL,</w:t>
            </w:r>
            <w:r w:rsidR="00076282">
              <w:rPr>
                <w:rFonts w:ascii="Arial Narrow" w:hAnsi="Arial Narrow" w:cs="Arial"/>
                <w:b/>
                <w:bCs/>
                <w:sz w:val="16"/>
                <w:szCs w:val="16"/>
              </w:rPr>
              <w:t xml:space="preserve"> S/</w:t>
            </w:r>
          </w:p>
        </w:tc>
        <w:tc>
          <w:tcPr>
            <w:tcW w:w="948" w:type="dxa"/>
          </w:tcPr>
          <w:p w14:paraId="4C6332BD" w14:textId="2E00A6B7" w:rsidR="00A95B86" w:rsidRPr="00076282" w:rsidRDefault="00A95B86" w:rsidP="00076282">
            <w:pPr>
              <w:tabs>
                <w:tab w:val="left" w:pos="142"/>
                <w:tab w:val="left" w:pos="1276"/>
              </w:tabs>
              <w:autoSpaceDE w:val="0"/>
              <w:autoSpaceDN w:val="0"/>
              <w:adjustRightInd w:val="0"/>
              <w:jc w:val="right"/>
              <w:rPr>
                <w:rFonts w:ascii="Arial Narrow" w:hAnsi="Arial Narrow" w:cs="Arial"/>
                <w:b/>
                <w:bCs/>
                <w:sz w:val="18"/>
                <w:szCs w:val="18"/>
              </w:rPr>
            </w:pPr>
            <w:r w:rsidRPr="00076282">
              <w:rPr>
                <w:rFonts w:ascii="Arial Narrow" w:hAnsi="Arial Narrow" w:cs="Arial"/>
                <w:b/>
                <w:bCs/>
                <w:sz w:val="18"/>
                <w:szCs w:val="18"/>
              </w:rPr>
              <w:t>74,000.00</w:t>
            </w:r>
          </w:p>
        </w:tc>
        <w:tc>
          <w:tcPr>
            <w:tcW w:w="2830" w:type="dxa"/>
          </w:tcPr>
          <w:p w14:paraId="149E5B13" w14:textId="77777777" w:rsidR="00A95B86" w:rsidRPr="00A95B86" w:rsidRDefault="00A95B86" w:rsidP="00EA1C4E">
            <w:pPr>
              <w:tabs>
                <w:tab w:val="left" w:pos="142"/>
                <w:tab w:val="left" w:pos="1276"/>
              </w:tabs>
              <w:autoSpaceDE w:val="0"/>
              <w:autoSpaceDN w:val="0"/>
              <w:adjustRightInd w:val="0"/>
              <w:jc w:val="both"/>
              <w:rPr>
                <w:rFonts w:ascii="Arial Narrow" w:hAnsi="Arial Narrow" w:cs="Arial"/>
                <w:sz w:val="16"/>
                <w:szCs w:val="16"/>
              </w:rPr>
            </w:pPr>
          </w:p>
        </w:tc>
      </w:tr>
    </w:tbl>
    <w:p w14:paraId="63C34A32" w14:textId="511F19BE" w:rsidR="00AA3B43" w:rsidRPr="00422801" w:rsidRDefault="00422801" w:rsidP="00EA1C4E">
      <w:pPr>
        <w:tabs>
          <w:tab w:val="left" w:pos="142"/>
          <w:tab w:val="left" w:pos="1276"/>
        </w:tabs>
        <w:autoSpaceDE w:val="0"/>
        <w:autoSpaceDN w:val="0"/>
        <w:adjustRightInd w:val="0"/>
        <w:ind w:left="709"/>
        <w:jc w:val="both"/>
        <w:rPr>
          <w:rFonts w:ascii="Arial Narrow" w:hAnsi="Arial Narrow" w:cs="Arial"/>
          <w:sz w:val="16"/>
          <w:szCs w:val="16"/>
        </w:rPr>
      </w:pPr>
      <w:r w:rsidRPr="00435B99">
        <w:rPr>
          <w:rFonts w:ascii="Arial Narrow" w:hAnsi="Arial Narrow" w:cs="Arial"/>
          <w:b/>
          <w:bCs/>
          <w:sz w:val="16"/>
          <w:szCs w:val="16"/>
        </w:rPr>
        <w:t>Fuente</w:t>
      </w:r>
      <w:r>
        <w:rPr>
          <w:rFonts w:ascii="Arial Narrow" w:hAnsi="Arial Narrow" w:cs="Arial"/>
          <w:sz w:val="16"/>
          <w:szCs w:val="16"/>
        </w:rPr>
        <w:t>: Orden de Compra n. ° 3961</w:t>
      </w:r>
    </w:p>
    <w:p w14:paraId="261D0A5B" w14:textId="4405D938" w:rsidR="00A95B86" w:rsidRDefault="00A95B86" w:rsidP="00EA1C4E">
      <w:pPr>
        <w:tabs>
          <w:tab w:val="left" w:pos="142"/>
          <w:tab w:val="left" w:pos="1276"/>
        </w:tabs>
        <w:autoSpaceDE w:val="0"/>
        <w:autoSpaceDN w:val="0"/>
        <w:adjustRightInd w:val="0"/>
        <w:ind w:left="709"/>
        <w:jc w:val="both"/>
        <w:rPr>
          <w:ins w:id="3215" w:author="surieth_uu@hotmail.com" w:date="2023-03-21T16:14:00Z"/>
          <w:rFonts w:ascii="Arial Narrow" w:hAnsi="Arial Narrow" w:cs="Arial"/>
          <w:sz w:val="22"/>
          <w:szCs w:val="22"/>
        </w:rPr>
      </w:pPr>
    </w:p>
    <w:p w14:paraId="559661A0" w14:textId="23DF5B44" w:rsidR="00791FE4" w:rsidDel="00794FCD" w:rsidRDefault="00791FE4" w:rsidP="00EA1C4E">
      <w:pPr>
        <w:tabs>
          <w:tab w:val="left" w:pos="142"/>
          <w:tab w:val="left" w:pos="1276"/>
        </w:tabs>
        <w:autoSpaceDE w:val="0"/>
        <w:autoSpaceDN w:val="0"/>
        <w:adjustRightInd w:val="0"/>
        <w:ind w:left="709"/>
        <w:jc w:val="both"/>
        <w:rPr>
          <w:del w:id="3216" w:author="surieth_uu@hotmail.com" w:date="2023-03-21T18:02:00Z"/>
          <w:rFonts w:ascii="Arial Narrow" w:hAnsi="Arial Narrow" w:cs="Arial"/>
          <w:sz w:val="22"/>
          <w:szCs w:val="22"/>
        </w:rPr>
      </w:pPr>
    </w:p>
    <w:p w14:paraId="08B731F2" w14:textId="576728CD" w:rsidR="008216FC" w:rsidDel="00794FCD" w:rsidRDefault="008216FC" w:rsidP="00EA1C4E">
      <w:pPr>
        <w:tabs>
          <w:tab w:val="left" w:pos="142"/>
          <w:tab w:val="left" w:pos="1276"/>
        </w:tabs>
        <w:autoSpaceDE w:val="0"/>
        <w:autoSpaceDN w:val="0"/>
        <w:adjustRightInd w:val="0"/>
        <w:ind w:left="709"/>
        <w:jc w:val="both"/>
        <w:rPr>
          <w:del w:id="3217" w:author="surieth_uu@hotmail.com" w:date="2023-03-21T18:02:00Z"/>
          <w:rFonts w:ascii="Arial Narrow" w:hAnsi="Arial Narrow" w:cs="Arial"/>
          <w:sz w:val="22"/>
          <w:szCs w:val="22"/>
        </w:rPr>
      </w:pPr>
    </w:p>
    <w:p w14:paraId="36A05A7B" w14:textId="15DEA0FA" w:rsidR="00E7082E" w:rsidDel="00794FCD" w:rsidRDefault="00E7082E" w:rsidP="00EA1C4E">
      <w:pPr>
        <w:tabs>
          <w:tab w:val="left" w:pos="142"/>
          <w:tab w:val="left" w:pos="1276"/>
        </w:tabs>
        <w:autoSpaceDE w:val="0"/>
        <w:autoSpaceDN w:val="0"/>
        <w:adjustRightInd w:val="0"/>
        <w:ind w:left="709"/>
        <w:jc w:val="both"/>
        <w:rPr>
          <w:del w:id="3218" w:author="surieth_uu@hotmail.com" w:date="2023-03-21T18:02:00Z"/>
          <w:rFonts w:ascii="Arial Narrow" w:hAnsi="Arial Narrow" w:cs="Arial"/>
          <w:sz w:val="22"/>
          <w:szCs w:val="22"/>
        </w:rPr>
      </w:pPr>
    </w:p>
    <w:p w14:paraId="47711392" w14:textId="1BD55F80" w:rsidR="00435B99" w:rsidRDefault="00435B99" w:rsidP="00435B99">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r>
        <w:rPr>
          <w:rFonts w:ascii="Arial Narrow" w:hAnsi="Arial Narrow" w:cs="Arial"/>
          <w:b/>
          <w:bCs/>
        </w:rPr>
        <w:t>3</w:t>
      </w:r>
    </w:p>
    <w:p w14:paraId="580896F0" w14:textId="38E0EF7C" w:rsidR="00435B99" w:rsidRDefault="00435B99" w:rsidP="00435B99">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pantalla del expediente SIAF </w:t>
      </w:r>
      <w:proofErr w:type="spellStart"/>
      <w:r>
        <w:rPr>
          <w:rFonts w:ascii="Arial Narrow" w:hAnsi="Arial Narrow" w:cs="Arial"/>
          <w:b/>
          <w:bCs/>
        </w:rPr>
        <w:t>n.°</w:t>
      </w:r>
      <w:proofErr w:type="spellEnd"/>
      <w:r>
        <w:rPr>
          <w:rFonts w:ascii="Arial Narrow" w:hAnsi="Arial Narrow" w:cs="Arial"/>
          <w:b/>
          <w:bCs/>
        </w:rPr>
        <w:t xml:space="preserve"> 10440, orden </w:t>
      </w:r>
      <w:proofErr w:type="spellStart"/>
      <w:r>
        <w:rPr>
          <w:rFonts w:ascii="Arial Narrow" w:hAnsi="Arial Narrow" w:cs="Arial"/>
          <w:b/>
          <w:bCs/>
        </w:rPr>
        <w:t>e</w:t>
      </w:r>
      <w:proofErr w:type="spellEnd"/>
      <w:r>
        <w:rPr>
          <w:rFonts w:ascii="Arial Narrow" w:hAnsi="Arial Narrow" w:cs="Arial"/>
          <w:b/>
          <w:bCs/>
        </w:rPr>
        <w:t xml:space="preserve"> compra </w:t>
      </w:r>
      <w:proofErr w:type="spellStart"/>
      <w:r>
        <w:rPr>
          <w:rFonts w:ascii="Arial Narrow" w:hAnsi="Arial Narrow" w:cs="Arial"/>
          <w:b/>
          <w:bCs/>
        </w:rPr>
        <w:t>n.°</w:t>
      </w:r>
      <w:proofErr w:type="spellEnd"/>
      <w:r>
        <w:rPr>
          <w:rFonts w:ascii="Arial Narrow" w:hAnsi="Arial Narrow" w:cs="Arial"/>
          <w:b/>
          <w:bCs/>
        </w:rPr>
        <w:t xml:space="preserve"> 3961, devengado el 4 de noviembre de 2022</w:t>
      </w:r>
    </w:p>
    <w:p w14:paraId="0FE17A9A" w14:textId="355C62AD" w:rsidR="005C5990" w:rsidRDefault="00163A1E" w:rsidP="00E7082E">
      <w:pPr>
        <w:jc w:val="right"/>
        <w:rPr>
          <w:rFonts w:ascii="Arial Narrow" w:hAnsi="Arial Narrow" w:cs="Arial"/>
          <w:sz w:val="22"/>
          <w:szCs w:val="22"/>
        </w:rPr>
      </w:pPr>
      <w:r>
        <w:rPr>
          <w:noProof/>
          <w:lang w:eastAsia="es-PE"/>
        </w:rPr>
        <w:drawing>
          <wp:inline distT="0" distB="0" distL="0" distR="0" wp14:anchorId="34424C89" wp14:editId="44F24B2C">
            <wp:extent cx="4980940" cy="32618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5979" b="20362"/>
                    <a:stretch/>
                  </pic:blipFill>
                  <pic:spPr bwMode="auto">
                    <a:xfrm>
                      <a:off x="0" y="0"/>
                      <a:ext cx="5085730" cy="3330488"/>
                    </a:xfrm>
                    <a:prstGeom prst="rect">
                      <a:avLst/>
                    </a:prstGeom>
                    <a:ln>
                      <a:noFill/>
                    </a:ln>
                    <a:extLst>
                      <a:ext uri="{53640926-AAD7-44D8-BBD7-CCE9431645EC}">
                        <a14:shadowObscured xmlns:a14="http://schemas.microsoft.com/office/drawing/2010/main"/>
                      </a:ext>
                    </a:extLst>
                  </pic:spPr>
                </pic:pic>
              </a:graphicData>
            </a:graphic>
          </wp:inline>
        </w:drawing>
      </w:r>
    </w:p>
    <w:p w14:paraId="39BD37D5" w14:textId="09FCC305" w:rsidR="00E7082E" w:rsidRDefault="00E7082E" w:rsidP="00E7082E">
      <w:pPr>
        <w:tabs>
          <w:tab w:val="left" w:pos="142"/>
          <w:tab w:val="left" w:pos="1276"/>
        </w:tabs>
        <w:autoSpaceDE w:val="0"/>
        <w:autoSpaceDN w:val="0"/>
        <w:adjustRightInd w:val="0"/>
        <w:ind w:left="709"/>
        <w:rPr>
          <w:rFonts w:ascii="Arial Narrow" w:hAnsi="Arial Narrow" w:cs="Arial"/>
          <w:sz w:val="16"/>
          <w:szCs w:val="16"/>
        </w:rPr>
      </w:pPr>
      <w:r w:rsidRPr="004F5B25">
        <w:rPr>
          <w:rFonts w:ascii="Arial Narrow" w:hAnsi="Arial Narrow" w:cs="Arial"/>
          <w:b/>
          <w:bCs/>
          <w:sz w:val="16"/>
          <w:szCs w:val="16"/>
        </w:rPr>
        <w:t xml:space="preserve">Fuente: </w:t>
      </w:r>
      <w:r w:rsidRPr="00E7082E">
        <w:rPr>
          <w:rFonts w:ascii="Arial Narrow" w:hAnsi="Arial Narrow" w:cs="Arial"/>
          <w:bCs/>
          <w:sz w:val="16"/>
          <w:szCs w:val="16"/>
        </w:rPr>
        <w:t xml:space="preserve">Reporte </w:t>
      </w:r>
      <w:r>
        <w:rPr>
          <w:rFonts w:ascii="Arial Narrow" w:hAnsi="Arial Narrow" w:cs="Arial"/>
          <w:bCs/>
          <w:sz w:val="16"/>
          <w:szCs w:val="16"/>
        </w:rPr>
        <w:t>Si</w:t>
      </w:r>
      <w:r w:rsidRPr="00E7082E">
        <w:rPr>
          <w:rFonts w:ascii="Arial Narrow" w:hAnsi="Arial Narrow" w:cs="Arial"/>
          <w:bCs/>
          <w:sz w:val="16"/>
          <w:szCs w:val="16"/>
        </w:rPr>
        <w:t>af</w:t>
      </w:r>
      <w:r w:rsidRPr="00E7082E">
        <w:rPr>
          <w:rFonts w:ascii="Arial Narrow" w:hAnsi="Arial Narrow" w:cs="Arial"/>
          <w:sz w:val="16"/>
          <w:szCs w:val="16"/>
        </w:rPr>
        <w:t xml:space="preserve"> </w:t>
      </w:r>
      <w:r>
        <w:rPr>
          <w:rFonts w:ascii="Arial Narrow" w:hAnsi="Arial Narrow" w:cs="Arial"/>
          <w:sz w:val="16"/>
          <w:szCs w:val="16"/>
        </w:rPr>
        <w:t>10440</w:t>
      </w:r>
    </w:p>
    <w:p w14:paraId="2069AAA8" w14:textId="79A88F2C" w:rsidR="00017B37" w:rsidRPr="004F5B25" w:rsidRDefault="00017B37" w:rsidP="00E7082E">
      <w:pPr>
        <w:tabs>
          <w:tab w:val="left" w:pos="142"/>
          <w:tab w:val="left" w:pos="1276"/>
        </w:tabs>
        <w:autoSpaceDE w:val="0"/>
        <w:autoSpaceDN w:val="0"/>
        <w:adjustRightInd w:val="0"/>
        <w:ind w:left="709"/>
        <w:rPr>
          <w:rFonts w:ascii="Arial Narrow" w:hAnsi="Arial Narrow" w:cs="Arial"/>
          <w:sz w:val="16"/>
          <w:szCs w:val="16"/>
        </w:rPr>
      </w:pPr>
      <w:r>
        <w:rPr>
          <w:rFonts w:ascii="Arial Narrow" w:hAnsi="Arial Narrow" w:cs="Arial"/>
          <w:sz w:val="16"/>
          <w:szCs w:val="16"/>
        </w:rPr>
        <w:t>(</w:t>
      </w:r>
      <w:r w:rsidR="00943F34">
        <w:rPr>
          <w:rFonts w:ascii="Arial Narrow" w:hAnsi="Arial Narrow" w:cs="Arial"/>
          <w:sz w:val="16"/>
          <w:szCs w:val="16"/>
        </w:rPr>
        <w:t>*) Cabe precisar que el devengado se encuentra anulado</w:t>
      </w:r>
    </w:p>
    <w:p w14:paraId="2C785B53" w14:textId="520D53F3" w:rsidR="005C5990" w:rsidRDefault="005C5990" w:rsidP="00435B99">
      <w:pPr>
        <w:tabs>
          <w:tab w:val="left" w:pos="142"/>
          <w:tab w:val="left" w:pos="1276"/>
        </w:tabs>
        <w:autoSpaceDE w:val="0"/>
        <w:autoSpaceDN w:val="0"/>
        <w:adjustRightInd w:val="0"/>
        <w:ind w:left="709"/>
        <w:jc w:val="center"/>
        <w:rPr>
          <w:rFonts w:ascii="Arial Narrow" w:hAnsi="Arial Narrow" w:cs="Arial"/>
          <w:sz w:val="22"/>
          <w:szCs w:val="22"/>
        </w:rPr>
      </w:pPr>
    </w:p>
    <w:p w14:paraId="3068E8A6" w14:textId="79B357B4" w:rsidR="00A95B86" w:rsidRDefault="00955C0B"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De l</w:t>
      </w:r>
      <w:r w:rsidR="00A80792">
        <w:rPr>
          <w:rFonts w:ascii="Arial Narrow" w:hAnsi="Arial Narrow" w:cs="Arial"/>
          <w:sz w:val="22"/>
          <w:szCs w:val="22"/>
        </w:rPr>
        <w:t xml:space="preserve">o expuesto la Comisión de Control también ha verificado en el Módulo Administrativo del SIAF la anulación del devengado, </w:t>
      </w:r>
      <w:r w:rsidR="00B218A3">
        <w:rPr>
          <w:rFonts w:ascii="Arial Narrow" w:hAnsi="Arial Narrow" w:cs="Arial"/>
          <w:sz w:val="22"/>
          <w:szCs w:val="22"/>
        </w:rPr>
        <w:t>d</w:t>
      </w:r>
      <w:r w:rsidR="00A80792">
        <w:rPr>
          <w:rFonts w:ascii="Arial Narrow" w:hAnsi="Arial Narrow" w:cs="Arial"/>
          <w:sz w:val="22"/>
          <w:szCs w:val="22"/>
        </w:rPr>
        <w:t xml:space="preserve">el registro administrativo </w:t>
      </w:r>
      <w:proofErr w:type="spellStart"/>
      <w:r w:rsidR="00A80792">
        <w:rPr>
          <w:rFonts w:ascii="Arial Narrow" w:hAnsi="Arial Narrow" w:cs="Arial"/>
          <w:sz w:val="22"/>
          <w:szCs w:val="22"/>
        </w:rPr>
        <w:t>Siaf</w:t>
      </w:r>
      <w:proofErr w:type="spellEnd"/>
      <w:r w:rsidR="00A80792">
        <w:rPr>
          <w:rFonts w:ascii="Arial Narrow" w:hAnsi="Arial Narrow" w:cs="Arial"/>
          <w:sz w:val="22"/>
          <w:szCs w:val="22"/>
        </w:rPr>
        <w:t xml:space="preserve"> </w:t>
      </w:r>
      <w:proofErr w:type="spellStart"/>
      <w:r w:rsidR="00A80792">
        <w:rPr>
          <w:rFonts w:ascii="Arial Narrow" w:hAnsi="Arial Narrow" w:cs="Arial"/>
          <w:sz w:val="22"/>
          <w:szCs w:val="22"/>
        </w:rPr>
        <w:t>n.°</w:t>
      </w:r>
      <w:proofErr w:type="spellEnd"/>
      <w:r w:rsidR="00A80792">
        <w:rPr>
          <w:rFonts w:ascii="Arial Narrow" w:hAnsi="Arial Narrow" w:cs="Arial"/>
          <w:sz w:val="22"/>
          <w:szCs w:val="22"/>
        </w:rPr>
        <w:t xml:space="preserve"> 10440 por el importe de 74 000.00, anulación registrada con fecha 30 de enero de 2023,</w:t>
      </w:r>
      <w:r w:rsidR="00B218A3">
        <w:rPr>
          <w:rFonts w:ascii="Arial Narrow" w:hAnsi="Arial Narrow" w:cs="Arial"/>
          <w:sz w:val="22"/>
          <w:szCs w:val="22"/>
        </w:rPr>
        <w:t xml:space="preserve"> al respecto </w:t>
      </w:r>
      <w:r w:rsidR="00784151">
        <w:rPr>
          <w:rFonts w:ascii="Arial Narrow" w:hAnsi="Arial Narrow" w:cs="Arial"/>
          <w:sz w:val="22"/>
          <w:szCs w:val="22"/>
        </w:rPr>
        <w:t xml:space="preserve">no se tiene evidencia de la justificación </w:t>
      </w:r>
      <w:r w:rsidR="00C83D2C">
        <w:rPr>
          <w:rFonts w:ascii="Arial Narrow" w:hAnsi="Arial Narrow" w:cs="Arial"/>
          <w:sz w:val="22"/>
          <w:szCs w:val="22"/>
        </w:rPr>
        <w:t xml:space="preserve">o sustento del registro anulado, a continuación, se </w:t>
      </w:r>
      <w:del w:id="3219" w:author="surieth_uu@hotmail.com" w:date="2023-03-21T16:15:00Z">
        <w:r w:rsidR="00C83D2C" w:rsidDel="00FF0B32">
          <w:rPr>
            <w:rFonts w:ascii="Arial Narrow" w:hAnsi="Arial Narrow" w:cs="Arial"/>
            <w:sz w:val="22"/>
            <w:szCs w:val="22"/>
          </w:rPr>
          <w:delText>muestara</w:delText>
        </w:r>
      </w:del>
      <w:ins w:id="3220" w:author="surieth_uu@hotmail.com" w:date="2023-03-21T16:15:00Z">
        <w:r w:rsidR="00FF0B32">
          <w:rPr>
            <w:rFonts w:ascii="Arial Narrow" w:hAnsi="Arial Narrow" w:cs="Arial"/>
            <w:sz w:val="22"/>
            <w:szCs w:val="22"/>
          </w:rPr>
          <w:t>muestra</w:t>
        </w:r>
      </w:ins>
      <w:r w:rsidR="00C83D2C">
        <w:rPr>
          <w:rFonts w:ascii="Arial Narrow" w:hAnsi="Arial Narrow" w:cs="Arial"/>
          <w:sz w:val="22"/>
          <w:szCs w:val="22"/>
        </w:rPr>
        <w:t xml:space="preserve"> la pantalla del siaf.</w:t>
      </w:r>
    </w:p>
    <w:p w14:paraId="50B99D15" w14:textId="12A2B09B" w:rsidR="00784151" w:rsidRDefault="00784151" w:rsidP="00EA1C4E">
      <w:pPr>
        <w:tabs>
          <w:tab w:val="left" w:pos="142"/>
          <w:tab w:val="left" w:pos="1276"/>
        </w:tabs>
        <w:autoSpaceDE w:val="0"/>
        <w:autoSpaceDN w:val="0"/>
        <w:adjustRightInd w:val="0"/>
        <w:ind w:left="709"/>
        <w:jc w:val="both"/>
        <w:rPr>
          <w:rFonts w:ascii="Arial Narrow" w:hAnsi="Arial Narrow" w:cs="Arial"/>
          <w:sz w:val="22"/>
          <w:szCs w:val="22"/>
        </w:rPr>
      </w:pPr>
    </w:p>
    <w:p w14:paraId="065DE73B" w14:textId="10DF35FB"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5E269A63" w14:textId="3A411DB8"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6F1DFA1A" w14:textId="4069BB84" w:rsidR="001D5654" w:rsidRDefault="001D5654" w:rsidP="00EA1C4E">
      <w:pPr>
        <w:tabs>
          <w:tab w:val="left" w:pos="142"/>
          <w:tab w:val="left" w:pos="1276"/>
        </w:tabs>
        <w:autoSpaceDE w:val="0"/>
        <w:autoSpaceDN w:val="0"/>
        <w:adjustRightInd w:val="0"/>
        <w:ind w:left="709"/>
        <w:jc w:val="both"/>
        <w:rPr>
          <w:ins w:id="3221" w:author="surieth_uu@hotmail.com" w:date="2023-03-21T18:09:00Z"/>
          <w:rFonts w:ascii="Arial Narrow" w:hAnsi="Arial Narrow" w:cs="Arial"/>
          <w:sz w:val="22"/>
          <w:szCs w:val="22"/>
        </w:rPr>
      </w:pPr>
    </w:p>
    <w:p w14:paraId="334B931E" w14:textId="0C49D88D" w:rsidR="00722F21" w:rsidRDefault="00722F21" w:rsidP="00EA1C4E">
      <w:pPr>
        <w:tabs>
          <w:tab w:val="left" w:pos="142"/>
          <w:tab w:val="left" w:pos="1276"/>
        </w:tabs>
        <w:autoSpaceDE w:val="0"/>
        <w:autoSpaceDN w:val="0"/>
        <w:adjustRightInd w:val="0"/>
        <w:ind w:left="709"/>
        <w:jc w:val="both"/>
        <w:rPr>
          <w:ins w:id="3222" w:author="surieth_uu@hotmail.com" w:date="2023-03-21T18:09:00Z"/>
          <w:rFonts w:ascii="Arial Narrow" w:hAnsi="Arial Narrow" w:cs="Arial"/>
          <w:sz w:val="22"/>
          <w:szCs w:val="22"/>
        </w:rPr>
      </w:pPr>
    </w:p>
    <w:p w14:paraId="080562CE" w14:textId="77777777" w:rsidR="00722F21" w:rsidRDefault="00722F21" w:rsidP="00EA1C4E">
      <w:pPr>
        <w:tabs>
          <w:tab w:val="left" w:pos="142"/>
          <w:tab w:val="left" w:pos="1276"/>
        </w:tabs>
        <w:autoSpaceDE w:val="0"/>
        <w:autoSpaceDN w:val="0"/>
        <w:adjustRightInd w:val="0"/>
        <w:ind w:left="709"/>
        <w:jc w:val="both"/>
        <w:rPr>
          <w:rFonts w:ascii="Arial Narrow" w:hAnsi="Arial Narrow" w:cs="Arial"/>
          <w:sz w:val="22"/>
          <w:szCs w:val="22"/>
        </w:rPr>
      </w:pPr>
    </w:p>
    <w:p w14:paraId="474E5730" w14:textId="483F45F4"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3E6B7E67" w14:textId="67C2F4FB" w:rsidR="001D5654" w:rsidDel="00794FCD" w:rsidRDefault="001D5654" w:rsidP="00EA1C4E">
      <w:pPr>
        <w:tabs>
          <w:tab w:val="left" w:pos="142"/>
          <w:tab w:val="left" w:pos="1276"/>
        </w:tabs>
        <w:autoSpaceDE w:val="0"/>
        <w:autoSpaceDN w:val="0"/>
        <w:adjustRightInd w:val="0"/>
        <w:ind w:left="709"/>
        <w:jc w:val="both"/>
        <w:rPr>
          <w:del w:id="3223" w:author="surieth_uu@hotmail.com" w:date="2023-03-21T18:02:00Z"/>
          <w:rFonts w:ascii="Arial Narrow" w:hAnsi="Arial Narrow" w:cs="Arial"/>
          <w:sz w:val="22"/>
          <w:szCs w:val="22"/>
        </w:rPr>
      </w:pPr>
    </w:p>
    <w:p w14:paraId="43613CDD" w14:textId="5CD40500" w:rsidR="001D5654" w:rsidDel="00794FCD" w:rsidRDefault="001D5654" w:rsidP="00EA1C4E">
      <w:pPr>
        <w:tabs>
          <w:tab w:val="left" w:pos="142"/>
          <w:tab w:val="left" w:pos="1276"/>
        </w:tabs>
        <w:autoSpaceDE w:val="0"/>
        <w:autoSpaceDN w:val="0"/>
        <w:adjustRightInd w:val="0"/>
        <w:ind w:left="709"/>
        <w:jc w:val="both"/>
        <w:rPr>
          <w:del w:id="3224" w:author="surieth_uu@hotmail.com" w:date="2023-03-21T18:02:00Z"/>
          <w:rFonts w:ascii="Arial Narrow" w:hAnsi="Arial Narrow" w:cs="Arial"/>
          <w:sz w:val="22"/>
          <w:szCs w:val="22"/>
        </w:rPr>
      </w:pPr>
    </w:p>
    <w:p w14:paraId="0C991672" w14:textId="61304DAB" w:rsidR="001D5654" w:rsidDel="00794FCD" w:rsidRDefault="001D5654" w:rsidP="00EA1C4E">
      <w:pPr>
        <w:tabs>
          <w:tab w:val="left" w:pos="142"/>
          <w:tab w:val="left" w:pos="1276"/>
        </w:tabs>
        <w:autoSpaceDE w:val="0"/>
        <w:autoSpaceDN w:val="0"/>
        <w:adjustRightInd w:val="0"/>
        <w:ind w:left="709"/>
        <w:jc w:val="both"/>
        <w:rPr>
          <w:del w:id="3225" w:author="surieth_uu@hotmail.com" w:date="2023-03-21T18:02:00Z"/>
          <w:rFonts w:ascii="Arial Narrow" w:hAnsi="Arial Narrow" w:cs="Arial"/>
          <w:sz w:val="22"/>
          <w:szCs w:val="22"/>
        </w:rPr>
      </w:pPr>
    </w:p>
    <w:p w14:paraId="36BB286C" w14:textId="1E56D6D1" w:rsidR="000C4F37" w:rsidDel="00794FCD" w:rsidRDefault="000C4F37" w:rsidP="00EA1C4E">
      <w:pPr>
        <w:tabs>
          <w:tab w:val="left" w:pos="142"/>
          <w:tab w:val="left" w:pos="1276"/>
        </w:tabs>
        <w:autoSpaceDE w:val="0"/>
        <w:autoSpaceDN w:val="0"/>
        <w:adjustRightInd w:val="0"/>
        <w:ind w:left="709"/>
        <w:jc w:val="both"/>
        <w:rPr>
          <w:del w:id="3226" w:author="surieth_uu@hotmail.com" w:date="2023-03-21T18:02:00Z"/>
          <w:rFonts w:ascii="Arial Narrow" w:hAnsi="Arial Narrow" w:cs="Arial"/>
          <w:sz w:val="22"/>
          <w:szCs w:val="22"/>
        </w:rPr>
      </w:pPr>
    </w:p>
    <w:p w14:paraId="04D52FE7" w14:textId="3A7DA1D3" w:rsidR="00FF0B32" w:rsidDel="00794FCD" w:rsidRDefault="00FF0B32" w:rsidP="00EA1C4E">
      <w:pPr>
        <w:tabs>
          <w:tab w:val="left" w:pos="142"/>
          <w:tab w:val="left" w:pos="1276"/>
        </w:tabs>
        <w:autoSpaceDE w:val="0"/>
        <w:autoSpaceDN w:val="0"/>
        <w:adjustRightInd w:val="0"/>
        <w:ind w:left="709"/>
        <w:jc w:val="both"/>
        <w:rPr>
          <w:del w:id="3227" w:author="surieth_uu@hotmail.com" w:date="2023-03-21T18:02:00Z"/>
          <w:rFonts w:ascii="Arial Narrow" w:hAnsi="Arial Narrow" w:cs="Arial"/>
          <w:sz w:val="22"/>
          <w:szCs w:val="22"/>
        </w:rPr>
      </w:pPr>
    </w:p>
    <w:p w14:paraId="1425311E" w14:textId="34B1426B" w:rsidR="001D5654" w:rsidDel="00794FCD" w:rsidRDefault="001D5654" w:rsidP="00EA1C4E">
      <w:pPr>
        <w:tabs>
          <w:tab w:val="left" w:pos="142"/>
          <w:tab w:val="left" w:pos="1276"/>
        </w:tabs>
        <w:autoSpaceDE w:val="0"/>
        <w:autoSpaceDN w:val="0"/>
        <w:adjustRightInd w:val="0"/>
        <w:ind w:left="709"/>
        <w:jc w:val="both"/>
        <w:rPr>
          <w:del w:id="3228" w:author="surieth_uu@hotmail.com" w:date="2023-03-21T18:02:00Z"/>
          <w:rFonts w:ascii="Arial Narrow" w:hAnsi="Arial Narrow" w:cs="Arial"/>
          <w:sz w:val="22"/>
          <w:szCs w:val="22"/>
        </w:rPr>
      </w:pPr>
    </w:p>
    <w:p w14:paraId="603F5E8C" w14:textId="584FFC2F" w:rsidR="001D5654" w:rsidDel="00794FCD" w:rsidRDefault="001D5654" w:rsidP="00EA1C4E">
      <w:pPr>
        <w:tabs>
          <w:tab w:val="left" w:pos="142"/>
          <w:tab w:val="left" w:pos="1276"/>
        </w:tabs>
        <w:autoSpaceDE w:val="0"/>
        <w:autoSpaceDN w:val="0"/>
        <w:adjustRightInd w:val="0"/>
        <w:ind w:left="709"/>
        <w:jc w:val="both"/>
        <w:rPr>
          <w:del w:id="3229" w:author="surieth_uu@hotmail.com" w:date="2023-03-21T18:02:00Z"/>
          <w:rFonts w:ascii="Arial Narrow" w:hAnsi="Arial Narrow" w:cs="Arial"/>
          <w:sz w:val="22"/>
          <w:szCs w:val="22"/>
        </w:rPr>
      </w:pPr>
    </w:p>
    <w:p w14:paraId="5011CE38" w14:textId="773FC37C" w:rsidR="00784151" w:rsidRDefault="00784151" w:rsidP="00784151">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r>
        <w:rPr>
          <w:rFonts w:ascii="Arial Narrow" w:hAnsi="Arial Narrow" w:cs="Arial"/>
          <w:b/>
          <w:bCs/>
        </w:rPr>
        <w:t>4</w:t>
      </w:r>
    </w:p>
    <w:p w14:paraId="562109FE" w14:textId="5C77F2DB" w:rsidR="00784151" w:rsidRDefault="00784151" w:rsidP="00784151">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pantalla de anulación del expediente SIAF </w:t>
      </w:r>
      <w:proofErr w:type="spellStart"/>
      <w:r>
        <w:rPr>
          <w:rFonts w:ascii="Arial Narrow" w:hAnsi="Arial Narrow" w:cs="Arial"/>
          <w:b/>
          <w:bCs/>
        </w:rPr>
        <w:t>n.°</w:t>
      </w:r>
      <w:proofErr w:type="spellEnd"/>
      <w:r>
        <w:rPr>
          <w:rFonts w:ascii="Arial Narrow" w:hAnsi="Arial Narrow" w:cs="Arial"/>
          <w:b/>
          <w:bCs/>
        </w:rPr>
        <w:t xml:space="preserve"> 10440, anulado el 30 de enero de 2023</w:t>
      </w:r>
    </w:p>
    <w:p w14:paraId="60C64EBA" w14:textId="455BA4D3" w:rsidR="00784151" w:rsidRDefault="00784151" w:rsidP="00784151">
      <w:pPr>
        <w:tabs>
          <w:tab w:val="left" w:pos="142"/>
          <w:tab w:val="left" w:pos="1276"/>
        </w:tabs>
        <w:autoSpaceDE w:val="0"/>
        <w:autoSpaceDN w:val="0"/>
        <w:adjustRightInd w:val="0"/>
        <w:ind w:left="709"/>
        <w:jc w:val="center"/>
        <w:rPr>
          <w:rFonts w:ascii="Arial Narrow" w:hAnsi="Arial Narrow" w:cs="Arial"/>
          <w:sz w:val="22"/>
          <w:szCs w:val="22"/>
        </w:rPr>
      </w:pPr>
      <w:r>
        <w:rPr>
          <w:noProof/>
          <w:lang w:eastAsia="es-PE"/>
        </w:rPr>
        <w:drawing>
          <wp:inline distT="0" distB="0" distL="0" distR="0" wp14:anchorId="67CF0539" wp14:editId="0C083BFE">
            <wp:extent cx="4686300" cy="45243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812" t="17160" r="26837" b="4931"/>
                    <a:stretch/>
                  </pic:blipFill>
                  <pic:spPr bwMode="auto">
                    <a:xfrm>
                      <a:off x="0" y="0"/>
                      <a:ext cx="4686300" cy="4524375"/>
                    </a:xfrm>
                    <a:prstGeom prst="rect">
                      <a:avLst/>
                    </a:prstGeom>
                    <a:ln>
                      <a:noFill/>
                    </a:ln>
                    <a:extLst>
                      <a:ext uri="{53640926-AAD7-44D8-BBD7-CCE9431645EC}">
                        <a14:shadowObscured xmlns:a14="http://schemas.microsoft.com/office/drawing/2010/main"/>
                      </a:ext>
                    </a:extLst>
                  </pic:spPr>
                </pic:pic>
              </a:graphicData>
            </a:graphic>
          </wp:inline>
        </w:drawing>
      </w:r>
    </w:p>
    <w:p w14:paraId="4B82A9C3" w14:textId="6CD300B9" w:rsidR="00784151" w:rsidRDefault="00784151" w:rsidP="00784151">
      <w:pPr>
        <w:tabs>
          <w:tab w:val="left" w:pos="142"/>
          <w:tab w:val="left" w:pos="1276"/>
        </w:tabs>
        <w:autoSpaceDE w:val="0"/>
        <w:autoSpaceDN w:val="0"/>
        <w:adjustRightInd w:val="0"/>
        <w:ind w:left="709"/>
        <w:jc w:val="both"/>
        <w:rPr>
          <w:rFonts w:ascii="Arial Narrow" w:hAnsi="Arial Narrow" w:cs="Arial"/>
          <w:sz w:val="16"/>
          <w:szCs w:val="16"/>
        </w:rPr>
      </w:pPr>
      <w:r>
        <w:rPr>
          <w:rFonts w:ascii="Arial Narrow" w:hAnsi="Arial Narrow" w:cs="Arial"/>
          <w:sz w:val="22"/>
          <w:szCs w:val="22"/>
        </w:rPr>
        <w:t xml:space="preserve">     </w:t>
      </w:r>
      <w:r w:rsidRPr="00435B99">
        <w:rPr>
          <w:rFonts w:ascii="Arial Narrow" w:hAnsi="Arial Narrow" w:cs="Arial"/>
          <w:b/>
          <w:bCs/>
          <w:sz w:val="16"/>
          <w:szCs w:val="16"/>
        </w:rPr>
        <w:t>Fuente</w:t>
      </w:r>
      <w:r>
        <w:rPr>
          <w:rFonts w:ascii="Arial Narrow" w:hAnsi="Arial Narrow" w:cs="Arial"/>
          <w:sz w:val="16"/>
          <w:szCs w:val="16"/>
        </w:rPr>
        <w:t xml:space="preserve">: Consulta web de expediente siaf. </w:t>
      </w:r>
      <w:proofErr w:type="spellStart"/>
      <w:r>
        <w:rPr>
          <w:rFonts w:ascii="Arial Narrow" w:hAnsi="Arial Narrow" w:cs="Arial"/>
          <w:sz w:val="16"/>
          <w:szCs w:val="16"/>
        </w:rPr>
        <w:t>N.°</w:t>
      </w:r>
      <w:proofErr w:type="spellEnd"/>
      <w:r>
        <w:rPr>
          <w:rFonts w:ascii="Arial Narrow" w:hAnsi="Arial Narrow" w:cs="Arial"/>
          <w:sz w:val="16"/>
          <w:szCs w:val="16"/>
        </w:rPr>
        <w:t xml:space="preserve"> 1440-2022</w:t>
      </w:r>
    </w:p>
    <w:p w14:paraId="75CFAFAA" w14:textId="3B9313B4" w:rsidR="00784151" w:rsidRDefault="00784151" w:rsidP="00784151">
      <w:pPr>
        <w:tabs>
          <w:tab w:val="left" w:pos="142"/>
          <w:tab w:val="left" w:pos="1276"/>
        </w:tabs>
        <w:autoSpaceDE w:val="0"/>
        <w:autoSpaceDN w:val="0"/>
        <w:adjustRightInd w:val="0"/>
        <w:ind w:left="709"/>
        <w:jc w:val="both"/>
        <w:rPr>
          <w:rFonts w:ascii="Arial Narrow" w:hAnsi="Arial Narrow" w:cs="Arial"/>
          <w:sz w:val="16"/>
          <w:szCs w:val="16"/>
        </w:rPr>
      </w:pPr>
    </w:p>
    <w:p w14:paraId="40B7B4DA" w14:textId="77777777" w:rsidR="008216FC" w:rsidRDefault="008216FC" w:rsidP="008E3391">
      <w:pPr>
        <w:tabs>
          <w:tab w:val="left" w:pos="142"/>
          <w:tab w:val="left" w:pos="1276"/>
        </w:tabs>
        <w:autoSpaceDE w:val="0"/>
        <w:autoSpaceDN w:val="0"/>
        <w:adjustRightInd w:val="0"/>
        <w:ind w:left="993"/>
        <w:jc w:val="both"/>
        <w:rPr>
          <w:ins w:id="3230" w:author="surieth_uu@hotmail.com" w:date="2023-03-21T15:17:00Z"/>
          <w:rFonts w:ascii="Arial Narrow" w:hAnsi="Arial Narrow" w:cs="Arial"/>
          <w:sz w:val="22"/>
          <w:szCs w:val="22"/>
        </w:rPr>
      </w:pPr>
    </w:p>
    <w:p w14:paraId="10EE0EB2" w14:textId="0AA03FAE" w:rsidR="009C7321" w:rsidRDefault="00784151"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 xml:space="preserve">De lo </w:t>
      </w:r>
      <w:r w:rsidR="00972931">
        <w:rPr>
          <w:rFonts w:ascii="Arial Narrow" w:hAnsi="Arial Narrow" w:cs="Arial"/>
          <w:sz w:val="22"/>
          <w:szCs w:val="22"/>
        </w:rPr>
        <w:t>informado anteriormente se puede advertir que el responsable designado por la Entidad realizo los registros de devengados sin que, las áreas usuarias dieran la conformidad de haber recibido el bien, lo que puede originar el pago a los proveedores sin cumplir sus obligaciones contractuales en perjuicio de la Entidad. Asimismo, retrasos injustificados en la entrega de bienes y servicios y no se aplique penalidades respectivas.</w:t>
      </w:r>
    </w:p>
    <w:p w14:paraId="4DC815C9"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p>
    <w:p w14:paraId="2BC0E63A"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sz w:val="22"/>
          <w:szCs w:val="22"/>
        </w:rPr>
        <w:t>Los hechos anteriormente expuestos contravienen la normativa siguiente:</w:t>
      </w:r>
    </w:p>
    <w:p w14:paraId="02AD553A"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p>
    <w:p w14:paraId="4B81A7AE" w14:textId="1717BA75" w:rsidR="00CF7EFA" w:rsidRPr="00CF7EFA" w:rsidRDefault="009C7321" w:rsidP="009C7321">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Decreto Le</w:t>
      </w:r>
      <w:r w:rsidR="00636164">
        <w:rPr>
          <w:rFonts w:ascii="Arial Narrow" w:hAnsi="Arial Narrow" w:cs="Arial"/>
          <w:b/>
          <w:bCs/>
        </w:rPr>
        <w:t xml:space="preserve">gislativo </w:t>
      </w:r>
      <w:proofErr w:type="spellStart"/>
      <w:r w:rsidR="00CF7EFA">
        <w:rPr>
          <w:rFonts w:ascii="Arial Narrow" w:hAnsi="Arial Narrow" w:cs="Arial"/>
          <w:b/>
          <w:bCs/>
        </w:rPr>
        <w:t>n.°</w:t>
      </w:r>
      <w:proofErr w:type="spellEnd"/>
      <w:r w:rsidR="00CF7EFA">
        <w:rPr>
          <w:rFonts w:ascii="Arial Narrow" w:hAnsi="Arial Narrow" w:cs="Arial"/>
          <w:b/>
          <w:bCs/>
        </w:rPr>
        <w:t xml:space="preserve"> 1440, Decreto </w:t>
      </w:r>
      <w:r w:rsidR="00330998">
        <w:rPr>
          <w:rFonts w:ascii="Arial Narrow" w:hAnsi="Arial Narrow" w:cs="Arial"/>
          <w:b/>
          <w:bCs/>
        </w:rPr>
        <w:t xml:space="preserve">Legislativo </w:t>
      </w:r>
      <w:r w:rsidR="00CF7EFA">
        <w:rPr>
          <w:rFonts w:ascii="Arial Narrow" w:hAnsi="Arial Narrow" w:cs="Arial"/>
          <w:b/>
          <w:bCs/>
        </w:rPr>
        <w:t>del Sistema Nacional de Presupuesto, publicado 16 de setiembre de 2018.</w:t>
      </w:r>
    </w:p>
    <w:p w14:paraId="4203B6A0" w14:textId="77777777" w:rsidR="004B40E8" w:rsidRDefault="004B40E8" w:rsidP="00CF7EFA">
      <w:pPr>
        <w:pStyle w:val="Prrafodelista"/>
        <w:tabs>
          <w:tab w:val="left" w:pos="142"/>
          <w:tab w:val="left" w:pos="1276"/>
        </w:tabs>
        <w:autoSpaceDE w:val="0"/>
        <w:autoSpaceDN w:val="0"/>
        <w:adjustRightInd w:val="0"/>
        <w:ind w:left="1485"/>
        <w:jc w:val="both"/>
        <w:rPr>
          <w:rFonts w:ascii="Arial Narrow" w:hAnsi="Arial Narrow" w:cs="Arial"/>
          <w:b/>
          <w:bCs/>
          <w:i/>
          <w:iCs/>
        </w:rPr>
      </w:pPr>
    </w:p>
    <w:p w14:paraId="764CD2C5" w14:textId="4CDE6EE0" w:rsidR="00CF7EFA"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lang w:eastAsia="es-ES"/>
        </w:rPr>
      </w:pPr>
      <w:r w:rsidRPr="00CF7EFA">
        <w:rPr>
          <w:rFonts w:ascii="Arial Narrow" w:hAnsi="Arial Narrow" w:cs="Arial"/>
          <w:b/>
          <w:bCs/>
          <w:i/>
          <w:iCs/>
        </w:rPr>
        <w:t>Artículo</w:t>
      </w:r>
      <w:r w:rsidR="00CF7EFA" w:rsidRPr="00CF7EFA">
        <w:rPr>
          <w:rFonts w:ascii="Arial Narrow" w:hAnsi="Arial Narrow" w:cs="Arial"/>
          <w:b/>
          <w:bCs/>
          <w:i/>
          <w:iCs/>
        </w:rPr>
        <w:t xml:space="preserve"> 43. Devengado</w:t>
      </w:r>
    </w:p>
    <w:p w14:paraId="0BD9A453" w14:textId="3164AAC4" w:rsidR="00991B9D" w:rsidRDefault="00CF7EFA"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sidRPr="00CF7EFA">
        <w:rPr>
          <w:rFonts w:ascii="Arial Narrow" w:eastAsia="Times New Roman" w:hAnsi="Arial Narrow" w:cs="Arial"/>
          <w:i/>
          <w:iCs/>
          <w:lang w:eastAsia="es-ES"/>
        </w:rPr>
        <w:t>43.1 El devengado es el acto mediante el cual se reconoce una obligación de pago, derivada de un gasto aprobado y comprometido, que se produce previa acreditación documental ante el órgano competente de la realización</w:t>
      </w:r>
      <w:r>
        <w:rPr>
          <w:rFonts w:ascii="Arial Narrow" w:eastAsia="Times New Roman" w:hAnsi="Arial Narrow" w:cs="Arial"/>
          <w:i/>
          <w:iCs/>
          <w:lang w:eastAsia="es-ES"/>
        </w:rPr>
        <w:t xml:space="preserve"> de la prestación o el derecho de acreedor. El reconocimiento de la obligación debe afectarse al presupuesto institucional, forma definitiva</w:t>
      </w:r>
      <w:r w:rsidR="00991B9D">
        <w:rPr>
          <w:rFonts w:ascii="Arial Narrow" w:eastAsia="Times New Roman" w:hAnsi="Arial Narrow" w:cs="Arial"/>
          <w:i/>
          <w:iCs/>
          <w:lang w:eastAsia="es-ES"/>
        </w:rPr>
        <w:t>.</w:t>
      </w:r>
    </w:p>
    <w:p w14:paraId="7DF7E011" w14:textId="77777777"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2E955182" w14:textId="295BD53A"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lastRenderedPageBreak/>
        <w:t>43.2 Para efectos del registro presupuestal del devengado, el área usuaria, bajo responsabilidad, deberá verificar el ingreso real de los bienes, la efectiva prestación de los servicios o la ejecución de obra, como acción previa a la conformidad correspondiente.</w:t>
      </w:r>
    </w:p>
    <w:p w14:paraId="430FDF06" w14:textId="52EBB18F"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707A69F" w14:textId="1AFE3303"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t>43.3 El reconocimiento de devengados que no cumplan con los criterios señalados en el párrafo 43.2, dará lugar a responsabilidad administrativa, civil o penal, según corresponda del Titular de la Entidad y del responsable del área usuaria y de la oficina de administración o la que haga sus veces en la Entidad.</w:t>
      </w:r>
    </w:p>
    <w:p w14:paraId="24F7A76C" w14:textId="4BDEAFF4"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910F5B0" w14:textId="2B5CD170" w:rsidR="00991B9D"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t xml:space="preserve">43.4 El devengado es regulado de forma </w:t>
      </w:r>
      <w:del w:id="3231" w:author="Usuario de Windows" w:date="2023-03-20T18:39:00Z">
        <w:r w:rsidDel="00F6689F">
          <w:rPr>
            <w:rFonts w:ascii="Arial Narrow" w:eastAsia="Times New Roman" w:hAnsi="Arial Narrow" w:cs="Arial"/>
            <w:i/>
            <w:iCs/>
            <w:lang w:eastAsia="es-ES"/>
          </w:rPr>
          <w:delText>especifica</w:delText>
        </w:r>
      </w:del>
      <w:ins w:id="3232" w:author="Usuario de Windows" w:date="2023-03-20T18:39:00Z">
        <w:r w:rsidR="00F6689F">
          <w:rPr>
            <w:rFonts w:ascii="Arial Narrow" w:eastAsia="Times New Roman" w:hAnsi="Arial Narrow" w:cs="Arial"/>
            <w:i/>
            <w:iCs/>
            <w:lang w:eastAsia="es-ES"/>
          </w:rPr>
          <w:t>específica</w:t>
        </w:r>
      </w:ins>
      <w:r>
        <w:rPr>
          <w:rFonts w:ascii="Arial Narrow" w:eastAsia="Times New Roman" w:hAnsi="Arial Narrow" w:cs="Arial"/>
          <w:i/>
          <w:iCs/>
          <w:lang w:eastAsia="es-ES"/>
        </w:rPr>
        <w:t xml:space="preserve"> por las normas del Sistema Nacional de Tesorería, en coordinación con los Sistemas de la Administración Financiera del Sector Publico, según corresponda.</w:t>
      </w:r>
    </w:p>
    <w:p w14:paraId="66B97096" w14:textId="5526093B" w:rsidR="004B40E8"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52A6773F" w14:textId="5CE3135D" w:rsidR="004B40E8" w:rsidRPr="00CF7EFA" w:rsidRDefault="004B40E8" w:rsidP="004B40E8">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 xml:space="preserve">Decreto Legislativo </w:t>
      </w:r>
      <w:proofErr w:type="spellStart"/>
      <w:r>
        <w:rPr>
          <w:rFonts w:ascii="Arial Narrow" w:hAnsi="Arial Narrow" w:cs="Arial"/>
          <w:b/>
          <w:bCs/>
        </w:rPr>
        <w:t>n.°</w:t>
      </w:r>
      <w:proofErr w:type="spellEnd"/>
      <w:r>
        <w:rPr>
          <w:rFonts w:ascii="Arial Narrow" w:hAnsi="Arial Narrow" w:cs="Arial"/>
          <w:b/>
          <w:bCs/>
        </w:rPr>
        <w:t xml:space="preserve"> 1441, Decreto </w:t>
      </w:r>
      <w:r w:rsidR="00330998">
        <w:rPr>
          <w:rFonts w:ascii="Arial Narrow" w:hAnsi="Arial Narrow" w:cs="Arial"/>
          <w:b/>
          <w:bCs/>
        </w:rPr>
        <w:t xml:space="preserve">Legislativo </w:t>
      </w:r>
      <w:r>
        <w:rPr>
          <w:rFonts w:ascii="Arial Narrow" w:hAnsi="Arial Narrow" w:cs="Arial"/>
          <w:b/>
          <w:bCs/>
        </w:rPr>
        <w:t>del Sistema Nacional de Tesorería, publicado 16 de setiembre de 2018.</w:t>
      </w:r>
    </w:p>
    <w:p w14:paraId="01583C0C" w14:textId="77777777"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b/>
          <w:bCs/>
          <w:i/>
          <w:iCs/>
        </w:rPr>
      </w:pPr>
    </w:p>
    <w:p w14:paraId="2F3D02F0" w14:textId="7FF88A89" w:rsidR="004B40E8" w:rsidRDefault="003E03AC" w:rsidP="004B40E8">
      <w:pPr>
        <w:pStyle w:val="Prrafodelista"/>
        <w:tabs>
          <w:tab w:val="left" w:pos="142"/>
          <w:tab w:val="left" w:pos="1276"/>
        </w:tabs>
        <w:autoSpaceDE w:val="0"/>
        <w:autoSpaceDN w:val="0"/>
        <w:adjustRightInd w:val="0"/>
        <w:ind w:left="1485"/>
        <w:jc w:val="both"/>
        <w:rPr>
          <w:rFonts w:ascii="Arial Narrow" w:hAnsi="Arial Narrow" w:cs="Arial"/>
          <w:b/>
          <w:bCs/>
          <w:i/>
          <w:iCs/>
        </w:rPr>
      </w:pPr>
      <w:r w:rsidRPr="00CF7EFA">
        <w:rPr>
          <w:rFonts w:ascii="Arial Narrow" w:hAnsi="Arial Narrow" w:cs="Arial"/>
          <w:b/>
          <w:bCs/>
          <w:i/>
          <w:iCs/>
        </w:rPr>
        <w:t>Artículo</w:t>
      </w:r>
      <w:r w:rsidR="004B40E8" w:rsidRPr="00CF7EFA">
        <w:rPr>
          <w:rFonts w:ascii="Arial Narrow" w:hAnsi="Arial Narrow" w:cs="Arial"/>
          <w:b/>
          <w:bCs/>
          <w:i/>
          <w:iCs/>
        </w:rPr>
        <w:t xml:space="preserve"> </w:t>
      </w:r>
      <w:r w:rsidR="004B40E8">
        <w:rPr>
          <w:rFonts w:ascii="Arial Narrow" w:hAnsi="Arial Narrow" w:cs="Arial"/>
          <w:b/>
          <w:bCs/>
          <w:i/>
          <w:iCs/>
        </w:rPr>
        <w:t>17</w:t>
      </w:r>
      <w:r w:rsidR="004B40E8" w:rsidRPr="00CF7EFA">
        <w:rPr>
          <w:rFonts w:ascii="Arial Narrow" w:hAnsi="Arial Narrow" w:cs="Arial"/>
          <w:b/>
          <w:bCs/>
          <w:i/>
          <w:iCs/>
        </w:rPr>
        <w:t xml:space="preserve">. </w:t>
      </w:r>
      <w:r w:rsidR="004B40E8">
        <w:rPr>
          <w:rFonts w:ascii="Arial Narrow" w:hAnsi="Arial Narrow" w:cs="Arial"/>
          <w:b/>
          <w:bCs/>
          <w:i/>
          <w:iCs/>
        </w:rPr>
        <w:t>Gestión de pagos</w:t>
      </w:r>
    </w:p>
    <w:p w14:paraId="28A23261" w14:textId="1AAAD597"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b/>
          <w:bCs/>
          <w:i/>
          <w:iCs/>
        </w:rPr>
      </w:pPr>
      <w:r>
        <w:rPr>
          <w:rFonts w:ascii="Arial Narrow" w:hAnsi="Arial Narrow" w:cs="Arial"/>
          <w:b/>
          <w:bCs/>
          <w:i/>
          <w:iCs/>
        </w:rPr>
        <w:t>(...)</w:t>
      </w:r>
    </w:p>
    <w:p w14:paraId="26D0C8AA" w14:textId="6E22305B"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i/>
          <w:iCs/>
        </w:rPr>
      </w:pPr>
      <w:r w:rsidRPr="005C3506">
        <w:rPr>
          <w:rFonts w:ascii="Arial Narrow" w:hAnsi="Arial Narrow" w:cs="Arial"/>
          <w:i/>
          <w:iCs/>
        </w:rPr>
        <w:t>17.6 El</w:t>
      </w:r>
      <w:r>
        <w:rPr>
          <w:rFonts w:ascii="Arial Narrow" w:hAnsi="Arial Narrow" w:cs="Arial"/>
          <w:i/>
          <w:iCs/>
        </w:rPr>
        <w:t xml:space="preserve"> Director General de Administración o Gerente de Finanzas, o quien haga sus veces en </w:t>
      </w:r>
      <w:r w:rsidR="003E03AC">
        <w:rPr>
          <w:rFonts w:ascii="Arial Narrow" w:hAnsi="Arial Narrow" w:cs="Arial"/>
          <w:i/>
          <w:iCs/>
        </w:rPr>
        <w:t>l</w:t>
      </w:r>
      <w:r>
        <w:rPr>
          <w:rFonts w:ascii="Arial Narrow" w:hAnsi="Arial Narrow" w:cs="Arial"/>
          <w:i/>
          <w:iCs/>
        </w:rPr>
        <w:t xml:space="preserve">a entidad, debe establecer los procedimientos necesarios para el procesamiento de la documentación </w:t>
      </w:r>
      <w:r w:rsidR="003E03AC">
        <w:rPr>
          <w:rFonts w:ascii="Arial Narrow" w:hAnsi="Arial Narrow" w:cs="Arial"/>
          <w:i/>
          <w:iCs/>
        </w:rPr>
        <w:t>sustentantoria</w:t>
      </w:r>
      <w:r>
        <w:rPr>
          <w:rFonts w:ascii="Arial Narrow" w:hAnsi="Arial Narrow" w:cs="Arial"/>
          <w:i/>
          <w:iCs/>
        </w:rPr>
        <w:t xml:space="preserve"> de la obligación a cancelar, así como para que las áreas relacionadas con la formalización del devengado cumpla, bajo responsabilidad, con </w:t>
      </w:r>
      <w:r w:rsidR="00C9399B">
        <w:rPr>
          <w:rFonts w:ascii="Arial Narrow" w:hAnsi="Arial Narrow" w:cs="Arial"/>
          <w:i/>
          <w:iCs/>
        </w:rPr>
        <w:t>l</w:t>
      </w:r>
      <w:r>
        <w:rPr>
          <w:rFonts w:ascii="Arial Narrow" w:hAnsi="Arial Narrow" w:cs="Arial"/>
          <w:i/>
          <w:iCs/>
        </w:rPr>
        <w:t xml:space="preserve">a </w:t>
      </w:r>
      <w:r w:rsidR="00C9399B">
        <w:rPr>
          <w:rFonts w:ascii="Arial Narrow" w:hAnsi="Arial Narrow" w:cs="Arial"/>
          <w:i/>
          <w:iCs/>
        </w:rPr>
        <w:t xml:space="preserve">presentación </w:t>
      </w:r>
      <w:r>
        <w:rPr>
          <w:rFonts w:ascii="Arial Narrow" w:hAnsi="Arial Narrow" w:cs="Arial"/>
          <w:i/>
          <w:iCs/>
        </w:rPr>
        <w:t xml:space="preserve">de dicha documentación </w:t>
      </w:r>
      <w:r w:rsidR="00C9399B">
        <w:rPr>
          <w:rFonts w:ascii="Arial Narrow" w:hAnsi="Arial Narrow" w:cs="Arial"/>
          <w:i/>
          <w:iCs/>
        </w:rPr>
        <w:t xml:space="preserve">con la suficiente anticipación a las fechas o cronogramas de pago, asegurando la oportuna y adecuada atención del mismo. </w:t>
      </w:r>
    </w:p>
    <w:p w14:paraId="55BBB816" w14:textId="1D9207CD" w:rsidR="007B5D93" w:rsidRDefault="007B5D93" w:rsidP="004B40E8">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AC2B697" w14:textId="394B880B" w:rsidR="007B5D93" w:rsidRPr="00CF7EFA" w:rsidRDefault="007B5D93" w:rsidP="007B5D93">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 xml:space="preserve">Directiva de Tesorería </w:t>
      </w:r>
      <w:proofErr w:type="spellStart"/>
      <w:r>
        <w:rPr>
          <w:rFonts w:ascii="Arial Narrow" w:hAnsi="Arial Narrow" w:cs="Arial"/>
          <w:b/>
          <w:bCs/>
        </w:rPr>
        <w:t>n.°</w:t>
      </w:r>
      <w:proofErr w:type="spellEnd"/>
      <w:r>
        <w:rPr>
          <w:rFonts w:ascii="Arial Narrow" w:hAnsi="Arial Narrow" w:cs="Arial"/>
          <w:b/>
          <w:bCs/>
        </w:rPr>
        <w:t xml:space="preserve"> 001-2007-EF/77.15 aprobado con la Resolución Directoral </w:t>
      </w:r>
      <w:proofErr w:type="spellStart"/>
      <w:r>
        <w:rPr>
          <w:rFonts w:ascii="Arial Narrow" w:hAnsi="Arial Narrow" w:cs="Arial"/>
          <w:b/>
          <w:bCs/>
        </w:rPr>
        <w:t>N.°</w:t>
      </w:r>
      <w:proofErr w:type="spellEnd"/>
      <w:r>
        <w:rPr>
          <w:rFonts w:ascii="Arial Narrow" w:hAnsi="Arial Narrow" w:cs="Arial"/>
          <w:b/>
          <w:bCs/>
        </w:rPr>
        <w:t xml:space="preserve"> 002-2007-EF-77.15 de 24 de enero de 2007.</w:t>
      </w:r>
    </w:p>
    <w:p w14:paraId="5AE391A6" w14:textId="77777777"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p>
    <w:p w14:paraId="6757827E" w14:textId="27570B9E"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bookmarkStart w:id="3233" w:name="_Hlk130072749"/>
      <w:r w:rsidRPr="00CF7EFA">
        <w:rPr>
          <w:rFonts w:ascii="Arial Narrow" w:hAnsi="Arial Narrow" w:cs="Arial"/>
          <w:b/>
          <w:bCs/>
          <w:i/>
          <w:iCs/>
        </w:rPr>
        <w:t xml:space="preserve">Artículo </w:t>
      </w:r>
      <w:r>
        <w:rPr>
          <w:rFonts w:ascii="Arial Narrow" w:hAnsi="Arial Narrow" w:cs="Arial"/>
          <w:b/>
          <w:bCs/>
          <w:i/>
          <w:iCs/>
        </w:rPr>
        <w:t>9</w:t>
      </w:r>
      <w:r w:rsidRPr="00CF7EFA">
        <w:rPr>
          <w:rFonts w:ascii="Arial Narrow" w:hAnsi="Arial Narrow" w:cs="Arial"/>
          <w:b/>
          <w:bCs/>
          <w:i/>
          <w:iCs/>
        </w:rPr>
        <w:t xml:space="preserve">. </w:t>
      </w:r>
      <w:r>
        <w:rPr>
          <w:rFonts w:ascii="Arial Narrow" w:hAnsi="Arial Narrow" w:cs="Arial"/>
          <w:b/>
          <w:bCs/>
          <w:i/>
          <w:iCs/>
        </w:rPr>
        <w:t xml:space="preserve">Formalización </w:t>
      </w:r>
      <w:bookmarkEnd w:id="3233"/>
      <w:r>
        <w:rPr>
          <w:rFonts w:ascii="Arial Narrow" w:hAnsi="Arial Narrow" w:cs="Arial"/>
          <w:b/>
          <w:bCs/>
          <w:i/>
          <w:iCs/>
        </w:rPr>
        <w:t xml:space="preserve">del Gasto Devengado </w:t>
      </w:r>
    </w:p>
    <w:p w14:paraId="51657561" w14:textId="3C54E0EE"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p>
    <w:p w14:paraId="3BFC291D" w14:textId="0DF30DF3" w:rsidR="00102164" w:rsidRDefault="007B5D93" w:rsidP="00102164">
      <w:pPr>
        <w:pStyle w:val="Prrafodelista"/>
        <w:tabs>
          <w:tab w:val="left" w:pos="142"/>
          <w:tab w:val="left" w:pos="1276"/>
        </w:tabs>
        <w:autoSpaceDE w:val="0"/>
        <w:autoSpaceDN w:val="0"/>
        <w:adjustRightInd w:val="0"/>
        <w:ind w:left="1485"/>
        <w:jc w:val="both"/>
        <w:rPr>
          <w:rFonts w:ascii="Arial Narrow" w:hAnsi="Arial Narrow" w:cs="Arial"/>
          <w:i/>
          <w:iCs/>
        </w:rPr>
      </w:pPr>
      <w:r w:rsidRPr="005C3506">
        <w:rPr>
          <w:rFonts w:ascii="Arial Narrow" w:hAnsi="Arial Narrow" w:cs="Arial"/>
          <w:i/>
          <w:iCs/>
        </w:rPr>
        <w:t>“9.1</w:t>
      </w:r>
      <w:r>
        <w:rPr>
          <w:rFonts w:ascii="Arial Narrow" w:hAnsi="Arial Narrow" w:cs="Arial"/>
          <w:b/>
          <w:bCs/>
          <w:i/>
          <w:iCs/>
        </w:rPr>
        <w:t xml:space="preserve"> </w:t>
      </w:r>
      <w:r>
        <w:rPr>
          <w:rFonts w:ascii="Arial Narrow" w:hAnsi="Arial Narrow" w:cs="Arial"/>
          <w:i/>
          <w:iCs/>
        </w:rPr>
        <w:t>El Gasto Devengado se formaliza cuando se otorga la conformidad con alguno de los document</w:t>
      </w:r>
      <w:r w:rsidR="005C3506">
        <w:rPr>
          <w:rFonts w:ascii="Arial Narrow" w:hAnsi="Arial Narrow" w:cs="Arial"/>
          <w:i/>
          <w:iCs/>
        </w:rPr>
        <w:t xml:space="preserve">os establecidos en el </w:t>
      </w:r>
      <w:r w:rsidR="003E03AC">
        <w:rPr>
          <w:rFonts w:ascii="Arial Narrow" w:hAnsi="Arial Narrow" w:cs="Arial"/>
          <w:i/>
          <w:iCs/>
        </w:rPr>
        <w:t>artículo</w:t>
      </w:r>
      <w:r w:rsidR="005C3506">
        <w:rPr>
          <w:rFonts w:ascii="Arial Narrow" w:hAnsi="Arial Narrow" w:cs="Arial"/>
          <w:i/>
          <w:iCs/>
        </w:rPr>
        <w:t xml:space="preserve"> precedente luego de haberse verificado, por parte del área responsable, una de las siguientes condiciones</w:t>
      </w:r>
      <w:r w:rsidR="00102164">
        <w:rPr>
          <w:rFonts w:ascii="Arial Narrow" w:hAnsi="Arial Narrow" w:cs="Arial"/>
          <w:i/>
          <w:iCs/>
        </w:rPr>
        <w:t>:</w:t>
      </w:r>
    </w:p>
    <w:p w14:paraId="1B1DBC05" w14:textId="1F84F5E2"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La recepción satisfactoria de los bienes</w:t>
      </w:r>
    </w:p>
    <w:p w14:paraId="7B0EBF69" w14:textId="4AD9AF59"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La prestación satisfactoria de los servicios</w:t>
      </w:r>
    </w:p>
    <w:p w14:paraId="14679669" w14:textId="5EA995C6"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del w:id="3234" w:author="Usuario de Windows" w:date="2023-03-20T18:18:00Z">
        <w:r w:rsidDel="00330998">
          <w:rPr>
            <w:rFonts w:ascii="Arial Narrow" w:hAnsi="Arial Narrow" w:cs="Arial"/>
            <w:i/>
            <w:iCs/>
          </w:rPr>
          <w:delText xml:space="preserve">C) </w:delText>
        </w:r>
      </w:del>
      <w:r>
        <w:rPr>
          <w:rFonts w:ascii="Arial Narrow" w:hAnsi="Arial Narrow" w:cs="Arial"/>
          <w:i/>
          <w:iCs/>
        </w:rPr>
        <w:t>El cumplimiento de los términos contractuales en los casos que contemplan adelantos pagos contra entrega o entregas periódicas de las prestaciones en la oportunidad u oportunidades establecidas en las bases o en el contrato;</w:t>
      </w:r>
    </w:p>
    <w:p w14:paraId="5A52FFD3" w14:textId="213A01BD" w:rsidR="00102164" w:rsidRPr="00330998" w:rsidRDefault="00102164" w:rsidP="00102164">
      <w:pPr>
        <w:tabs>
          <w:tab w:val="left" w:pos="142"/>
          <w:tab w:val="left" w:pos="1276"/>
        </w:tabs>
        <w:autoSpaceDE w:val="0"/>
        <w:autoSpaceDN w:val="0"/>
        <w:adjustRightInd w:val="0"/>
        <w:ind w:left="1485"/>
        <w:jc w:val="both"/>
        <w:rPr>
          <w:rFonts w:ascii="Arial Narrow" w:hAnsi="Arial Narrow" w:cs="Arial"/>
          <w:i/>
          <w:iCs/>
          <w:sz w:val="22"/>
          <w:rPrChange w:id="3235" w:author="Usuario de Windows" w:date="2023-03-20T18:18:00Z">
            <w:rPr>
              <w:rFonts w:ascii="Arial Narrow" w:hAnsi="Arial Narrow" w:cs="Arial"/>
              <w:i/>
              <w:iCs/>
            </w:rPr>
          </w:rPrChange>
        </w:rPr>
      </w:pPr>
      <w:r w:rsidRPr="00330998">
        <w:rPr>
          <w:rFonts w:ascii="Arial Narrow" w:hAnsi="Arial Narrow" w:cs="Arial"/>
          <w:i/>
          <w:iCs/>
          <w:sz w:val="22"/>
          <w:rPrChange w:id="3236" w:author="Usuario de Windows" w:date="2023-03-20T18:18:00Z">
            <w:rPr>
              <w:rFonts w:ascii="Arial Narrow" w:hAnsi="Arial Narrow" w:cs="Arial"/>
              <w:i/>
              <w:iCs/>
            </w:rPr>
          </w:rPrChange>
        </w:rPr>
        <w:t>9.2 El Gasto Devengado es registrado afectando en forma definitiva la Especifica de Gastos Comprometido, con lo cual queda reconocida la obligación de pago”.</w:t>
      </w:r>
    </w:p>
    <w:p w14:paraId="4961647C" w14:textId="3858C50F" w:rsidR="00102164" w:rsidRDefault="00102164" w:rsidP="00102164">
      <w:pPr>
        <w:tabs>
          <w:tab w:val="left" w:pos="142"/>
          <w:tab w:val="left" w:pos="1276"/>
        </w:tabs>
        <w:autoSpaceDE w:val="0"/>
        <w:autoSpaceDN w:val="0"/>
        <w:adjustRightInd w:val="0"/>
        <w:ind w:left="1485"/>
        <w:jc w:val="both"/>
        <w:rPr>
          <w:rFonts w:ascii="Arial Narrow" w:hAnsi="Arial Narrow" w:cs="Arial"/>
          <w:i/>
          <w:iCs/>
        </w:rPr>
      </w:pPr>
    </w:p>
    <w:p w14:paraId="408CAC63" w14:textId="2F48CBDF" w:rsidR="00102164" w:rsidRDefault="004C0389" w:rsidP="004C0389">
      <w:pPr>
        <w:tabs>
          <w:tab w:val="left" w:pos="142"/>
          <w:tab w:val="left" w:pos="1276"/>
        </w:tabs>
        <w:autoSpaceDE w:val="0"/>
        <w:autoSpaceDN w:val="0"/>
        <w:adjustRightInd w:val="0"/>
        <w:ind w:left="1560"/>
        <w:jc w:val="both"/>
        <w:rPr>
          <w:rFonts w:ascii="Arial Narrow" w:hAnsi="Arial Narrow" w:cs="Arial"/>
          <w:b/>
          <w:bCs/>
          <w:i/>
          <w:iCs/>
          <w:sz w:val="22"/>
          <w:szCs w:val="22"/>
        </w:rPr>
      </w:pPr>
      <w:r w:rsidRPr="004C0389">
        <w:rPr>
          <w:rFonts w:ascii="Arial Narrow" w:hAnsi="Arial Narrow" w:cs="Arial"/>
          <w:b/>
          <w:bCs/>
          <w:i/>
          <w:iCs/>
          <w:sz w:val="22"/>
          <w:szCs w:val="22"/>
        </w:rPr>
        <w:t xml:space="preserve">Artículo </w:t>
      </w:r>
      <w:r>
        <w:rPr>
          <w:rFonts w:ascii="Arial Narrow" w:hAnsi="Arial Narrow" w:cs="Arial"/>
          <w:b/>
          <w:bCs/>
          <w:i/>
          <w:iCs/>
          <w:sz w:val="22"/>
          <w:szCs w:val="22"/>
        </w:rPr>
        <w:t>13</w:t>
      </w:r>
      <w:r w:rsidRPr="004C0389">
        <w:rPr>
          <w:rFonts w:ascii="Arial Narrow" w:hAnsi="Arial Narrow" w:cs="Arial"/>
          <w:b/>
          <w:bCs/>
          <w:i/>
          <w:iCs/>
          <w:sz w:val="22"/>
          <w:szCs w:val="22"/>
        </w:rPr>
        <w:t xml:space="preserve">. </w:t>
      </w:r>
      <w:r>
        <w:rPr>
          <w:rFonts w:ascii="Arial Narrow" w:hAnsi="Arial Narrow" w:cs="Arial"/>
          <w:b/>
          <w:bCs/>
          <w:i/>
          <w:iCs/>
          <w:sz w:val="22"/>
          <w:szCs w:val="22"/>
        </w:rPr>
        <w:t>Autorización del devengado y oportunidad para la presentación de documentos para proceso de pagos</w:t>
      </w:r>
    </w:p>
    <w:p w14:paraId="16C1E907" w14:textId="2815822B" w:rsidR="00F93A8B" w:rsidRDefault="00F93A8B" w:rsidP="004C0389">
      <w:pPr>
        <w:tabs>
          <w:tab w:val="left" w:pos="142"/>
          <w:tab w:val="left" w:pos="1276"/>
        </w:tabs>
        <w:autoSpaceDE w:val="0"/>
        <w:autoSpaceDN w:val="0"/>
        <w:adjustRightInd w:val="0"/>
        <w:ind w:left="1560"/>
        <w:jc w:val="both"/>
        <w:rPr>
          <w:rFonts w:ascii="Arial Narrow" w:hAnsi="Arial Narrow" w:cs="Arial"/>
          <w:b/>
          <w:bCs/>
          <w:i/>
          <w:iCs/>
          <w:sz w:val="22"/>
          <w:szCs w:val="22"/>
        </w:rPr>
      </w:pPr>
    </w:p>
    <w:p w14:paraId="5C2F702E" w14:textId="04889836" w:rsidR="00F93A8B" w:rsidRDefault="00F93A8B" w:rsidP="004C0389">
      <w:pPr>
        <w:tabs>
          <w:tab w:val="left" w:pos="142"/>
          <w:tab w:val="left" w:pos="1276"/>
        </w:tabs>
        <w:autoSpaceDE w:val="0"/>
        <w:autoSpaceDN w:val="0"/>
        <w:adjustRightInd w:val="0"/>
        <w:ind w:left="1560"/>
        <w:jc w:val="both"/>
        <w:rPr>
          <w:rFonts w:ascii="Arial Narrow" w:hAnsi="Arial Narrow" w:cs="Arial"/>
          <w:i/>
          <w:iCs/>
          <w:sz w:val="22"/>
          <w:szCs w:val="22"/>
        </w:rPr>
      </w:pPr>
      <w:r>
        <w:rPr>
          <w:rFonts w:ascii="Arial Narrow" w:hAnsi="Arial Narrow" w:cs="Arial"/>
          <w:i/>
          <w:iCs/>
          <w:sz w:val="22"/>
          <w:szCs w:val="22"/>
        </w:rPr>
        <w:t>“13.1 La autorización de los devengados o quien haga sus veces debe:</w:t>
      </w:r>
    </w:p>
    <w:p w14:paraId="0BB44827" w14:textId="55B54C33"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Establecer los procedimientos necesarios para efectuar una eficiente programación de sus gastos.</w:t>
      </w:r>
    </w:p>
    <w:p w14:paraId="191196E3" w14:textId="77777777"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Asegurar la oportuna y adecuada elaboración de la documentación necesaria para que se proceda al pago de las obligaciones.</w:t>
      </w:r>
    </w:p>
    <w:p w14:paraId="0743FA2E" w14:textId="4BD178A8"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 xml:space="preserve">Impartir </w:t>
      </w:r>
      <w:r w:rsidR="003E03AC">
        <w:rPr>
          <w:rFonts w:ascii="Arial Narrow" w:hAnsi="Arial Narrow" w:cs="Arial"/>
          <w:i/>
          <w:iCs/>
        </w:rPr>
        <w:t>la directiva necesaria</w:t>
      </w:r>
      <w:r>
        <w:rPr>
          <w:rFonts w:ascii="Arial Narrow" w:hAnsi="Arial Narrow" w:cs="Arial"/>
          <w:i/>
          <w:iCs/>
        </w:rPr>
        <w:t xml:space="preserve"> a las oficinas relacionadas con la formalización del Gastos Devengado, tales como Logística y Personal o a aquellas que hagan sus veces, para que cumplan con la presentación de los documentos a la Oficina de Tesorería con la suficiente anticipación a las fechas previstas para la oportuna y adecuada atención del pago </w:t>
      </w:r>
      <w:r w:rsidR="00D61DC9">
        <w:rPr>
          <w:rFonts w:ascii="Arial Narrow" w:hAnsi="Arial Narrow" w:cs="Arial"/>
          <w:i/>
          <w:iCs/>
        </w:rPr>
        <w:t>correspondiente</w:t>
      </w:r>
      <w:r>
        <w:rPr>
          <w:rFonts w:ascii="Arial Narrow" w:hAnsi="Arial Narrow" w:cs="Arial"/>
          <w:i/>
          <w:iCs/>
        </w:rPr>
        <w:t>”</w:t>
      </w:r>
      <w:r w:rsidR="00D61DC9">
        <w:rPr>
          <w:rFonts w:ascii="Arial Narrow" w:hAnsi="Arial Narrow" w:cs="Arial"/>
          <w:i/>
          <w:iCs/>
        </w:rPr>
        <w:t>.</w:t>
      </w:r>
    </w:p>
    <w:p w14:paraId="6E372795" w14:textId="25381F46" w:rsidR="00D61DC9" w:rsidRDefault="00D61DC9" w:rsidP="003E03AC">
      <w:pPr>
        <w:tabs>
          <w:tab w:val="left" w:pos="142"/>
          <w:tab w:val="left" w:pos="1276"/>
        </w:tabs>
        <w:autoSpaceDE w:val="0"/>
        <w:autoSpaceDN w:val="0"/>
        <w:adjustRightInd w:val="0"/>
        <w:ind w:left="709"/>
        <w:jc w:val="both"/>
        <w:rPr>
          <w:ins w:id="3237" w:author="surieth_uu@hotmail.com" w:date="2023-03-21T16:16:00Z"/>
          <w:rFonts w:ascii="Arial Narrow" w:hAnsi="Arial Narrow" w:cs="Arial"/>
          <w:sz w:val="22"/>
          <w:szCs w:val="22"/>
        </w:rPr>
      </w:pPr>
      <w:r w:rsidRPr="00D840BF">
        <w:rPr>
          <w:rFonts w:ascii="Arial Narrow" w:hAnsi="Arial Narrow" w:cs="Arial"/>
          <w:sz w:val="22"/>
          <w:szCs w:val="22"/>
        </w:rPr>
        <w:t xml:space="preserve">La situación </w:t>
      </w:r>
      <w:r w:rsidR="00C653CD">
        <w:rPr>
          <w:rFonts w:ascii="Arial Narrow" w:hAnsi="Arial Narrow" w:cs="Arial"/>
          <w:sz w:val="22"/>
          <w:szCs w:val="22"/>
        </w:rPr>
        <w:t xml:space="preserve">expuesta </w:t>
      </w:r>
      <w:del w:id="3238" w:author="Usuario de Windows" w:date="2023-03-20T18:19:00Z">
        <w:r w:rsidR="00C653CD" w:rsidDel="00330998">
          <w:rPr>
            <w:rFonts w:ascii="Arial Narrow" w:hAnsi="Arial Narrow" w:cs="Arial"/>
            <w:sz w:val="22"/>
            <w:szCs w:val="22"/>
          </w:rPr>
          <w:delText>genera el riesgo</w:delText>
        </w:r>
      </w:del>
      <w:ins w:id="3239" w:author="Usuario de Windows" w:date="2023-03-20T18:19:00Z">
        <w:r w:rsidR="00330998">
          <w:rPr>
            <w:rFonts w:ascii="Arial Narrow" w:hAnsi="Arial Narrow" w:cs="Arial"/>
            <w:sz w:val="22"/>
            <w:szCs w:val="22"/>
          </w:rPr>
          <w:t>de</w:t>
        </w:r>
      </w:ins>
      <w:del w:id="3240" w:author="Usuario de Windows" w:date="2023-03-20T18:19:00Z">
        <w:r w:rsidR="00C653CD" w:rsidDel="00330998">
          <w:rPr>
            <w:rFonts w:ascii="Arial Narrow" w:hAnsi="Arial Narrow" w:cs="Arial"/>
            <w:sz w:val="22"/>
            <w:szCs w:val="22"/>
          </w:rPr>
          <w:delText xml:space="preserve"> al</w:delText>
        </w:r>
      </w:del>
      <w:r w:rsidR="00C653CD">
        <w:rPr>
          <w:rFonts w:ascii="Arial Narrow" w:hAnsi="Arial Narrow" w:cs="Arial"/>
          <w:sz w:val="22"/>
          <w:szCs w:val="22"/>
        </w:rPr>
        <w:t xml:space="preserve"> registrar la fase del devengado en el SIAF-SP, </w:t>
      </w:r>
      <w:del w:id="3241" w:author="Usuario de Windows" w:date="2023-03-20T18:19:00Z">
        <w:r w:rsidR="00C653CD" w:rsidDel="00330998">
          <w:rPr>
            <w:rFonts w:ascii="Arial Narrow" w:hAnsi="Arial Narrow" w:cs="Arial"/>
            <w:sz w:val="22"/>
            <w:szCs w:val="22"/>
          </w:rPr>
          <w:delText xml:space="preserve">no </w:delText>
        </w:r>
      </w:del>
      <w:ins w:id="3242" w:author="Usuario de Windows" w:date="2023-03-20T18:19:00Z">
        <w:r w:rsidR="00330998">
          <w:rPr>
            <w:rFonts w:ascii="Arial Narrow" w:hAnsi="Arial Narrow" w:cs="Arial"/>
            <w:sz w:val="22"/>
            <w:szCs w:val="22"/>
          </w:rPr>
          <w:t xml:space="preserve">sin que este </w:t>
        </w:r>
      </w:ins>
      <w:r w:rsidR="00C653CD">
        <w:rPr>
          <w:rFonts w:ascii="Arial Narrow" w:hAnsi="Arial Narrow" w:cs="Arial"/>
          <w:sz w:val="22"/>
          <w:szCs w:val="22"/>
        </w:rPr>
        <w:t xml:space="preserve">cuente con el total de la documentación </w:t>
      </w:r>
      <w:r w:rsidR="003E03AC">
        <w:rPr>
          <w:rFonts w:ascii="Arial Narrow" w:hAnsi="Arial Narrow" w:cs="Arial"/>
          <w:sz w:val="22"/>
          <w:szCs w:val="22"/>
        </w:rPr>
        <w:t>sustentantoria</w:t>
      </w:r>
      <w:r w:rsidR="00C653CD">
        <w:rPr>
          <w:rFonts w:ascii="Arial Narrow" w:hAnsi="Arial Narrow" w:cs="Arial"/>
          <w:sz w:val="22"/>
          <w:szCs w:val="22"/>
        </w:rPr>
        <w:t xml:space="preserve"> correspondiente </w:t>
      </w:r>
      <w:r w:rsidR="00960795">
        <w:rPr>
          <w:rFonts w:ascii="Arial Narrow" w:hAnsi="Arial Narrow" w:cs="Arial"/>
          <w:sz w:val="22"/>
          <w:szCs w:val="22"/>
        </w:rPr>
        <w:t>que acredite la recepción satisfactoria de los bienes, podría generar el riesgo de incumplimiento de los objetivos institucionales, afectando los intereses económicos de la Entidad e incluso los proveedores pueden efectuar acciones legales y por ende se origine contingencias económicas a la Entidad.</w:t>
      </w:r>
      <w:r w:rsidR="00C653CD">
        <w:rPr>
          <w:rFonts w:ascii="Arial Narrow" w:hAnsi="Arial Narrow" w:cs="Arial"/>
          <w:sz w:val="22"/>
          <w:szCs w:val="22"/>
        </w:rPr>
        <w:t xml:space="preserve"> </w:t>
      </w:r>
    </w:p>
    <w:p w14:paraId="75147913" w14:textId="25ED8031" w:rsidR="00633930" w:rsidRDefault="00633930" w:rsidP="003E03AC">
      <w:pPr>
        <w:tabs>
          <w:tab w:val="left" w:pos="142"/>
          <w:tab w:val="left" w:pos="1276"/>
        </w:tabs>
        <w:autoSpaceDE w:val="0"/>
        <w:autoSpaceDN w:val="0"/>
        <w:adjustRightInd w:val="0"/>
        <w:ind w:left="709"/>
        <w:jc w:val="both"/>
        <w:rPr>
          <w:ins w:id="3243" w:author="surieth_uu@hotmail.com" w:date="2023-03-21T16:16:00Z"/>
          <w:rFonts w:ascii="Arial Narrow" w:hAnsi="Arial Narrow" w:cs="Arial"/>
          <w:sz w:val="22"/>
          <w:szCs w:val="22"/>
        </w:rPr>
      </w:pPr>
    </w:p>
    <w:p w14:paraId="188CE57C" w14:textId="41A9E7F5" w:rsidR="00056E22" w:rsidRPr="00113FB2" w:rsidRDefault="00056E22">
      <w:pPr>
        <w:pStyle w:val="Prrafodelista"/>
        <w:numPr>
          <w:ilvl w:val="0"/>
          <w:numId w:val="49"/>
        </w:numPr>
        <w:tabs>
          <w:tab w:val="left" w:pos="142"/>
          <w:tab w:val="left" w:pos="709"/>
        </w:tabs>
        <w:autoSpaceDE w:val="0"/>
        <w:autoSpaceDN w:val="0"/>
        <w:adjustRightInd w:val="0"/>
        <w:spacing w:after="0" w:line="240" w:lineRule="auto"/>
        <w:ind w:left="993"/>
        <w:jc w:val="both"/>
        <w:rPr>
          <w:ins w:id="3244" w:author="surieth_uu@hotmail.com" w:date="2023-03-21T16:35:00Z"/>
          <w:rFonts w:ascii="Arial Narrow" w:hAnsi="Arial Narrow" w:cs="Arial"/>
          <w:b/>
          <w:bCs/>
        </w:rPr>
        <w:pPrChange w:id="3245" w:author="surieth_uu@hotmail.com" w:date="2023-03-21T16:36:00Z">
          <w:pPr>
            <w:pStyle w:val="Prrafodelista"/>
            <w:tabs>
              <w:tab w:val="left" w:pos="142"/>
              <w:tab w:val="left" w:pos="709"/>
            </w:tabs>
            <w:autoSpaceDE w:val="0"/>
            <w:autoSpaceDN w:val="0"/>
            <w:adjustRightInd w:val="0"/>
            <w:spacing w:after="0" w:line="240" w:lineRule="auto"/>
            <w:ind w:left="993"/>
            <w:jc w:val="both"/>
          </w:pPr>
        </w:pPrChange>
      </w:pPr>
      <w:ins w:id="3246" w:author="surieth_uu@hotmail.com" w:date="2023-03-21T16:35:00Z">
        <w:r w:rsidRPr="00113FB2">
          <w:rPr>
            <w:rFonts w:ascii="Arial Narrow" w:hAnsi="Arial Narrow" w:cs="Arial"/>
            <w:b/>
            <w:bCs/>
          </w:rPr>
          <w:t>ESPECIFICACIONES TÉCNICAS IMPRECISAS LO QUE PUEDE LLEVAR A UNA ADQUISICIÓN DEL BIEN QUE NO CUMPLA CON EL OBJETIVO O FINALIDAD PUBLICA Y POSIBLE INCUMPLIMIENTO CON LO DISPUESTO EN EL CAPÍTULO II ACTUACIONES PREPARATORIAS, ARTICULO 16. REQUERIMIENTO DE LEY 30225 Y EL REGLAMENTO DE CONTRATACIONES CON EL ESTADO.</w:t>
        </w:r>
      </w:ins>
    </w:p>
    <w:p w14:paraId="704C93C8" w14:textId="77777777" w:rsidR="00056E22" w:rsidRPr="00113FB2" w:rsidRDefault="00056E22" w:rsidP="00056E22">
      <w:pPr>
        <w:tabs>
          <w:tab w:val="left" w:pos="142"/>
          <w:tab w:val="left" w:pos="1276"/>
        </w:tabs>
        <w:autoSpaceDE w:val="0"/>
        <w:autoSpaceDN w:val="0"/>
        <w:adjustRightInd w:val="0"/>
        <w:jc w:val="both"/>
        <w:rPr>
          <w:ins w:id="3247" w:author="surieth_uu@hotmail.com" w:date="2023-03-21T16:35:00Z"/>
          <w:rFonts w:ascii="Arial Narrow" w:hAnsi="Arial Narrow" w:cs="Arial"/>
        </w:rPr>
      </w:pPr>
    </w:p>
    <w:p w14:paraId="44CE5E06" w14:textId="3EBC0141" w:rsidR="00056E22" w:rsidRPr="00113FB2" w:rsidRDefault="00056E22" w:rsidP="00056E22">
      <w:pPr>
        <w:pStyle w:val="Prrafodelista"/>
        <w:tabs>
          <w:tab w:val="left" w:pos="142"/>
          <w:tab w:val="left" w:pos="1276"/>
        </w:tabs>
        <w:autoSpaceDE w:val="0"/>
        <w:autoSpaceDN w:val="0"/>
        <w:adjustRightInd w:val="0"/>
        <w:spacing w:after="0" w:line="240" w:lineRule="auto"/>
        <w:ind w:left="993"/>
        <w:jc w:val="both"/>
        <w:rPr>
          <w:ins w:id="3248" w:author="surieth_uu@hotmail.com" w:date="2023-03-21T16:35:00Z"/>
          <w:rFonts w:ascii="Arial Narrow" w:hAnsi="Arial Narrow" w:cs="Arial"/>
        </w:rPr>
      </w:pPr>
      <w:ins w:id="3249" w:author="surieth_uu@hotmail.com" w:date="2023-03-21T16:35:00Z">
        <w:r w:rsidRPr="00113FB2">
          <w:rPr>
            <w:rFonts w:ascii="Arial Narrow" w:hAnsi="Arial Narrow" w:cs="Arial"/>
          </w:rPr>
          <w:t xml:space="preserve">En referencia a las bases integradas publicadas el 2/09/2022 en el portal del SEACE, en la página 21 de la </w:t>
        </w:r>
      </w:ins>
      <w:ins w:id="3250" w:author="surieth_uu@hotmail.com" w:date="2023-03-21T16:36:00Z">
        <w:r w:rsidRPr="00113FB2">
          <w:rPr>
            <w:rFonts w:ascii="Arial Narrow" w:hAnsi="Arial Narrow" w:cs="Arial"/>
          </w:rPr>
          <w:t>adjudicación</w:t>
        </w:r>
      </w:ins>
      <w:ins w:id="3251" w:author="surieth_uu@hotmail.com" w:date="2023-03-21T16:35:00Z">
        <w:r w:rsidRPr="00113FB2">
          <w:rPr>
            <w:rFonts w:ascii="Arial Narrow" w:hAnsi="Arial Narrow" w:cs="Arial"/>
          </w:rPr>
          <w:t xml:space="preserve"> simplificada as-sm-106-2022-grap-2, se observa las especificaciones técnicas con las que se llevó el proceso en mención. Estas especificaciones técnicas cuentan con la firma y sello del Residente de Proyecto, Asistente Técnico y Supervisor de proyectos sociales se observa:</w:t>
        </w:r>
      </w:ins>
    </w:p>
    <w:p w14:paraId="3BF9DFE0" w14:textId="77777777" w:rsidR="00056E22" w:rsidRPr="00113FB2" w:rsidRDefault="00056E22" w:rsidP="00056E22">
      <w:pPr>
        <w:pStyle w:val="Prrafodelista"/>
        <w:tabs>
          <w:tab w:val="left" w:pos="142"/>
          <w:tab w:val="left" w:pos="1276"/>
        </w:tabs>
        <w:autoSpaceDE w:val="0"/>
        <w:autoSpaceDN w:val="0"/>
        <w:adjustRightInd w:val="0"/>
        <w:spacing w:after="0" w:line="240" w:lineRule="auto"/>
        <w:ind w:left="993"/>
        <w:jc w:val="both"/>
        <w:rPr>
          <w:ins w:id="3252" w:author="surieth_uu@hotmail.com" w:date="2023-03-21T16:35:00Z"/>
          <w:rFonts w:ascii="Arial Narrow" w:hAnsi="Arial Narrow" w:cs="Arial"/>
        </w:rPr>
      </w:pPr>
    </w:p>
    <w:p w14:paraId="7C0E6A17" w14:textId="7C3FFF86" w:rsidR="00056E22" w:rsidRPr="00113FB2" w:rsidRDefault="00056E22" w:rsidP="00056E22">
      <w:pPr>
        <w:pStyle w:val="Prrafodelista"/>
        <w:tabs>
          <w:tab w:val="left" w:pos="142"/>
          <w:tab w:val="left" w:pos="1276"/>
        </w:tabs>
        <w:autoSpaceDE w:val="0"/>
        <w:autoSpaceDN w:val="0"/>
        <w:adjustRightInd w:val="0"/>
        <w:spacing w:after="0" w:line="240" w:lineRule="auto"/>
        <w:ind w:left="993"/>
        <w:jc w:val="both"/>
        <w:rPr>
          <w:ins w:id="3253" w:author="surieth_uu@hotmail.com" w:date="2023-03-21T16:35:00Z"/>
          <w:rFonts w:ascii="Arial Narrow" w:hAnsi="Arial Narrow" w:cs="Arial"/>
        </w:rPr>
      </w:pPr>
      <w:ins w:id="3254" w:author="surieth_uu@hotmail.com" w:date="2023-03-21T16:35:00Z">
        <w:r w:rsidRPr="00113FB2">
          <w:rPr>
            <w:rFonts w:ascii="Arial Narrow" w:hAnsi="Arial Narrow" w:cs="Arial"/>
          </w:rPr>
          <w:t xml:space="preserve">En el punto primero denominación de la contratación se indica adquisición de gabinete de carga de portátiles de acuerdo a diseño; no se observa que en las especificaciones técnicas publicadas para el proceso de adquisición diseño de referencia, tan solo se </w:t>
        </w:r>
      </w:ins>
      <w:ins w:id="3255" w:author="surieth_uu@hotmail.com" w:date="2023-03-21T16:36:00Z">
        <w:r w:rsidRPr="00113FB2">
          <w:rPr>
            <w:rFonts w:ascii="Arial Narrow" w:hAnsi="Arial Narrow" w:cs="Arial"/>
          </w:rPr>
          <w:t>colocó</w:t>
        </w:r>
      </w:ins>
      <w:ins w:id="3256" w:author="surieth_uu@hotmail.com" w:date="2023-03-21T16:35:00Z">
        <w:r w:rsidRPr="00113FB2">
          <w:rPr>
            <w:rFonts w:ascii="Arial Narrow" w:hAnsi="Arial Narrow" w:cs="Arial"/>
          </w:rPr>
          <w:t xml:space="preserve"> una imagen referencial sin cortes que hagan referencia a algún diseño.</w:t>
        </w:r>
      </w:ins>
    </w:p>
    <w:p w14:paraId="5008ECC4" w14:textId="77777777" w:rsidR="00056E22" w:rsidRPr="00113FB2" w:rsidRDefault="00056E22" w:rsidP="00056E22">
      <w:pPr>
        <w:pStyle w:val="Prrafodelista"/>
        <w:tabs>
          <w:tab w:val="left" w:pos="142"/>
          <w:tab w:val="left" w:pos="1276"/>
        </w:tabs>
        <w:autoSpaceDE w:val="0"/>
        <w:autoSpaceDN w:val="0"/>
        <w:adjustRightInd w:val="0"/>
        <w:spacing w:after="0" w:line="240" w:lineRule="auto"/>
        <w:ind w:left="993"/>
        <w:jc w:val="both"/>
        <w:rPr>
          <w:ins w:id="3257" w:author="surieth_uu@hotmail.com" w:date="2023-03-21T16:35:00Z"/>
          <w:rFonts w:ascii="Arial Narrow" w:hAnsi="Arial Narrow" w:cs="Arial"/>
        </w:rPr>
      </w:pPr>
    </w:p>
    <w:p w14:paraId="016FF126" w14:textId="77777777" w:rsidR="00056E22" w:rsidRPr="00113FB2" w:rsidRDefault="00056E22" w:rsidP="00056E22">
      <w:pPr>
        <w:pStyle w:val="Prrafodelista"/>
        <w:tabs>
          <w:tab w:val="left" w:pos="142"/>
          <w:tab w:val="left" w:pos="1276"/>
        </w:tabs>
        <w:autoSpaceDE w:val="0"/>
        <w:autoSpaceDN w:val="0"/>
        <w:adjustRightInd w:val="0"/>
        <w:spacing w:after="0" w:line="240" w:lineRule="auto"/>
        <w:ind w:left="993"/>
        <w:jc w:val="both"/>
        <w:rPr>
          <w:ins w:id="3258" w:author="surieth_uu@hotmail.com" w:date="2023-03-21T16:35:00Z"/>
          <w:rFonts w:ascii="Arial Narrow" w:hAnsi="Arial Narrow" w:cs="Arial"/>
        </w:rPr>
      </w:pPr>
      <w:ins w:id="3259" w:author="surieth_uu@hotmail.com" w:date="2023-03-21T16:35:00Z">
        <w:r w:rsidRPr="00113FB2">
          <w:rPr>
            <w:rFonts w:ascii="Arial Narrow" w:hAnsi="Arial Narrow" w:cs="Arial"/>
          </w:rPr>
          <w:t>En el punto 5. Características técnicas; Certificación se solicita CE-EMC, UL, Proceso de fabricación ISO9001, lo que se entendería que se habría solicitado estas tres características. Por otro lado, en el punto 10. Recepción y conformidad que El Informe de Conformidad será emitido por el coordinador y supervisor del proyecto por el monto total (…) Además del informe el contratista debe de presentar:</w:t>
        </w:r>
      </w:ins>
    </w:p>
    <w:p w14:paraId="3E82FF65" w14:textId="77777777" w:rsidR="00056E22" w:rsidRPr="00113FB2" w:rsidRDefault="00056E22" w:rsidP="00056E22">
      <w:pPr>
        <w:pStyle w:val="Prrafodelista"/>
        <w:numPr>
          <w:ilvl w:val="0"/>
          <w:numId w:val="51"/>
        </w:numPr>
        <w:tabs>
          <w:tab w:val="left" w:pos="142"/>
          <w:tab w:val="left" w:pos="1276"/>
        </w:tabs>
        <w:autoSpaceDE w:val="0"/>
        <w:autoSpaceDN w:val="0"/>
        <w:adjustRightInd w:val="0"/>
        <w:spacing w:after="0" w:line="240" w:lineRule="auto"/>
        <w:jc w:val="both"/>
        <w:rPr>
          <w:ins w:id="3260" w:author="surieth_uu@hotmail.com" w:date="2023-03-21T16:35:00Z"/>
          <w:rFonts w:ascii="Arial Narrow" w:hAnsi="Arial Narrow" w:cs="Arial"/>
        </w:rPr>
      </w:pPr>
      <w:ins w:id="3261" w:author="surieth_uu@hotmail.com" w:date="2023-03-21T16:35:00Z">
        <w:r w:rsidRPr="00113FB2">
          <w:rPr>
            <w:rFonts w:ascii="Arial Narrow" w:hAnsi="Arial Narrow" w:cs="Arial"/>
          </w:rPr>
          <w:t>El certificado de garantía</w:t>
        </w:r>
      </w:ins>
    </w:p>
    <w:p w14:paraId="428C8F33" w14:textId="77777777" w:rsidR="00056E22" w:rsidRPr="00113FB2" w:rsidRDefault="00056E22" w:rsidP="00056E22">
      <w:pPr>
        <w:pStyle w:val="Prrafodelista"/>
        <w:numPr>
          <w:ilvl w:val="0"/>
          <w:numId w:val="51"/>
        </w:numPr>
        <w:tabs>
          <w:tab w:val="left" w:pos="142"/>
          <w:tab w:val="left" w:pos="1276"/>
        </w:tabs>
        <w:autoSpaceDE w:val="0"/>
        <w:autoSpaceDN w:val="0"/>
        <w:adjustRightInd w:val="0"/>
        <w:spacing w:after="0" w:line="240" w:lineRule="auto"/>
        <w:jc w:val="both"/>
        <w:rPr>
          <w:ins w:id="3262" w:author="surieth_uu@hotmail.com" w:date="2023-03-21T16:35:00Z"/>
          <w:rFonts w:ascii="Arial Narrow" w:hAnsi="Arial Narrow" w:cs="Arial"/>
        </w:rPr>
      </w:pPr>
      <w:ins w:id="3263" w:author="surieth_uu@hotmail.com" w:date="2023-03-21T16:35:00Z">
        <w:r w:rsidRPr="00113FB2">
          <w:rPr>
            <w:rFonts w:ascii="Arial Narrow" w:hAnsi="Arial Narrow" w:cs="Arial"/>
          </w:rPr>
          <w:t>Copia del certificado del bien, deberá adjuntar el documento sustenta torios de la certificación CE-EMC y/o UL y/o proceso de fabricación del bien.</w:t>
        </w:r>
      </w:ins>
    </w:p>
    <w:p w14:paraId="255E5DBD" w14:textId="32E82FD7" w:rsidR="00056E22" w:rsidRPr="00113FB2" w:rsidDel="003C76ED" w:rsidRDefault="00056E22" w:rsidP="00056E22">
      <w:pPr>
        <w:pStyle w:val="Prrafodelista"/>
        <w:tabs>
          <w:tab w:val="left" w:pos="142"/>
          <w:tab w:val="left" w:pos="1276"/>
        </w:tabs>
        <w:autoSpaceDE w:val="0"/>
        <w:autoSpaceDN w:val="0"/>
        <w:adjustRightInd w:val="0"/>
        <w:spacing w:after="0" w:line="240" w:lineRule="auto"/>
        <w:ind w:left="993"/>
        <w:jc w:val="both"/>
        <w:rPr>
          <w:ins w:id="3264" w:author="surieth_uu@hotmail.com" w:date="2023-03-21T16:35:00Z"/>
          <w:del w:id="3265" w:author="NAHIM" w:date="2023-03-21T18:17:00Z"/>
          <w:rFonts w:ascii="Arial Narrow" w:hAnsi="Arial Narrow" w:cs="Arial"/>
        </w:rPr>
      </w:pPr>
    </w:p>
    <w:p w14:paraId="119BED5E" w14:textId="77777777" w:rsidR="003C76ED" w:rsidRPr="003C76ED" w:rsidRDefault="003C76ED" w:rsidP="003C76ED">
      <w:pPr>
        <w:pStyle w:val="Prrafodelista"/>
        <w:tabs>
          <w:tab w:val="left" w:pos="142"/>
          <w:tab w:val="left" w:pos="1276"/>
        </w:tabs>
        <w:autoSpaceDE w:val="0"/>
        <w:autoSpaceDN w:val="0"/>
        <w:adjustRightInd w:val="0"/>
        <w:ind w:left="993"/>
        <w:jc w:val="both"/>
        <w:rPr>
          <w:ins w:id="3266" w:author="NAHIM" w:date="2023-03-21T18:17:00Z"/>
          <w:rFonts w:ascii="Arial Narrow" w:hAnsi="Arial Narrow" w:cs="Arial"/>
        </w:rPr>
      </w:pPr>
    </w:p>
    <w:p w14:paraId="25EDF0DD" w14:textId="77777777" w:rsidR="003C76ED" w:rsidRPr="003C76ED" w:rsidRDefault="003C76ED" w:rsidP="003C76ED">
      <w:pPr>
        <w:pStyle w:val="Prrafodelista"/>
        <w:tabs>
          <w:tab w:val="left" w:pos="142"/>
          <w:tab w:val="left" w:pos="1276"/>
        </w:tabs>
        <w:autoSpaceDE w:val="0"/>
        <w:autoSpaceDN w:val="0"/>
        <w:adjustRightInd w:val="0"/>
        <w:ind w:left="993"/>
        <w:jc w:val="both"/>
        <w:rPr>
          <w:ins w:id="3267" w:author="NAHIM" w:date="2023-03-21T18:17:00Z"/>
          <w:rFonts w:ascii="Arial Narrow" w:hAnsi="Arial Narrow" w:cs="Arial"/>
        </w:rPr>
      </w:pPr>
      <w:ins w:id="3268" w:author="NAHIM" w:date="2023-03-21T18:17:00Z">
        <w:r w:rsidRPr="003C76ED">
          <w:rPr>
            <w:rFonts w:ascii="Arial Narrow" w:hAnsi="Arial Narrow" w:cs="Arial"/>
          </w:rPr>
          <w:t xml:space="preserve">Se observa también que se solicita una certificación CE-ECM que por sus siglas hace referencia a (Compatibilidad Electromagnética), visto que las especificaciones técnicas no hacen referencia a un dispositivo que genere campo electromagnético como transformadores, condensadores, bobinas, etc. No aplicaría este tipo de certificación para dichos equipos de carga. </w:t>
        </w:r>
      </w:ins>
    </w:p>
    <w:p w14:paraId="343E0D3A" w14:textId="77777777" w:rsidR="003C76ED" w:rsidRPr="003C76ED" w:rsidRDefault="003C76ED" w:rsidP="003C76ED">
      <w:pPr>
        <w:pStyle w:val="Prrafodelista"/>
        <w:tabs>
          <w:tab w:val="left" w:pos="142"/>
          <w:tab w:val="left" w:pos="1276"/>
        </w:tabs>
        <w:autoSpaceDE w:val="0"/>
        <w:autoSpaceDN w:val="0"/>
        <w:adjustRightInd w:val="0"/>
        <w:ind w:left="993"/>
        <w:jc w:val="both"/>
        <w:rPr>
          <w:ins w:id="3269" w:author="NAHIM" w:date="2023-03-21T18:17:00Z"/>
          <w:rFonts w:ascii="Arial Narrow" w:hAnsi="Arial Narrow" w:cs="Arial"/>
        </w:rPr>
      </w:pPr>
    </w:p>
    <w:p w14:paraId="4B8E33B9" w14:textId="77777777" w:rsidR="003C76ED" w:rsidRPr="003C76ED" w:rsidRDefault="003C76ED" w:rsidP="003C76ED">
      <w:pPr>
        <w:pStyle w:val="Prrafodelista"/>
        <w:tabs>
          <w:tab w:val="left" w:pos="142"/>
          <w:tab w:val="left" w:pos="1276"/>
        </w:tabs>
        <w:autoSpaceDE w:val="0"/>
        <w:autoSpaceDN w:val="0"/>
        <w:adjustRightInd w:val="0"/>
        <w:ind w:left="993"/>
        <w:jc w:val="both"/>
        <w:rPr>
          <w:ins w:id="3270" w:author="NAHIM" w:date="2023-03-21T18:17:00Z"/>
          <w:rFonts w:ascii="Arial Narrow" w:hAnsi="Arial Narrow" w:cs="Arial"/>
        </w:rPr>
      </w:pPr>
      <w:ins w:id="3271" w:author="NAHIM" w:date="2023-03-21T18:17:00Z">
        <w:r w:rsidRPr="003C76ED">
          <w:rPr>
            <w:rFonts w:ascii="Arial Narrow" w:hAnsi="Arial Narrow" w:cs="Arial"/>
          </w:rPr>
          <w:lastRenderedPageBreak/>
          <w:t>De la misma manera se solicita también paralelo a esta certificación el marcado CE que hace referencia a la Conformidad Europea para ciertos productos industriales, y es validad para países miembros de la Unión Europea. Dicha marca no permitiría participar a empresas de otros continentes.</w:t>
        </w:r>
      </w:ins>
    </w:p>
    <w:p w14:paraId="29632F41" w14:textId="77777777" w:rsidR="003C76ED" w:rsidRPr="003C76ED" w:rsidRDefault="003C76ED" w:rsidP="003C76ED">
      <w:pPr>
        <w:pStyle w:val="Prrafodelista"/>
        <w:tabs>
          <w:tab w:val="left" w:pos="142"/>
          <w:tab w:val="left" w:pos="1276"/>
        </w:tabs>
        <w:autoSpaceDE w:val="0"/>
        <w:autoSpaceDN w:val="0"/>
        <w:adjustRightInd w:val="0"/>
        <w:ind w:left="993"/>
        <w:jc w:val="both"/>
        <w:rPr>
          <w:ins w:id="3272" w:author="NAHIM" w:date="2023-03-21T18:17:00Z"/>
          <w:rFonts w:ascii="Arial Narrow" w:hAnsi="Arial Narrow" w:cs="Arial"/>
        </w:rPr>
      </w:pPr>
    </w:p>
    <w:p w14:paraId="5D188B6E" w14:textId="77777777" w:rsidR="003C76ED" w:rsidRPr="003C76ED" w:rsidRDefault="003C76ED" w:rsidP="003C76ED">
      <w:pPr>
        <w:pStyle w:val="Prrafodelista"/>
        <w:tabs>
          <w:tab w:val="left" w:pos="142"/>
          <w:tab w:val="left" w:pos="1276"/>
        </w:tabs>
        <w:autoSpaceDE w:val="0"/>
        <w:autoSpaceDN w:val="0"/>
        <w:adjustRightInd w:val="0"/>
        <w:ind w:left="993"/>
        <w:jc w:val="both"/>
        <w:rPr>
          <w:ins w:id="3273" w:author="NAHIM" w:date="2023-03-21T18:17:00Z"/>
          <w:rFonts w:ascii="Arial Narrow" w:hAnsi="Arial Narrow" w:cs="Arial"/>
        </w:rPr>
      </w:pPr>
      <w:ins w:id="3274" w:author="NAHIM" w:date="2023-03-21T18:17:00Z">
        <w:r w:rsidRPr="003C76ED">
          <w:rPr>
            <w:rFonts w:ascii="Arial Narrow" w:hAnsi="Arial Narrow" w:cs="Arial"/>
          </w:rPr>
          <w:t>Se solicita también en las especificaciones técnicas una certificación UL que hace referencia a requisitos de seguridad de EE. UU. y Canadá. Estas certificaciones se encontrarían generalmente en productos importados.</w:t>
        </w:r>
      </w:ins>
    </w:p>
    <w:p w14:paraId="11A9EB5B" w14:textId="77777777" w:rsidR="003C76ED" w:rsidRPr="003C76ED" w:rsidRDefault="003C76ED" w:rsidP="003C76ED">
      <w:pPr>
        <w:pStyle w:val="Prrafodelista"/>
        <w:tabs>
          <w:tab w:val="left" w:pos="142"/>
          <w:tab w:val="left" w:pos="1276"/>
        </w:tabs>
        <w:autoSpaceDE w:val="0"/>
        <w:autoSpaceDN w:val="0"/>
        <w:adjustRightInd w:val="0"/>
        <w:ind w:left="993"/>
        <w:jc w:val="both"/>
        <w:rPr>
          <w:ins w:id="3275" w:author="NAHIM" w:date="2023-03-21T18:17:00Z"/>
          <w:rFonts w:ascii="Arial Narrow" w:hAnsi="Arial Narrow" w:cs="Arial"/>
        </w:rPr>
      </w:pPr>
    </w:p>
    <w:p w14:paraId="3EB6C738" w14:textId="77777777" w:rsidR="003C76ED" w:rsidRPr="003C76ED" w:rsidRDefault="003C76ED" w:rsidP="003C76ED">
      <w:pPr>
        <w:pStyle w:val="Prrafodelista"/>
        <w:tabs>
          <w:tab w:val="left" w:pos="142"/>
          <w:tab w:val="left" w:pos="1276"/>
        </w:tabs>
        <w:autoSpaceDE w:val="0"/>
        <w:autoSpaceDN w:val="0"/>
        <w:adjustRightInd w:val="0"/>
        <w:ind w:left="993"/>
        <w:jc w:val="both"/>
        <w:rPr>
          <w:ins w:id="3276" w:author="NAHIM" w:date="2023-03-21T18:17:00Z"/>
          <w:rFonts w:ascii="Arial Narrow" w:hAnsi="Arial Narrow" w:cs="Arial"/>
        </w:rPr>
      </w:pPr>
      <w:ins w:id="3277" w:author="NAHIM" w:date="2023-03-21T18:17:00Z">
        <w:r w:rsidRPr="003C76ED">
          <w:rPr>
            <w:rFonts w:ascii="Arial Narrow" w:hAnsi="Arial Narrow" w:cs="Arial"/>
          </w:rPr>
          <w:t xml:space="preserve">Esto se debe de entender que el área usuaria en relación al conector lógico utilizado, el proveedor podía presentar las tres certificaciones o solo una de ellas para poder cumplir con el proceso de recepción. Además, que lo requerido en las especificaciones técnicas serian excluyentes para empresas Nacionales.  </w:t>
        </w:r>
      </w:ins>
    </w:p>
    <w:p w14:paraId="05057BED" w14:textId="77777777" w:rsidR="003C76ED" w:rsidRPr="003C76ED" w:rsidRDefault="003C76ED" w:rsidP="003C76ED">
      <w:pPr>
        <w:pStyle w:val="Prrafodelista"/>
        <w:tabs>
          <w:tab w:val="left" w:pos="142"/>
          <w:tab w:val="left" w:pos="1276"/>
        </w:tabs>
        <w:autoSpaceDE w:val="0"/>
        <w:autoSpaceDN w:val="0"/>
        <w:adjustRightInd w:val="0"/>
        <w:ind w:left="993"/>
        <w:jc w:val="both"/>
        <w:rPr>
          <w:ins w:id="3278" w:author="NAHIM" w:date="2023-03-21T18:17:00Z"/>
          <w:rFonts w:ascii="Arial Narrow" w:hAnsi="Arial Narrow" w:cs="Arial"/>
        </w:rPr>
      </w:pPr>
    </w:p>
    <w:p w14:paraId="303ED6B4" w14:textId="3E6FD8A3" w:rsidR="00056E22" w:rsidRPr="00113FB2" w:rsidDel="003C76ED" w:rsidRDefault="003C76ED" w:rsidP="003C76ED">
      <w:pPr>
        <w:pStyle w:val="Prrafodelista"/>
        <w:tabs>
          <w:tab w:val="left" w:pos="142"/>
          <w:tab w:val="left" w:pos="1276"/>
        </w:tabs>
        <w:autoSpaceDE w:val="0"/>
        <w:autoSpaceDN w:val="0"/>
        <w:adjustRightInd w:val="0"/>
        <w:spacing w:after="0" w:line="240" w:lineRule="auto"/>
        <w:ind w:left="993"/>
        <w:jc w:val="both"/>
        <w:rPr>
          <w:ins w:id="3279" w:author="surieth_uu@hotmail.com" w:date="2023-03-21T16:35:00Z"/>
          <w:del w:id="3280" w:author="NAHIM" w:date="2023-03-21T18:17:00Z"/>
          <w:rFonts w:ascii="Arial Narrow" w:hAnsi="Arial Narrow" w:cs="Arial"/>
        </w:rPr>
      </w:pPr>
      <w:ins w:id="3281" w:author="NAHIM" w:date="2023-03-21T18:17:00Z">
        <w:r w:rsidRPr="003C76ED">
          <w:rPr>
            <w:rFonts w:ascii="Arial Narrow" w:hAnsi="Arial Narrow" w:cs="Arial"/>
          </w:rPr>
          <w:t xml:space="preserve">Esta situación se podría entender como una posible ambigüedad y/o imprecisión de las especificaciones técnicas consideradas por el área usuaria, </w:t>
        </w:r>
      </w:ins>
      <w:ins w:id="3282" w:author="surieth_uu@hotmail.com" w:date="2023-03-21T16:35:00Z">
        <w:del w:id="3283" w:author="NAHIM" w:date="2023-03-21T18:17:00Z">
          <w:r w:rsidR="00056E22" w:rsidRPr="00113FB2" w:rsidDel="003C76ED">
            <w:rPr>
              <w:rFonts w:ascii="Arial Narrow" w:hAnsi="Arial Narrow" w:cs="Arial"/>
            </w:rPr>
            <w:delText>Esto se debe de entender que el área usuaria en relación al conector lógico utilizado el proveedor podía presentar las tres certificaciones o solo una de ellas para poder cumplir con el proceso de recepción.</w:delText>
          </w:r>
        </w:del>
      </w:ins>
    </w:p>
    <w:p w14:paraId="75BF9652" w14:textId="7FDD3371" w:rsidR="00056E22" w:rsidRPr="00113FB2" w:rsidDel="003C76ED" w:rsidRDefault="00056E22" w:rsidP="00056E22">
      <w:pPr>
        <w:pStyle w:val="Prrafodelista"/>
        <w:tabs>
          <w:tab w:val="left" w:pos="142"/>
          <w:tab w:val="left" w:pos="1276"/>
        </w:tabs>
        <w:autoSpaceDE w:val="0"/>
        <w:autoSpaceDN w:val="0"/>
        <w:adjustRightInd w:val="0"/>
        <w:spacing w:after="0" w:line="240" w:lineRule="auto"/>
        <w:ind w:left="993"/>
        <w:jc w:val="both"/>
        <w:rPr>
          <w:ins w:id="3284" w:author="surieth_uu@hotmail.com" w:date="2023-03-21T16:35:00Z"/>
          <w:del w:id="3285" w:author="NAHIM" w:date="2023-03-21T18:17:00Z"/>
          <w:rFonts w:ascii="Arial Narrow" w:hAnsi="Arial Narrow" w:cs="Arial"/>
        </w:rPr>
      </w:pPr>
    </w:p>
    <w:p w14:paraId="51F6CD4F" w14:textId="278AC45D" w:rsidR="00056E22" w:rsidRPr="00113FB2" w:rsidDel="003C76ED" w:rsidRDefault="00056E22" w:rsidP="00056E22">
      <w:pPr>
        <w:pStyle w:val="Prrafodelista"/>
        <w:tabs>
          <w:tab w:val="left" w:pos="142"/>
          <w:tab w:val="left" w:pos="1276"/>
        </w:tabs>
        <w:autoSpaceDE w:val="0"/>
        <w:autoSpaceDN w:val="0"/>
        <w:adjustRightInd w:val="0"/>
        <w:spacing w:after="0" w:line="240" w:lineRule="auto"/>
        <w:ind w:left="993"/>
        <w:jc w:val="both"/>
        <w:rPr>
          <w:ins w:id="3286" w:author="surieth_uu@hotmail.com" w:date="2023-03-21T16:35:00Z"/>
          <w:del w:id="3287" w:author="NAHIM" w:date="2023-03-21T18:17:00Z"/>
          <w:rFonts w:ascii="Arial Narrow" w:hAnsi="Arial Narrow" w:cs="Arial"/>
        </w:rPr>
      </w:pPr>
      <w:ins w:id="3288" w:author="surieth_uu@hotmail.com" w:date="2023-03-21T16:35:00Z">
        <w:del w:id="3289" w:author="NAHIM" w:date="2023-03-21T18:17:00Z">
          <w:r w:rsidRPr="00113FB2" w:rsidDel="003C76ED">
            <w:rPr>
              <w:rFonts w:ascii="Arial Narrow" w:hAnsi="Arial Narrow" w:cs="Arial"/>
            </w:rPr>
            <w:delText xml:space="preserve">Esta situación se podría entender como una posible ambigüedad y/o imprecisión de las especificaciones técnicas consideradas por el área usuaria, </w:delText>
          </w:r>
        </w:del>
      </w:ins>
    </w:p>
    <w:p w14:paraId="042F43EB" w14:textId="77777777" w:rsidR="00056E22" w:rsidRPr="00625788" w:rsidRDefault="00056E22" w:rsidP="00056E22">
      <w:pPr>
        <w:pStyle w:val="Prrafodelista"/>
        <w:tabs>
          <w:tab w:val="left" w:pos="142"/>
          <w:tab w:val="left" w:pos="1276"/>
        </w:tabs>
        <w:autoSpaceDE w:val="0"/>
        <w:autoSpaceDN w:val="0"/>
        <w:adjustRightInd w:val="0"/>
        <w:spacing w:after="0" w:line="240" w:lineRule="auto"/>
        <w:ind w:left="993"/>
        <w:jc w:val="both"/>
        <w:rPr>
          <w:ins w:id="3290" w:author="surieth_uu@hotmail.com" w:date="2023-03-21T16:35:00Z"/>
          <w:rFonts w:ascii="Arial Narrow" w:hAnsi="Arial Narrow" w:cs="Arial"/>
        </w:rPr>
      </w:pPr>
    </w:p>
    <w:p w14:paraId="244D3749" w14:textId="77777777" w:rsidR="00056E22" w:rsidRPr="00625788" w:rsidRDefault="00056E22" w:rsidP="006000AD">
      <w:pPr>
        <w:pStyle w:val="Prrafodelista"/>
        <w:tabs>
          <w:tab w:val="left" w:pos="142"/>
          <w:tab w:val="left" w:pos="1276"/>
        </w:tabs>
        <w:autoSpaceDE w:val="0"/>
        <w:autoSpaceDN w:val="0"/>
        <w:adjustRightInd w:val="0"/>
        <w:spacing w:after="0" w:line="240" w:lineRule="auto"/>
        <w:ind w:left="0"/>
        <w:jc w:val="center"/>
        <w:rPr>
          <w:ins w:id="3291" w:author="surieth_uu@hotmail.com" w:date="2023-03-21T16:35:00Z"/>
          <w:rFonts w:ascii="Arial Narrow" w:hAnsi="Arial Narrow" w:cs="Arial"/>
        </w:rPr>
        <w:pPrChange w:id="3292" w:author="NAHIM" w:date="2023-03-21T18:20:00Z">
          <w:pPr>
            <w:pStyle w:val="Prrafodelista"/>
            <w:tabs>
              <w:tab w:val="left" w:pos="142"/>
              <w:tab w:val="left" w:pos="1276"/>
            </w:tabs>
            <w:autoSpaceDE w:val="0"/>
            <w:autoSpaceDN w:val="0"/>
            <w:adjustRightInd w:val="0"/>
            <w:spacing w:after="0" w:line="240" w:lineRule="auto"/>
            <w:ind w:left="993"/>
            <w:jc w:val="both"/>
          </w:pPr>
        </w:pPrChange>
      </w:pPr>
      <w:ins w:id="3293" w:author="surieth_uu@hotmail.com" w:date="2023-03-21T16:35:00Z">
        <w:r w:rsidRPr="00625788">
          <w:rPr>
            <w:rFonts w:ascii="Arial Narrow" w:hAnsi="Arial Narrow" w:cs="Arial"/>
            <w:noProof/>
          </w:rPr>
          <w:lastRenderedPageBreak/>
          <w:drawing>
            <wp:inline distT="0" distB="0" distL="0" distR="0" wp14:anchorId="28A24653" wp14:editId="49A0A349">
              <wp:extent cx="5964072" cy="745542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83244" cy="7479389"/>
                      </a:xfrm>
                      <a:prstGeom prst="rect">
                        <a:avLst/>
                      </a:prstGeom>
                      <a:noFill/>
                    </pic:spPr>
                  </pic:pic>
                </a:graphicData>
              </a:graphic>
            </wp:inline>
          </w:drawing>
        </w:r>
      </w:ins>
    </w:p>
    <w:p w14:paraId="414EA5BD" w14:textId="1A74F81E" w:rsidR="00056E22" w:rsidRPr="00625788" w:rsidRDefault="003C15FE" w:rsidP="00056E22">
      <w:pPr>
        <w:pStyle w:val="Prrafodelista"/>
        <w:tabs>
          <w:tab w:val="left" w:pos="142"/>
          <w:tab w:val="left" w:pos="1276"/>
        </w:tabs>
        <w:autoSpaceDE w:val="0"/>
        <w:autoSpaceDN w:val="0"/>
        <w:adjustRightInd w:val="0"/>
        <w:spacing w:after="0" w:line="240" w:lineRule="auto"/>
        <w:ind w:left="993"/>
        <w:jc w:val="both"/>
        <w:rPr>
          <w:ins w:id="3294" w:author="surieth_uu@hotmail.com" w:date="2023-03-21T16:35:00Z"/>
          <w:rFonts w:ascii="Arial Narrow" w:hAnsi="Arial Narrow" w:cs="Arial"/>
        </w:rPr>
      </w:pPr>
      <w:ins w:id="3295" w:author="NAHIM" w:date="2023-03-21T18:18:00Z">
        <w:r w:rsidRPr="00625788">
          <w:rPr>
            <w:rFonts w:ascii="Arial Narrow" w:hAnsi="Arial Narrow" w:cs="Arial"/>
            <w:b/>
            <w:bCs/>
            <w:sz w:val="16"/>
            <w:szCs w:val="16"/>
          </w:rPr>
          <w:t>Fuente</w:t>
        </w:r>
        <w:r w:rsidRPr="00625788">
          <w:rPr>
            <w:rFonts w:ascii="Arial Narrow" w:hAnsi="Arial Narrow" w:cs="Arial"/>
            <w:sz w:val="16"/>
            <w:szCs w:val="16"/>
          </w:rPr>
          <w:t>: Bases Integradas publicadas en el portal web del SEACE</w:t>
        </w:r>
      </w:ins>
    </w:p>
    <w:p w14:paraId="013922AC" w14:textId="77777777" w:rsidR="00056E22" w:rsidRPr="00625788" w:rsidRDefault="00056E22" w:rsidP="006000AD">
      <w:pPr>
        <w:pStyle w:val="Prrafodelista"/>
        <w:tabs>
          <w:tab w:val="left" w:pos="142"/>
          <w:tab w:val="left" w:pos="1276"/>
        </w:tabs>
        <w:autoSpaceDE w:val="0"/>
        <w:autoSpaceDN w:val="0"/>
        <w:adjustRightInd w:val="0"/>
        <w:spacing w:after="0" w:line="240" w:lineRule="auto"/>
        <w:ind w:left="0"/>
        <w:jc w:val="both"/>
        <w:rPr>
          <w:ins w:id="3296" w:author="surieth_uu@hotmail.com" w:date="2023-03-21T16:35:00Z"/>
          <w:rFonts w:ascii="Arial Narrow" w:hAnsi="Arial Narrow" w:cs="Arial"/>
        </w:rPr>
        <w:pPrChange w:id="3297" w:author="NAHIM" w:date="2023-03-21T18:21:00Z">
          <w:pPr>
            <w:pStyle w:val="Prrafodelista"/>
            <w:tabs>
              <w:tab w:val="left" w:pos="142"/>
              <w:tab w:val="left" w:pos="1276"/>
            </w:tabs>
            <w:autoSpaceDE w:val="0"/>
            <w:autoSpaceDN w:val="0"/>
            <w:adjustRightInd w:val="0"/>
            <w:spacing w:after="0" w:line="240" w:lineRule="auto"/>
            <w:ind w:left="993"/>
            <w:jc w:val="both"/>
          </w:pPr>
        </w:pPrChange>
      </w:pPr>
      <w:ins w:id="3298" w:author="surieth_uu@hotmail.com" w:date="2023-03-21T16:35:00Z">
        <w:r w:rsidRPr="00625788">
          <w:rPr>
            <w:rFonts w:ascii="Arial" w:hAnsi="Arial" w:cs="Arial"/>
            <w:noProof/>
            <w:sz w:val="20"/>
          </w:rPr>
          <w:lastRenderedPageBreak/>
          <w:drawing>
            <wp:inline distT="0" distB="0" distL="0" distR="0" wp14:anchorId="21979C3C" wp14:editId="5FEB245C">
              <wp:extent cx="5450597" cy="7710985"/>
              <wp:effectExtent l="0" t="0" r="0" b="0"/>
              <wp:docPr id="21" name="Imagen 21" descr="C:\Users\Administrador\Desktop\escaneados\SBIZHUB 45422090220050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Desktop\escaneados\SBIZHUB 45422090220050_000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63627" cy="7729419"/>
                      </a:xfrm>
                      <a:prstGeom prst="rect">
                        <a:avLst/>
                      </a:prstGeom>
                      <a:noFill/>
                      <a:ln>
                        <a:noFill/>
                      </a:ln>
                    </pic:spPr>
                  </pic:pic>
                </a:graphicData>
              </a:graphic>
            </wp:inline>
          </w:drawing>
        </w:r>
      </w:ins>
    </w:p>
    <w:p w14:paraId="07F3E041" w14:textId="2104B9DD" w:rsidR="00056E22" w:rsidRPr="00625788" w:rsidRDefault="003C15FE" w:rsidP="00056E22">
      <w:pPr>
        <w:pStyle w:val="Prrafodelista"/>
        <w:tabs>
          <w:tab w:val="left" w:pos="142"/>
          <w:tab w:val="left" w:pos="1276"/>
        </w:tabs>
        <w:autoSpaceDE w:val="0"/>
        <w:autoSpaceDN w:val="0"/>
        <w:adjustRightInd w:val="0"/>
        <w:spacing w:after="0" w:line="240" w:lineRule="auto"/>
        <w:ind w:left="993"/>
        <w:jc w:val="both"/>
        <w:rPr>
          <w:ins w:id="3299" w:author="surieth_uu@hotmail.com" w:date="2023-03-21T16:35:00Z"/>
          <w:rFonts w:ascii="Arial Narrow" w:hAnsi="Arial Narrow" w:cs="Arial"/>
        </w:rPr>
      </w:pPr>
      <w:ins w:id="3300" w:author="NAHIM" w:date="2023-03-21T18:18:00Z">
        <w:r w:rsidRPr="00625788">
          <w:rPr>
            <w:rFonts w:ascii="Arial Narrow" w:hAnsi="Arial Narrow" w:cs="Arial"/>
            <w:b/>
            <w:bCs/>
            <w:sz w:val="16"/>
            <w:szCs w:val="16"/>
          </w:rPr>
          <w:t>Fuente</w:t>
        </w:r>
        <w:r w:rsidRPr="00625788">
          <w:rPr>
            <w:rFonts w:ascii="Arial Narrow" w:hAnsi="Arial Narrow" w:cs="Arial"/>
            <w:sz w:val="16"/>
            <w:szCs w:val="16"/>
          </w:rPr>
          <w:t>: Bases Integradas publicadas en el portal web del SEACE</w:t>
        </w:r>
      </w:ins>
    </w:p>
    <w:p w14:paraId="31EEC0D5" w14:textId="77777777" w:rsidR="00056E22" w:rsidRPr="00625788" w:rsidRDefault="00056E22" w:rsidP="006000AD">
      <w:pPr>
        <w:pStyle w:val="Prrafodelista"/>
        <w:tabs>
          <w:tab w:val="left" w:pos="142"/>
          <w:tab w:val="left" w:pos="1276"/>
        </w:tabs>
        <w:autoSpaceDE w:val="0"/>
        <w:autoSpaceDN w:val="0"/>
        <w:adjustRightInd w:val="0"/>
        <w:spacing w:after="0" w:line="240" w:lineRule="auto"/>
        <w:ind w:left="426"/>
        <w:jc w:val="both"/>
        <w:rPr>
          <w:ins w:id="3301" w:author="surieth_uu@hotmail.com" w:date="2023-03-21T16:35:00Z"/>
          <w:rFonts w:ascii="Arial Narrow" w:hAnsi="Arial Narrow" w:cs="Arial"/>
        </w:rPr>
        <w:pPrChange w:id="3302" w:author="NAHIM" w:date="2023-03-21T18:21:00Z">
          <w:pPr>
            <w:pStyle w:val="Prrafodelista"/>
            <w:tabs>
              <w:tab w:val="left" w:pos="142"/>
              <w:tab w:val="left" w:pos="1276"/>
            </w:tabs>
            <w:autoSpaceDE w:val="0"/>
            <w:autoSpaceDN w:val="0"/>
            <w:adjustRightInd w:val="0"/>
            <w:spacing w:after="0" w:line="240" w:lineRule="auto"/>
            <w:ind w:left="993"/>
            <w:jc w:val="both"/>
          </w:pPr>
        </w:pPrChange>
      </w:pPr>
      <w:ins w:id="3303" w:author="surieth_uu@hotmail.com" w:date="2023-03-21T16:35:00Z">
        <w:r w:rsidRPr="00625788">
          <w:rPr>
            <w:rFonts w:ascii="Arial" w:hAnsi="Arial" w:cs="Arial"/>
            <w:noProof/>
            <w:sz w:val="20"/>
          </w:rPr>
          <w:lastRenderedPageBreak/>
          <w:drawing>
            <wp:inline distT="0" distB="0" distL="0" distR="0" wp14:anchorId="611A228F" wp14:editId="471DE82D">
              <wp:extent cx="5145206" cy="7279465"/>
              <wp:effectExtent l="0" t="0" r="0" b="0"/>
              <wp:docPr id="23" name="Imagen 23" descr="C:\Users\Administrador\Desktop\escaneados\SBIZHUB 45422090220050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esktop\escaneados\SBIZHUB 45422090220050_000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60184" cy="7300656"/>
                      </a:xfrm>
                      <a:prstGeom prst="rect">
                        <a:avLst/>
                      </a:prstGeom>
                      <a:noFill/>
                      <a:ln>
                        <a:noFill/>
                      </a:ln>
                    </pic:spPr>
                  </pic:pic>
                </a:graphicData>
              </a:graphic>
            </wp:inline>
          </w:drawing>
        </w:r>
      </w:ins>
    </w:p>
    <w:p w14:paraId="2F687898" w14:textId="77777777" w:rsidR="00056E22" w:rsidRPr="00625788" w:rsidRDefault="00056E22" w:rsidP="00056E22">
      <w:pPr>
        <w:pStyle w:val="Prrafodelista"/>
        <w:tabs>
          <w:tab w:val="left" w:pos="142"/>
          <w:tab w:val="left" w:pos="1276"/>
        </w:tabs>
        <w:autoSpaceDE w:val="0"/>
        <w:autoSpaceDN w:val="0"/>
        <w:adjustRightInd w:val="0"/>
        <w:spacing w:after="0" w:line="240" w:lineRule="auto"/>
        <w:ind w:left="993"/>
        <w:jc w:val="both"/>
        <w:rPr>
          <w:ins w:id="3304" w:author="surieth_uu@hotmail.com" w:date="2023-03-21T16:35:00Z"/>
          <w:rFonts w:ascii="Arial Narrow" w:hAnsi="Arial Narrow" w:cs="Arial"/>
        </w:rPr>
      </w:pPr>
    </w:p>
    <w:p w14:paraId="55E72CCE" w14:textId="7C38303D" w:rsidR="00056E22" w:rsidRPr="00625788" w:rsidRDefault="003C15FE" w:rsidP="00056E22">
      <w:pPr>
        <w:pStyle w:val="Prrafodelista"/>
        <w:tabs>
          <w:tab w:val="left" w:pos="142"/>
          <w:tab w:val="left" w:pos="1276"/>
        </w:tabs>
        <w:autoSpaceDE w:val="0"/>
        <w:autoSpaceDN w:val="0"/>
        <w:adjustRightInd w:val="0"/>
        <w:spacing w:after="0" w:line="240" w:lineRule="auto"/>
        <w:ind w:left="993"/>
        <w:jc w:val="both"/>
        <w:rPr>
          <w:ins w:id="3305" w:author="surieth_uu@hotmail.com" w:date="2023-03-21T16:35:00Z"/>
          <w:rFonts w:ascii="Times New Roman" w:eastAsia="Times New Roman" w:hAnsi="Times New Roman"/>
          <w:noProof/>
          <w:snapToGrid w:val="0"/>
          <w:w w:val="0"/>
          <w:sz w:val="0"/>
          <w:szCs w:val="0"/>
          <w:u w:color="000000"/>
          <w:bdr w:val="none" w:sz="0" w:space="0" w:color="000000"/>
          <w:shd w:val="clear" w:color="000000" w:fill="000000"/>
        </w:rPr>
      </w:pPr>
      <w:ins w:id="3306" w:author="NAHIM" w:date="2023-03-21T18:18:00Z">
        <w:r w:rsidRPr="00625788">
          <w:rPr>
            <w:rFonts w:ascii="Arial Narrow" w:hAnsi="Arial Narrow" w:cs="Arial"/>
            <w:b/>
            <w:bCs/>
            <w:sz w:val="16"/>
            <w:szCs w:val="16"/>
          </w:rPr>
          <w:t>Fuente</w:t>
        </w:r>
        <w:r w:rsidRPr="00625788">
          <w:rPr>
            <w:rFonts w:ascii="Arial Narrow" w:hAnsi="Arial Narrow" w:cs="Arial"/>
            <w:sz w:val="16"/>
            <w:szCs w:val="16"/>
          </w:rPr>
          <w:t>: Bases Integradas publicadas en el portal web del SEACE</w:t>
        </w:r>
      </w:ins>
    </w:p>
    <w:p w14:paraId="20AECB45" w14:textId="77777777" w:rsidR="00056E22" w:rsidRPr="00625788" w:rsidRDefault="00056E22" w:rsidP="006000AD">
      <w:pPr>
        <w:pStyle w:val="Prrafodelista"/>
        <w:tabs>
          <w:tab w:val="left" w:pos="142"/>
          <w:tab w:val="left" w:pos="1276"/>
        </w:tabs>
        <w:autoSpaceDE w:val="0"/>
        <w:autoSpaceDN w:val="0"/>
        <w:adjustRightInd w:val="0"/>
        <w:spacing w:after="0" w:line="240" w:lineRule="auto"/>
        <w:ind w:left="284"/>
        <w:jc w:val="both"/>
        <w:rPr>
          <w:ins w:id="3307" w:author="surieth_uu@hotmail.com" w:date="2023-03-21T16:35:00Z"/>
          <w:rFonts w:ascii="Arial Narrow" w:hAnsi="Arial Narrow" w:cs="Arial"/>
        </w:rPr>
        <w:pPrChange w:id="3308" w:author="NAHIM" w:date="2023-03-21T18:21:00Z">
          <w:pPr>
            <w:pStyle w:val="Prrafodelista"/>
            <w:tabs>
              <w:tab w:val="left" w:pos="142"/>
              <w:tab w:val="left" w:pos="1276"/>
            </w:tabs>
            <w:autoSpaceDE w:val="0"/>
            <w:autoSpaceDN w:val="0"/>
            <w:adjustRightInd w:val="0"/>
            <w:spacing w:after="0" w:line="240" w:lineRule="auto"/>
            <w:ind w:left="993"/>
            <w:jc w:val="both"/>
          </w:pPr>
        </w:pPrChange>
      </w:pPr>
      <w:ins w:id="3309" w:author="surieth_uu@hotmail.com" w:date="2023-03-21T16:35:00Z">
        <w:r w:rsidRPr="00625788">
          <w:rPr>
            <w:rFonts w:ascii="Times New Roman" w:eastAsia="Times New Roman" w:hAnsi="Times New Roman"/>
            <w:noProof/>
            <w:snapToGrid w:val="0"/>
            <w:w w:val="0"/>
            <w:sz w:val="0"/>
            <w:szCs w:val="0"/>
            <w:u w:color="000000"/>
            <w:bdr w:val="none" w:sz="0" w:space="0" w:color="000000"/>
            <w:shd w:val="clear" w:color="000000" w:fill="000000"/>
          </w:rPr>
          <w:lastRenderedPageBreak/>
          <w:drawing>
            <wp:inline distT="0" distB="0" distL="0" distR="0" wp14:anchorId="76BE71E9" wp14:editId="1977EE22">
              <wp:extent cx="5005798" cy="4558352"/>
              <wp:effectExtent l="0" t="0" r="0" b="0"/>
              <wp:docPr id="24" name="Imagen 24" descr="C:\Users\Administrador\Desktop\escaneados\SBIZHUB 45422090220050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esktop\escaneados\SBIZHUB 45422090220050_0004.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35627"/>
                      <a:stretch/>
                    </pic:blipFill>
                    <pic:spPr bwMode="auto">
                      <a:xfrm>
                        <a:off x="0" y="0"/>
                        <a:ext cx="5020652" cy="4571878"/>
                      </a:xfrm>
                      <a:prstGeom prst="rect">
                        <a:avLst/>
                      </a:prstGeom>
                      <a:noFill/>
                      <a:ln>
                        <a:noFill/>
                      </a:ln>
                      <a:extLst>
                        <a:ext uri="{53640926-AAD7-44D8-BBD7-CCE9431645EC}">
                          <a14:shadowObscured xmlns:a14="http://schemas.microsoft.com/office/drawing/2010/main"/>
                        </a:ext>
                      </a:extLst>
                    </pic:spPr>
                  </pic:pic>
                </a:graphicData>
              </a:graphic>
            </wp:inline>
          </w:drawing>
        </w:r>
      </w:ins>
    </w:p>
    <w:p w14:paraId="6CB8CB90" w14:textId="77777777" w:rsidR="00056E22" w:rsidRPr="00625788" w:rsidRDefault="00056E22" w:rsidP="00056E22">
      <w:pPr>
        <w:pStyle w:val="Prrafodelista"/>
        <w:tabs>
          <w:tab w:val="left" w:pos="142"/>
          <w:tab w:val="left" w:pos="1276"/>
        </w:tabs>
        <w:autoSpaceDE w:val="0"/>
        <w:autoSpaceDN w:val="0"/>
        <w:adjustRightInd w:val="0"/>
        <w:spacing w:after="0" w:line="240" w:lineRule="auto"/>
        <w:ind w:left="709"/>
        <w:jc w:val="both"/>
        <w:rPr>
          <w:ins w:id="3310" w:author="surieth_uu@hotmail.com" w:date="2023-03-21T16:35:00Z"/>
          <w:rFonts w:ascii="Arial Narrow" w:hAnsi="Arial Narrow" w:cs="Arial"/>
          <w:sz w:val="16"/>
          <w:szCs w:val="16"/>
        </w:rPr>
      </w:pPr>
      <w:ins w:id="3311" w:author="surieth_uu@hotmail.com" w:date="2023-03-21T16:35:00Z">
        <w:r w:rsidRPr="00625788">
          <w:rPr>
            <w:rFonts w:ascii="Arial Narrow" w:hAnsi="Arial Narrow" w:cs="Arial"/>
            <w:b/>
            <w:bCs/>
            <w:sz w:val="16"/>
            <w:szCs w:val="16"/>
          </w:rPr>
          <w:tab/>
          <w:t>Fuente</w:t>
        </w:r>
        <w:r w:rsidRPr="00625788">
          <w:rPr>
            <w:rFonts w:ascii="Arial Narrow" w:hAnsi="Arial Narrow" w:cs="Arial"/>
            <w:sz w:val="16"/>
            <w:szCs w:val="16"/>
          </w:rPr>
          <w:t>: Bases Integradas publicadas en el portal web del SEACE</w:t>
        </w:r>
      </w:ins>
    </w:p>
    <w:p w14:paraId="086647AE" w14:textId="77777777" w:rsidR="00056E22" w:rsidRPr="00625788" w:rsidRDefault="00056E22" w:rsidP="00056E22">
      <w:pPr>
        <w:pStyle w:val="Prrafodelista"/>
        <w:tabs>
          <w:tab w:val="left" w:pos="142"/>
          <w:tab w:val="left" w:pos="1276"/>
        </w:tabs>
        <w:autoSpaceDE w:val="0"/>
        <w:autoSpaceDN w:val="0"/>
        <w:adjustRightInd w:val="0"/>
        <w:spacing w:after="0" w:line="240" w:lineRule="auto"/>
        <w:ind w:left="709"/>
        <w:jc w:val="both"/>
        <w:rPr>
          <w:ins w:id="3312" w:author="surieth_uu@hotmail.com" w:date="2023-03-21T16:35:00Z"/>
          <w:rFonts w:ascii="Arial Narrow" w:hAnsi="Arial Narrow" w:cs="Arial"/>
        </w:rPr>
      </w:pPr>
    </w:p>
    <w:p w14:paraId="56D89522" w14:textId="77777777" w:rsidR="00056E22" w:rsidRPr="00625788" w:rsidRDefault="00056E22" w:rsidP="00056E22">
      <w:pPr>
        <w:jc w:val="center"/>
        <w:rPr>
          <w:ins w:id="3313" w:author="surieth_uu@hotmail.com" w:date="2023-03-21T16:35:00Z"/>
          <w:noProof/>
        </w:rPr>
      </w:pPr>
    </w:p>
    <w:p w14:paraId="4DDE18A9" w14:textId="77777777" w:rsidR="00056E22" w:rsidRPr="00625788" w:rsidRDefault="00056E22" w:rsidP="00056E22">
      <w:pPr>
        <w:pStyle w:val="Prrafodelista"/>
        <w:tabs>
          <w:tab w:val="left" w:pos="142"/>
          <w:tab w:val="left" w:pos="1276"/>
        </w:tabs>
        <w:autoSpaceDE w:val="0"/>
        <w:autoSpaceDN w:val="0"/>
        <w:adjustRightInd w:val="0"/>
        <w:spacing w:after="0" w:line="240" w:lineRule="auto"/>
        <w:ind w:left="709"/>
        <w:jc w:val="both"/>
        <w:rPr>
          <w:ins w:id="3314" w:author="surieth_uu@hotmail.com" w:date="2023-03-21T16:35:00Z"/>
          <w:rFonts w:ascii="Arial Narrow" w:hAnsi="Arial Narrow" w:cs="Arial"/>
        </w:rPr>
      </w:pPr>
      <w:ins w:id="3315" w:author="surieth_uu@hotmail.com" w:date="2023-03-21T16:35:00Z">
        <w:r w:rsidRPr="00625788">
          <w:rPr>
            <w:rFonts w:ascii="Arial Narrow" w:hAnsi="Arial Narrow" w:cs="Arial"/>
          </w:rPr>
          <w:t xml:space="preserve">La situación antes descrita estaría transgrediendo lo dispuesto en la Ley 30225 y el Reglamento de Contrataciones con el Estado En el sentido de que las especificaciones técnicas </w:t>
        </w:r>
        <w:r w:rsidRPr="00113FB2">
          <w:rPr>
            <w:rFonts w:ascii="Arial Narrow" w:hAnsi="Arial Narrow" w:cs="Arial"/>
          </w:rPr>
          <w:t>deben formularse de forma objetiva y precisa por el área usuaria</w:t>
        </w:r>
        <w:r w:rsidRPr="00625788">
          <w:rPr>
            <w:rFonts w:ascii="Arial Narrow" w:hAnsi="Arial Narrow" w:cs="Arial"/>
          </w:rPr>
          <w:t xml:space="preserve">. </w:t>
        </w:r>
      </w:ins>
    </w:p>
    <w:p w14:paraId="5C64E708" w14:textId="77777777" w:rsidR="00056E22" w:rsidRPr="00113FB2" w:rsidRDefault="00056E22" w:rsidP="00056E22">
      <w:pPr>
        <w:pStyle w:val="Prrafodelista"/>
        <w:tabs>
          <w:tab w:val="left" w:pos="367"/>
        </w:tabs>
        <w:spacing w:after="0" w:line="240" w:lineRule="auto"/>
        <w:ind w:left="1134"/>
        <w:jc w:val="both"/>
        <w:rPr>
          <w:ins w:id="3316" w:author="surieth_uu@hotmail.com" w:date="2023-03-21T16:35:00Z"/>
          <w:rFonts w:ascii="Arial Narrow" w:hAnsi="Arial Narrow" w:cs="Arial"/>
          <w:b/>
          <w:bCs/>
        </w:rPr>
      </w:pPr>
    </w:p>
    <w:p w14:paraId="25FFFD5E" w14:textId="77777777" w:rsidR="00056E22" w:rsidRPr="00625788" w:rsidRDefault="00056E22" w:rsidP="00056E22">
      <w:pPr>
        <w:pStyle w:val="Prrafodelista"/>
        <w:numPr>
          <w:ilvl w:val="0"/>
          <w:numId w:val="44"/>
        </w:numPr>
        <w:ind w:left="1134" w:hanging="283"/>
        <w:jc w:val="both"/>
        <w:rPr>
          <w:ins w:id="3317" w:author="surieth_uu@hotmail.com" w:date="2023-03-21T16:35:00Z"/>
          <w:rFonts w:ascii="Arial Narrow" w:hAnsi="Arial Narrow" w:cs="Arial"/>
        </w:rPr>
      </w:pPr>
      <w:ins w:id="3318" w:author="surieth_uu@hotmail.com" w:date="2023-03-21T16:35:00Z">
        <w:r w:rsidRPr="00625788">
          <w:rPr>
            <w:rFonts w:ascii="Arial Narrow" w:hAnsi="Arial Narrow" w:cs="Arial"/>
            <w:b/>
          </w:rPr>
          <w:t>Ley 30225 y el Reglamento de Contrataciones con el Estado</w:t>
        </w:r>
        <w:r w:rsidRPr="00625788">
          <w:rPr>
            <w:rFonts w:ascii="Arial Narrow" w:hAnsi="Arial Narrow" w:cs="Arial"/>
            <w:b/>
            <w:bCs/>
          </w:rPr>
          <w:t xml:space="preserve">, </w:t>
        </w:r>
        <w:r w:rsidRPr="00625788">
          <w:rPr>
            <w:rFonts w:ascii="Arial Narrow" w:hAnsi="Arial Narrow" w:cs="Arial"/>
          </w:rPr>
          <w:t xml:space="preserve">modificado mediante Decreto Supremo </w:t>
        </w:r>
        <w:proofErr w:type="spellStart"/>
        <w:r w:rsidRPr="00625788">
          <w:rPr>
            <w:rFonts w:ascii="Arial Narrow" w:hAnsi="Arial Narrow" w:cs="Arial"/>
          </w:rPr>
          <w:t>n.°</w:t>
        </w:r>
        <w:proofErr w:type="spellEnd"/>
        <w:r w:rsidRPr="00625788">
          <w:rPr>
            <w:rFonts w:ascii="Arial Narrow" w:hAnsi="Arial Narrow" w:cs="Arial"/>
          </w:rPr>
          <w:t xml:space="preserve"> 162- 2021- EF. </w:t>
        </w:r>
        <w:r w:rsidRPr="00625788">
          <w:t xml:space="preserve"> 25</w:t>
        </w:r>
        <w:r w:rsidRPr="00625788">
          <w:rPr>
            <w:rFonts w:ascii="Arial Narrow" w:hAnsi="Arial Narrow" w:cs="Arial"/>
          </w:rPr>
          <w:t xml:space="preserve"> de junio de 2021, que establece lo siguiente:</w:t>
        </w:r>
      </w:ins>
    </w:p>
    <w:p w14:paraId="68A7C25B" w14:textId="77777777" w:rsidR="00056E22" w:rsidRPr="00625788" w:rsidRDefault="00056E22" w:rsidP="00056E22">
      <w:pPr>
        <w:ind w:left="1134"/>
        <w:jc w:val="both"/>
        <w:rPr>
          <w:ins w:id="3319" w:author="surieth_uu@hotmail.com" w:date="2023-03-21T16:35:00Z"/>
          <w:rFonts w:ascii="Arial Narrow" w:hAnsi="Arial Narrow" w:cs="Arial"/>
          <w:b/>
          <w:i/>
          <w:iCs/>
          <w:sz w:val="22"/>
          <w:szCs w:val="22"/>
        </w:rPr>
      </w:pPr>
      <w:ins w:id="3320" w:author="surieth_uu@hotmail.com" w:date="2023-03-21T16:35:00Z">
        <w:r w:rsidRPr="00625788">
          <w:rPr>
            <w:rFonts w:ascii="Arial Narrow" w:hAnsi="Arial Narrow" w:cs="Arial"/>
            <w:b/>
            <w:i/>
            <w:iCs/>
            <w:sz w:val="22"/>
            <w:szCs w:val="22"/>
          </w:rPr>
          <w:t>Artículo 16: Requerimiento</w:t>
        </w:r>
      </w:ins>
    </w:p>
    <w:p w14:paraId="06D81AA4" w14:textId="77777777" w:rsidR="00056E22" w:rsidRPr="00113FB2" w:rsidRDefault="00056E22" w:rsidP="00056E22">
      <w:pPr>
        <w:tabs>
          <w:tab w:val="left" w:pos="367"/>
        </w:tabs>
        <w:jc w:val="both"/>
        <w:rPr>
          <w:ins w:id="3321" w:author="surieth_uu@hotmail.com" w:date="2023-03-21T16:35:00Z"/>
          <w:rFonts w:ascii="Arial Narrow" w:hAnsi="Arial Narrow" w:cs="Arial"/>
          <w:i/>
          <w:iCs/>
          <w:lang w:eastAsia="es-PE"/>
        </w:rPr>
      </w:pPr>
    </w:p>
    <w:p w14:paraId="2B82C98A" w14:textId="77777777" w:rsidR="00056E22" w:rsidRPr="00625788" w:rsidRDefault="00056E22" w:rsidP="00056E22">
      <w:pPr>
        <w:pStyle w:val="Prrafodelista"/>
        <w:tabs>
          <w:tab w:val="left" w:pos="367"/>
        </w:tabs>
        <w:ind w:left="1134"/>
        <w:jc w:val="both"/>
        <w:rPr>
          <w:ins w:id="3322" w:author="surieth_uu@hotmail.com" w:date="2023-03-21T16:35:00Z"/>
          <w:rFonts w:ascii="Arial Narrow" w:hAnsi="Arial Narrow" w:cs="Arial"/>
          <w:i/>
          <w:iCs/>
          <w:lang w:eastAsia="es-PE"/>
        </w:rPr>
      </w:pPr>
      <w:ins w:id="3323" w:author="surieth_uu@hotmail.com" w:date="2023-03-21T16:35:00Z">
        <w:r w:rsidRPr="00625788">
          <w:rPr>
            <w:rFonts w:ascii="Arial Narrow" w:hAnsi="Arial Narrow" w:cs="Arial"/>
            <w:b/>
            <w:i/>
            <w:iCs/>
          </w:rPr>
          <w:t>Articulo</w:t>
        </w:r>
        <w:r w:rsidRPr="00625788">
          <w:rPr>
            <w:rFonts w:ascii="Arial Narrow" w:hAnsi="Arial Narrow" w:cs="Arial"/>
            <w:i/>
            <w:iCs/>
            <w:lang w:eastAsia="es-PE"/>
          </w:rPr>
          <w:t xml:space="preserve"> 16.1 El área usuaria requiere los bienes, servicios u obras a contratar, siendo responsable de formular las especificaciones técnicas, términos de referencia o expediente técnico, respectivamente, así como los requisitos de calificación; además de justificar la finalidad pública de la contratación. Los bienes, servicios u obras que se requieran deben estar orientados al cumplimiento de las funciones de la Entidad.</w:t>
        </w:r>
      </w:ins>
    </w:p>
    <w:p w14:paraId="537A834E" w14:textId="77777777" w:rsidR="00056E22" w:rsidRPr="00625788" w:rsidRDefault="00056E22" w:rsidP="00056E22">
      <w:pPr>
        <w:pStyle w:val="Prrafodelista"/>
        <w:tabs>
          <w:tab w:val="left" w:pos="367"/>
        </w:tabs>
        <w:ind w:left="1134"/>
        <w:jc w:val="both"/>
        <w:rPr>
          <w:ins w:id="3324" w:author="surieth_uu@hotmail.com" w:date="2023-03-21T16:35:00Z"/>
          <w:rFonts w:ascii="Arial Narrow" w:hAnsi="Arial Narrow" w:cs="Arial"/>
          <w:i/>
          <w:iCs/>
          <w:lang w:eastAsia="es-PE"/>
        </w:rPr>
      </w:pPr>
    </w:p>
    <w:p w14:paraId="1E0C2ED0" w14:textId="3E52AF85" w:rsidR="00056E22" w:rsidRPr="00625788" w:rsidRDefault="00056E22" w:rsidP="00056E22">
      <w:pPr>
        <w:pStyle w:val="Prrafodelista"/>
        <w:tabs>
          <w:tab w:val="left" w:pos="367"/>
        </w:tabs>
        <w:ind w:left="1134"/>
        <w:jc w:val="both"/>
        <w:rPr>
          <w:ins w:id="3325" w:author="surieth_uu@hotmail.com" w:date="2023-03-21T16:35:00Z"/>
          <w:rFonts w:ascii="Arial Narrow" w:hAnsi="Arial Narrow" w:cs="Arial"/>
          <w:i/>
          <w:iCs/>
          <w:lang w:eastAsia="es-PE"/>
        </w:rPr>
      </w:pPr>
      <w:ins w:id="3326" w:author="surieth_uu@hotmail.com" w:date="2023-03-21T16:35:00Z">
        <w:r w:rsidRPr="00625788">
          <w:rPr>
            <w:rFonts w:ascii="Arial Narrow" w:hAnsi="Arial Narrow" w:cs="Arial"/>
            <w:b/>
            <w:i/>
            <w:iCs/>
          </w:rPr>
          <w:t>Articulo</w:t>
        </w:r>
        <w:r w:rsidRPr="00625788">
          <w:rPr>
            <w:rFonts w:ascii="Arial Narrow" w:hAnsi="Arial Narrow" w:cs="Arial"/>
            <w:i/>
            <w:iCs/>
            <w:lang w:eastAsia="es-PE"/>
          </w:rPr>
          <w:t xml:space="preserve"> 16.2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w:t>
        </w:r>
        <w:r w:rsidRPr="00625788">
          <w:rPr>
            <w:rFonts w:ascii="Arial Narrow" w:hAnsi="Arial Narrow" w:cs="Arial"/>
            <w:i/>
            <w:iCs/>
            <w:lang w:eastAsia="es-PE"/>
          </w:rPr>
          <w:lastRenderedPageBreak/>
          <w:t>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w:t>
        </w:r>
        <w:del w:id="3327" w:author="NAHIM" w:date="2023-03-21T18:19:00Z">
          <w:r w:rsidRPr="00625788" w:rsidDel="003C15FE">
            <w:rPr>
              <w:rFonts w:ascii="Arial Narrow" w:hAnsi="Arial Narrow" w:cs="Arial"/>
              <w:i/>
              <w:iCs/>
              <w:lang w:eastAsia="es-PE"/>
            </w:rPr>
            <w:delText xml:space="preserve"> caracter</w:delText>
          </w:r>
        </w:del>
      </w:ins>
      <w:ins w:id="3328" w:author="NAHIM" w:date="2023-03-21T18:19:00Z">
        <w:r w:rsidR="003C15FE">
          <w:rPr>
            <w:rFonts w:ascii="Arial Narrow" w:hAnsi="Arial Narrow" w:cs="Arial"/>
            <w:i/>
            <w:iCs/>
            <w:lang w:eastAsia="es-PE"/>
          </w:rPr>
          <w:pgNum/>
        </w:r>
        <w:proofErr w:type="spellStart"/>
        <w:r w:rsidR="003C15FE">
          <w:rPr>
            <w:rFonts w:ascii="Arial Narrow" w:hAnsi="Arial Narrow" w:cs="Arial"/>
            <w:i/>
            <w:iCs/>
            <w:lang w:eastAsia="es-PE"/>
          </w:rPr>
          <w:t>arácter</w:t>
        </w:r>
      </w:ins>
      <w:ins w:id="3329" w:author="surieth_uu@hotmail.com" w:date="2023-03-21T16:35:00Z">
        <w:r w:rsidRPr="00625788">
          <w:rPr>
            <w:rFonts w:ascii="Arial Narrow" w:hAnsi="Arial Narrow" w:cs="Arial"/>
            <w:i/>
            <w:iCs/>
            <w:lang w:eastAsia="es-PE"/>
          </w:rPr>
          <w:t>ice</w:t>
        </w:r>
        <w:proofErr w:type="spellEnd"/>
        <w:r w:rsidRPr="00625788">
          <w:rPr>
            <w:rFonts w:ascii="Arial Narrow" w:hAnsi="Arial Narrow" w:cs="Arial"/>
            <w:i/>
            <w:iCs/>
            <w:lang w:eastAsia="es-PE"/>
          </w:rPr>
          <w:t xml:space="preserve"> a los bienes o servicios ofrecidos por un proveedor determinado, o a marcas, patentes o tipos, o a un origen o a una producción determinados con la finalidad de favorecer o descartar ciertos proveedores o ciertos productos.</w:t>
        </w:r>
      </w:ins>
    </w:p>
    <w:p w14:paraId="546CB57B" w14:textId="77777777" w:rsidR="00056E22" w:rsidRPr="00625788" w:rsidRDefault="00056E22" w:rsidP="00056E22">
      <w:pPr>
        <w:pStyle w:val="Prrafodelista"/>
        <w:tabs>
          <w:tab w:val="left" w:pos="367"/>
        </w:tabs>
        <w:spacing w:after="0" w:line="240" w:lineRule="auto"/>
        <w:ind w:left="1134"/>
        <w:jc w:val="both"/>
        <w:rPr>
          <w:ins w:id="3330" w:author="surieth_uu@hotmail.com" w:date="2023-03-21T16:35:00Z"/>
          <w:rFonts w:ascii="Arial Narrow" w:hAnsi="Arial Narrow" w:cs="Arial"/>
          <w:i/>
          <w:iCs/>
          <w:lang w:eastAsia="es-PE"/>
        </w:rPr>
      </w:pPr>
    </w:p>
    <w:p w14:paraId="697B1A4E" w14:textId="77777777" w:rsidR="00056E22" w:rsidRPr="00625788" w:rsidRDefault="00056E22" w:rsidP="00056E22">
      <w:pPr>
        <w:pStyle w:val="Prrafodelista"/>
        <w:numPr>
          <w:ilvl w:val="0"/>
          <w:numId w:val="44"/>
        </w:numPr>
        <w:ind w:left="1134" w:hanging="283"/>
        <w:jc w:val="both"/>
        <w:rPr>
          <w:ins w:id="3331" w:author="surieth_uu@hotmail.com" w:date="2023-03-21T16:35:00Z"/>
          <w:rFonts w:ascii="Arial Narrow" w:hAnsi="Arial Narrow" w:cs="Arial"/>
        </w:rPr>
      </w:pPr>
      <w:ins w:id="3332" w:author="surieth_uu@hotmail.com" w:date="2023-03-21T16:35:00Z">
        <w:r w:rsidRPr="00625788">
          <w:rPr>
            <w:rFonts w:ascii="Arial Narrow" w:hAnsi="Arial Narrow" w:cs="Arial"/>
            <w:b/>
          </w:rPr>
          <w:t xml:space="preserve">Bases Integradas del proceso Adjudicación Simplificada </w:t>
        </w:r>
        <w:proofErr w:type="spellStart"/>
        <w:r w:rsidRPr="00625788">
          <w:rPr>
            <w:rFonts w:ascii="Arial Narrow" w:hAnsi="Arial Narrow" w:cs="Arial"/>
            <w:b/>
          </w:rPr>
          <w:t>N°</w:t>
        </w:r>
        <w:proofErr w:type="spellEnd"/>
        <w:r w:rsidRPr="00625788">
          <w:rPr>
            <w:rFonts w:ascii="Arial Narrow" w:hAnsi="Arial Narrow" w:cs="Arial"/>
            <w:b/>
          </w:rPr>
          <w:t xml:space="preserve"> 106-2022-GRAP-2</w:t>
        </w:r>
        <w:r w:rsidRPr="00625788">
          <w:rPr>
            <w:rFonts w:ascii="Arial Narrow" w:hAnsi="Arial Narrow" w:cs="Arial"/>
            <w:b/>
            <w:bCs/>
          </w:rPr>
          <w:t xml:space="preserve">, </w:t>
        </w:r>
        <w:r w:rsidRPr="00625788">
          <w:rPr>
            <w:rFonts w:ascii="Arial Narrow" w:hAnsi="Arial Narrow" w:cs="Arial"/>
          </w:rPr>
          <w:t>que señala lo siguiente:</w:t>
        </w:r>
      </w:ins>
    </w:p>
    <w:p w14:paraId="32AD0E62" w14:textId="77777777" w:rsidR="00056E22" w:rsidRPr="00625788" w:rsidRDefault="00056E22" w:rsidP="00056E22">
      <w:pPr>
        <w:ind w:left="1134"/>
        <w:jc w:val="both"/>
        <w:rPr>
          <w:ins w:id="3333" w:author="surieth_uu@hotmail.com" w:date="2023-03-21T16:35:00Z"/>
          <w:rFonts w:ascii="Arial Narrow" w:hAnsi="Arial Narrow" w:cs="Arial"/>
          <w:b/>
          <w:i/>
          <w:iCs/>
          <w:sz w:val="22"/>
          <w:szCs w:val="22"/>
        </w:rPr>
      </w:pPr>
      <w:ins w:id="3334" w:author="surieth_uu@hotmail.com" w:date="2023-03-21T16:35:00Z">
        <w:r w:rsidRPr="00625788">
          <w:rPr>
            <w:rFonts w:ascii="Arial Narrow" w:hAnsi="Arial Narrow" w:cs="Arial"/>
            <w:b/>
            <w:i/>
            <w:iCs/>
            <w:sz w:val="22"/>
            <w:szCs w:val="22"/>
          </w:rPr>
          <w:t>CAPITULO III REQUERIMIENTO</w:t>
        </w:r>
      </w:ins>
    </w:p>
    <w:p w14:paraId="340D9C98" w14:textId="77777777" w:rsidR="00056E22" w:rsidRPr="00625788" w:rsidRDefault="00056E22" w:rsidP="00056E22">
      <w:pPr>
        <w:pStyle w:val="Prrafodelista"/>
        <w:tabs>
          <w:tab w:val="left" w:pos="142"/>
          <w:tab w:val="left" w:pos="851"/>
        </w:tabs>
        <w:autoSpaceDE w:val="0"/>
        <w:autoSpaceDN w:val="0"/>
        <w:adjustRightInd w:val="0"/>
        <w:spacing w:after="0" w:line="240" w:lineRule="auto"/>
        <w:ind w:left="851"/>
        <w:jc w:val="both"/>
        <w:rPr>
          <w:ins w:id="3335" w:author="surieth_uu@hotmail.com" w:date="2023-03-21T16:35:00Z"/>
          <w:rFonts w:ascii="Arial Narrow" w:hAnsi="Arial Narrow" w:cs="Arial"/>
          <w:b/>
          <w:bCs/>
          <w:i/>
          <w:iCs/>
        </w:rPr>
      </w:pPr>
    </w:p>
    <w:p w14:paraId="093D48A4" w14:textId="77777777" w:rsidR="00056E22" w:rsidRPr="00625788" w:rsidRDefault="00056E22" w:rsidP="00056E22">
      <w:pPr>
        <w:ind w:left="1134"/>
        <w:jc w:val="both"/>
        <w:rPr>
          <w:ins w:id="3336" w:author="surieth_uu@hotmail.com" w:date="2023-03-21T16:35:00Z"/>
          <w:rFonts w:ascii="Arial Narrow" w:hAnsi="Arial Narrow" w:cs="Arial"/>
          <w:b/>
          <w:i/>
          <w:iCs/>
          <w:sz w:val="22"/>
          <w:szCs w:val="22"/>
        </w:rPr>
      </w:pPr>
      <w:ins w:id="3337" w:author="surieth_uu@hotmail.com" w:date="2023-03-21T16:35:00Z">
        <w:r w:rsidRPr="00625788">
          <w:rPr>
            <w:rFonts w:ascii="Arial Narrow" w:hAnsi="Arial Narrow" w:cs="Arial"/>
            <w:b/>
            <w:i/>
            <w:iCs/>
            <w:sz w:val="22"/>
            <w:szCs w:val="22"/>
          </w:rPr>
          <w:t>3.1 ESPECIFIACIONES TECNICAS</w:t>
        </w:r>
      </w:ins>
    </w:p>
    <w:p w14:paraId="0F1871C1" w14:textId="77777777" w:rsidR="00056E22" w:rsidRPr="00625788" w:rsidRDefault="00056E22" w:rsidP="00056E22">
      <w:pPr>
        <w:ind w:left="1134"/>
        <w:jc w:val="both"/>
        <w:rPr>
          <w:ins w:id="3338" w:author="surieth_uu@hotmail.com" w:date="2023-03-21T16:35:00Z"/>
          <w:rFonts w:ascii="Arial Narrow" w:hAnsi="Arial Narrow" w:cs="Arial"/>
          <w:b/>
          <w:i/>
          <w:iCs/>
          <w:sz w:val="22"/>
          <w:szCs w:val="22"/>
        </w:rPr>
      </w:pPr>
      <w:ins w:id="3339" w:author="surieth_uu@hotmail.com" w:date="2023-03-21T16:35:00Z">
        <w:r w:rsidRPr="00625788">
          <w:rPr>
            <w:rFonts w:ascii="Arial Narrow" w:hAnsi="Arial Narrow" w:cs="Arial"/>
            <w:b/>
            <w:i/>
            <w:iCs/>
            <w:sz w:val="22"/>
            <w:szCs w:val="22"/>
          </w:rPr>
          <w:t>5. Características Técnicas</w:t>
        </w:r>
      </w:ins>
    </w:p>
    <w:p w14:paraId="37D0B91A" w14:textId="77777777" w:rsidR="00056E22" w:rsidRPr="00625788" w:rsidRDefault="00056E22" w:rsidP="00056E22">
      <w:pPr>
        <w:ind w:left="1134"/>
        <w:jc w:val="both"/>
        <w:rPr>
          <w:ins w:id="3340" w:author="surieth_uu@hotmail.com" w:date="2023-03-21T16:35:00Z"/>
          <w:rFonts w:ascii="Arial Narrow" w:hAnsi="Arial Narrow" w:cs="Arial"/>
          <w:bCs/>
          <w:i/>
          <w:iCs/>
          <w:sz w:val="22"/>
          <w:szCs w:val="22"/>
        </w:rPr>
      </w:pPr>
      <w:ins w:id="3341" w:author="surieth_uu@hotmail.com" w:date="2023-03-21T16:35:00Z">
        <w:r w:rsidRPr="00625788">
          <w:rPr>
            <w:rFonts w:ascii="Arial Narrow" w:hAnsi="Arial Narrow" w:cs="Arial"/>
            <w:bCs/>
            <w:i/>
            <w:iCs/>
            <w:sz w:val="22"/>
            <w:szCs w:val="22"/>
          </w:rPr>
          <w:t>Se requiere la compra de GABINETE DE CARGA DE PORTÁTILES DE ACUERDO A DISEÑO. (…).</w:t>
        </w:r>
      </w:ins>
    </w:p>
    <w:p w14:paraId="5D59F8EE" w14:textId="77777777" w:rsidR="00056E22" w:rsidRPr="00625788" w:rsidRDefault="00056E22" w:rsidP="00056E22">
      <w:pPr>
        <w:ind w:left="1134"/>
        <w:jc w:val="both"/>
        <w:rPr>
          <w:ins w:id="3342" w:author="surieth_uu@hotmail.com" w:date="2023-03-21T16:35:00Z"/>
          <w:rFonts w:ascii="Arial Narrow" w:hAnsi="Arial Narrow" w:cs="Arial"/>
          <w:bCs/>
          <w:i/>
          <w:iCs/>
          <w:sz w:val="22"/>
          <w:szCs w:val="22"/>
        </w:rPr>
      </w:pPr>
      <w:ins w:id="3343" w:author="surieth_uu@hotmail.com" w:date="2023-03-21T16:35:00Z">
        <w:r w:rsidRPr="00625788">
          <w:rPr>
            <w:rFonts w:ascii="Arial Narrow" w:hAnsi="Arial Narrow" w:cs="Arial"/>
            <w:bCs/>
            <w:i/>
            <w:iCs/>
            <w:sz w:val="22"/>
            <w:szCs w:val="22"/>
          </w:rPr>
          <w:tab/>
        </w:r>
        <w:r w:rsidRPr="00625788">
          <w:rPr>
            <w:rFonts w:ascii="Arial Narrow" w:hAnsi="Arial Narrow" w:cs="Arial"/>
            <w:b/>
            <w:i/>
            <w:iCs/>
            <w:sz w:val="22"/>
            <w:szCs w:val="22"/>
          </w:rPr>
          <w:t>Certificación.</w:t>
        </w:r>
        <w:r w:rsidRPr="00625788">
          <w:rPr>
            <w:rFonts w:ascii="Arial Narrow" w:hAnsi="Arial Narrow" w:cs="Arial"/>
            <w:bCs/>
            <w:i/>
            <w:iCs/>
            <w:sz w:val="22"/>
            <w:szCs w:val="22"/>
          </w:rPr>
          <w:t xml:space="preserve"> CE-EMC, UL, proceso de fabricación ISO9001</w:t>
        </w:r>
      </w:ins>
    </w:p>
    <w:p w14:paraId="5FAF9E2C" w14:textId="77777777" w:rsidR="00056E22" w:rsidRPr="00113FB2" w:rsidRDefault="00056E22" w:rsidP="00056E22">
      <w:pPr>
        <w:ind w:left="1134"/>
        <w:jc w:val="both"/>
        <w:rPr>
          <w:ins w:id="3344" w:author="surieth_uu@hotmail.com" w:date="2023-03-21T16:35:00Z"/>
          <w:rFonts w:ascii="Arial Narrow" w:hAnsi="Arial Narrow" w:cs="Arial"/>
          <w:bCs/>
          <w:i/>
          <w:iCs/>
          <w:noProof/>
          <w:sz w:val="22"/>
          <w:szCs w:val="22"/>
        </w:rPr>
      </w:pPr>
    </w:p>
    <w:p w14:paraId="6F53E469" w14:textId="3A1720B1" w:rsidR="00056E22" w:rsidRDefault="00056E22" w:rsidP="00056E22">
      <w:pPr>
        <w:ind w:left="1134"/>
        <w:rPr>
          <w:ins w:id="3345" w:author="NAHIM" w:date="2023-03-21T18:22:00Z"/>
          <w:rFonts w:ascii="Arial Narrow" w:hAnsi="Arial Narrow" w:cs="Arial"/>
          <w:bCs/>
          <w:i/>
          <w:iCs/>
          <w:sz w:val="22"/>
          <w:szCs w:val="22"/>
        </w:rPr>
      </w:pPr>
      <w:ins w:id="3346" w:author="surieth_uu@hotmail.com" w:date="2023-03-21T16:35:00Z">
        <w:r w:rsidRPr="00113FB2">
          <w:rPr>
            <w:rFonts w:ascii="Arial Narrow" w:hAnsi="Arial Narrow" w:cs="Arial"/>
            <w:bCs/>
            <w:i/>
            <w:iCs/>
            <w:noProof/>
            <w:sz w:val="22"/>
            <w:szCs w:val="22"/>
          </w:rPr>
          <w:lastRenderedPageBreak/>
          <w:drawing>
            <wp:inline distT="0" distB="0" distL="0" distR="0" wp14:anchorId="3A22EA27" wp14:editId="2831A386">
              <wp:extent cx="4479804" cy="4637964"/>
              <wp:effectExtent l="152400" t="152400" r="340360" b="3346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4984" t="32991" r="4963" b="1086"/>
                      <a:stretch/>
                    </pic:blipFill>
                    <pic:spPr bwMode="auto">
                      <a:xfrm>
                        <a:off x="0" y="0"/>
                        <a:ext cx="4493615" cy="46522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ins>
    </w:p>
    <w:p w14:paraId="3DC562F8" w14:textId="77777777" w:rsidR="006000AD" w:rsidRPr="00625788" w:rsidRDefault="006000AD" w:rsidP="006000AD">
      <w:pPr>
        <w:pStyle w:val="Prrafodelista"/>
        <w:tabs>
          <w:tab w:val="left" w:pos="142"/>
          <w:tab w:val="left" w:pos="1276"/>
        </w:tabs>
        <w:autoSpaceDE w:val="0"/>
        <w:autoSpaceDN w:val="0"/>
        <w:adjustRightInd w:val="0"/>
        <w:spacing w:after="0" w:line="240" w:lineRule="auto"/>
        <w:ind w:left="993"/>
        <w:jc w:val="both"/>
        <w:rPr>
          <w:ins w:id="3347" w:author="NAHIM" w:date="2023-03-21T18:22:00Z"/>
          <w:rFonts w:ascii="Times New Roman" w:eastAsia="Times New Roman" w:hAnsi="Times New Roman"/>
          <w:noProof/>
          <w:snapToGrid w:val="0"/>
          <w:w w:val="0"/>
          <w:sz w:val="0"/>
          <w:szCs w:val="0"/>
          <w:u w:color="000000"/>
          <w:bdr w:val="none" w:sz="0" w:space="0" w:color="000000"/>
          <w:shd w:val="clear" w:color="000000" w:fill="000000"/>
        </w:rPr>
      </w:pPr>
      <w:ins w:id="3348" w:author="NAHIM" w:date="2023-03-21T18:22:00Z">
        <w:r w:rsidRPr="00625788">
          <w:rPr>
            <w:rFonts w:ascii="Arial Narrow" w:hAnsi="Arial Narrow" w:cs="Arial"/>
            <w:b/>
            <w:bCs/>
            <w:sz w:val="16"/>
            <w:szCs w:val="16"/>
          </w:rPr>
          <w:t>Fuente</w:t>
        </w:r>
        <w:r w:rsidRPr="00625788">
          <w:rPr>
            <w:rFonts w:ascii="Arial Narrow" w:hAnsi="Arial Narrow" w:cs="Arial"/>
            <w:sz w:val="16"/>
            <w:szCs w:val="16"/>
          </w:rPr>
          <w:t>: Bases Integradas publicadas en el portal web del SEACE</w:t>
        </w:r>
      </w:ins>
    </w:p>
    <w:p w14:paraId="244DFC65" w14:textId="77777777" w:rsidR="006000AD" w:rsidRPr="00625788" w:rsidRDefault="006000AD" w:rsidP="00056E22">
      <w:pPr>
        <w:ind w:left="1134"/>
        <w:rPr>
          <w:ins w:id="3349" w:author="surieth_uu@hotmail.com" w:date="2023-03-21T16:35:00Z"/>
          <w:rFonts w:ascii="Arial Narrow" w:hAnsi="Arial Narrow" w:cs="Arial"/>
          <w:bCs/>
          <w:i/>
          <w:iCs/>
          <w:sz w:val="22"/>
          <w:szCs w:val="22"/>
        </w:rPr>
      </w:pPr>
    </w:p>
    <w:p w14:paraId="6E9AFA4F" w14:textId="4A6C4372" w:rsidR="00633930" w:rsidRPr="00056E22" w:rsidRDefault="00056E22">
      <w:pPr>
        <w:pStyle w:val="Prrafodelista"/>
        <w:tabs>
          <w:tab w:val="left" w:pos="142"/>
          <w:tab w:val="left" w:pos="1276"/>
        </w:tabs>
        <w:autoSpaceDE w:val="0"/>
        <w:autoSpaceDN w:val="0"/>
        <w:adjustRightInd w:val="0"/>
        <w:ind w:left="709"/>
        <w:jc w:val="both"/>
        <w:rPr>
          <w:ins w:id="3350" w:author="surieth_uu@hotmail.com" w:date="2023-03-21T16:16:00Z"/>
          <w:rFonts w:ascii="Arial Narrow" w:hAnsi="Arial Narrow" w:cs="Arial"/>
          <w:b/>
          <w:bCs/>
          <w:rPrChange w:id="3351" w:author="surieth_uu@hotmail.com" w:date="2023-03-21T16:33:00Z">
            <w:rPr>
              <w:ins w:id="3352" w:author="surieth_uu@hotmail.com" w:date="2023-03-21T16:16:00Z"/>
              <w:rFonts w:ascii="Arial Narrow" w:hAnsi="Arial Narrow" w:cs="Arial"/>
              <w:sz w:val="22"/>
              <w:szCs w:val="22"/>
            </w:rPr>
          </w:rPrChange>
        </w:rPr>
        <w:pPrChange w:id="3353" w:author="surieth_uu@hotmail.com" w:date="2023-03-21T16:38:00Z">
          <w:pPr>
            <w:tabs>
              <w:tab w:val="left" w:pos="142"/>
              <w:tab w:val="left" w:pos="1276"/>
            </w:tabs>
            <w:autoSpaceDE w:val="0"/>
            <w:autoSpaceDN w:val="0"/>
            <w:adjustRightInd w:val="0"/>
            <w:ind w:left="709"/>
            <w:jc w:val="both"/>
          </w:pPr>
        </w:pPrChange>
      </w:pPr>
      <w:ins w:id="3354" w:author="surieth_uu@hotmail.com" w:date="2023-03-21T16:35:00Z">
        <w:r w:rsidRPr="00625788">
          <w:rPr>
            <w:rFonts w:ascii="Arial Narrow" w:hAnsi="Arial Narrow" w:cs="Arial"/>
          </w:rPr>
          <w:t xml:space="preserve">La situación adversa antes descrita, pone en riesgo la ejecución física del proyecto ya que no se estarían cumpliendo con los plazos previsto en la programación con la finalidad </w:t>
        </w:r>
      </w:ins>
      <w:ins w:id="3355" w:author="NAHIM" w:date="2023-03-21T18:19:00Z">
        <w:r w:rsidR="003C15FE">
          <w:rPr>
            <w:rFonts w:ascii="Arial Narrow" w:hAnsi="Arial Narrow" w:cs="Arial"/>
          </w:rPr>
          <w:t xml:space="preserve">de </w:t>
        </w:r>
      </w:ins>
      <w:ins w:id="3356" w:author="surieth_uu@hotmail.com" w:date="2023-03-21T16:35:00Z">
        <w:r w:rsidRPr="00625788">
          <w:rPr>
            <w:rFonts w:ascii="Arial Narrow" w:hAnsi="Arial Narrow" w:cs="Arial"/>
          </w:rPr>
          <w:t>lograr los objetivos planteados para el presente proyecto.</w:t>
        </w:r>
      </w:ins>
    </w:p>
    <w:p w14:paraId="390D1E20" w14:textId="7A760A8F" w:rsidR="00633930" w:rsidRPr="00D61DC9" w:rsidDel="00056E22" w:rsidRDefault="00633930" w:rsidP="003E03AC">
      <w:pPr>
        <w:tabs>
          <w:tab w:val="left" w:pos="142"/>
          <w:tab w:val="left" w:pos="1276"/>
        </w:tabs>
        <w:autoSpaceDE w:val="0"/>
        <w:autoSpaceDN w:val="0"/>
        <w:adjustRightInd w:val="0"/>
        <w:ind w:left="709"/>
        <w:jc w:val="both"/>
        <w:rPr>
          <w:del w:id="3357" w:author="surieth_uu@hotmail.com" w:date="2023-03-21T16:38:00Z"/>
          <w:rFonts w:ascii="Arial Narrow" w:hAnsi="Arial Narrow" w:cs="Arial"/>
          <w:i/>
          <w:iCs/>
        </w:rPr>
      </w:pPr>
    </w:p>
    <w:p w14:paraId="1D820400" w14:textId="3323DC86" w:rsidR="00784151" w:rsidDel="00330998" w:rsidRDefault="00784151" w:rsidP="00EA1C4E">
      <w:pPr>
        <w:tabs>
          <w:tab w:val="left" w:pos="142"/>
          <w:tab w:val="left" w:pos="1276"/>
        </w:tabs>
        <w:autoSpaceDE w:val="0"/>
        <w:autoSpaceDN w:val="0"/>
        <w:adjustRightInd w:val="0"/>
        <w:ind w:left="709"/>
        <w:jc w:val="both"/>
        <w:rPr>
          <w:del w:id="3358" w:author="Usuario de Windows" w:date="2023-03-20T18:21:00Z"/>
          <w:rFonts w:ascii="Arial Narrow" w:hAnsi="Arial Narrow" w:cs="Arial"/>
          <w:sz w:val="22"/>
          <w:szCs w:val="22"/>
        </w:rPr>
      </w:pPr>
    </w:p>
    <w:p w14:paraId="561EB777" w14:textId="77777777" w:rsidR="009E5A25" w:rsidRDefault="009E5A25" w:rsidP="00C06A27">
      <w:pPr>
        <w:tabs>
          <w:tab w:val="left" w:pos="142"/>
          <w:tab w:val="left" w:pos="1276"/>
        </w:tabs>
        <w:autoSpaceDE w:val="0"/>
        <w:autoSpaceDN w:val="0"/>
        <w:adjustRightInd w:val="0"/>
        <w:ind w:left="426"/>
        <w:jc w:val="both"/>
        <w:rPr>
          <w:rFonts w:ascii="Arial Narrow" w:hAnsi="Arial Narrow" w:cs="Arial"/>
          <w:sz w:val="22"/>
          <w:szCs w:val="22"/>
        </w:rPr>
      </w:pPr>
    </w:p>
    <w:p w14:paraId="36D60D5C" w14:textId="21817C67" w:rsidR="00AF1D27" w:rsidRDefault="00AF1D27" w:rsidP="003801F7">
      <w:pPr>
        <w:pStyle w:val="Ttulo1"/>
        <w:numPr>
          <w:ilvl w:val="0"/>
          <w:numId w:val="36"/>
        </w:numPr>
        <w:spacing w:before="0"/>
        <w:rPr>
          <w:rStyle w:val="Textoennegrita"/>
          <w:rFonts w:ascii="Arial Narrow" w:hAnsi="Arial Narrow"/>
          <w:b/>
          <w:bCs/>
          <w:color w:val="auto"/>
          <w:sz w:val="22"/>
          <w:szCs w:val="22"/>
        </w:rPr>
      </w:pPr>
      <w:bookmarkStart w:id="3359" w:name="_Toc123200159"/>
      <w:r w:rsidRPr="00597EBB">
        <w:rPr>
          <w:rStyle w:val="Textoennegrita"/>
          <w:rFonts w:ascii="Arial Narrow" w:hAnsi="Arial Narrow"/>
          <w:b/>
          <w:bCs/>
          <w:color w:val="auto"/>
          <w:sz w:val="22"/>
          <w:szCs w:val="22"/>
        </w:rPr>
        <w:t>DOCUMENTACIÓN VINCULADA AL HITO DE CONTROL</w:t>
      </w:r>
      <w:bookmarkEnd w:id="3359"/>
    </w:p>
    <w:p w14:paraId="07721FE9" w14:textId="77777777" w:rsidR="00DF471B" w:rsidRPr="00DF471B" w:rsidRDefault="00DF471B" w:rsidP="00DF471B"/>
    <w:p w14:paraId="2CF3524D" w14:textId="6D992E61" w:rsidR="00AF1D27" w:rsidRPr="00B36D5A" w:rsidRDefault="00AF1D27" w:rsidP="003801F7">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sidR="004A2BA1">
        <w:rPr>
          <w:rFonts w:ascii="Arial Narrow" w:eastAsia="Calibri" w:hAnsi="Arial Narrow" w:cs="Arial"/>
          <w:bCs/>
          <w:sz w:val="22"/>
          <w:szCs w:val="22"/>
        </w:rPr>
        <w:t xml:space="preserve">n.º </w:t>
      </w:r>
      <w:r w:rsidR="00A005E5">
        <w:rPr>
          <w:rFonts w:ascii="Arial Narrow" w:eastAsia="Calibri" w:hAnsi="Arial Narrow" w:cs="Arial"/>
          <w:bCs/>
          <w:sz w:val="22"/>
          <w:szCs w:val="22"/>
        </w:rPr>
        <w:t>1</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00C83D2C">
        <w:rPr>
          <w:rFonts w:ascii="Arial Narrow" w:hAnsi="Arial Narrow" w:cs="Arial"/>
          <w:bCs/>
          <w:sz w:val="22"/>
          <w:szCs w:val="22"/>
          <w:lang w:val="es-ES"/>
        </w:rPr>
        <w:t xml:space="preserve">Devengado a </w:t>
      </w:r>
      <w:r w:rsidR="00F036A9">
        <w:rPr>
          <w:rFonts w:ascii="Arial Narrow" w:hAnsi="Arial Narrow"/>
          <w:sz w:val="22"/>
          <w:szCs w:val="22"/>
        </w:rPr>
        <w:t>l</w:t>
      </w:r>
      <w:r w:rsidR="00C83D2C">
        <w:rPr>
          <w:rFonts w:ascii="Arial Narrow" w:hAnsi="Arial Narrow"/>
          <w:sz w:val="22"/>
          <w:szCs w:val="22"/>
        </w:rPr>
        <w:t>a adquisición del equipamiento de Gabinetes de Carga de Portátiles</w:t>
      </w:r>
      <w:r w:rsidR="004A2BA1">
        <w:rPr>
          <w:rFonts w:ascii="Arial Narrow" w:hAnsi="Arial Narrow" w:cs="Arial"/>
          <w:bCs/>
          <w:sz w:val="22"/>
          <w:szCs w:val="22"/>
          <w:lang w:val="es-ES"/>
        </w:rPr>
        <w:t>”</w:t>
      </w:r>
      <w:r w:rsidR="0057030E">
        <w:rPr>
          <w:rFonts w:ascii="Arial Narrow" w:hAnsi="Arial Narrow" w:cs="Arial"/>
          <w:bCs/>
          <w:sz w:val="22"/>
          <w:szCs w:val="22"/>
          <w:lang w:val="es-ES"/>
        </w:rPr>
        <w:t>.</w:t>
      </w:r>
    </w:p>
    <w:p w14:paraId="0DA9323C" w14:textId="77777777" w:rsidR="00AF1D27" w:rsidRDefault="00AF1D27" w:rsidP="003801F7">
      <w:pPr>
        <w:ind w:left="709" w:right="-1"/>
        <w:jc w:val="both"/>
        <w:rPr>
          <w:rFonts w:ascii="Arial Narrow" w:hAnsi="Arial Narrow" w:cs="Arial"/>
          <w:bCs/>
          <w:sz w:val="22"/>
          <w:szCs w:val="22"/>
          <w:lang w:val="es-ES"/>
        </w:rPr>
      </w:pPr>
    </w:p>
    <w:p w14:paraId="2EF8EE9B" w14:textId="77777777" w:rsidR="00AF1D27" w:rsidRDefault="00AF1D27">
      <w:pPr>
        <w:ind w:left="709" w:right="-1"/>
        <w:jc w:val="both"/>
        <w:rPr>
          <w:ins w:id="3360" w:author="Usuario de Windows" w:date="2023-03-20T18:19:00Z"/>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4BA81FDD" w14:textId="77777777" w:rsidR="00330998" w:rsidRDefault="00330998">
      <w:pPr>
        <w:ind w:left="709" w:right="-1"/>
        <w:jc w:val="both"/>
        <w:rPr>
          <w:rFonts w:ascii="Arial Narrow" w:hAnsi="Arial Narrow" w:cs="Arial"/>
          <w:bCs/>
          <w:sz w:val="22"/>
          <w:szCs w:val="22"/>
          <w:lang w:val="es-ES"/>
        </w:rPr>
      </w:pPr>
    </w:p>
    <w:p w14:paraId="01F30849" w14:textId="4E83F62F" w:rsidR="00AF1D27" w:rsidRDefault="00AF1D27">
      <w:pPr>
        <w:pStyle w:val="Ttulo1"/>
        <w:numPr>
          <w:ilvl w:val="0"/>
          <w:numId w:val="36"/>
        </w:numPr>
        <w:spacing w:before="0"/>
        <w:rPr>
          <w:rStyle w:val="Textoennegrita"/>
          <w:rFonts w:ascii="Arial Narrow" w:hAnsi="Arial Narrow" w:cstheme="minorHAnsi"/>
          <w:b/>
          <w:bCs/>
          <w:color w:val="auto"/>
          <w:sz w:val="22"/>
          <w:szCs w:val="22"/>
        </w:rPr>
        <w:pPrChange w:id="3361" w:author="Usuario de Windows" w:date="2023-03-20T18:19:00Z">
          <w:pPr>
            <w:pStyle w:val="Ttulo1"/>
            <w:numPr>
              <w:numId w:val="36"/>
            </w:numPr>
            <w:ind w:left="720" w:hanging="360"/>
          </w:pPr>
        </w:pPrChange>
      </w:pPr>
      <w:bookmarkStart w:id="3362" w:name="_Toc123200160"/>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3362"/>
    </w:p>
    <w:p w14:paraId="378837D3" w14:textId="77777777" w:rsidR="008175AA" w:rsidRPr="008175AA" w:rsidRDefault="008175AA" w:rsidP="008175AA"/>
    <w:p w14:paraId="6169CAAC" w14:textId="27A0ACD4" w:rsidR="00AF1D27" w:rsidRDefault="00EF1404" w:rsidP="003801F7">
      <w:pPr>
        <w:pStyle w:val="Prrafodelista"/>
        <w:spacing w:after="0" w:line="240" w:lineRule="auto"/>
        <w:ind w:left="709"/>
        <w:jc w:val="both"/>
        <w:rPr>
          <w:ins w:id="3363" w:author="Usuario de Windows" w:date="2023-03-20T18:21:00Z"/>
          <w:rFonts w:ascii="Arial Narrow" w:eastAsia="Times New Roman" w:hAnsi="Arial Narrow"/>
          <w:lang w:val="es-ES" w:eastAsia="es-PE"/>
        </w:rPr>
      </w:pPr>
      <w:r>
        <w:rPr>
          <w:rFonts w:ascii="Arial Narrow" w:eastAsia="Times New Roman" w:hAnsi="Arial Narrow"/>
          <w:lang w:val="es-ES" w:eastAsia="es-PE"/>
        </w:rPr>
        <w:t>No aplica.</w:t>
      </w:r>
    </w:p>
    <w:p w14:paraId="38CFC444" w14:textId="77777777" w:rsidR="00330998" w:rsidRDefault="00330998" w:rsidP="003801F7">
      <w:pPr>
        <w:pStyle w:val="Prrafodelista"/>
        <w:spacing w:after="0" w:line="240" w:lineRule="auto"/>
        <w:ind w:left="709"/>
        <w:jc w:val="both"/>
        <w:rPr>
          <w:rFonts w:ascii="Arial Narrow" w:eastAsia="Times New Roman" w:hAnsi="Arial Narrow"/>
          <w:lang w:val="es-ES" w:eastAsia="es-PE"/>
        </w:rPr>
      </w:pPr>
    </w:p>
    <w:p w14:paraId="0243829C" w14:textId="716D9DDF" w:rsidR="00AF1D27" w:rsidRPr="00847E23" w:rsidRDefault="00AF1D27">
      <w:pPr>
        <w:pStyle w:val="Ttulo1"/>
        <w:numPr>
          <w:ilvl w:val="0"/>
          <w:numId w:val="36"/>
        </w:numPr>
        <w:spacing w:before="0"/>
        <w:rPr>
          <w:rStyle w:val="Textoennegrita"/>
          <w:rFonts w:ascii="Calibri" w:eastAsia="Calibri" w:hAnsi="Calibri" w:cstheme="minorHAnsi"/>
          <w:b/>
          <w:bCs/>
          <w:color w:val="auto"/>
          <w:sz w:val="22"/>
          <w:szCs w:val="22"/>
          <w:lang w:eastAsia="en-US"/>
        </w:rPr>
        <w:pPrChange w:id="3364" w:author="Usuario de Windows" w:date="2023-03-20T18:21:00Z">
          <w:pPr>
            <w:pStyle w:val="Ttulo1"/>
            <w:numPr>
              <w:numId w:val="36"/>
            </w:numPr>
            <w:ind w:left="720" w:hanging="360"/>
          </w:pPr>
        </w:pPrChange>
      </w:pPr>
      <w:bookmarkStart w:id="3365" w:name="_Toc123200161"/>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3365"/>
    </w:p>
    <w:p w14:paraId="4718A0C8" w14:textId="77777777" w:rsidR="008175AA" w:rsidRDefault="008175AA" w:rsidP="0031018E">
      <w:pPr>
        <w:pStyle w:val="Prrafodelista"/>
        <w:tabs>
          <w:tab w:val="left" w:pos="567"/>
        </w:tabs>
        <w:spacing w:after="0" w:line="240" w:lineRule="auto"/>
        <w:ind w:left="567"/>
        <w:jc w:val="both"/>
        <w:rPr>
          <w:rFonts w:ascii="Arial Narrow" w:hAnsi="Arial Narrow" w:cs="Arial"/>
          <w:bCs/>
        </w:rPr>
      </w:pPr>
    </w:p>
    <w:p w14:paraId="72F64FB8" w14:textId="7FD26FD1" w:rsidR="00AF1D27" w:rsidRDefault="00EF1552" w:rsidP="003801F7">
      <w:pPr>
        <w:pStyle w:val="Prrafodelista"/>
        <w:spacing w:after="0" w:line="240" w:lineRule="auto"/>
        <w:ind w:left="709"/>
        <w:jc w:val="both"/>
        <w:rPr>
          <w:ins w:id="3366" w:author="Usuario de Windows" w:date="2023-03-20T18:21:00Z"/>
          <w:rFonts w:ascii="Arial Narrow" w:hAnsi="Arial Narrow" w:cs="Arial"/>
          <w:bCs/>
        </w:rPr>
      </w:pPr>
      <w:r>
        <w:rPr>
          <w:rFonts w:ascii="Arial Narrow" w:hAnsi="Arial Narrow" w:cs="Arial"/>
          <w:bCs/>
        </w:rPr>
        <w:t>No aplica</w:t>
      </w:r>
      <w:r w:rsidR="00EF1404">
        <w:rPr>
          <w:rFonts w:ascii="Arial Narrow" w:hAnsi="Arial Narrow" w:cs="Arial"/>
          <w:bCs/>
        </w:rPr>
        <w:t>.</w:t>
      </w:r>
    </w:p>
    <w:p w14:paraId="792F378D" w14:textId="77777777" w:rsidR="00330998" w:rsidRPr="00B36D5A" w:rsidRDefault="00330998" w:rsidP="003801F7">
      <w:pPr>
        <w:pStyle w:val="Prrafodelista"/>
        <w:spacing w:after="0" w:line="240" w:lineRule="auto"/>
        <w:ind w:left="709"/>
        <w:jc w:val="both"/>
        <w:rPr>
          <w:rFonts w:ascii="Arial Narrow" w:eastAsia="Times New Roman" w:hAnsi="Arial Narrow"/>
          <w:lang w:val="es-ES" w:eastAsia="es-PE"/>
        </w:rPr>
      </w:pPr>
    </w:p>
    <w:p w14:paraId="090ABD6C" w14:textId="403EE52B" w:rsidR="00AF1D27" w:rsidRDefault="00AF1D27">
      <w:pPr>
        <w:pStyle w:val="Ttulo1"/>
        <w:numPr>
          <w:ilvl w:val="0"/>
          <w:numId w:val="36"/>
        </w:numPr>
        <w:spacing w:before="0"/>
        <w:rPr>
          <w:rStyle w:val="Textoennegrita"/>
          <w:rFonts w:ascii="Arial Narrow" w:eastAsia="Calibri" w:hAnsi="Arial Narrow" w:cstheme="minorHAnsi"/>
          <w:b/>
          <w:bCs/>
          <w:color w:val="auto"/>
          <w:sz w:val="22"/>
          <w:szCs w:val="22"/>
          <w:lang w:eastAsia="en-US"/>
        </w:rPr>
        <w:pPrChange w:id="3367" w:author="Usuario de Windows" w:date="2023-03-20T18:21:00Z">
          <w:pPr>
            <w:pStyle w:val="Ttulo1"/>
            <w:numPr>
              <w:numId w:val="36"/>
            </w:numPr>
            <w:ind w:left="720" w:hanging="360"/>
          </w:pPr>
        </w:pPrChange>
      </w:pPr>
      <w:bookmarkStart w:id="3368" w:name="_Toc123200162"/>
      <w:r w:rsidRPr="00847E23">
        <w:rPr>
          <w:rStyle w:val="Textoennegrita"/>
          <w:rFonts w:ascii="Arial Narrow" w:hAnsi="Arial Narrow" w:cstheme="minorHAnsi"/>
          <w:b/>
          <w:bCs/>
          <w:color w:val="auto"/>
          <w:sz w:val="22"/>
          <w:szCs w:val="22"/>
        </w:rPr>
        <w:t>CONCLUSIÓN</w:t>
      </w:r>
      <w:bookmarkEnd w:id="3368"/>
    </w:p>
    <w:p w14:paraId="47EA6CF3" w14:textId="2D3802CA" w:rsidR="00DF471B" w:rsidRPr="00DF471B" w:rsidRDefault="005E4EF1" w:rsidP="00DF471B">
      <w:r>
        <w:t xml:space="preserve"> </w:t>
      </w:r>
    </w:p>
    <w:p w14:paraId="4640ECC6" w14:textId="5911FB4D" w:rsidR="00AF1D27" w:rsidRDefault="00AF1D27" w:rsidP="003801F7">
      <w:pPr>
        <w:ind w:left="709"/>
        <w:contextualSpacing/>
        <w:jc w:val="both"/>
        <w:rPr>
          <w:ins w:id="3369" w:author="Usuario de Windows" w:date="2023-03-20T18:21:00Z"/>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sidR="00473E44">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sidR="00A005E5">
        <w:rPr>
          <w:rFonts w:ascii="Arial Narrow" w:eastAsia="Calibri" w:hAnsi="Arial Narrow"/>
          <w:sz w:val="22"/>
          <w:szCs w:val="22"/>
        </w:rPr>
        <w:t>1</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00DD774F">
        <w:rPr>
          <w:rFonts w:ascii="Arial Narrow" w:hAnsi="Arial Narrow" w:cs="Arial"/>
          <w:bCs/>
          <w:sz w:val="22"/>
          <w:szCs w:val="22"/>
          <w:lang w:val="es-ES"/>
        </w:rPr>
        <w:t xml:space="preserve">Devengado a </w:t>
      </w:r>
      <w:r w:rsidR="00DD774F">
        <w:rPr>
          <w:rFonts w:ascii="Arial Narrow" w:hAnsi="Arial Narrow"/>
          <w:sz w:val="22"/>
          <w:szCs w:val="22"/>
        </w:rPr>
        <w:t>la adquisición del equipamiento de Gabinetes de Carga de Portátiles</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sidR="00F036A9">
        <w:rPr>
          <w:rFonts w:ascii="Arial Narrow" w:hAnsi="Arial Narrow" w:cs="Arial"/>
          <w:bCs/>
          <w:sz w:val="22"/>
          <w:szCs w:val="22"/>
          <w:lang w:val="es-ES"/>
        </w:rPr>
        <w:t xml:space="preserve">advirtió </w:t>
      </w:r>
      <w:r w:rsidR="00473E44">
        <w:rPr>
          <w:rFonts w:ascii="Arial Narrow" w:hAnsi="Arial Narrow" w:cs="Arial"/>
          <w:bCs/>
          <w:sz w:val="22"/>
          <w:szCs w:val="22"/>
          <w:lang w:val="es-ES"/>
        </w:rPr>
        <w:t xml:space="preserve">una </w:t>
      </w:r>
      <w:r w:rsidRPr="00B36D5A">
        <w:rPr>
          <w:rFonts w:ascii="Arial Narrow" w:hAnsi="Arial Narrow" w:cs="Arial"/>
          <w:bCs/>
          <w:sz w:val="22"/>
          <w:szCs w:val="22"/>
          <w:lang w:val="es-ES"/>
        </w:rPr>
        <w:t>(</w:t>
      </w:r>
      <w:r w:rsidR="00A005E5">
        <w:rPr>
          <w:rFonts w:ascii="Arial Narrow" w:hAnsi="Arial Narrow" w:cs="Arial"/>
          <w:bCs/>
          <w:sz w:val="22"/>
          <w:szCs w:val="22"/>
          <w:lang w:val="es-ES"/>
        </w:rPr>
        <w:t>2</w:t>
      </w:r>
      <w:r w:rsidRPr="00B36D5A">
        <w:rPr>
          <w:rFonts w:ascii="Arial Narrow" w:hAnsi="Arial Narrow" w:cs="Arial"/>
          <w:bCs/>
          <w:sz w:val="22"/>
          <w:szCs w:val="22"/>
          <w:lang w:val="es-ES"/>
        </w:rPr>
        <w:t xml:space="preserve">) </w:t>
      </w:r>
      <w:r w:rsidR="00473E44" w:rsidRPr="00B36D5A">
        <w:rPr>
          <w:rFonts w:ascii="Arial Narrow" w:hAnsi="Arial Narrow" w:cs="Arial"/>
          <w:bCs/>
          <w:sz w:val="22"/>
          <w:szCs w:val="22"/>
          <w:lang w:val="es-ES"/>
        </w:rPr>
        <w:t>situación</w:t>
      </w:r>
      <w:r w:rsidRPr="00B36D5A">
        <w:rPr>
          <w:rFonts w:ascii="Arial Narrow" w:hAnsi="Arial Narrow" w:cs="Arial"/>
          <w:bCs/>
          <w:sz w:val="22"/>
          <w:szCs w:val="22"/>
          <w:lang w:val="es-ES"/>
        </w:rPr>
        <w:t xml:space="preserve"> adversa que afecta o </w:t>
      </w:r>
      <w:r w:rsidR="003801F7" w:rsidRPr="00B36D5A">
        <w:rPr>
          <w:rFonts w:ascii="Arial Narrow" w:hAnsi="Arial Narrow" w:cs="Arial"/>
          <w:bCs/>
          <w:sz w:val="22"/>
          <w:szCs w:val="22"/>
          <w:lang w:val="es-ES"/>
        </w:rPr>
        <w:t>podría</w:t>
      </w:r>
      <w:r w:rsidR="003801F7">
        <w:rPr>
          <w:rFonts w:ascii="Arial Narrow" w:hAnsi="Arial Narrow" w:cs="Arial"/>
          <w:bCs/>
          <w:sz w:val="22"/>
          <w:szCs w:val="22"/>
          <w:lang w:val="es-ES"/>
        </w:rPr>
        <w:t xml:space="preserve"> </w:t>
      </w:r>
      <w:r w:rsidR="003801F7" w:rsidRPr="00B36D5A">
        <w:rPr>
          <w:rFonts w:ascii="Arial Narrow" w:hAnsi="Arial Narrow" w:cs="Arial"/>
          <w:bCs/>
          <w:sz w:val="22"/>
          <w:szCs w:val="22"/>
          <w:lang w:val="es-ES"/>
        </w:rPr>
        <w:t>afectar</w:t>
      </w:r>
      <w:r w:rsidRPr="00B36D5A">
        <w:rPr>
          <w:rFonts w:ascii="Arial Narrow" w:hAnsi="Arial Narrow" w:cs="Arial"/>
          <w:bCs/>
          <w:sz w:val="22"/>
          <w:szCs w:val="22"/>
          <w:lang w:val="es-ES"/>
        </w:rPr>
        <w:t xml:space="preserve"> la continuidad del proceso, el resultado o logro de los objetivos </w:t>
      </w:r>
      <w:r>
        <w:rPr>
          <w:rFonts w:ascii="Arial Narrow" w:hAnsi="Arial Narrow" w:cs="Arial"/>
          <w:bCs/>
          <w:sz w:val="22"/>
          <w:szCs w:val="22"/>
          <w:lang w:val="es-ES"/>
        </w:rPr>
        <w:t>del proyecto</w:t>
      </w:r>
      <w:r w:rsidR="00A005E5">
        <w:rPr>
          <w:rFonts w:ascii="Arial Narrow" w:hAnsi="Arial Narrow" w:cs="Arial"/>
          <w:bCs/>
          <w:sz w:val="22"/>
          <w:szCs w:val="22"/>
          <w:lang w:val="es-ES"/>
        </w:rPr>
        <w:t>.</w:t>
      </w:r>
    </w:p>
    <w:p w14:paraId="121A8F6F" w14:textId="77777777" w:rsidR="00330998" w:rsidRDefault="00330998" w:rsidP="003801F7">
      <w:pPr>
        <w:ind w:left="709"/>
        <w:contextualSpacing/>
        <w:jc w:val="both"/>
        <w:rPr>
          <w:rFonts w:ascii="Arial Narrow" w:hAnsi="Arial Narrow" w:cs="Arial"/>
          <w:bCs/>
          <w:sz w:val="22"/>
          <w:szCs w:val="22"/>
          <w:lang w:val="es-ES"/>
        </w:rPr>
      </w:pPr>
    </w:p>
    <w:p w14:paraId="62DED139" w14:textId="77777777" w:rsidR="00D6793F" w:rsidRPr="00847E23" w:rsidRDefault="00D6793F">
      <w:pPr>
        <w:pStyle w:val="Ttulo1"/>
        <w:numPr>
          <w:ilvl w:val="0"/>
          <w:numId w:val="36"/>
        </w:numPr>
        <w:spacing w:before="0"/>
        <w:rPr>
          <w:rStyle w:val="Textoennegrita"/>
          <w:rFonts w:ascii="Arial Narrow" w:hAnsi="Arial Narrow" w:cstheme="minorHAnsi"/>
          <w:b/>
          <w:bCs/>
          <w:color w:val="auto"/>
          <w:sz w:val="22"/>
          <w:szCs w:val="22"/>
        </w:rPr>
        <w:pPrChange w:id="3370" w:author="Usuario de Windows" w:date="2023-03-20T18:21:00Z">
          <w:pPr>
            <w:pStyle w:val="Ttulo1"/>
            <w:numPr>
              <w:numId w:val="36"/>
            </w:numPr>
            <w:ind w:left="720" w:hanging="360"/>
          </w:pPr>
        </w:pPrChange>
      </w:pPr>
      <w:bookmarkStart w:id="3371" w:name="_Toc123200163"/>
      <w:r w:rsidRPr="00847E23">
        <w:rPr>
          <w:rStyle w:val="Textoennegrita"/>
          <w:rFonts w:ascii="Arial Narrow" w:hAnsi="Arial Narrow" w:cstheme="minorHAnsi"/>
          <w:b/>
          <w:bCs/>
          <w:color w:val="auto"/>
          <w:sz w:val="22"/>
          <w:szCs w:val="22"/>
        </w:rPr>
        <w:t>RECOMENDACIONES</w:t>
      </w:r>
      <w:bookmarkEnd w:id="3371"/>
    </w:p>
    <w:p w14:paraId="190D5FB6" w14:textId="77777777" w:rsidR="00D6793F" w:rsidRPr="00967C59" w:rsidRDefault="00D6793F" w:rsidP="0031018E">
      <w:pPr>
        <w:pStyle w:val="Prrafodelista"/>
        <w:tabs>
          <w:tab w:val="left" w:pos="567"/>
        </w:tabs>
        <w:spacing w:after="0" w:line="240" w:lineRule="auto"/>
        <w:ind w:left="567"/>
        <w:jc w:val="both"/>
        <w:rPr>
          <w:rFonts w:ascii="Arial Narrow" w:eastAsia="Times New Roman" w:hAnsi="Arial Narrow"/>
          <w:b/>
          <w:iCs/>
          <w:lang w:eastAsia="es-PE"/>
        </w:rPr>
      </w:pPr>
    </w:p>
    <w:p w14:paraId="311D8117" w14:textId="3A29E393" w:rsidR="00D6793F" w:rsidRPr="00A837B9" w:rsidRDefault="00D6793F" w:rsidP="003C5CF2">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w:t>
      </w:r>
      <w:r w:rsidR="00F4348C" w:rsidRPr="00967C59">
        <w:rPr>
          <w:rFonts w:ascii="Arial Narrow" w:eastAsia="Times New Roman" w:hAnsi="Arial Narrow"/>
          <w:iCs/>
          <w:lang w:eastAsia="es-PE"/>
        </w:rPr>
        <w:t>Titular del Gobierno Regional de Apurímac</w:t>
      </w:r>
      <w:r w:rsidRPr="00967C59">
        <w:rPr>
          <w:rFonts w:ascii="Arial Narrow" w:eastAsia="Times New Roman" w:hAnsi="Arial Narrow"/>
          <w:iCs/>
          <w:lang w:eastAsia="es-PE"/>
        </w:rPr>
        <w:t xml:space="preserve">, el presente informe de Hito </w:t>
      </w:r>
      <w:r w:rsidR="00945FFD" w:rsidRPr="00967C59">
        <w:rPr>
          <w:rFonts w:ascii="Arial Narrow" w:eastAsia="Times New Roman" w:hAnsi="Arial Narrow"/>
          <w:iCs/>
          <w:lang w:eastAsia="es-PE"/>
        </w:rPr>
        <w:t>de Control, el cual contiene la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situaci</w:t>
      </w:r>
      <w:r w:rsidR="00967C59" w:rsidRPr="00967C59">
        <w:rPr>
          <w:rFonts w:ascii="Arial Narrow" w:eastAsia="Times New Roman" w:hAnsi="Arial Narrow"/>
          <w:iCs/>
          <w:lang w:eastAsia="es-PE"/>
        </w:rPr>
        <w:t>ones</w:t>
      </w:r>
      <w:r w:rsidR="00945FFD" w:rsidRPr="00967C59">
        <w:rPr>
          <w:rFonts w:ascii="Arial Narrow" w:eastAsia="Times New Roman" w:hAnsi="Arial Narrow"/>
          <w:iCs/>
          <w:lang w:eastAsia="es-PE"/>
        </w:rPr>
        <w:t xml:space="preserve"> adversa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identificada</w:t>
      </w:r>
      <w:r w:rsidR="00967C59" w:rsidRPr="00967C59">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w:t>
      </w:r>
      <w:r w:rsidR="000D144F" w:rsidRPr="00967C59">
        <w:rPr>
          <w:rFonts w:ascii="Arial Narrow" w:eastAsia="Times New Roman" w:hAnsi="Arial Narrow"/>
          <w:iCs/>
          <w:lang w:eastAsia="es-PE"/>
        </w:rPr>
        <w:t xml:space="preserve">Concurrente al Hito de Control </w:t>
      </w:r>
      <w:proofErr w:type="spellStart"/>
      <w:r w:rsidR="000D144F" w:rsidRPr="00967C59">
        <w:rPr>
          <w:rFonts w:ascii="Arial Narrow" w:eastAsia="Times New Roman" w:hAnsi="Arial Narrow"/>
          <w:iCs/>
          <w:lang w:eastAsia="es-PE"/>
        </w:rPr>
        <w:t>n.</w:t>
      </w:r>
      <w:r w:rsidRPr="00967C59">
        <w:rPr>
          <w:rFonts w:ascii="Arial Narrow" w:eastAsia="Times New Roman" w:hAnsi="Arial Narrow"/>
          <w:iCs/>
          <w:lang w:eastAsia="es-PE"/>
        </w:rPr>
        <w:t>°</w:t>
      </w:r>
      <w:proofErr w:type="spellEnd"/>
      <w:r w:rsidRPr="00967C59">
        <w:rPr>
          <w:rFonts w:ascii="Arial Narrow" w:eastAsia="Times New Roman" w:hAnsi="Arial Narrow"/>
          <w:iCs/>
          <w:lang w:eastAsia="es-PE"/>
        </w:rPr>
        <w:t xml:space="preserve"> </w:t>
      </w:r>
      <w:r w:rsidR="00A005E5">
        <w:rPr>
          <w:rFonts w:ascii="Arial Narrow" w:eastAsia="Times New Roman" w:hAnsi="Arial Narrow"/>
          <w:iCs/>
          <w:lang w:eastAsia="es-PE"/>
        </w:rPr>
        <w:t>1</w:t>
      </w:r>
      <w:r w:rsidRPr="00967C59">
        <w:rPr>
          <w:rFonts w:ascii="Arial Narrow" w:eastAsia="Times New Roman" w:hAnsi="Arial Narrow"/>
          <w:iCs/>
          <w:lang w:eastAsia="es-PE"/>
        </w:rPr>
        <w:t xml:space="preserve"> </w:t>
      </w:r>
      <w:r w:rsidRPr="00967C59">
        <w:rPr>
          <w:rFonts w:ascii="Arial Narrow" w:hAnsi="Arial Narrow" w:cs="Arial"/>
          <w:bCs/>
        </w:rPr>
        <w:t>“</w:t>
      </w:r>
      <w:r w:rsidR="00E77079">
        <w:rPr>
          <w:rFonts w:ascii="Arial Narrow" w:hAnsi="Arial Narrow" w:cs="Arial"/>
          <w:bCs/>
          <w:lang w:val="es-ES"/>
        </w:rPr>
        <w:t xml:space="preserve">Devengado a </w:t>
      </w:r>
      <w:r w:rsidR="00E77079">
        <w:rPr>
          <w:rFonts w:ascii="Arial Narrow" w:hAnsi="Arial Narrow"/>
        </w:rPr>
        <w:t>la adquisición del equipamiento de Gabinetes de Carga de Portátiles</w:t>
      </w:r>
      <w:r w:rsidR="00050933" w:rsidRPr="00967C59">
        <w:rPr>
          <w:rFonts w:ascii="Arial Narrow" w:hAnsi="Arial Narrow" w:cs="Arial"/>
        </w:rPr>
        <w:t>”</w:t>
      </w:r>
      <w:r w:rsidR="000D144F"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w:t>
      </w:r>
      <w:r w:rsidR="005504F2" w:rsidRPr="00967C59">
        <w:rPr>
          <w:rFonts w:ascii="Arial Narrow" w:hAnsi="Arial Narrow" w:cs="Arial"/>
          <w:bCs/>
        </w:rPr>
        <w:t>l presente proyecto.</w:t>
      </w:r>
    </w:p>
    <w:p w14:paraId="17E23F23" w14:textId="77777777" w:rsidR="00A837B9" w:rsidRPr="00967C59" w:rsidRDefault="00A837B9" w:rsidP="00A837B9">
      <w:pPr>
        <w:pStyle w:val="Prrafodelista"/>
        <w:tabs>
          <w:tab w:val="left" w:pos="567"/>
        </w:tabs>
        <w:spacing w:after="0" w:line="240" w:lineRule="auto"/>
        <w:ind w:left="927"/>
        <w:jc w:val="both"/>
        <w:rPr>
          <w:rFonts w:ascii="Arial Narrow" w:eastAsia="Times New Roman" w:hAnsi="Arial Narrow"/>
          <w:b/>
          <w:iCs/>
          <w:lang w:eastAsia="es-PE"/>
        </w:rPr>
      </w:pPr>
    </w:p>
    <w:p w14:paraId="70E069A8" w14:textId="4F00A787" w:rsidR="00D6793F" w:rsidRPr="00967C59" w:rsidRDefault="00D6793F" w:rsidP="003C5CF2">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00F4348C" w:rsidRPr="00967C59">
        <w:rPr>
          <w:rFonts w:ascii="Arial Narrow" w:eastAsia="Times New Roman" w:hAnsi="Arial Narrow"/>
          <w:iCs/>
          <w:lang w:eastAsia="es-PE"/>
        </w:rPr>
        <w:t>Titular de Gobierno Regional de Apurímac</w:t>
      </w:r>
      <w:r w:rsidRPr="00967C59">
        <w:rPr>
          <w:rFonts w:ascii="Arial Narrow" w:eastAsia="Times New Roman" w:hAnsi="Arial Narrow"/>
          <w:iCs/>
          <w:lang w:eastAsia="es-PE"/>
        </w:rPr>
        <w:t>,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F7DA4B7" w14:textId="1B10B78A" w:rsidR="0073243B" w:rsidRPr="00967C59" w:rsidRDefault="0073243B" w:rsidP="0031018E">
      <w:pPr>
        <w:pStyle w:val="Prrafodelista"/>
        <w:tabs>
          <w:tab w:val="left" w:pos="567"/>
        </w:tabs>
        <w:spacing w:after="0" w:line="240" w:lineRule="auto"/>
        <w:ind w:left="3600"/>
        <w:jc w:val="both"/>
        <w:rPr>
          <w:rFonts w:ascii="Arial Narrow" w:eastAsia="Times New Roman" w:hAnsi="Arial Narrow"/>
          <w:b/>
          <w:iCs/>
          <w:lang w:eastAsia="es-PE"/>
        </w:rPr>
      </w:pPr>
    </w:p>
    <w:p w14:paraId="6C4236BC" w14:textId="2B492B27" w:rsidR="00D6793F" w:rsidRPr="00967C59" w:rsidRDefault="00D6793F" w:rsidP="0031018E">
      <w:pPr>
        <w:pStyle w:val="Prrafodelista"/>
        <w:tabs>
          <w:tab w:val="left" w:pos="567"/>
        </w:tabs>
        <w:spacing w:after="0" w:line="240" w:lineRule="auto"/>
        <w:ind w:left="993"/>
        <w:jc w:val="both"/>
        <w:rPr>
          <w:rFonts w:ascii="Arial Narrow" w:eastAsia="Times New Roman" w:hAnsi="Arial Narrow"/>
          <w:b/>
          <w:iCs/>
          <w:lang w:eastAsia="es-PE"/>
        </w:rPr>
      </w:pPr>
    </w:p>
    <w:p w14:paraId="433AA8EE" w14:textId="72227282" w:rsidR="00D6793F" w:rsidRPr="00967C59" w:rsidRDefault="00D6793F" w:rsidP="0031018E">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sidR="00A005E5">
        <w:rPr>
          <w:rFonts w:ascii="Arial Narrow" w:hAnsi="Arial Narrow" w:cs="Arial"/>
          <w:sz w:val="22"/>
          <w:szCs w:val="22"/>
        </w:rPr>
        <w:t>17</w:t>
      </w:r>
      <w:r w:rsidR="00884B95" w:rsidRPr="00967C59">
        <w:rPr>
          <w:rFonts w:ascii="Arial Narrow" w:hAnsi="Arial Narrow" w:cs="Arial"/>
          <w:sz w:val="22"/>
          <w:szCs w:val="22"/>
        </w:rPr>
        <w:t xml:space="preserve"> de </w:t>
      </w:r>
      <w:r w:rsidR="00A005E5">
        <w:rPr>
          <w:rFonts w:ascii="Arial Narrow" w:hAnsi="Arial Narrow" w:cs="Arial"/>
          <w:sz w:val="22"/>
          <w:szCs w:val="22"/>
        </w:rPr>
        <w:t>marzo</w:t>
      </w:r>
      <w:r w:rsidR="00473E44">
        <w:rPr>
          <w:rFonts w:ascii="Arial Narrow" w:hAnsi="Arial Narrow" w:cs="Arial"/>
          <w:sz w:val="22"/>
          <w:szCs w:val="22"/>
        </w:rPr>
        <w:t xml:space="preserve"> </w:t>
      </w:r>
      <w:r w:rsidRPr="00967C59">
        <w:rPr>
          <w:rFonts w:ascii="Arial Narrow" w:hAnsi="Arial Narrow" w:cs="Arial"/>
          <w:sz w:val="22"/>
          <w:szCs w:val="22"/>
        </w:rPr>
        <w:t>de 202</w:t>
      </w:r>
      <w:r w:rsidR="00A005E5">
        <w:rPr>
          <w:rFonts w:ascii="Arial Narrow" w:hAnsi="Arial Narrow" w:cs="Arial"/>
          <w:sz w:val="22"/>
          <w:szCs w:val="22"/>
        </w:rPr>
        <w:t>3</w:t>
      </w:r>
    </w:p>
    <w:p w14:paraId="3C6F9C2F" w14:textId="77777777" w:rsidR="00D6793F" w:rsidRPr="009F1574" w:rsidRDefault="00D6793F" w:rsidP="0031018E">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0E4BB9" w:rsidRPr="009F1574" w14:paraId="41FCB9CC" w14:textId="77777777" w:rsidTr="008209A3">
        <w:tc>
          <w:tcPr>
            <w:tcW w:w="4249" w:type="dxa"/>
          </w:tcPr>
          <w:p w14:paraId="122F6ECD" w14:textId="77777777" w:rsidR="000E4BB9" w:rsidRPr="00DE12FA" w:rsidRDefault="000E4BB9" w:rsidP="0031018E">
            <w:pPr>
              <w:rPr>
                <w:rFonts w:ascii="Arial Narrow" w:hAnsi="Arial Narrow"/>
                <w:iCs/>
                <w:szCs w:val="18"/>
                <w:lang w:eastAsia="es-PE"/>
              </w:rPr>
            </w:pPr>
          </w:p>
          <w:p w14:paraId="47D6C9C3" w14:textId="31E8B666" w:rsidR="000E4BB9" w:rsidRPr="00DE12FA" w:rsidRDefault="000E4BB9" w:rsidP="0031018E">
            <w:pPr>
              <w:rPr>
                <w:rFonts w:ascii="Arial Narrow" w:hAnsi="Arial Narrow"/>
                <w:iCs/>
                <w:szCs w:val="18"/>
                <w:lang w:eastAsia="es-PE"/>
              </w:rPr>
            </w:pPr>
          </w:p>
          <w:p w14:paraId="5E9CB2BD" w14:textId="7D30F265" w:rsidR="00CA58EE" w:rsidRPr="00DE12FA" w:rsidRDefault="00CA58EE" w:rsidP="0031018E">
            <w:pPr>
              <w:rPr>
                <w:rFonts w:ascii="Arial Narrow" w:hAnsi="Arial Narrow"/>
                <w:iCs/>
                <w:szCs w:val="18"/>
                <w:lang w:eastAsia="es-PE"/>
              </w:rPr>
            </w:pPr>
          </w:p>
          <w:p w14:paraId="59D007CC" w14:textId="77777777" w:rsidR="005A57C0" w:rsidRPr="00DE12FA" w:rsidRDefault="005A57C0" w:rsidP="0031018E">
            <w:pPr>
              <w:rPr>
                <w:rFonts w:ascii="Arial Narrow" w:hAnsi="Arial Narrow"/>
                <w:iCs/>
                <w:szCs w:val="18"/>
                <w:lang w:eastAsia="es-PE"/>
              </w:rPr>
            </w:pPr>
          </w:p>
          <w:p w14:paraId="28DF42FD" w14:textId="480CAAF9" w:rsidR="000E4BB9" w:rsidRPr="00DE12FA" w:rsidRDefault="000E4BB9" w:rsidP="0031018E">
            <w:pPr>
              <w:rPr>
                <w:rFonts w:ascii="Arial Narrow" w:hAnsi="Arial Narrow"/>
                <w:iCs/>
                <w:szCs w:val="18"/>
                <w:lang w:eastAsia="es-PE"/>
              </w:rPr>
            </w:pPr>
          </w:p>
          <w:p w14:paraId="25D3A15C" w14:textId="61027A18" w:rsidR="000E4BB9" w:rsidRPr="00DE12FA" w:rsidRDefault="000E4BB9" w:rsidP="0031018E">
            <w:pPr>
              <w:jc w:val="center"/>
              <w:rPr>
                <w:rFonts w:ascii="Arial Narrow" w:hAnsi="Arial Narrow"/>
                <w:b/>
                <w:iCs/>
                <w:szCs w:val="18"/>
                <w:lang w:eastAsia="es-PE"/>
              </w:rPr>
            </w:pPr>
          </w:p>
          <w:p w14:paraId="578D0316" w14:textId="68D2386A" w:rsidR="008209A3" w:rsidRPr="00DE12FA" w:rsidRDefault="008209A3" w:rsidP="0031018E">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745174E5" w14:textId="287D8CEF" w:rsidR="000E4BB9" w:rsidRPr="00DE12FA" w:rsidRDefault="00DE12FA" w:rsidP="0031018E">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73FE6355" w14:textId="77777777"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Supervisor</w:t>
            </w:r>
          </w:p>
          <w:p w14:paraId="4716CECB" w14:textId="0135B4AF"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5B1F8B9" w14:textId="77777777" w:rsidR="000E4BB9" w:rsidRPr="00DE12FA" w:rsidRDefault="000E4BB9" w:rsidP="0031018E">
            <w:pPr>
              <w:rPr>
                <w:rFonts w:ascii="Arial Narrow" w:hAnsi="Arial Narrow"/>
                <w:bCs/>
                <w:szCs w:val="22"/>
              </w:rPr>
            </w:pPr>
          </w:p>
          <w:p w14:paraId="60DCE6A1" w14:textId="480B2D5C" w:rsidR="007612F2" w:rsidRPr="00DE12FA" w:rsidRDefault="007612F2" w:rsidP="0031018E">
            <w:pPr>
              <w:rPr>
                <w:rFonts w:ascii="Arial Narrow" w:hAnsi="Arial Narrow"/>
                <w:bCs/>
                <w:szCs w:val="22"/>
              </w:rPr>
            </w:pPr>
          </w:p>
          <w:p w14:paraId="31ED0CEE" w14:textId="4EC0DFA9" w:rsidR="000E4BB9" w:rsidRPr="00DE12FA" w:rsidRDefault="000E4BB9" w:rsidP="0031018E">
            <w:pPr>
              <w:rPr>
                <w:rFonts w:ascii="Arial Narrow" w:hAnsi="Arial Narrow"/>
                <w:bCs/>
                <w:szCs w:val="22"/>
              </w:rPr>
            </w:pPr>
          </w:p>
          <w:p w14:paraId="58513E3E" w14:textId="317F99D8" w:rsidR="00CA58EE" w:rsidRPr="00DE12FA" w:rsidRDefault="00CA58EE" w:rsidP="0031018E">
            <w:pPr>
              <w:rPr>
                <w:rFonts w:ascii="Arial Narrow" w:hAnsi="Arial Narrow"/>
                <w:bCs/>
                <w:szCs w:val="22"/>
              </w:rPr>
            </w:pPr>
          </w:p>
          <w:p w14:paraId="073DD45B" w14:textId="77777777" w:rsidR="005A57C0" w:rsidRPr="00DE12FA" w:rsidRDefault="005A57C0" w:rsidP="0031018E">
            <w:pPr>
              <w:rPr>
                <w:rFonts w:ascii="Arial Narrow" w:hAnsi="Arial Narrow"/>
                <w:bCs/>
                <w:szCs w:val="22"/>
              </w:rPr>
            </w:pPr>
          </w:p>
          <w:p w14:paraId="54208CBE" w14:textId="5CC533D5" w:rsidR="005A57C0" w:rsidRPr="00DE12FA" w:rsidRDefault="005A57C0" w:rsidP="0031018E">
            <w:pPr>
              <w:rPr>
                <w:rFonts w:ascii="Arial Narrow" w:hAnsi="Arial Narrow"/>
                <w:bCs/>
                <w:szCs w:val="22"/>
              </w:rPr>
            </w:pPr>
          </w:p>
          <w:p w14:paraId="3A3BA783" w14:textId="05D4B296" w:rsidR="008209A3" w:rsidRPr="00DE12FA" w:rsidRDefault="008209A3" w:rsidP="0031018E">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6E15CE2A" w14:textId="37E2B7DF" w:rsidR="000E4BB9" w:rsidRPr="00DE12FA" w:rsidRDefault="00A44079" w:rsidP="0031018E">
            <w:pPr>
              <w:ind w:left="708" w:hanging="708"/>
              <w:jc w:val="center"/>
              <w:rPr>
                <w:rFonts w:ascii="Arial Narrow" w:hAnsi="Arial Narrow"/>
                <w:b/>
                <w:iCs/>
                <w:szCs w:val="18"/>
                <w:lang w:eastAsia="es-PE"/>
              </w:rPr>
            </w:pPr>
            <w:r>
              <w:rPr>
                <w:rFonts w:ascii="Arial Narrow" w:hAnsi="Arial Narrow"/>
                <w:b/>
                <w:iCs/>
                <w:szCs w:val="18"/>
                <w:lang w:eastAsia="es-PE"/>
              </w:rPr>
              <w:t xml:space="preserve">Manuel </w:t>
            </w:r>
            <w:proofErr w:type="spellStart"/>
            <w:r>
              <w:rPr>
                <w:rFonts w:ascii="Arial Narrow" w:hAnsi="Arial Narrow"/>
                <w:b/>
                <w:iCs/>
                <w:szCs w:val="18"/>
                <w:lang w:eastAsia="es-PE"/>
              </w:rPr>
              <w:t>Raul</w:t>
            </w:r>
            <w:proofErr w:type="spellEnd"/>
            <w:r>
              <w:rPr>
                <w:rFonts w:ascii="Arial Narrow" w:hAnsi="Arial Narrow"/>
                <w:b/>
                <w:iCs/>
                <w:szCs w:val="18"/>
                <w:lang w:eastAsia="es-PE"/>
              </w:rPr>
              <w:t xml:space="preserve"> </w:t>
            </w:r>
            <w:proofErr w:type="spellStart"/>
            <w:r>
              <w:rPr>
                <w:rFonts w:ascii="Arial Narrow" w:hAnsi="Arial Narrow"/>
                <w:b/>
                <w:iCs/>
                <w:szCs w:val="18"/>
                <w:lang w:eastAsia="es-PE"/>
              </w:rPr>
              <w:t>Livano</w:t>
            </w:r>
            <w:proofErr w:type="spellEnd"/>
            <w:r>
              <w:rPr>
                <w:rFonts w:ascii="Arial Narrow" w:hAnsi="Arial Narrow"/>
                <w:b/>
                <w:iCs/>
                <w:szCs w:val="18"/>
                <w:lang w:eastAsia="es-PE"/>
              </w:rPr>
              <w:t xml:space="preserve"> Luna </w:t>
            </w:r>
          </w:p>
          <w:p w14:paraId="55931AF1" w14:textId="77777777"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Jefe de Comisión</w:t>
            </w:r>
          </w:p>
          <w:p w14:paraId="51082EEA" w14:textId="7129F408"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0E4BB9" w:rsidRPr="009F1574" w14:paraId="06E53B5D" w14:textId="77777777" w:rsidTr="008209A3">
        <w:tc>
          <w:tcPr>
            <w:tcW w:w="8499" w:type="dxa"/>
            <w:gridSpan w:val="2"/>
            <w:vAlign w:val="center"/>
          </w:tcPr>
          <w:p w14:paraId="65D98168" w14:textId="77777777" w:rsidR="000E4BB9" w:rsidRPr="00DE12FA" w:rsidRDefault="000E4BB9" w:rsidP="0031018E">
            <w:pPr>
              <w:contextualSpacing/>
              <w:rPr>
                <w:rFonts w:ascii="Arial Narrow" w:hAnsi="Arial Narrow"/>
                <w:bCs/>
                <w:szCs w:val="22"/>
              </w:rPr>
            </w:pPr>
          </w:p>
          <w:p w14:paraId="79ED4ACC" w14:textId="77777777" w:rsidR="000E4BB9" w:rsidRPr="00DE12FA" w:rsidRDefault="000E4BB9" w:rsidP="0031018E">
            <w:pPr>
              <w:contextualSpacing/>
              <w:rPr>
                <w:rFonts w:ascii="Arial Narrow" w:hAnsi="Arial Narrow"/>
                <w:bCs/>
                <w:szCs w:val="22"/>
              </w:rPr>
            </w:pPr>
          </w:p>
          <w:p w14:paraId="16FD4BE2" w14:textId="77DAA738" w:rsidR="008209A3" w:rsidRPr="00DE12FA" w:rsidRDefault="008209A3" w:rsidP="0031018E">
            <w:pPr>
              <w:jc w:val="center"/>
              <w:rPr>
                <w:rFonts w:ascii="Arial Narrow" w:hAnsi="Arial Narrow"/>
                <w:b/>
                <w:iCs/>
                <w:szCs w:val="18"/>
                <w:lang w:eastAsia="es-PE"/>
              </w:rPr>
            </w:pPr>
          </w:p>
          <w:p w14:paraId="336EB533" w14:textId="694BB591" w:rsidR="008209A3" w:rsidRPr="00DE12FA" w:rsidRDefault="008209A3" w:rsidP="0031018E">
            <w:pPr>
              <w:jc w:val="center"/>
              <w:rPr>
                <w:rFonts w:ascii="Arial Narrow" w:hAnsi="Arial Narrow"/>
                <w:b/>
                <w:iCs/>
                <w:szCs w:val="18"/>
                <w:lang w:eastAsia="es-PE"/>
              </w:rPr>
            </w:pPr>
          </w:p>
          <w:p w14:paraId="18815CDD" w14:textId="77EB8066" w:rsidR="00CA58EE" w:rsidRPr="00DE12FA" w:rsidRDefault="00CA58EE" w:rsidP="0031018E">
            <w:pPr>
              <w:jc w:val="center"/>
              <w:rPr>
                <w:rFonts w:ascii="Arial Narrow" w:hAnsi="Arial Narrow"/>
                <w:b/>
                <w:iCs/>
                <w:szCs w:val="18"/>
                <w:lang w:eastAsia="es-PE"/>
              </w:rPr>
            </w:pPr>
          </w:p>
          <w:p w14:paraId="20A9B6C0" w14:textId="32034E32" w:rsidR="005A57C0" w:rsidRPr="00DE12FA" w:rsidRDefault="005A57C0" w:rsidP="0031018E">
            <w:pPr>
              <w:jc w:val="center"/>
              <w:rPr>
                <w:rFonts w:ascii="Arial Narrow" w:hAnsi="Arial Narrow"/>
                <w:b/>
                <w:iCs/>
                <w:szCs w:val="18"/>
                <w:lang w:eastAsia="es-PE"/>
              </w:rPr>
            </w:pPr>
          </w:p>
          <w:p w14:paraId="66E5B272" w14:textId="0EE7023B" w:rsidR="00CA58EE" w:rsidRPr="00DE12FA" w:rsidRDefault="00CA58EE" w:rsidP="0031018E">
            <w:pPr>
              <w:jc w:val="center"/>
              <w:rPr>
                <w:rFonts w:ascii="Arial Narrow" w:hAnsi="Arial Narrow"/>
                <w:b/>
                <w:iCs/>
                <w:szCs w:val="18"/>
                <w:lang w:eastAsia="es-PE"/>
              </w:rPr>
            </w:pPr>
          </w:p>
          <w:p w14:paraId="3461DF11" w14:textId="1AC0435F" w:rsidR="008209A3" w:rsidRPr="00DE12FA" w:rsidRDefault="008209A3" w:rsidP="0031018E">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9E00F15" w14:textId="01E33066" w:rsidR="000E4BB9" w:rsidRPr="00DE12FA" w:rsidRDefault="009B6A0C" w:rsidP="0031018E">
            <w:pPr>
              <w:jc w:val="center"/>
              <w:rPr>
                <w:rFonts w:ascii="Arial Narrow" w:hAnsi="Arial Narrow"/>
                <w:b/>
                <w:iCs/>
                <w:szCs w:val="18"/>
                <w:lang w:eastAsia="es-PE"/>
              </w:rPr>
            </w:pPr>
            <w:r>
              <w:rPr>
                <w:rFonts w:ascii="Arial Narrow" w:hAnsi="Arial Narrow"/>
                <w:b/>
                <w:iCs/>
                <w:szCs w:val="18"/>
                <w:lang w:eastAsia="es-PE"/>
              </w:rPr>
              <w:t>Pedro Meza Peña</w:t>
            </w:r>
          </w:p>
          <w:p w14:paraId="43AF64D5" w14:textId="06D01BDF" w:rsidR="000E4BB9" w:rsidRPr="00DE12FA" w:rsidRDefault="009B6A0C" w:rsidP="0031018E">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586DC9D8" w14:textId="5F5D7002" w:rsidR="000E4BB9" w:rsidRPr="009B6A0C" w:rsidRDefault="009B6A0C" w:rsidP="0031018E">
            <w:pPr>
              <w:jc w:val="center"/>
              <w:rPr>
                <w:rFonts w:ascii="Arial Narrow" w:hAnsi="Arial Narrow"/>
                <w:iCs/>
                <w:szCs w:val="18"/>
                <w:lang w:eastAsia="es-PE"/>
              </w:rPr>
            </w:pPr>
            <w:r>
              <w:rPr>
                <w:rFonts w:ascii="Arial Narrow" w:hAnsi="Arial Narrow"/>
                <w:iCs/>
                <w:szCs w:val="18"/>
                <w:lang w:eastAsia="es-PE"/>
              </w:rPr>
              <w:t xml:space="preserve">Gobierno </w:t>
            </w:r>
            <w:r w:rsidR="000E4BB9" w:rsidRPr="00DE12FA">
              <w:rPr>
                <w:rFonts w:ascii="Arial Narrow" w:hAnsi="Arial Narrow"/>
                <w:iCs/>
                <w:szCs w:val="18"/>
                <w:lang w:eastAsia="es-PE"/>
              </w:rPr>
              <w:t>Regional de Apurímac</w:t>
            </w:r>
          </w:p>
        </w:tc>
      </w:tr>
    </w:tbl>
    <w:p w14:paraId="49B5D202" w14:textId="236B763A" w:rsidR="00D6793F" w:rsidRPr="009F1574" w:rsidRDefault="00D6793F" w:rsidP="0031018E">
      <w:pPr>
        <w:rPr>
          <w:rFonts w:ascii="Arial Narrow" w:hAnsi="Arial Narrow"/>
          <w:sz w:val="22"/>
          <w:szCs w:val="22"/>
          <w:highlight w:val="yellow"/>
        </w:rPr>
        <w:sectPr w:rsidR="00D6793F" w:rsidRPr="009F1574" w:rsidSect="0008592D">
          <w:headerReference w:type="default" r:id="rId24"/>
          <w:footerReference w:type="default" r:id="rId25"/>
          <w:pgSz w:w="11906" w:h="16838"/>
          <w:pgMar w:top="1417" w:right="1700" w:bottom="1417" w:left="1701" w:header="708" w:footer="515" w:gutter="0"/>
          <w:pgNumType w:start="1"/>
          <w:cols w:space="708"/>
          <w:docGrid w:linePitch="360"/>
        </w:sectPr>
      </w:pPr>
    </w:p>
    <w:p w14:paraId="5F468518" w14:textId="7298EA46" w:rsidR="00D6793F" w:rsidRPr="009F6EBA" w:rsidRDefault="000D6A66" w:rsidP="0031018E">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00D6793F" w:rsidRPr="009F6EBA">
        <w:rPr>
          <w:rFonts w:ascii="Arial Narrow" w:eastAsia="Calibri" w:hAnsi="Arial Narrow" w:cs="Arial"/>
          <w:b/>
          <w:bCs/>
          <w:sz w:val="22"/>
          <w:szCs w:val="22"/>
        </w:rPr>
        <w:t xml:space="preserve">APÉNDICE </w:t>
      </w:r>
      <w:proofErr w:type="spellStart"/>
      <w:r w:rsidR="009C7133">
        <w:rPr>
          <w:rFonts w:ascii="Arial Narrow" w:eastAsia="Calibri" w:hAnsi="Arial Narrow" w:cs="Arial"/>
          <w:b/>
          <w:bCs/>
          <w:sz w:val="22"/>
          <w:szCs w:val="22"/>
        </w:rPr>
        <w:t>n.</w:t>
      </w:r>
      <w:r w:rsidR="00D6793F" w:rsidRPr="009F6EBA">
        <w:rPr>
          <w:rFonts w:ascii="Arial Narrow" w:eastAsia="Calibri" w:hAnsi="Arial Narrow" w:cs="Arial"/>
          <w:b/>
          <w:bCs/>
          <w:sz w:val="22"/>
          <w:szCs w:val="22"/>
        </w:rPr>
        <w:t>°</w:t>
      </w:r>
      <w:proofErr w:type="spellEnd"/>
      <w:r w:rsidR="00D6793F" w:rsidRPr="009F6EBA">
        <w:rPr>
          <w:rFonts w:ascii="Arial Narrow" w:eastAsia="Calibri" w:hAnsi="Arial Narrow" w:cs="Arial"/>
          <w:b/>
          <w:bCs/>
          <w:sz w:val="22"/>
          <w:szCs w:val="22"/>
        </w:rPr>
        <w:t xml:space="preserve"> 1</w:t>
      </w:r>
    </w:p>
    <w:p w14:paraId="2F6CD8EA" w14:textId="77777777" w:rsidR="00D6793F" w:rsidRPr="009F6EBA" w:rsidRDefault="00D6793F" w:rsidP="0031018E">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132D1691" w14:textId="4D6F40EC" w:rsidR="00AB32B1" w:rsidRPr="009F1574" w:rsidRDefault="00AB32B1" w:rsidP="0031018E">
      <w:pPr>
        <w:pStyle w:val="Prrafodelista"/>
        <w:tabs>
          <w:tab w:val="left" w:pos="142"/>
        </w:tabs>
        <w:spacing w:after="0" w:line="240" w:lineRule="auto"/>
        <w:ind w:left="426"/>
        <w:jc w:val="both"/>
        <w:rPr>
          <w:rFonts w:ascii="Arial Narrow" w:hAnsi="Arial Narrow" w:cs="Arial"/>
          <w:b/>
          <w:bCs/>
          <w:highlight w:val="yellow"/>
        </w:rPr>
      </w:pPr>
    </w:p>
    <w:p w14:paraId="516A069B" w14:textId="63017AA0" w:rsidR="00EF3242" w:rsidRPr="009C7133" w:rsidRDefault="000D6A66" w:rsidP="0031018E">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31E46FC8" w14:textId="77777777" w:rsidR="00F5549D" w:rsidRPr="009C7133" w:rsidRDefault="00F5549D" w:rsidP="0031018E">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402D51" w:rsidRPr="009F1574" w14:paraId="40A34C61" w14:textId="77777777" w:rsidTr="00986B90">
        <w:trPr>
          <w:jc w:val="right"/>
        </w:trPr>
        <w:tc>
          <w:tcPr>
            <w:tcW w:w="714" w:type="dxa"/>
            <w:shd w:val="clear" w:color="auto" w:fill="9CC2E5"/>
          </w:tcPr>
          <w:p w14:paraId="7FFAD0B4" w14:textId="77777777" w:rsidR="00402D51" w:rsidRPr="009C7133" w:rsidRDefault="00402D51" w:rsidP="0031018E">
            <w:pPr>
              <w:autoSpaceDE w:val="0"/>
              <w:autoSpaceDN w:val="0"/>
              <w:adjustRightInd w:val="0"/>
              <w:jc w:val="center"/>
              <w:rPr>
                <w:rFonts w:ascii="Arial Narrow" w:hAnsi="Arial Narrow" w:cs="Arial"/>
                <w:b/>
                <w:bCs/>
              </w:rPr>
            </w:pPr>
            <w:proofErr w:type="spellStart"/>
            <w:r w:rsidRPr="009C7133">
              <w:rPr>
                <w:rFonts w:ascii="Arial Narrow" w:hAnsi="Arial Narrow" w:cs="Arial"/>
                <w:b/>
                <w:bCs/>
              </w:rPr>
              <w:t>N°</w:t>
            </w:r>
            <w:proofErr w:type="spellEnd"/>
          </w:p>
        </w:tc>
        <w:tc>
          <w:tcPr>
            <w:tcW w:w="7370" w:type="dxa"/>
            <w:shd w:val="clear" w:color="auto" w:fill="9CC2E5"/>
          </w:tcPr>
          <w:p w14:paraId="542593C8" w14:textId="77777777" w:rsidR="00402D51" w:rsidRPr="009C7133" w:rsidRDefault="00402D51" w:rsidP="0031018E">
            <w:pPr>
              <w:autoSpaceDE w:val="0"/>
              <w:autoSpaceDN w:val="0"/>
              <w:adjustRightInd w:val="0"/>
              <w:jc w:val="center"/>
              <w:rPr>
                <w:rFonts w:ascii="Arial Narrow" w:hAnsi="Arial Narrow" w:cs="Arial"/>
                <w:b/>
                <w:bCs/>
              </w:rPr>
            </w:pPr>
            <w:r w:rsidRPr="009C7133">
              <w:rPr>
                <w:rFonts w:ascii="Arial Narrow" w:hAnsi="Arial Narrow" w:cs="Arial"/>
                <w:b/>
                <w:bCs/>
              </w:rPr>
              <w:t>Documento</w:t>
            </w:r>
          </w:p>
        </w:tc>
      </w:tr>
      <w:tr w:rsidR="00402D51" w:rsidRPr="009F1574" w14:paraId="3514862E" w14:textId="77777777" w:rsidTr="00986B90">
        <w:trPr>
          <w:jc w:val="right"/>
        </w:trPr>
        <w:tc>
          <w:tcPr>
            <w:tcW w:w="714" w:type="dxa"/>
            <w:shd w:val="clear" w:color="auto" w:fill="auto"/>
          </w:tcPr>
          <w:p w14:paraId="53B5EE38" w14:textId="77777777" w:rsidR="00402D51" w:rsidRPr="009F6EBA" w:rsidRDefault="00402D51" w:rsidP="0031018E">
            <w:pPr>
              <w:autoSpaceDE w:val="0"/>
              <w:autoSpaceDN w:val="0"/>
              <w:adjustRightInd w:val="0"/>
              <w:jc w:val="center"/>
              <w:rPr>
                <w:rFonts w:ascii="Arial Narrow" w:hAnsi="Arial Narrow" w:cs="Arial"/>
                <w:b/>
                <w:bCs/>
              </w:rPr>
            </w:pPr>
            <w:r w:rsidRPr="009F6EBA">
              <w:rPr>
                <w:rFonts w:ascii="Arial Narrow" w:hAnsi="Arial Narrow" w:cs="Arial"/>
                <w:b/>
                <w:bCs/>
              </w:rPr>
              <w:t>1</w:t>
            </w:r>
          </w:p>
        </w:tc>
        <w:tc>
          <w:tcPr>
            <w:tcW w:w="7370" w:type="dxa"/>
            <w:shd w:val="clear" w:color="auto" w:fill="auto"/>
          </w:tcPr>
          <w:p w14:paraId="0580B10A" w14:textId="140ED52D" w:rsidR="00402D51" w:rsidRPr="009F6EBA" w:rsidRDefault="009F6EBA" w:rsidP="00A44079">
            <w:pPr>
              <w:autoSpaceDE w:val="0"/>
              <w:autoSpaceDN w:val="0"/>
              <w:adjustRightInd w:val="0"/>
              <w:contextualSpacing/>
              <w:jc w:val="both"/>
              <w:rPr>
                <w:rFonts w:ascii="Arial Narrow" w:hAnsi="Arial Narrow"/>
                <w:lang w:eastAsia="es-PE"/>
              </w:rPr>
            </w:pPr>
            <w:r w:rsidRPr="009F6EBA">
              <w:rPr>
                <w:rFonts w:ascii="Arial Narrow" w:hAnsi="Arial Narrow"/>
                <w:lang w:eastAsia="es-PE"/>
              </w:rPr>
              <w:t xml:space="preserve">Orden de Compra – Guía de internamiento </w:t>
            </w:r>
            <w:proofErr w:type="spellStart"/>
            <w:r w:rsidRPr="009F6EBA">
              <w:rPr>
                <w:rFonts w:ascii="Arial Narrow" w:eastAsia="Calibri" w:hAnsi="Arial Narrow" w:cs="Arial"/>
                <w:sz w:val="22"/>
                <w:szCs w:val="22"/>
                <w:lang w:eastAsia="en-US"/>
              </w:rPr>
              <w:t>n.°</w:t>
            </w:r>
            <w:proofErr w:type="spellEnd"/>
            <w:r>
              <w:rPr>
                <w:rFonts w:ascii="Arial Narrow" w:eastAsia="Calibri" w:hAnsi="Arial Narrow" w:cs="Arial"/>
                <w:sz w:val="22"/>
                <w:szCs w:val="22"/>
                <w:lang w:eastAsia="en-US"/>
              </w:rPr>
              <w:t xml:space="preserve"> </w:t>
            </w:r>
            <w:r w:rsidR="00A44079">
              <w:rPr>
                <w:rFonts w:ascii="Arial Narrow" w:eastAsia="Calibri" w:hAnsi="Arial Narrow" w:cs="Arial"/>
                <w:sz w:val="22"/>
                <w:szCs w:val="22"/>
                <w:lang w:eastAsia="en-US"/>
              </w:rPr>
              <w:t>3961</w:t>
            </w:r>
            <w:r w:rsidRPr="009F6EBA">
              <w:rPr>
                <w:rFonts w:ascii="Arial Narrow" w:eastAsia="Calibri" w:hAnsi="Arial Narrow" w:cs="Arial"/>
                <w:sz w:val="22"/>
                <w:szCs w:val="22"/>
                <w:lang w:eastAsia="en-US"/>
              </w:rPr>
              <w:t xml:space="preserve">, de </w:t>
            </w:r>
            <w:r w:rsidR="00A44079">
              <w:rPr>
                <w:rFonts w:ascii="Arial Narrow" w:eastAsia="Calibri" w:hAnsi="Arial Narrow" w:cs="Arial"/>
                <w:sz w:val="22"/>
                <w:szCs w:val="22"/>
                <w:lang w:eastAsia="en-US"/>
              </w:rPr>
              <w:t>04</w:t>
            </w:r>
            <w:r w:rsidRPr="009F6EBA">
              <w:rPr>
                <w:rFonts w:ascii="Arial Narrow" w:eastAsia="Calibri" w:hAnsi="Arial Narrow" w:cs="Arial"/>
                <w:sz w:val="22"/>
                <w:szCs w:val="22"/>
                <w:lang w:eastAsia="en-US"/>
              </w:rPr>
              <w:t xml:space="preserve"> de </w:t>
            </w:r>
            <w:r w:rsidR="00905D0A">
              <w:rPr>
                <w:rFonts w:ascii="Arial Narrow" w:eastAsia="Calibri" w:hAnsi="Arial Narrow" w:cs="Arial"/>
                <w:sz w:val="22"/>
                <w:szCs w:val="22"/>
                <w:lang w:eastAsia="en-US"/>
              </w:rPr>
              <w:t xml:space="preserve">octubre </w:t>
            </w:r>
            <w:r w:rsidRPr="009F6EBA">
              <w:rPr>
                <w:rFonts w:ascii="Arial Narrow" w:eastAsia="Calibri" w:hAnsi="Arial Narrow" w:cs="Arial"/>
                <w:sz w:val="22"/>
                <w:szCs w:val="22"/>
                <w:lang w:eastAsia="en-US"/>
              </w:rPr>
              <w:t>de 2022</w:t>
            </w:r>
            <w:r w:rsidR="0057030E">
              <w:rPr>
                <w:rFonts w:ascii="Arial Narrow" w:eastAsia="Calibri" w:hAnsi="Arial Narrow" w:cs="Arial"/>
                <w:sz w:val="22"/>
                <w:szCs w:val="22"/>
                <w:lang w:eastAsia="en-US"/>
              </w:rPr>
              <w:t>.</w:t>
            </w:r>
          </w:p>
        </w:tc>
      </w:tr>
      <w:tr w:rsidR="00402D51" w:rsidRPr="009F1574" w14:paraId="55E2FCB8" w14:textId="77777777" w:rsidTr="00986B90">
        <w:trPr>
          <w:jc w:val="right"/>
        </w:trPr>
        <w:tc>
          <w:tcPr>
            <w:tcW w:w="714" w:type="dxa"/>
            <w:shd w:val="clear" w:color="auto" w:fill="auto"/>
          </w:tcPr>
          <w:p w14:paraId="6F6C595E" w14:textId="77777777" w:rsidR="00402D51" w:rsidRPr="009F1574" w:rsidRDefault="00402D51" w:rsidP="0031018E">
            <w:pPr>
              <w:autoSpaceDE w:val="0"/>
              <w:autoSpaceDN w:val="0"/>
              <w:adjustRightInd w:val="0"/>
              <w:jc w:val="center"/>
              <w:rPr>
                <w:rFonts w:ascii="Arial Narrow" w:hAnsi="Arial Narrow" w:cs="Arial"/>
                <w:b/>
                <w:bCs/>
                <w:highlight w:val="yellow"/>
              </w:rPr>
            </w:pPr>
            <w:r w:rsidRPr="009F6EBA">
              <w:rPr>
                <w:rFonts w:ascii="Arial Narrow" w:hAnsi="Arial Narrow" w:cs="Arial"/>
                <w:b/>
                <w:bCs/>
              </w:rPr>
              <w:t>2</w:t>
            </w:r>
          </w:p>
        </w:tc>
        <w:tc>
          <w:tcPr>
            <w:tcW w:w="7370" w:type="dxa"/>
            <w:shd w:val="clear" w:color="auto" w:fill="auto"/>
          </w:tcPr>
          <w:p w14:paraId="2AAD5001" w14:textId="42349EB0" w:rsidR="00402D51" w:rsidRPr="009F1574" w:rsidRDefault="00905D0A" w:rsidP="0031018E">
            <w:pPr>
              <w:autoSpaceDE w:val="0"/>
              <w:autoSpaceDN w:val="0"/>
              <w:adjustRightInd w:val="0"/>
              <w:contextualSpacing/>
              <w:jc w:val="both"/>
              <w:rPr>
                <w:rFonts w:ascii="Arial Narrow" w:hAnsi="Arial Narrow"/>
                <w:highlight w:val="yellow"/>
                <w:lang w:eastAsia="es-PE"/>
              </w:rPr>
            </w:pPr>
            <w:r>
              <w:rPr>
                <w:rFonts w:ascii="Arial Narrow" w:hAnsi="Arial Narrow"/>
                <w:lang w:eastAsia="es-PE"/>
              </w:rPr>
              <w:t xml:space="preserve">Informe n.º 335-2022-GRAP/11/SGPS/C.P./NCC de 7 de diciembre de 2022 </w:t>
            </w:r>
          </w:p>
        </w:tc>
      </w:tr>
      <w:tr w:rsidR="00905D0A" w:rsidRPr="009F1574" w14:paraId="29319B97" w14:textId="77777777" w:rsidTr="00986B90">
        <w:trPr>
          <w:jc w:val="right"/>
        </w:trPr>
        <w:tc>
          <w:tcPr>
            <w:tcW w:w="714" w:type="dxa"/>
            <w:shd w:val="clear" w:color="auto" w:fill="auto"/>
          </w:tcPr>
          <w:p w14:paraId="6173DE5E" w14:textId="3C546E7F" w:rsidR="00905D0A" w:rsidRPr="009F6EBA" w:rsidRDefault="00905D0A" w:rsidP="00905D0A">
            <w:pPr>
              <w:autoSpaceDE w:val="0"/>
              <w:autoSpaceDN w:val="0"/>
              <w:adjustRightInd w:val="0"/>
              <w:jc w:val="center"/>
              <w:rPr>
                <w:rFonts w:ascii="Arial Narrow" w:hAnsi="Arial Narrow" w:cs="Arial"/>
                <w:b/>
                <w:bCs/>
              </w:rPr>
            </w:pPr>
            <w:r>
              <w:rPr>
                <w:rFonts w:ascii="Arial Narrow" w:hAnsi="Arial Narrow" w:cs="Arial"/>
                <w:b/>
                <w:bCs/>
              </w:rPr>
              <w:t>3</w:t>
            </w:r>
          </w:p>
        </w:tc>
        <w:tc>
          <w:tcPr>
            <w:tcW w:w="7370" w:type="dxa"/>
            <w:shd w:val="clear" w:color="auto" w:fill="auto"/>
          </w:tcPr>
          <w:p w14:paraId="3526B66F" w14:textId="6A8AFC8C" w:rsidR="00905D0A" w:rsidRDefault="00905D0A" w:rsidP="00905D0A">
            <w:pPr>
              <w:autoSpaceDE w:val="0"/>
              <w:autoSpaceDN w:val="0"/>
              <w:adjustRightInd w:val="0"/>
              <w:contextualSpacing/>
              <w:jc w:val="both"/>
              <w:rPr>
                <w:rFonts w:ascii="Arial Narrow" w:hAnsi="Arial Narrow"/>
                <w:lang w:eastAsia="es-PE"/>
              </w:rPr>
            </w:pPr>
            <w:r>
              <w:rPr>
                <w:rFonts w:ascii="Arial Narrow" w:hAnsi="Arial Narrow"/>
                <w:lang w:eastAsia="es-PE"/>
              </w:rPr>
              <w:t xml:space="preserve">Informe n.º 341-2022-GRAP/11/SGPS/C.P./NCC de 19 de diciembre de 2022 </w:t>
            </w:r>
          </w:p>
        </w:tc>
      </w:tr>
      <w:tr w:rsidR="00410587" w:rsidRPr="009F1574" w14:paraId="5986C973" w14:textId="77777777" w:rsidTr="00986B90">
        <w:trPr>
          <w:jc w:val="right"/>
        </w:trPr>
        <w:tc>
          <w:tcPr>
            <w:tcW w:w="714" w:type="dxa"/>
            <w:shd w:val="clear" w:color="auto" w:fill="auto"/>
          </w:tcPr>
          <w:p w14:paraId="2E1FB631" w14:textId="62AA74FE" w:rsidR="00410587" w:rsidRDefault="00410587" w:rsidP="00410587">
            <w:pPr>
              <w:autoSpaceDE w:val="0"/>
              <w:autoSpaceDN w:val="0"/>
              <w:adjustRightInd w:val="0"/>
              <w:jc w:val="center"/>
              <w:rPr>
                <w:rFonts w:ascii="Arial Narrow" w:hAnsi="Arial Narrow" w:cs="Arial"/>
                <w:b/>
                <w:bCs/>
              </w:rPr>
            </w:pPr>
            <w:r>
              <w:rPr>
                <w:rFonts w:ascii="Arial Narrow" w:hAnsi="Arial Narrow" w:cs="Arial"/>
                <w:b/>
                <w:bCs/>
              </w:rPr>
              <w:t>4</w:t>
            </w:r>
          </w:p>
        </w:tc>
        <w:tc>
          <w:tcPr>
            <w:tcW w:w="7370" w:type="dxa"/>
            <w:shd w:val="clear" w:color="auto" w:fill="auto"/>
          </w:tcPr>
          <w:p w14:paraId="119D45AD" w14:textId="5FDDDE03" w:rsidR="00410587" w:rsidRDefault="00410587" w:rsidP="00410587">
            <w:pPr>
              <w:autoSpaceDE w:val="0"/>
              <w:autoSpaceDN w:val="0"/>
              <w:adjustRightInd w:val="0"/>
              <w:contextualSpacing/>
              <w:jc w:val="both"/>
              <w:rPr>
                <w:rFonts w:ascii="Arial Narrow" w:hAnsi="Arial Narrow"/>
                <w:lang w:eastAsia="es-PE"/>
              </w:rPr>
            </w:pPr>
            <w:r>
              <w:rPr>
                <w:rFonts w:ascii="Arial Narrow" w:hAnsi="Arial Narrow"/>
                <w:lang w:eastAsia="es-PE"/>
              </w:rPr>
              <w:t>Informe n.º 1867-2022-GRAP/11/G</w:t>
            </w:r>
            <w:r w:rsidR="00AA6C08">
              <w:rPr>
                <w:rFonts w:ascii="Arial Narrow" w:hAnsi="Arial Narrow"/>
                <w:lang w:eastAsia="es-PE"/>
              </w:rPr>
              <w:t>RDS</w:t>
            </w:r>
            <w:r>
              <w:rPr>
                <w:rFonts w:ascii="Arial Narrow" w:hAnsi="Arial Narrow"/>
                <w:lang w:eastAsia="es-PE"/>
              </w:rPr>
              <w:t>/</w:t>
            </w:r>
            <w:r w:rsidR="00AA6C08">
              <w:rPr>
                <w:rFonts w:ascii="Arial Narrow" w:hAnsi="Arial Narrow"/>
                <w:lang w:eastAsia="es-PE"/>
              </w:rPr>
              <w:t xml:space="preserve">SGPS </w:t>
            </w:r>
            <w:r>
              <w:rPr>
                <w:rFonts w:ascii="Arial Narrow" w:hAnsi="Arial Narrow"/>
                <w:lang w:eastAsia="es-PE"/>
              </w:rPr>
              <w:t>de 19 de diciembre de 2022</w:t>
            </w:r>
          </w:p>
        </w:tc>
      </w:tr>
      <w:tr w:rsidR="00410587" w:rsidRPr="009F1574" w14:paraId="73E35A3F" w14:textId="77777777" w:rsidTr="00986B90">
        <w:trPr>
          <w:jc w:val="right"/>
        </w:trPr>
        <w:tc>
          <w:tcPr>
            <w:tcW w:w="714" w:type="dxa"/>
            <w:shd w:val="clear" w:color="auto" w:fill="auto"/>
          </w:tcPr>
          <w:p w14:paraId="30141B3E" w14:textId="4C2CAD83" w:rsidR="00410587" w:rsidRPr="009F6EBA" w:rsidRDefault="00410587" w:rsidP="00410587">
            <w:pPr>
              <w:autoSpaceDE w:val="0"/>
              <w:autoSpaceDN w:val="0"/>
              <w:adjustRightInd w:val="0"/>
              <w:jc w:val="center"/>
              <w:rPr>
                <w:rFonts w:ascii="Arial Narrow" w:hAnsi="Arial Narrow" w:cs="Arial"/>
                <w:b/>
                <w:bCs/>
              </w:rPr>
            </w:pPr>
            <w:r>
              <w:rPr>
                <w:rFonts w:ascii="Arial Narrow" w:hAnsi="Arial Narrow" w:cs="Arial"/>
                <w:b/>
                <w:bCs/>
              </w:rPr>
              <w:t>5</w:t>
            </w:r>
          </w:p>
        </w:tc>
        <w:tc>
          <w:tcPr>
            <w:tcW w:w="7370" w:type="dxa"/>
            <w:shd w:val="clear" w:color="auto" w:fill="auto"/>
          </w:tcPr>
          <w:p w14:paraId="0E65D685" w14:textId="6946B204" w:rsidR="00410587" w:rsidRDefault="00410587" w:rsidP="00410587">
            <w:pPr>
              <w:autoSpaceDE w:val="0"/>
              <w:autoSpaceDN w:val="0"/>
              <w:adjustRightInd w:val="0"/>
              <w:contextualSpacing/>
              <w:jc w:val="both"/>
              <w:rPr>
                <w:rFonts w:ascii="Arial Narrow" w:hAnsi="Arial Narrow"/>
                <w:lang w:eastAsia="es-PE"/>
              </w:rPr>
            </w:pPr>
            <w:r>
              <w:rPr>
                <w:rFonts w:ascii="Arial Narrow" w:hAnsi="Arial Narrow"/>
                <w:lang w:eastAsia="es-PE"/>
              </w:rPr>
              <w:t xml:space="preserve">Informe n.º </w:t>
            </w:r>
            <w:r w:rsidR="00AA6C08">
              <w:rPr>
                <w:rFonts w:ascii="Arial Narrow" w:hAnsi="Arial Narrow"/>
                <w:lang w:eastAsia="es-PE"/>
              </w:rPr>
              <w:t>1806</w:t>
            </w:r>
            <w:r>
              <w:rPr>
                <w:rFonts w:ascii="Arial Narrow" w:hAnsi="Arial Narrow"/>
                <w:lang w:eastAsia="es-PE"/>
              </w:rPr>
              <w:t>-2022-GRAP/11/</w:t>
            </w:r>
            <w:r w:rsidR="00AA6C08">
              <w:rPr>
                <w:rFonts w:ascii="Arial Narrow" w:hAnsi="Arial Narrow"/>
                <w:lang w:eastAsia="es-PE"/>
              </w:rPr>
              <w:t>GRDS</w:t>
            </w:r>
            <w:r>
              <w:rPr>
                <w:rFonts w:ascii="Arial Narrow" w:hAnsi="Arial Narrow"/>
                <w:lang w:eastAsia="es-PE"/>
              </w:rPr>
              <w:t xml:space="preserve"> de 19 de diciembre de 2022</w:t>
            </w:r>
          </w:p>
        </w:tc>
      </w:tr>
      <w:tr w:rsidR="00410587" w:rsidRPr="009F1574" w14:paraId="7B176939" w14:textId="77777777" w:rsidTr="00986B90">
        <w:trPr>
          <w:jc w:val="right"/>
        </w:trPr>
        <w:tc>
          <w:tcPr>
            <w:tcW w:w="714" w:type="dxa"/>
            <w:shd w:val="clear" w:color="auto" w:fill="auto"/>
          </w:tcPr>
          <w:p w14:paraId="1DEEFB6D" w14:textId="69095387" w:rsidR="00410587" w:rsidRPr="009F6EBA" w:rsidRDefault="00410587" w:rsidP="00410587">
            <w:pPr>
              <w:autoSpaceDE w:val="0"/>
              <w:autoSpaceDN w:val="0"/>
              <w:adjustRightInd w:val="0"/>
              <w:jc w:val="center"/>
              <w:rPr>
                <w:rFonts w:ascii="Arial Narrow" w:hAnsi="Arial Narrow" w:cs="Arial"/>
                <w:b/>
                <w:bCs/>
              </w:rPr>
            </w:pPr>
            <w:r>
              <w:rPr>
                <w:rFonts w:ascii="Arial Narrow" w:hAnsi="Arial Narrow" w:cs="Arial"/>
                <w:b/>
                <w:bCs/>
              </w:rPr>
              <w:t>6</w:t>
            </w:r>
          </w:p>
        </w:tc>
        <w:tc>
          <w:tcPr>
            <w:tcW w:w="7370" w:type="dxa"/>
            <w:shd w:val="clear" w:color="auto" w:fill="auto"/>
          </w:tcPr>
          <w:p w14:paraId="743046C2" w14:textId="53426FFD" w:rsidR="00410587" w:rsidRDefault="00410587" w:rsidP="00410587">
            <w:pPr>
              <w:autoSpaceDE w:val="0"/>
              <w:autoSpaceDN w:val="0"/>
              <w:adjustRightInd w:val="0"/>
              <w:contextualSpacing/>
              <w:jc w:val="both"/>
              <w:rPr>
                <w:rFonts w:ascii="Arial Narrow" w:hAnsi="Arial Narrow"/>
                <w:lang w:eastAsia="es-PE"/>
              </w:rPr>
            </w:pPr>
          </w:p>
        </w:tc>
      </w:tr>
    </w:tbl>
    <w:p w14:paraId="6645BEF2" w14:textId="5122ECA4" w:rsidR="00402D51" w:rsidRPr="00172130" w:rsidRDefault="00402D51" w:rsidP="0031018E">
      <w:pPr>
        <w:pStyle w:val="Prrafodelista"/>
        <w:tabs>
          <w:tab w:val="left" w:pos="142"/>
        </w:tabs>
        <w:spacing w:after="0" w:line="240" w:lineRule="auto"/>
        <w:ind w:left="426"/>
        <w:jc w:val="both"/>
        <w:rPr>
          <w:rFonts w:ascii="Arial Narrow" w:hAnsi="Arial Narrow" w:cs="Arial"/>
          <w:b/>
          <w:bCs/>
        </w:rPr>
      </w:pPr>
    </w:p>
    <w:p w14:paraId="7598E84B"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267F2CC5" w14:textId="77E547FF" w:rsidR="006828BF" w:rsidRPr="00172130" w:rsidRDefault="006828BF" w:rsidP="0031018E">
      <w:pPr>
        <w:pStyle w:val="Prrafodelista"/>
        <w:tabs>
          <w:tab w:val="left" w:pos="142"/>
        </w:tabs>
        <w:spacing w:after="0" w:line="240" w:lineRule="auto"/>
        <w:ind w:left="426"/>
        <w:jc w:val="both"/>
        <w:rPr>
          <w:rFonts w:ascii="Arial Narrow" w:hAnsi="Arial Narrow" w:cs="Arial"/>
          <w:b/>
          <w:bCs/>
        </w:rPr>
      </w:pPr>
    </w:p>
    <w:p w14:paraId="185E5377" w14:textId="77777777" w:rsidR="006828BF" w:rsidRPr="00172130" w:rsidRDefault="006828BF" w:rsidP="0031018E">
      <w:pPr>
        <w:pStyle w:val="Prrafodelista"/>
        <w:tabs>
          <w:tab w:val="left" w:pos="142"/>
        </w:tabs>
        <w:spacing w:after="0" w:line="240" w:lineRule="auto"/>
        <w:ind w:left="426"/>
        <w:jc w:val="both"/>
        <w:rPr>
          <w:rFonts w:ascii="Arial Narrow" w:hAnsi="Arial Narrow" w:cs="Arial"/>
          <w:b/>
          <w:bCs/>
        </w:rPr>
      </w:pPr>
    </w:p>
    <w:p w14:paraId="5953C0EC"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7BC3AA30" w14:textId="75B4B88B" w:rsidR="00402D51" w:rsidRPr="00172130" w:rsidRDefault="00402D51" w:rsidP="0031018E">
      <w:pPr>
        <w:pStyle w:val="Prrafodelista"/>
        <w:tabs>
          <w:tab w:val="left" w:pos="142"/>
        </w:tabs>
        <w:spacing w:after="0" w:line="240" w:lineRule="auto"/>
        <w:ind w:left="426"/>
        <w:jc w:val="both"/>
        <w:rPr>
          <w:rFonts w:ascii="Arial Narrow" w:hAnsi="Arial Narrow" w:cs="Arial"/>
          <w:b/>
          <w:bCs/>
        </w:rPr>
      </w:pPr>
    </w:p>
    <w:p w14:paraId="5F99C2CD"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281BC7CA" w14:textId="77777777" w:rsidR="00D6793F" w:rsidRPr="00172130" w:rsidRDefault="00D6793F" w:rsidP="0031018E">
      <w:pPr>
        <w:rPr>
          <w:rFonts w:ascii="Arial Narrow" w:hAnsi="Arial Narrow"/>
          <w:sz w:val="22"/>
          <w:szCs w:val="22"/>
        </w:rPr>
      </w:pPr>
    </w:p>
    <w:p w14:paraId="4CCC5AF0" w14:textId="77777777" w:rsidR="00D6793F" w:rsidRPr="00172130" w:rsidRDefault="00D6793F" w:rsidP="0031018E">
      <w:pPr>
        <w:rPr>
          <w:rFonts w:ascii="Arial Narrow" w:hAnsi="Arial Narrow"/>
          <w:sz w:val="22"/>
          <w:szCs w:val="22"/>
        </w:rPr>
      </w:pPr>
    </w:p>
    <w:p w14:paraId="17477E33" w14:textId="77777777" w:rsidR="00D6793F" w:rsidRPr="00172130" w:rsidRDefault="00D6793F" w:rsidP="0031018E">
      <w:pPr>
        <w:rPr>
          <w:rFonts w:ascii="Arial Narrow" w:hAnsi="Arial Narrow"/>
        </w:rPr>
      </w:pPr>
    </w:p>
    <w:sectPr w:rsidR="00D6793F" w:rsidRPr="001721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615619" w14:textId="77777777" w:rsidR="00E51BDB" w:rsidRDefault="00E51BDB" w:rsidP="00D6793F">
      <w:r>
        <w:separator/>
      </w:r>
    </w:p>
  </w:endnote>
  <w:endnote w:type="continuationSeparator" w:id="0">
    <w:p w14:paraId="0E10C924" w14:textId="77777777" w:rsidR="00E51BDB" w:rsidRDefault="00E51BDB"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5CA7E0BD" w:rsidR="000F51CC" w:rsidRPr="003E4380" w:rsidRDefault="00000000" w:rsidP="003E4380">
    <w:pPr>
      <w:pStyle w:val="Piedepgina"/>
      <w:jc w:val="both"/>
      <w:rPr>
        <w:rFonts w:ascii="Arial Narrow" w:hAnsi="Arial Narrow"/>
        <w:b/>
        <w:sz w:val="16"/>
        <w:szCs w:val="16"/>
      </w:rPr>
    </w:pPr>
    <w:r>
      <w:rPr>
        <w:noProof/>
      </w:rPr>
      <w:pict w14:anchorId="08318394">
        <v:line id="Conector recto 55" o:spid="_x0000_s1025" style="position:absolute;left:0;text-align:lef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" strokecolor="black [3213]" strokeweight="1.5pt">
          <v:stroke joinstyle="miter"/>
        </v:line>
      </w:pict>
    </w:r>
    <w:r w:rsidR="000F51CC">
      <w:rPr>
        <w:rFonts w:ascii="Arial Narrow" w:hAnsi="Arial Narrow"/>
        <w:b/>
        <w:sz w:val="16"/>
        <w:szCs w:val="16"/>
        <w:lang w:val="es-ES"/>
      </w:rPr>
      <w:t>Control Concurrente del proyecto</w:t>
    </w:r>
    <w:r w:rsidR="000F51CC" w:rsidRPr="00F83571">
      <w:rPr>
        <w:rFonts w:ascii="Arial Narrow" w:hAnsi="Arial Narrow"/>
        <w:b/>
        <w:sz w:val="16"/>
        <w:szCs w:val="16"/>
      </w:rPr>
      <w:t xml:space="preserve">: </w:t>
    </w:r>
    <w:r w:rsidR="000F51CC" w:rsidRPr="003E4380">
      <w:rPr>
        <w:rFonts w:ascii="Arial Narrow" w:hAnsi="Arial Narrow"/>
        <w:b/>
        <w:sz w:val="16"/>
        <w:szCs w:val="16"/>
      </w:rPr>
      <w:t>Mejoramiento de</w:t>
    </w:r>
    <w:r w:rsidR="000F51CC">
      <w:rPr>
        <w:rFonts w:ascii="Arial Narrow" w:hAnsi="Arial Narrow"/>
        <w:b/>
        <w:sz w:val="16"/>
        <w:szCs w:val="16"/>
      </w:rPr>
      <w:t xml:space="preserve"> </w:t>
    </w:r>
    <w:r w:rsidR="000F51CC" w:rsidRPr="003E4380">
      <w:rPr>
        <w:rFonts w:ascii="Arial Narrow" w:hAnsi="Arial Narrow"/>
        <w:b/>
        <w:sz w:val="16"/>
        <w:szCs w:val="16"/>
      </w:rPr>
      <w:t>l</w:t>
    </w:r>
    <w:r w:rsidR="000F51CC">
      <w:rPr>
        <w:rFonts w:ascii="Arial Narrow" w:hAnsi="Arial Narrow"/>
        <w:b/>
        <w:sz w:val="16"/>
        <w:szCs w:val="16"/>
      </w:rPr>
      <w:t>a aplicación de las TIC para el adecuado desarrollo de las competencias de estudiantes y docentes en las IIEE de nivel secundaria de l</w:t>
    </w:r>
    <w:r w:rsidR="00843B45">
      <w:rPr>
        <w:rFonts w:ascii="Arial Narrow" w:hAnsi="Arial Narrow"/>
        <w:b/>
        <w:sz w:val="16"/>
        <w:szCs w:val="16"/>
      </w:rPr>
      <w:t>a provincia de Chincheros</w:t>
    </w:r>
    <w:r w:rsidR="000F51CC">
      <w:rPr>
        <w:rFonts w:ascii="Arial Narrow" w:hAnsi="Arial Narrow"/>
        <w:b/>
        <w:sz w:val="16"/>
        <w:szCs w:val="16"/>
      </w:rPr>
      <w:t xml:space="preserve">, UGEL </w:t>
    </w:r>
    <w:r w:rsidR="00843B45">
      <w:rPr>
        <w:rFonts w:ascii="Arial Narrow" w:hAnsi="Arial Narrow"/>
        <w:b/>
        <w:sz w:val="16"/>
        <w:szCs w:val="16"/>
      </w:rPr>
      <w:t>Chinchero</w:t>
    </w:r>
    <w:r w:rsidR="000F51CC">
      <w:rPr>
        <w:rFonts w:ascii="Arial Narrow" w:hAnsi="Arial Narrow"/>
        <w:b/>
        <w:sz w:val="16"/>
        <w:szCs w:val="16"/>
      </w:rPr>
      <w:t>s – región Apurímac</w:t>
    </w:r>
    <w:r w:rsidR="000F51CC" w:rsidRPr="003E4380">
      <w:rPr>
        <w:rFonts w:ascii="Arial Narrow" w:hAnsi="Arial Narrow"/>
        <w:b/>
        <w:sz w:val="16"/>
        <w:szCs w:val="16"/>
      </w:rPr>
      <w:t>”</w:t>
    </w:r>
  </w:p>
  <w:p w14:paraId="4CC89F61" w14:textId="1D3355EC" w:rsidR="000F51CC" w:rsidRPr="00E728A2" w:rsidRDefault="000F51CC"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2</w:t>
    </w:r>
    <w:r w:rsidR="00843B45">
      <w:rPr>
        <w:rFonts w:ascii="Arial Narrow" w:hAnsi="Arial Narrow"/>
        <w:b/>
        <w:sz w:val="16"/>
        <w:szCs w:val="16"/>
        <w:lang w:val="es-ES"/>
      </w:rPr>
      <w:t>5</w:t>
    </w:r>
    <w:r>
      <w:rPr>
        <w:rFonts w:ascii="Arial Narrow" w:hAnsi="Arial Narrow"/>
        <w:b/>
        <w:sz w:val="16"/>
        <w:szCs w:val="16"/>
        <w:lang w:val="es-ES"/>
      </w:rPr>
      <w:t xml:space="preserve"> de </w:t>
    </w:r>
    <w:r w:rsidR="00843B45">
      <w:rPr>
        <w:rFonts w:ascii="Arial Narrow" w:hAnsi="Arial Narrow"/>
        <w:b/>
        <w:sz w:val="16"/>
        <w:szCs w:val="16"/>
        <w:lang w:val="es-ES"/>
      </w:rPr>
      <w:t>febre</w:t>
    </w:r>
    <w:r>
      <w:rPr>
        <w:rFonts w:ascii="Arial Narrow" w:hAnsi="Arial Narrow"/>
        <w:b/>
        <w:sz w:val="16"/>
        <w:szCs w:val="16"/>
        <w:lang w:val="es-ES"/>
      </w:rPr>
      <w:t>r</w:t>
    </w:r>
    <w:r w:rsidR="00843B45">
      <w:rPr>
        <w:rFonts w:ascii="Arial Narrow" w:hAnsi="Arial Narrow"/>
        <w:b/>
        <w:sz w:val="16"/>
        <w:szCs w:val="16"/>
        <w:lang w:val="es-ES"/>
      </w:rPr>
      <w:t>o</w:t>
    </w:r>
    <w:r>
      <w:rPr>
        <w:rFonts w:ascii="Arial Narrow" w:hAnsi="Arial Narrow"/>
        <w:b/>
        <w:sz w:val="16"/>
        <w:szCs w:val="16"/>
        <w:lang w:val="es-ES"/>
      </w:rPr>
      <w:t xml:space="preserve"> </w:t>
    </w:r>
    <w:r w:rsidRPr="00FC109D">
      <w:rPr>
        <w:rFonts w:ascii="Arial Narrow" w:hAnsi="Arial Narrow"/>
        <w:b/>
        <w:sz w:val="16"/>
        <w:szCs w:val="16"/>
        <w:lang w:val="es-ES"/>
      </w:rPr>
      <w:t xml:space="preserve">al </w:t>
    </w:r>
    <w:r>
      <w:rPr>
        <w:rFonts w:ascii="Arial Narrow" w:hAnsi="Arial Narrow"/>
        <w:b/>
        <w:sz w:val="16"/>
        <w:szCs w:val="16"/>
        <w:lang w:val="es-ES"/>
      </w:rPr>
      <w:t>2</w:t>
    </w:r>
    <w:r w:rsidR="00843B45">
      <w:rPr>
        <w:rFonts w:ascii="Arial Narrow" w:hAnsi="Arial Narrow"/>
        <w:b/>
        <w:sz w:val="16"/>
        <w:szCs w:val="16"/>
        <w:lang w:val="es-ES"/>
      </w:rPr>
      <w:t>6</w:t>
    </w:r>
    <w:r>
      <w:rPr>
        <w:rFonts w:ascii="Arial Narrow" w:hAnsi="Arial Narrow"/>
        <w:b/>
        <w:sz w:val="16"/>
        <w:szCs w:val="16"/>
        <w:lang w:val="es-ES"/>
      </w:rPr>
      <w:t xml:space="preserve"> de </w:t>
    </w:r>
    <w:r w:rsidR="00843B45">
      <w:rPr>
        <w:rFonts w:ascii="Arial Narrow" w:hAnsi="Arial Narrow"/>
        <w:b/>
        <w:sz w:val="16"/>
        <w:szCs w:val="16"/>
        <w:lang w:val="es-ES"/>
      </w:rPr>
      <w:t>marzo</w:t>
    </w:r>
    <w:r>
      <w:rPr>
        <w:rFonts w:ascii="Arial Narrow" w:hAnsi="Arial Narrow"/>
        <w:b/>
        <w:sz w:val="16"/>
        <w:szCs w:val="16"/>
        <w:lang w:val="es-ES"/>
      </w:rPr>
      <w:t xml:space="preserve"> </w:t>
    </w:r>
    <w:r w:rsidRPr="00FC109D">
      <w:rPr>
        <w:rFonts w:ascii="Arial Narrow" w:hAnsi="Arial Narrow"/>
        <w:b/>
        <w:sz w:val="16"/>
        <w:szCs w:val="16"/>
        <w:lang w:val="es-ES"/>
      </w:rPr>
      <w:t>del 202</w:t>
    </w:r>
    <w:r w:rsidR="00843B45">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761A17" w14:textId="77777777" w:rsidR="00E51BDB" w:rsidRDefault="00E51BDB" w:rsidP="00D6793F">
      <w:r>
        <w:separator/>
      </w:r>
    </w:p>
  </w:footnote>
  <w:footnote w:type="continuationSeparator" w:id="0">
    <w:p w14:paraId="21F18AC6" w14:textId="77777777" w:rsidR="00E51BDB" w:rsidRDefault="00E51BDB"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0F51CC" w:rsidRPr="00432143" w:rsidRDefault="000F51CC"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0F51CC" w:rsidRPr="00432143" w:rsidRDefault="000F51CC"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0F51CC" w:rsidRPr="00432143" w:rsidRDefault="000F51CC"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614BD38B" w:rsidR="000F51CC" w:rsidRPr="007957BB" w:rsidRDefault="000F51CC"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Pr>
        <w:rFonts w:ascii="Arial Narrow" w:hAnsi="Arial Narrow"/>
        <w:b/>
        <w:sz w:val="16"/>
        <w:szCs w:val="16"/>
      </w:rPr>
      <w:t>0</w:t>
    </w:r>
    <w:r w:rsidR="004C5043">
      <w:rPr>
        <w:rFonts w:ascii="Arial Narrow" w:hAnsi="Arial Narrow"/>
        <w:b/>
        <w:sz w:val="16"/>
        <w:szCs w:val="16"/>
      </w:rPr>
      <w:t>46</w:t>
    </w:r>
    <w:r w:rsidRPr="007957BB">
      <w:rPr>
        <w:rFonts w:ascii="Arial Narrow" w:hAnsi="Arial Narrow"/>
        <w:b/>
        <w:sz w:val="16"/>
        <w:szCs w:val="16"/>
      </w:rPr>
      <w:t>-2022-CG/GRAP-SCC</w:t>
    </w:r>
  </w:p>
  <w:p w14:paraId="76301299" w14:textId="71EDAB02" w:rsidR="000F51CC" w:rsidRPr="00475156" w:rsidRDefault="00000000" w:rsidP="00986B90">
    <w:pPr>
      <w:pStyle w:val="Encabezado"/>
      <w:jc w:val="right"/>
      <w:rPr>
        <w:rFonts w:ascii="Arial Narrow" w:hAnsi="Arial Narrow"/>
        <w:sz w:val="4"/>
        <w:szCs w:val="4"/>
      </w:rPr>
    </w:pPr>
    <w:r>
      <w:rPr>
        <w:noProof/>
      </w:rPr>
      <w:pict w14:anchorId="667C0DC1">
        <v:line id="Conector recto 42" o:spid="_x0000_s1026" style="position:absolute;left:0;text-align:lef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" strokecolor="black [3213]" strokeweight="1.5pt">
          <v:stroke joinstyle="miter"/>
        </v:line>
      </w:pict>
    </w:r>
  </w:p>
  <w:p w14:paraId="2D465CBD" w14:textId="77777777" w:rsidR="000F51CC" w:rsidRPr="00E17335" w:rsidRDefault="000F51CC" w:rsidP="00986B90">
    <w:pPr>
      <w:pStyle w:val="Encabezado"/>
      <w:jc w:val="right"/>
      <w:rPr>
        <w:rFonts w:ascii="Arial Narrow" w:hAnsi="Arial Narrow"/>
        <w:sz w:val="6"/>
        <w:szCs w:val="6"/>
        <w:lang w:val="es-ES"/>
      </w:rPr>
    </w:pPr>
  </w:p>
  <w:p w14:paraId="7F607A86" w14:textId="635CF164" w:rsidR="000F51CC" w:rsidRDefault="000F51CC" w:rsidP="00986B90">
    <w:pPr>
      <w:pStyle w:val="Encabezado"/>
      <w:jc w:val="right"/>
      <w:rPr>
        <w:rFonts w:ascii="Arial Narrow" w:hAnsi="Arial Narrow"/>
        <w:b/>
        <w:bCs/>
        <w:sz w:val="16"/>
        <w:szCs w:val="16"/>
      </w:rPr>
    </w:pPr>
    <w:r w:rsidRPr="00475156">
      <w:rPr>
        <w:rFonts w:ascii="Arial Narrow" w:hAnsi="Arial Narrow"/>
        <w:sz w:val="16"/>
        <w:szCs w:val="16"/>
        <w:lang w:val="es-ES"/>
      </w:rPr>
      <w:t xml:space="preserve">Página </w:t>
    </w:r>
    <w:r w:rsidRPr="00475156">
      <w:rPr>
        <w:rFonts w:ascii="Arial Narrow" w:hAnsi="Arial Narrow"/>
        <w:b/>
        <w:bCs/>
        <w:sz w:val="16"/>
        <w:szCs w:val="16"/>
      </w:rPr>
      <w:fldChar w:fldCharType="begin"/>
    </w:r>
    <w:r w:rsidRPr="00475156">
      <w:rPr>
        <w:rFonts w:ascii="Arial Narrow" w:hAnsi="Arial Narrow"/>
        <w:b/>
        <w:bCs/>
        <w:sz w:val="16"/>
        <w:szCs w:val="16"/>
      </w:rPr>
      <w:instrText>PAGE  \* Arabic  \* MERGEFORMAT</w:instrText>
    </w:r>
    <w:r w:rsidRPr="00475156">
      <w:rPr>
        <w:rFonts w:ascii="Arial Narrow" w:hAnsi="Arial Narrow"/>
        <w:b/>
        <w:bCs/>
        <w:sz w:val="16"/>
        <w:szCs w:val="16"/>
      </w:rPr>
      <w:fldChar w:fldCharType="separate"/>
    </w:r>
    <w:r w:rsidR="00D55F19" w:rsidRPr="00D55F19">
      <w:rPr>
        <w:rFonts w:ascii="Arial Narrow" w:hAnsi="Arial Narrow"/>
        <w:b/>
        <w:bCs/>
        <w:noProof/>
        <w:sz w:val="16"/>
        <w:szCs w:val="16"/>
        <w:lang w:val="es-ES"/>
      </w:rPr>
      <w:t>9</w:t>
    </w:r>
    <w:r w:rsidRPr="00475156">
      <w:rPr>
        <w:rFonts w:ascii="Arial Narrow" w:hAnsi="Arial Narrow"/>
        <w:b/>
        <w:bCs/>
        <w:sz w:val="16"/>
        <w:szCs w:val="16"/>
      </w:rPr>
      <w:fldChar w:fldCharType="end"/>
    </w:r>
    <w:r w:rsidRPr="00475156">
      <w:rPr>
        <w:rFonts w:ascii="Arial Narrow" w:hAnsi="Arial Narrow"/>
        <w:sz w:val="16"/>
        <w:szCs w:val="16"/>
        <w:lang w:val="es-ES"/>
      </w:rPr>
      <w:t xml:space="preserve"> de </w:t>
    </w:r>
    <w:r w:rsidR="00FA4193">
      <w:rPr>
        <w:rFonts w:ascii="Arial Narrow" w:hAnsi="Arial Narrow"/>
        <w:sz w:val="16"/>
        <w:szCs w:val="16"/>
        <w:lang w:val="es-ES"/>
      </w:rPr>
      <w:t>1</w:t>
    </w:r>
    <w:r w:rsidR="00C5454B">
      <w:rPr>
        <w:rFonts w:ascii="Arial Narrow" w:hAnsi="Arial Narrow"/>
        <w:sz w:val="16"/>
        <w:szCs w:val="16"/>
        <w:lang w:val="es-ES"/>
      </w:rPr>
      <w:t>0</w:t>
    </w:r>
  </w:p>
  <w:p w14:paraId="33496BE7" w14:textId="77777777" w:rsidR="000F51CC" w:rsidRPr="00475156" w:rsidRDefault="000F51CC"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0"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1"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3"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4"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5"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6" w15:restartNumberingAfterBreak="0">
    <w:nsid w:val="28086322"/>
    <w:multiLevelType w:val="hybridMultilevel"/>
    <w:tmpl w:val="3B7EBF04"/>
    <w:lvl w:ilvl="0" w:tplc="A88C957E">
      <w:start w:val="1"/>
      <w:numFmt w:val="upperRoman"/>
      <w:lvlText w:val="%1."/>
      <w:lvlJc w:val="left"/>
      <w:pPr>
        <w:ind w:left="720" w:hanging="360"/>
      </w:pPr>
      <w:rPr>
        <w:rFonts w:ascii="Arial Narrow" w:hAnsi="Arial Narrow" w:hint="default"/>
        <w:b/>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1"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2"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3"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4" w15:restartNumberingAfterBreak="0">
    <w:nsid w:val="39F22B6B"/>
    <w:multiLevelType w:val="hybridMultilevel"/>
    <w:tmpl w:val="03A4FEB6"/>
    <w:lvl w:ilvl="0" w:tplc="65C6D84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5"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6"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7"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28"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9"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0"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1"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3"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4"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5"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6"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7"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38"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9"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0"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1"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2"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4"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6"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7"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48"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0"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1"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3"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4"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5"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515069800">
    <w:abstractNumId w:val="47"/>
  </w:num>
  <w:num w:numId="2" w16cid:durableId="1164475433">
    <w:abstractNumId w:val="36"/>
  </w:num>
  <w:num w:numId="3" w16cid:durableId="274558049">
    <w:abstractNumId w:val="44"/>
  </w:num>
  <w:num w:numId="4" w16cid:durableId="271984404">
    <w:abstractNumId w:val="23"/>
  </w:num>
  <w:num w:numId="5" w16cid:durableId="874151734">
    <w:abstractNumId w:val="33"/>
  </w:num>
  <w:num w:numId="6" w16cid:durableId="1487476822">
    <w:abstractNumId w:val="15"/>
  </w:num>
  <w:num w:numId="7" w16cid:durableId="292172392">
    <w:abstractNumId w:val="39"/>
  </w:num>
  <w:num w:numId="8" w16cid:durableId="1056856069">
    <w:abstractNumId w:val="30"/>
  </w:num>
  <w:num w:numId="9" w16cid:durableId="503394633">
    <w:abstractNumId w:val="14"/>
  </w:num>
  <w:num w:numId="10" w16cid:durableId="918949894">
    <w:abstractNumId w:val="27"/>
  </w:num>
  <w:num w:numId="11" w16cid:durableId="120078585">
    <w:abstractNumId w:val="11"/>
  </w:num>
  <w:num w:numId="12" w16cid:durableId="207912110">
    <w:abstractNumId w:val="31"/>
  </w:num>
  <w:num w:numId="13" w16cid:durableId="1642954613">
    <w:abstractNumId w:val="17"/>
  </w:num>
  <w:num w:numId="14" w16cid:durableId="1887596841">
    <w:abstractNumId w:val="4"/>
  </w:num>
  <w:num w:numId="15" w16cid:durableId="1740984036">
    <w:abstractNumId w:val="31"/>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16cid:durableId="1930314441">
    <w:abstractNumId w:val="31"/>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16cid:durableId="538469957">
    <w:abstractNumId w:val="2"/>
  </w:num>
  <w:num w:numId="18" w16cid:durableId="329141333">
    <w:abstractNumId w:val="31"/>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16cid:durableId="396887">
    <w:abstractNumId w:val="31"/>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16cid:durableId="1902864899">
    <w:abstractNumId w:val="46"/>
  </w:num>
  <w:num w:numId="21" w16cid:durableId="1813591932">
    <w:abstractNumId w:val="45"/>
  </w:num>
  <w:num w:numId="22" w16cid:durableId="1702123081">
    <w:abstractNumId w:val="13"/>
  </w:num>
  <w:num w:numId="23" w16cid:durableId="280577710">
    <w:abstractNumId w:val="19"/>
  </w:num>
  <w:num w:numId="24" w16cid:durableId="125860736">
    <w:abstractNumId w:val="50"/>
  </w:num>
  <w:num w:numId="25" w16cid:durableId="1616788503">
    <w:abstractNumId w:val="42"/>
  </w:num>
  <w:num w:numId="26" w16cid:durableId="2129933336">
    <w:abstractNumId w:val="54"/>
  </w:num>
  <w:num w:numId="27" w16cid:durableId="592784316">
    <w:abstractNumId w:val="37"/>
  </w:num>
  <w:num w:numId="28" w16cid:durableId="1575309900">
    <w:abstractNumId w:val="48"/>
  </w:num>
  <w:num w:numId="29" w16cid:durableId="1965191787">
    <w:abstractNumId w:val="0"/>
  </w:num>
  <w:num w:numId="30" w16cid:durableId="1336349405">
    <w:abstractNumId w:val="10"/>
  </w:num>
  <w:num w:numId="31" w16cid:durableId="613559674">
    <w:abstractNumId w:val="55"/>
  </w:num>
  <w:num w:numId="32" w16cid:durableId="1454790891">
    <w:abstractNumId w:val="1"/>
  </w:num>
  <w:num w:numId="33" w16cid:durableId="1778479431">
    <w:abstractNumId w:val="28"/>
  </w:num>
  <w:num w:numId="34" w16cid:durableId="1412847262">
    <w:abstractNumId w:val="6"/>
  </w:num>
  <w:num w:numId="35" w16cid:durableId="216670436">
    <w:abstractNumId w:val="51"/>
  </w:num>
  <w:num w:numId="36" w16cid:durableId="2020236541">
    <w:abstractNumId w:val="16"/>
  </w:num>
  <w:num w:numId="37" w16cid:durableId="22445170">
    <w:abstractNumId w:val="25"/>
  </w:num>
  <w:num w:numId="38" w16cid:durableId="1502813187">
    <w:abstractNumId w:val="49"/>
  </w:num>
  <w:num w:numId="39" w16cid:durableId="2114546763">
    <w:abstractNumId w:val="18"/>
  </w:num>
  <w:num w:numId="40" w16cid:durableId="174423747">
    <w:abstractNumId w:val="20"/>
  </w:num>
  <w:num w:numId="41" w16cid:durableId="970478656">
    <w:abstractNumId w:val="8"/>
  </w:num>
  <w:num w:numId="42" w16cid:durableId="335889317">
    <w:abstractNumId w:val="35"/>
  </w:num>
  <w:num w:numId="43" w16cid:durableId="1129130512">
    <w:abstractNumId w:val="43"/>
  </w:num>
  <w:num w:numId="44" w16cid:durableId="1286741711">
    <w:abstractNumId w:val="7"/>
  </w:num>
  <w:num w:numId="45" w16cid:durableId="1150052213">
    <w:abstractNumId w:val="3"/>
  </w:num>
  <w:num w:numId="46" w16cid:durableId="651760906">
    <w:abstractNumId w:val="9"/>
  </w:num>
  <w:num w:numId="47" w16cid:durableId="120729286">
    <w:abstractNumId w:val="53"/>
  </w:num>
  <w:num w:numId="48" w16cid:durableId="1701009588">
    <w:abstractNumId w:val="32"/>
  </w:num>
  <w:num w:numId="49" w16cid:durableId="1802575880">
    <w:abstractNumId w:val="24"/>
  </w:num>
  <w:num w:numId="50" w16cid:durableId="430323957">
    <w:abstractNumId w:val="12"/>
  </w:num>
  <w:num w:numId="51" w16cid:durableId="930699869">
    <w:abstractNumId w:val="40"/>
  </w:num>
  <w:num w:numId="52" w16cid:durableId="665086041">
    <w:abstractNumId w:val="29"/>
  </w:num>
  <w:num w:numId="53" w16cid:durableId="1698388906">
    <w:abstractNumId w:val="22"/>
  </w:num>
  <w:num w:numId="54" w16cid:durableId="1429501675">
    <w:abstractNumId w:val="38"/>
  </w:num>
  <w:num w:numId="55" w16cid:durableId="1773473591">
    <w:abstractNumId w:val="52"/>
  </w:num>
  <w:num w:numId="56" w16cid:durableId="1763839498">
    <w:abstractNumId w:val="5"/>
  </w:num>
  <w:num w:numId="57" w16cid:durableId="162217821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116364044">
    <w:abstractNumId w:val="41"/>
  </w:num>
  <w:num w:numId="59" w16cid:durableId="994066977">
    <w:abstractNumId w:val="21"/>
  </w:num>
  <w:num w:numId="60" w16cid:durableId="829062415">
    <w:abstractNumId w:val="26"/>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de Windows">
    <w15:presenceInfo w15:providerId="None" w15:userId="Usuario de Windows"/>
  </w15:person>
  <w15:person w15:author="surieth_uu@hotmail.com">
    <w15:presenceInfo w15:providerId="Windows Live" w15:userId="9f803c08102eaf82"/>
  </w15:person>
  <w15:person w15:author="NAHIM">
    <w15:presenceInfo w15:providerId="None" w15:userId="NAH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trackRevisions/>
  <w:defaultTabStop w:val="708"/>
  <w:hyphenationZone w:val="425"/>
  <w:characterSpacingControl w:val="doNotCompress"/>
  <w:hdrShapeDefaults>
    <o:shapedefaults v:ext="edit" spidmax="2052"/>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6793F"/>
    <w:rsid w:val="0000119C"/>
    <w:rsid w:val="000019AF"/>
    <w:rsid w:val="000022AD"/>
    <w:rsid w:val="00002F10"/>
    <w:rsid w:val="00003CBA"/>
    <w:rsid w:val="00004281"/>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5D2"/>
    <w:rsid w:val="000359C7"/>
    <w:rsid w:val="000372CA"/>
    <w:rsid w:val="00041932"/>
    <w:rsid w:val="00043348"/>
    <w:rsid w:val="0004378B"/>
    <w:rsid w:val="000440D2"/>
    <w:rsid w:val="00045A08"/>
    <w:rsid w:val="00046897"/>
    <w:rsid w:val="00050933"/>
    <w:rsid w:val="000523FF"/>
    <w:rsid w:val="00052B2E"/>
    <w:rsid w:val="00053523"/>
    <w:rsid w:val="00053E05"/>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FB4"/>
    <w:rsid w:val="000A3161"/>
    <w:rsid w:val="000A45F7"/>
    <w:rsid w:val="000A4C88"/>
    <w:rsid w:val="000A56C7"/>
    <w:rsid w:val="000A5A88"/>
    <w:rsid w:val="000A771F"/>
    <w:rsid w:val="000B0ED6"/>
    <w:rsid w:val="000B10E1"/>
    <w:rsid w:val="000B11C1"/>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2B8"/>
    <w:rsid w:val="000F1834"/>
    <w:rsid w:val="000F3900"/>
    <w:rsid w:val="000F39EE"/>
    <w:rsid w:val="000F4C04"/>
    <w:rsid w:val="000F5186"/>
    <w:rsid w:val="000F51CC"/>
    <w:rsid w:val="000F688A"/>
    <w:rsid w:val="00101EB2"/>
    <w:rsid w:val="00102164"/>
    <w:rsid w:val="001049C0"/>
    <w:rsid w:val="00104D32"/>
    <w:rsid w:val="00110B33"/>
    <w:rsid w:val="00110FDF"/>
    <w:rsid w:val="00111B93"/>
    <w:rsid w:val="00111C4D"/>
    <w:rsid w:val="001151B5"/>
    <w:rsid w:val="00116E48"/>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672"/>
    <w:rsid w:val="00190815"/>
    <w:rsid w:val="00190893"/>
    <w:rsid w:val="00191E9A"/>
    <w:rsid w:val="00191EAF"/>
    <w:rsid w:val="00196B41"/>
    <w:rsid w:val="001A072A"/>
    <w:rsid w:val="001A23F1"/>
    <w:rsid w:val="001A2A92"/>
    <w:rsid w:val="001A3650"/>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70C5"/>
    <w:rsid w:val="001D1EF8"/>
    <w:rsid w:val="001D3CDA"/>
    <w:rsid w:val="001D4BCD"/>
    <w:rsid w:val="001D50E5"/>
    <w:rsid w:val="001D5654"/>
    <w:rsid w:val="001D5FCA"/>
    <w:rsid w:val="001D7AEB"/>
    <w:rsid w:val="001E0990"/>
    <w:rsid w:val="001E0B08"/>
    <w:rsid w:val="001E1516"/>
    <w:rsid w:val="001E3DFC"/>
    <w:rsid w:val="001E7730"/>
    <w:rsid w:val="001F0949"/>
    <w:rsid w:val="001F18B2"/>
    <w:rsid w:val="001F23D2"/>
    <w:rsid w:val="001F5A43"/>
    <w:rsid w:val="001F5D2D"/>
    <w:rsid w:val="001F6682"/>
    <w:rsid w:val="001F7BE8"/>
    <w:rsid w:val="00201468"/>
    <w:rsid w:val="002017B0"/>
    <w:rsid w:val="00204409"/>
    <w:rsid w:val="00205BA4"/>
    <w:rsid w:val="00206E9D"/>
    <w:rsid w:val="002100E8"/>
    <w:rsid w:val="00210530"/>
    <w:rsid w:val="00210A6A"/>
    <w:rsid w:val="002110A1"/>
    <w:rsid w:val="00212235"/>
    <w:rsid w:val="0021243D"/>
    <w:rsid w:val="00213986"/>
    <w:rsid w:val="002211ED"/>
    <w:rsid w:val="00221625"/>
    <w:rsid w:val="00222536"/>
    <w:rsid w:val="00222801"/>
    <w:rsid w:val="002234F0"/>
    <w:rsid w:val="002243AE"/>
    <w:rsid w:val="00230257"/>
    <w:rsid w:val="00231F61"/>
    <w:rsid w:val="00233178"/>
    <w:rsid w:val="002335B7"/>
    <w:rsid w:val="00234522"/>
    <w:rsid w:val="0023502F"/>
    <w:rsid w:val="00241242"/>
    <w:rsid w:val="0024156C"/>
    <w:rsid w:val="00244E30"/>
    <w:rsid w:val="002464BA"/>
    <w:rsid w:val="0024674C"/>
    <w:rsid w:val="00250E81"/>
    <w:rsid w:val="00251050"/>
    <w:rsid w:val="00251193"/>
    <w:rsid w:val="00251CAF"/>
    <w:rsid w:val="00254B2D"/>
    <w:rsid w:val="002567F6"/>
    <w:rsid w:val="00256FDF"/>
    <w:rsid w:val="00257D5D"/>
    <w:rsid w:val="0026192E"/>
    <w:rsid w:val="00261EAF"/>
    <w:rsid w:val="002654EC"/>
    <w:rsid w:val="00265C46"/>
    <w:rsid w:val="002668EE"/>
    <w:rsid w:val="002670A5"/>
    <w:rsid w:val="00267B6C"/>
    <w:rsid w:val="00267E13"/>
    <w:rsid w:val="002726B3"/>
    <w:rsid w:val="00273C20"/>
    <w:rsid w:val="00274190"/>
    <w:rsid w:val="002764EC"/>
    <w:rsid w:val="00276F58"/>
    <w:rsid w:val="00277A49"/>
    <w:rsid w:val="00277D49"/>
    <w:rsid w:val="00277D86"/>
    <w:rsid w:val="00281CCB"/>
    <w:rsid w:val="0028222B"/>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EA7"/>
    <w:rsid w:val="002B2127"/>
    <w:rsid w:val="002B2A3E"/>
    <w:rsid w:val="002B3F0C"/>
    <w:rsid w:val="002B533D"/>
    <w:rsid w:val="002B6898"/>
    <w:rsid w:val="002B7953"/>
    <w:rsid w:val="002C155A"/>
    <w:rsid w:val="002C1C6C"/>
    <w:rsid w:val="002C2712"/>
    <w:rsid w:val="002C32AE"/>
    <w:rsid w:val="002C3773"/>
    <w:rsid w:val="002C4213"/>
    <w:rsid w:val="002C4266"/>
    <w:rsid w:val="002C4874"/>
    <w:rsid w:val="002C718E"/>
    <w:rsid w:val="002C77F7"/>
    <w:rsid w:val="002C7FD6"/>
    <w:rsid w:val="002D0AAE"/>
    <w:rsid w:val="002D1A54"/>
    <w:rsid w:val="002D322F"/>
    <w:rsid w:val="002D58EE"/>
    <w:rsid w:val="002D6F32"/>
    <w:rsid w:val="002E02FD"/>
    <w:rsid w:val="002E03C1"/>
    <w:rsid w:val="002E1D8E"/>
    <w:rsid w:val="002E1E1F"/>
    <w:rsid w:val="002E2CBC"/>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1018E"/>
    <w:rsid w:val="00311264"/>
    <w:rsid w:val="00313179"/>
    <w:rsid w:val="00314100"/>
    <w:rsid w:val="00317A2C"/>
    <w:rsid w:val="0032020E"/>
    <w:rsid w:val="003204C9"/>
    <w:rsid w:val="003253F8"/>
    <w:rsid w:val="003256AB"/>
    <w:rsid w:val="00326F18"/>
    <w:rsid w:val="00330541"/>
    <w:rsid w:val="0033061C"/>
    <w:rsid w:val="003308A6"/>
    <w:rsid w:val="00330998"/>
    <w:rsid w:val="00331549"/>
    <w:rsid w:val="00333857"/>
    <w:rsid w:val="00333B8D"/>
    <w:rsid w:val="00334C54"/>
    <w:rsid w:val="00335111"/>
    <w:rsid w:val="003352E1"/>
    <w:rsid w:val="003410B3"/>
    <w:rsid w:val="00341294"/>
    <w:rsid w:val="00341CA5"/>
    <w:rsid w:val="00342006"/>
    <w:rsid w:val="00342D1D"/>
    <w:rsid w:val="00343052"/>
    <w:rsid w:val="00343B07"/>
    <w:rsid w:val="00344851"/>
    <w:rsid w:val="00344D83"/>
    <w:rsid w:val="00346AA5"/>
    <w:rsid w:val="00347FA8"/>
    <w:rsid w:val="003502F8"/>
    <w:rsid w:val="00352296"/>
    <w:rsid w:val="00353198"/>
    <w:rsid w:val="00353C89"/>
    <w:rsid w:val="003542AD"/>
    <w:rsid w:val="00354A2B"/>
    <w:rsid w:val="00355816"/>
    <w:rsid w:val="00356238"/>
    <w:rsid w:val="00356349"/>
    <w:rsid w:val="003569B1"/>
    <w:rsid w:val="00357D4B"/>
    <w:rsid w:val="00360105"/>
    <w:rsid w:val="00360B23"/>
    <w:rsid w:val="00361294"/>
    <w:rsid w:val="00362913"/>
    <w:rsid w:val="00363994"/>
    <w:rsid w:val="00366F34"/>
    <w:rsid w:val="003678E0"/>
    <w:rsid w:val="003709B7"/>
    <w:rsid w:val="003713FE"/>
    <w:rsid w:val="003715B0"/>
    <w:rsid w:val="00372153"/>
    <w:rsid w:val="00372266"/>
    <w:rsid w:val="003724E0"/>
    <w:rsid w:val="0037262D"/>
    <w:rsid w:val="003749C8"/>
    <w:rsid w:val="00376601"/>
    <w:rsid w:val="00377716"/>
    <w:rsid w:val="00377C97"/>
    <w:rsid w:val="00377F80"/>
    <w:rsid w:val="003801F7"/>
    <w:rsid w:val="00380857"/>
    <w:rsid w:val="003813A6"/>
    <w:rsid w:val="00382271"/>
    <w:rsid w:val="00382EF5"/>
    <w:rsid w:val="003833A3"/>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DF7"/>
    <w:rsid w:val="003F000A"/>
    <w:rsid w:val="003F0387"/>
    <w:rsid w:val="003F0A75"/>
    <w:rsid w:val="003F182B"/>
    <w:rsid w:val="003F1F1C"/>
    <w:rsid w:val="003F220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27C3"/>
    <w:rsid w:val="00414BEE"/>
    <w:rsid w:val="00415681"/>
    <w:rsid w:val="00416C74"/>
    <w:rsid w:val="004220B9"/>
    <w:rsid w:val="0042232B"/>
    <w:rsid w:val="00422801"/>
    <w:rsid w:val="00422906"/>
    <w:rsid w:val="00425A64"/>
    <w:rsid w:val="00426293"/>
    <w:rsid w:val="004264D9"/>
    <w:rsid w:val="00427684"/>
    <w:rsid w:val="00430627"/>
    <w:rsid w:val="00430840"/>
    <w:rsid w:val="00431A32"/>
    <w:rsid w:val="00433436"/>
    <w:rsid w:val="00433DCA"/>
    <w:rsid w:val="00433E62"/>
    <w:rsid w:val="004342E2"/>
    <w:rsid w:val="00435B99"/>
    <w:rsid w:val="00435FB1"/>
    <w:rsid w:val="00436BE0"/>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683C"/>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E6A"/>
    <w:rsid w:val="004A2BA1"/>
    <w:rsid w:val="004A2C90"/>
    <w:rsid w:val="004A3B0F"/>
    <w:rsid w:val="004A4630"/>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D3366"/>
    <w:rsid w:val="004D5846"/>
    <w:rsid w:val="004D7DBF"/>
    <w:rsid w:val="004E062D"/>
    <w:rsid w:val="004E0D51"/>
    <w:rsid w:val="004E1065"/>
    <w:rsid w:val="004E1B98"/>
    <w:rsid w:val="004E4D57"/>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1B14"/>
    <w:rsid w:val="00523D02"/>
    <w:rsid w:val="00524BEF"/>
    <w:rsid w:val="00525D54"/>
    <w:rsid w:val="00525F05"/>
    <w:rsid w:val="00526456"/>
    <w:rsid w:val="0052655C"/>
    <w:rsid w:val="005304A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C37"/>
    <w:rsid w:val="00594174"/>
    <w:rsid w:val="005957E7"/>
    <w:rsid w:val="00596BDF"/>
    <w:rsid w:val="0059741B"/>
    <w:rsid w:val="00597EBB"/>
    <w:rsid w:val="005A0AAD"/>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EE8"/>
    <w:rsid w:val="005D62DB"/>
    <w:rsid w:val="005D6F59"/>
    <w:rsid w:val="005E2E97"/>
    <w:rsid w:val="005E3780"/>
    <w:rsid w:val="005E4C02"/>
    <w:rsid w:val="005E4EF1"/>
    <w:rsid w:val="005E5389"/>
    <w:rsid w:val="005F0EB5"/>
    <w:rsid w:val="005F241F"/>
    <w:rsid w:val="005F46BC"/>
    <w:rsid w:val="005F482D"/>
    <w:rsid w:val="005F7FB9"/>
    <w:rsid w:val="006000AD"/>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20706"/>
    <w:rsid w:val="00620FE2"/>
    <w:rsid w:val="00621613"/>
    <w:rsid w:val="006226CC"/>
    <w:rsid w:val="006228FB"/>
    <w:rsid w:val="00622D99"/>
    <w:rsid w:val="006232EC"/>
    <w:rsid w:val="0062436B"/>
    <w:rsid w:val="00624D54"/>
    <w:rsid w:val="00624E31"/>
    <w:rsid w:val="00631A0A"/>
    <w:rsid w:val="00631EA9"/>
    <w:rsid w:val="006336CB"/>
    <w:rsid w:val="00633930"/>
    <w:rsid w:val="00636143"/>
    <w:rsid w:val="00636164"/>
    <w:rsid w:val="00637570"/>
    <w:rsid w:val="00641F08"/>
    <w:rsid w:val="006432C6"/>
    <w:rsid w:val="00643558"/>
    <w:rsid w:val="00645AC7"/>
    <w:rsid w:val="0064667C"/>
    <w:rsid w:val="006466C1"/>
    <w:rsid w:val="00651FBD"/>
    <w:rsid w:val="00652689"/>
    <w:rsid w:val="006527D3"/>
    <w:rsid w:val="00653929"/>
    <w:rsid w:val="0065413B"/>
    <w:rsid w:val="006544F7"/>
    <w:rsid w:val="00666C27"/>
    <w:rsid w:val="00666F09"/>
    <w:rsid w:val="00667680"/>
    <w:rsid w:val="006679E9"/>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4AC"/>
    <w:rsid w:val="00706C33"/>
    <w:rsid w:val="00707C56"/>
    <w:rsid w:val="00712AD0"/>
    <w:rsid w:val="00715DB6"/>
    <w:rsid w:val="007160C3"/>
    <w:rsid w:val="00717431"/>
    <w:rsid w:val="00720EA8"/>
    <w:rsid w:val="00720F9E"/>
    <w:rsid w:val="00721DE4"/>
    <w:rsid w:val="00722F21"/>
    <w:rsid w:val="0072342B"/>
    <w:rsid w:val="00724770"/>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3DC"/>
    <w:rsid w:val="00793E52"/>
    <w:rsid w:val="00794FCD"/>
    <w:rsid w:val="00795754"/>
    <w:rsid w:val="00795EEB"/>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C1F73"/>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61A8"/>
    <w:rsid w:val="007F29E4"/>
    <w:rsid w:val="007F4D88"/>
    <w:rsid w:val="007F62AD"/>
    <w:rsid w:val="007F6800"/>
    <w:rsid w:val="00801C9C"/>
    <w:rsid w:val="00804C42"/>
    <w:rsid w:val="0080508A"/>
    <w:rsid w:val="00805BB3"/>
    <w:rsid w:val="00806D8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1FAD"/>
    <w:rsid w:val="0083238D"/>
    <w:rsid w:val="008347BD"/>
    <w:rsid w:val="008350BF"/>
    <w:rsid w:val="00835437"/>
    <w:rsid w:val="008368C0"/>
    <w:rsid w:val="00837828"/>
    <w:rsid w:val="00840003"/>
    <w:rsid w:val="00843B45"/>
    <w:rsid w:val="00844FC2"/>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FC0"/>
    <w:rsid w:val="00860089"/>
    <w:rsid w:val="00860C05"/>
    <w:rsid w:val="00860E2E"/>
    <w:rsid w:val="00861C6F"/>
    <w:rsid w:val="0086338B"/>
    <w:rsid w:val="0086603A"/>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E088E"/>
    <w:rsid w:val="008E1DDF"/>
    <w:rsid w:val="008E2EFD"/>
    <w:rsid w:val="008E3391"/>
    <w:rsid w:val="008E3DA4"/>
    <w:rsid w:val="008E4496"/>
    <w:rsid w:val="008E4F44"/>
    <w:rsid w:val="008E5B97"/>
    <w:rsid w:val="008F0DE8"/>
    <w:rsid w:val="008F3BE5"/>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14E3"/>
    <w:rsid w:val="0093227C"/>
    <w:rsid w:val="00932786"/>
    <w:rsid w:val="00932F21"/>
    <w:rsid w:val="0093342B"/>
    <w:rsid w:val="00933783"/>
    <w:rsid w:val="0093622D"/>
    <w:rsid w:val="00936481"/>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2B3A"/>
    <w:rsid w:val="009E3817"/>
    <w:rsid w:val="009E3D2B"/>
    <w:rsid w:val="009E4B37"/>
    <w:rsid w:val="009E4EBE"/>
    <w:rsid w:val="009E4FAC"/>
    <w:rsid w:val="009E53BB"/>
    <w:rsid w:val="009E5526"/>
    <w:rsid w:val="009E5A25"/>
    <w:rsid w:val="009E5F57"/>
    <w:rsid w:val="009E7A9E"/>
    <w:rsid w:val="009F1574"/>
    <w:rsid w:val="009F1C7A"/>
    <w:rsid w:val="009F1E0A"/>
    <w:rsid w:val="009F27DF"/>
    <w:rsid w:val="009F550B"/>
    <w:rsid w:val="009F605D"/>
    <w:rsid w:val="009F6EBA"/>
    <w:rsid w:val="009F7543"/>
    <w:rsid w:val="00A005E5"/>
    <w:rsid w:val="00A006C9"/>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6438"/>
    <w:rsid w:val="00A36821"/>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70125"/>
    <w:rsid w:val="00A704C7"/>
    <w:rsid w:val="00A71983"/>
    <w:rsid w:val="00A7301E"/>
    <w:rsid w:val="00A73E06"/>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83F"/>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E0662"/>
    <w:rsid w:val="00AE1489"/>
    <w:rsid w:val="00AE1A94"/>
    <w:rsid w:val="00AE1CCE"/>
    <w:rsid w:val="00AE2F7E"/>
    <w:rsid w:val="00AE3D18"/>
    <w:rsid w:val="00AE4C3B"/>
    <w:rsid w:val="00AE5006"/>
    <w:rsid w:val="00AE5D45"/>
    <w:rsid w:val="00AE633F"/>
    <w:rsid w:val="00AE658A"/>
    <w:rsid w:val="00AE6674"/>
    <w:rsid w:val="00AF0658"/>
    <w:rsid w:val="00AF1191"/>
    <w:rsid w:val="00AF1D27"/>
    <w:rsid w:val="00AF7D81"/>
    <w:rsid w:val="00B0093A"/>
    <w:rsid w:val="00B02B16"/>
    <w:rsid w:val="00B02FFC"/>
    <w:rsid w:val="00B03F41"/>
    <w:rsid w:val="00B04680"/>
    <w:rsid w:val="00B05081"/>
    <w:rsid w:val="00B064B8"/>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7C7"/>
    <w:rsid w:val="00B816C5"/>
    <w:rsid w:val="00B81F68"/>
    <w:rsid w:val="00B82D6C"/>
    <w:rsid w:val="00B8325F"/>
    <w:rsid w:val="00B833BE"/>
    <w:rsid w:val="00B83676"/>
    <w:rsid w:val="00B8378C"/>
    <w:rsid w:val="00B84197"/>
    <w:rsid w:val="00B845DA"/>
    <w:rsid w:val="00B85CB0"/>
    <w:rsid w:val="00B863B9"/>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89D"/>
    <w:rsid w:val="00BB7976"/>
    <w:rsid w:val="00BB7BF1"/>
    <w:rsid w:val="00BC2229"/>
    <w:rsid w:val="00BC2F4F"/>
    <w:rsid w:val="00BC38A2"/>
    <w:rsid w:val="00BC3B61"/>
    <w:rsid w:val="00BC3B78"/>
    <w:rsid w:val="00BC4200"/>
    <w:rsid w:val="00BC45C7"/>
    <w:rsid w:val="00BC76EA"/>
    <w:rsid w:val="00BD0C08"/>
    <w:rsid w:val="00BD2A0F"/>
    <w:rsid w:val="00BD66C5"/>
    <w:rsid w:val="00BE06F0"/>
    <w:rsid w:val="00BE1F26"/>
    <w:rsid w:val="00BE2258"/>
    <w:rsid w:val="00BE29F9"/>
    <w:rsid w:val="00BE4317"/>
    <w:rsid w:val="00BE77EC"/>
    <w:rsid w:val="00BE7DF6"/>
    <w:rsid w:val="00BF026D"/>
    <w:rsid w:val="00BF0DA3"/>
    <w:rsid w:val="00BF176C"/>
    <w:rsid w:val="00BF44D8"/>
    <w:rsid w:val="00BF5A49"/>
    <w:rsid w:val="00BF5E93"/>
    <w:rsid w:val="00C00D27"/>
    <w:rsid w:val="00C0157C"/>
    <w:rsid w:val="00C049E0"/>
    <w:rsid w:val="00C04A21"/>
    <w:rsid w:val="00C06A27"/>
    <w:rsid w:val="00C0752E"/>
    <w:rsid w:val="00C0761E"/>
    <w:rsid w:val="00C11690"/>
    <w:rsid w:val="00C1334F"/>
    <w:rsid w:val="00C139A8"/>
    <w:rsid w:val="00C14E7D"/>
    <w:rsid w:val="00C16B6A"/>
    <w:rsid w:val="00C21190"/>
    <w:rsid w:val="00C23291"/>
    <w:rsid w:val="00C23530"/>
    <w:rsid w:val="00C23621"/>
    <w:rsid w:val="00C23A0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5555"/>
    <w:rsid w:val="00C47780"/>
    <w:rsid w:val="00C50A14"/>
    <w:rsid w:val="00C513B2"/>
    <w:rsid w:val="00C5165F"/>
    <w:rsid w:val="00C51B31"/>
    <w:rsid w:val="00C51D94"/>
    <w:rsid w:val="00C52233"/>
    <w:rsid w:val="00C5454B"/>
    <w:rsid w:val="00C54899"/>
    <w:rsid w:val="00C56562"/>
    <w:rsid w:val="00C579C2"/>
    <w:rsid w:val="00C62F8A"/>
    <w:rsid w:val="00C639C1"/>
    <w:rsid w:val="00C640D5"/>
    <w:rsid w:val="00C64DB1"/>
    <w:rsid w:val="00C653CD"/>
    <w:rsid w:val="00C66259"/>
    <w:rsid w:val="00C66ACC"/>
    <w:rsid w:val="00C6737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C1B9F"/>
    <w:rsid w:val="00CC225D"/>
    <w:rsid w:val="00CC4058"/>
    <w:rsid w:val="00CC5D23"/>
    <w:rsid w:val="00CD6D52"/>
    <w:rsid w:val="00CE00E7"/>
    <w:rsid w:val="00CE0385"/>
    <w:rsid w:val="00CE0F13"/>
    <w:rsid w:val="00CE1D4D"/>
    <w:rsid w:val="00CE2AF8"/>
    <w:rsid w:val="00CE4AA1"/>
    <w:rsid w:val="00CE58F6"/>
    <w:rsid w:val="00CF280A"/>
    <w:rsid w:val="00CF3D32"/>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33D8"/>
    <w:rsid w:val="00D23E5A"/>
    <w:rsid w:val="00D27ACE"/>
    <w:rsid w:val="00D31EC1"/>
    <w:rsid w:val="00D32A0E"/>
    <w:rsid w:val="00D36017"/>
    <w:rsid w:val="00D366EF"/>
    <w:rsid w:val="00D36A9B"/>
    <w:rsid w:val="00D3717F"/>
    <w:rsid w:val="00D37239"/>
    <w:rsid w:val="00D40A42"/>
    <w:rsid w:val="00D40D64"/>
    <w:rsid w:val="00D4119F"/>
    <w:rsid w:val="00D41999"/>
    <w:rsid w:val="00D42243"/>
    <w:rsid w:val="00D4466A"/>
    <w:rsid w:val="00D4468B"/>
    <w:rsid w:val="00D45255"/>
    <w:rsid w:val="00D468DF"/>
    <w:rsid w:val="00D46B0E"/>
    <w:rsid w:val="00D47F29"/>
    <w:rsid w:val="00D51B39"/>
    <w:rsid w:val="00D51EB6"/>
    <w:rsid w:val="00D55F19"/>
    <w:rsid w:val="00D6101D"/>
    <w:rsid w:val="00D61DC9"/>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911AF"/>
    <w:rsid w:val="00D924F7"/>
    <w:rsid w:val="00D931A2"/>
    <w:rsid w:val="00D9362B"/>
    <w:rsid w:val="00D947C9"/>
    <w:rsid w:val="00D968D5"/>
    <w:rsid w:val="00D96E29"/>
    <w:rsid w:val="00DA046A"/>
    <w:rsid w:val="00DA236C"/>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5EA2"/>
    <w:rsid w:val="00DC63CF"/>
    <w:rsid w:val="00DD048B"/>
    <w:rsid w:val="00DD36BE"/>
    <w:rsid w:val="00DD3CD4"/>
    <w:rsid w:val="00DD3E08"/>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33B2"/>
    <w:rsid w:val="00E145D8"/>
    <w:rsid w:val="00E151A5"/>
    <w:rsid w:val="00E163B2"/>
    <w:rsid w:val="00E203FC"/>
    <w:rsid w:val="00E20AC7"/>
    <w:rsid w:val="00E21885"/>
    <w:rsid w:val="00E24524"/>
    <w:rsid w:val="00E24781"/>
    <w:rsid w:val="00E24AAC"/>
    <w:rsid w:val="00E25618"/>
    <w:rsid w:val="00E2584A"/>
    <w:rsid w:val="00E26E69"/>
    <w:rsid w:val="00E26FBC"/>
    <w:rsid w:val="00E278A1"/>
    <w:rsid w:val="00E31045"/>
    <w:rsid w:val="00E31B5B"/>
    <w:rsid w:val="00E32C5C"/>
    <w:rsid w:val="00E362CB"/>
    <w:rsid w:val="00E36543"/>
    <w:rsid w:val="00E36AE1"/>
    <w:rsid w:val="00E37297"/>
    <w:rsid w:val="00E37544"/>
    <w:rsid w:val="00E37830"/>
    <w:rsid w:val="00E3789C"/>
    <w:rsid w:val="00E40249"/>
    <w:rsid w:val="00E4062B"/>
    <w:rsid w:val="00E42AF1"/>
    <w:rsid w:val="00E46E11"/>
    <w:rsid w:val="00E47045"/>
    <w:rsid w:val="00E4764B"/>
    <w:rsid w:val="00E4771A"/>
    <w:rsid w:val="00E4780F"/>
    <w:rsid w:val="00E50CB8"/>
    <w:rsid w:val="00E51195"/>
    <w:rsid w:val="00E51BDB"/>
    <w:rsid w:val="00E53490"/>
    <w:rsid w:val="00E53EB2"/>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23E4"/>
    <w:rsid w:val="00F42607"/>
    <w:rsid w:val="00F42815"/>
    <w:rsid w:val="00F42925"/>
    <w:rsid w:val="00F4348C"/>
    <w:rsid w:val="00F44ECB"/>
    <w:rsid w:val="00F45494"/>
    <w:rsid w:val="00F462DA"/>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57F5"/>
    <w:rsid w:val="00F6689F"/>
    <w:rsid w:val="00F70DCD"/>
    <w:rsid w:val="00F72A96"/>
    <w:rsid w:val="00F72CC4"/>
    <w:rsid w:val="00F75E9F"/>
    <w:rsid w:val="00F80E14"/>
    <w:rsid w:val="00F81364"/>
    <w:rsid w:val="00F821C1"/>
    <w:rsid w:val="00F843EA"/>
    <w:rsid w:val="00F86139"/>
    <w:rsid w:val="00F87CC8"/>
    <w:rsid w:val="00F914AB"/>
    <w:rsid w:val="00F9257E"/>
    <w:rsid w:val="00F93A8B"/>
    <w:rsid w:val="00F956BD"/>
    <w:rsid w:val="00F95848"/>
    <w:rsid w:val="00F9670A"/>
    <w:rsid w:val="00F97CF3"/>
    <w:rsid w:val="00FA0D85"/>
    <w:rsid w:val="00FA1F93"/>
    <w:rsid w:val="00FA299E"/>
    <w:rsid w:val="00FA353F"/>
    <w:rsid w:val="00FA379E"/>
    <w:rsid w:val="00FA4193"/>
    <w:rsid w:val="00FA5F7F"/>
    <w:rsid w:val="00FA6B3B"/>
    <w:rsid w:val="00FA7A07"/>
    <w:rsid w:val="00FB1A8F"/>
    <w:rsid w:val="00FB2AFB"/>
    <w:rsid w:val="00FB68C5"/>
    <w:rsid w:val="00FB7755"/>
    <w:rsid w:val="00FC07BF"/>
    <w:rsid w:val="00FC2C1C"/>
    <w:rsid w:val="00FC3F07"/>
    <w:rsid w:val="00FC66E3"/>
    <w:rsid w:val="00FC680D"/>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2950AF"/>
    <w:pPr>
      <w:tabs>
        <w:tab w:val="left" w:pos="426"/>
        <w:tab w:val="left" w:pos="7938"/>
      </w:tabs>
      <w:ind w:left="426" w:right="112" w:hanging="425"/>
    </w:pPr>
    <w:rPr>
      <w:rFonts w:ascii="Arial Narrow" w:hAnsi="Arial Narrow"/>
      <w:bCs/>
      <w:noProof/>
      <w:sz w:val="22"/>
      <w:szCs w:val="22"/>
      <w:lang w:val="es-MX"/>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D6793F"/>
    <w:pPr>
      <w:spacing w:after="100"/>
      <w:ind w:left="200"/>
    </w:p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354CF-CA57-46D1-B39B-BB42F2625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34</Pages>
  <Words>8558</Words>
  <Characters>47070</Characters>
  <Application>Microsoft Office Word</Application>
  <DocSecurity>0</DocSecurity>
  <Lines>392</Lines>
  <Paragraphs>111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NAHIM</cp:lastModifiedBy>
  <cp:revision>10</cp:revision>
  <cp:lastPrinted>2022-08-19T19:47:00Z</cp:lastPrinted>
  <dcterms:created xsi:type="dcterms:W3CDTF">2023-03-21T17:44:00Z</dcterms:created>
  <dcterms:modified xsi:type="dcterms:W3CDTF">2023-03-21T23:22:00Z</dcterms:modified>
</cp:coreProperties>
</file>